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641B29" w14:textId="00136D2D" w:rsidR="00C06B84" w:rsidRPr="006A0BE8" w:rsidRDefault="008763A9" w:rsidP="00EB2BFE">
      <w:pPr>
        <w:jc w:val="center"/>
        <w:rPr>
          <w:rFonts w:cs="Times New Roman"/>
          <w:noProof/>
          <w:szCs w:val="24"/>
        </w:rPr>
      </w:pPr>
      <w:r w:rsidRPr="006A0BE8">
        <w:rPr>
          <w:rFonts w:cs="Times New Roman"/>
          <w:noProof/>
          <w:szCs w:val="24"/>
          <w:lang w:val="en-ID"/>
        </w:rPr>
        <w:t xml:space="preserve"> </w:t>
      </w:r>
      <w:r w:rsidR="00EB2BFE" w:rsidRPr="006A0BE8">
        <w:rPr>
          <w:rFonts w:cs="Times New Roman"/>
          <w:noProof/>
          <w:szCs w:val="24"/>
        </w:rPr>
        <w:drawing>
          <wp:inline distT="0" distB="0" distL="0" distR="0" wp14:anchorId="1336533C" wp14:editId="1765CFB8">
            <wp:extent cx="1056962" cy="10800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_Jemb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6962" cy="1080000"/>
                    </a:xfrm>
                    <a:prstGeom prst="rect">
                      <a:avLst/>
                    </a:prstGeom>
                  </pic:spPr>
                </pic:pic>
              </a:graphicData>
            </a:graphic>
          </wp:inline>
        </w:drawing>
      </w:r>
      <w:r w:rsidR="000051AA" w:rsidRPr="006A0BE8">
        <w:rPr>
          <w:rFonts w:cs="Times New Roman"/>
          <w:noProof/>
          <w:szCs w:val="24"/>
          <w:lang w:val="en-ID"/>
        </w:rPr>
        <w:t xml:space="preserve"> </w:t>
      </w:r>
      <w:r w:rsidR="00B55B7F" w:rsidRPr="006A0BE8">
        <w:rPr>
          <w:rFonts w:cs="Times New Roman"/>
          <w:noProof/>
          <w:szCs w:val="24"/>
          <w:lang w:val="id-ID"/>
        </w:rPr>
        <w:t xml:space="preserve">  </w:t>
      </w:r>
      <w:r w:rsidR="00997E38" w:rsidRPr="006A0BE8">
        <w:rPr>
          <w:rFonts w:cs="Times New Roman"/>
          <w:noProof/>
          <w:szCs w:val="24"/>
        </w:rPr>
        <w:t xml:space="preserve"> </w:t>
      </w:r>
    </w:p>
    <w:p w14:paraId="0A72BEAD" w14:textId="38686496" w:rsidR="00C06B84" w:rsidRPr="006A0BE8" w:rsidRDefault="00422B3D" w:rsidP="00976F1A">
      <w:pPr>
        <w:spacing w:line="240" w:lineRule="auto"/>
        <w:jc w:val="center"/>
        <w:rPr>
          <w:rFonts w:cs="Times New Roman"/>
          <w:b/>
          <w:i/>
          <w:sz w:val="28"/>
          <w:szCs w:val="28"/>
        </w:rPr>
      </w:pPr>
      <w:r w:rsidRPr="006A0BE8">
        <w:rPr>
          <w:rFonts w:cs="Times New Roman"/>
          <w:b/>
          <w:sz w:val="28"/>
          <w:szCs w:val="28"/>
        </w:rPr>
        <w:t xml:space="preserve">IMPLEMENTASI KONTROL POSISI </w:t>
      </w:r>
      <w:r w:rsidR="00F40E67" w:rsidRPr="006A0BE8">
        <w:rPr>
          <w:rFonts w:cs="Times New Roman"/>
          <w:b/>
          <w:sz w:val="28"/>
          <w:szCs w:val="28"/>
        </w:rPr>
        <w:t>BERBASIS WEB</w:t>
      </w:r>
      <w:r w:rsidRPr="006A0BE8">
        <w:rPr>
          <w:rFonts w:cs="Times New Roman"/>
          <w:b/>
          <w:sz w:val="28"/>
          <w:szCs w:val="28"/>
        </w:rPr>
        <w:t xml:space="preserve"> PADA PANEL SURYA MENGGUNAKAN METODE </w:t>
      </w:r>
      <w:del w:id="0" w:author="Windows User" w:date="2019-09-14T03:54:00Z">
        <w:r w:rsidR="00F40E67" w:rsidRPr="006A0BE8" w:rsidDel="00451BA0">
          <w:rPr>
            <w:rFonts w:cs="Times New Roman"/>
            <w:b/>
            <w:i/>
            <w:sz w:val="28"/>
            <w:szCs w:val="28"/>
          </w:rPr>
          <w:delText>FUZZY</w:delText>
        </w:r>
      </w:del>
      <w:r w:rsidR="00886455" w:rsidRPr="00886455">
        <w:rPr>
          <w:rFonts w:cs="Times New Roman"/>
          <w:b/>
          <w:i/>
          <w:sz w:val="28"/>
          <w:szCs w:val="28"/>
        </w:rPr>
        <w:t>FUZYY</w:t>
      </w:r>
      <w:r w:rsidR="00F40E67" w:rsidRPr="006A0BE8">
        <w:rPr>
          <w:rFonts w:cs="Times New Roman"/>
          <w:b/>
          <w:i/>
          <w:sz w:val="28"/>
          <w:szCs w:val="28"/>
        </w:rPr>
        <w:t xml:space="preserve"> PROPORTI</w:t>
      </w:r>
      <w:r w:rsidR="005970B3" w:rsidRPr="006A0BE8">
        <w:rPr>
          <w:rFonts w:cs="Times New Roman"/>
          <w:b/>
          <w:i/>
          <w:sz w:val="28"/>
          <w:szCs w:val="28"/>
        </w:rPr>
        <w:t>ONAL INT</w:t>
      </w:r>
      <w:r w:rsidR="00EB277E" w:rsidRPr="006A0BE8">
        <w:rPr>
          <w:rFonts w:cs="Times New Roman"/>
          <w:b/>
          <w:i/>
          <w:sz w:val="28"/>
          <w:szCs w:val="28"/>
        </w:rPr>
        <w:t xml:space="preserve">EGRAL </w:t>
      </w:r>
      <w:r w:rsidR="00247139" w:rsidRPr="006A0BE8">
        <w:rPr>
          <w:rFonts w:cs="Times New Roman"/>
          <w:b/>
          <w:i/>
          <w:sz w:val="28"/>
          <w:szCs w:val="28"/>
        </w:rPr>
        <w:t>AND</w:t>
      </w:r>
      <w:r w:rsidR="00CF0351" w:rsidRPr="006A0BE8">
        <w:rPr>
          <w:rFonts w:cs="Times New Roman"/>
          <w:b/>
          <w:i/>
          <w:sz w:val="28"/>
          <w:szCs w:val="28"/>
        </w:rPr>
        <w:t xml:space="preserve"> </w:t>
      </w:r>
      <w:r w:rsidR="004C5CCD" w:rsidRPr="006A0BE8">
        <w:rPr>
          <w:rFonts w:cs="Times New Roman"/>
          <w:b/>
          <w:i/>
          <w:sz w:val="28"/>
          <w:szCs w:val="28"/>
          <w:lang w:val="id-ID"/>
        </w:rPr>
        <w:t xml:space="preserve"> </w:t>
      </w:r>
      <w:r w:rsidR="003B06CE" w:rsidRPr="006A0BE8">
        <w:rPr>
          <w:rFonts w:cs="Times New Roman"/>
          <w:b/>
          <w:i/>
          <w:sz w:val="28"/>
          <w:szCs w:val="28"/>
        </w:rPr>
        <w:t>D</w:t>
      </w:r>
      <w:r w:rsidR="00993549" w:rsidRPr="006A0BE8">
        <w:rPr>
          <w:rFonts w:cs="Times New Roman"/>
          <w:b/>
          <w:i/>
          <w:sz w:val="28"/>
          <w:szCs w:val="28"/>
        </w:rPr>
        <w:t>ERIVATIVE</w:t>
      </w:r>
      <w:r w:rsidR="00EB277E" w:rsidRPr="006A0BE8">
        <w:rPr>
          <w:rFonts w:cs="Times New Roman"/>
          <w:b/>
          <w:i/>
          <w:sz w:val="28"/>
          <w:szCs w:val="28"/>
        </w:rPr>
        <w:br/>
      </w:r>
      <w:r w:rsidRPr="006A0BE8">
        <w:rPr>
          <w:rFonts w:cs="Times New Roman"/>
          <w:b/>
          <w:i/>
          <w:sz w:val="28"/>
          <w:szCs w:val="28"/>
        </w:rPr>
        <w:t>(FPID</w:t>
      </w:r>
      <w:r w:rsidRPr="006A0BE8">
        <w:rPr>
          <w:rFonts w:cs="Times New Roman"/>
          <w:b/>
          <w:sz w:val="28"/>
          <w:szCs w:val="28"/>
        </w:rPr>
        <w:t>) CONTROLLER</w:t>
      </w:r>
    </w:p>
    <w:p w14:paraId="6F09B0F6" w14:textId="77777777" w:rsidR="00C06B84" w:rsidRPr="006A0BE8" w:rsidRDefault="00C06B84" w:rsidP="0004599B">
      <w:pPr>
        <w:jc w:val="center"/>
        <w:rPr>
          <w:rFonts w:cs="Times New Roman"/>
          <w:szCs w:val="24"/>
        </w:rPr>
      </w:pPr>
    </w:p>
    <w:p w14:paraId="22D7F0C8" w14:textId="02F1E40C" w:rsidR="00927BA7" w:rsidRPr="006A0BE8" w:rsidRDefault="00927BA7" w:rsidP="00927BA7">
      <w:pPr>
        <w:jc w:val="center"/>
        <w:rPr>
          <w:rFonts w:cs="Times New Roman"/>
          <w:b/>
        </w:rPr>
      </w:pPr>
      <w:r w:rsidRPr="006A0BE8">
        <w:rPr>
          <w:rFonts w:cs="Times New Roman"/>
          <w:b/>
        </w:rPr>
        <w:t>SKRIPSI</w:t>
      </w:r>
    </w:p>
    <w:p w14:paraId="1237F3DC" w14:textId="53D9BD80" w:rsidR="00C06B84" w:rsidRPr="006A0BE8" w:rsidRDefault="00C06B84" w:rsidP="0004599B">
      <w:pPr>
        <w:jc w:val="center"/>
        <w:rPr>
          <w:rFonts w:cs="Times New Roman"/>
        </w:rPr>
      </w:pPr>
    </w:p>
    <w:p w14:paraId="39D5E814" w14:textId="5E35077A" w:rsidR="00EB2BFE" w:rsidRPr="006A0BE8" w:rsidRDefault="00EB2BFE" w:rsidP="0004599B">
      <w:pPr>
        <w:jc w:val="center"/>
        <w:rPr>
          <w:rFonts w:cs="Times New Roman"/>
          <w:szCs w:val="24"/>
        </w:rPr>
      </w:pPr>
    </w:p>
    <w:p w14:paraId="07930090" w14:textId="77777777" w:rsidR="00C06B84" w:rsidRPr="006A0BE8" w:rsidRDefault="00976F1A" w:rsidP="0004599B">
      <w:pPr>
        <w:jc w:val="center"/>
        <w:rPr>
          <w:rFonts w:cs="Times New Roman"/>
          <w:szCs w:val="24"/>
        </w:rPr>
      </w:pPr>
      <w:r w:rsidRPr="006A0BE8">
        <w:rPr>
          <w:rFonts w:cs="Times New Roman"/>
          <w:szCs w:val="24"/>
        </w:rPr>
        <w:t xml:space="preserve">oleh </w:t>
      </w:r>
    </w:p>
    <w:p w14:paraId="2D894C49" w14:textId="77777777" w:rsidR="00C06B84" w:rsidRPr="006A0BE8" w:rsidRDefault="00422B3D" w:rsidP="00EB2BFE">
      <w:pPr>
        <w:spacing w:line="240" w:lineRule="auto"/>
        <w:jc w:val="center"/>
        <w:rPr>
          <w:rFonts w:cs="Times New Roman"/>
          <w:b/>
          <w:szCs w:val="24"/>
        </w:rPr>
      </w:pPr>
      <w:r w:rsidRPr="006A0BE8">
        <w:rPr>
          <w:rFonts w:cs="Times New Roman"/>
          <w:b/>
          <w:szCs w:val="24"/>
        </w:rPr>
        <w:t>Nila Choirotun Nisa’</w:t>
      </w:r>
    </w:p>
    <w:p w14:paraId="07405A4D" w14:textId="77777777" w:rsidR="00C06B84" w:rsidRPr="006A0BE8" w:rsidRDefault="00422B3D" w:rsidP="00EB2BFE">
      <w:pPr>
        <w:spacing w:line="240" w:lineRule="auto"/>
        <w:jc w:val="center"/>
        <w:rPr>
          <w:rFonts w:cs="Times New Roman"/>
          <w:b/>
          <w:szCs w:val="24"/>
        </w:rPr>
      </w:pPr>
      <w:r w:rsidRPr="006A0BE8">
        <w:rPr>
          <w:rFonts w:cs="Times New Roman"/>
          <w:b/>
          <w:szCs w:val="24"/>
        </w:rPr>
        <w:t>NIM 152410101153</w:t>
      </w:r>
    </w:p>
    <w:p w14:paraId="4AD4DDEA" w14:textId="77777777" w:rsidR="00C06B84" w:rsidRPr="006A0BE8" w:rsidRDefault="00C06B84" w:rsidP="00976F1A">
      <w:pPr>
        <w:rPr>
          <w:rFonts w:cs="Times New Roman"/>
          <w:b/>
          <w:szCs w:val="24"/>
        </w:rPr>
      </w:pPr>
    </w:p>
    <w:p w14:paraId="63523EB6" w14:textId="29CC82A6" w:rsidR="00C06B84" w:rsidRPr="006A0BE8" w:rsidRDefault="00C06B84" w:rsidP="0004599B">
      <w:pPr>
        <w:jc w:val="center"/>
        <w:rPr>
          <w:rFonts w:cs="Times New Roman"/>
          <w:b/>
          <w:szCs w:val="24"/>
        </w:rPr>
      </w:pPr>
    </w:p>
    <w:p w14:paraId="25BCF3EC" w14:textId="5CE66180" w:rsidR="00EB2BFE" w:rsidRPr="006A0BE8" w:rsidRDefault="00EB2BFE" w:rsidP="0004599B">
      <w:pPr>
        <w:jc w:val="center"/>
        <w:rPr>
          <w:rFonts w:cs="Times New Roman"/>
          <w:b/>
          <w:szCs w:val="24"/>
        </w:rPr>
      </w:pPr>
    </w:p>
    <w:p w14:paraId="0D375142" w14:textId="5461D3C8" w:rsidR="00EB2BFE" w:rsidRPr="006A0BE8" w:rsidRDefault="00EB2BFE" w:rsidP="0004599B">
      <w:pPr>
        <w:jc w:val="center"/>
        <w:rPr>
          <w:rFonts w:cs="Times New Roman"/>
          <w:b/>
          <w:szCs w:val="24"/>
        </w:rPr>
      </w:pPr>
    </w:p>
    <w:p w14:paraId="48067AB2" w14:textId="77777777" w:rsidR="00EB2BFE" w:rsidRPr="006A0BE8" w:rsidRDefault="00EB2BFE" w:rsidP="0004599B">
      <w:pPr>
        <w:jc w:val="center"/>
        <w:rPr>
          <w:rFonts w:cs="Times New Roman"/>
          <w:b/>
          <w:szCs w:val="24"/>
        </w:rPr>
      </w:pPr>
    </w:p>
    <w:p w14:paraId="2FC452D7" w14:textId="19AAD654" w:rsidR="00EB2BFE" w:rsidRPr="006A0BE8" w:rsidRDefault="00EB2BFE" w:rsidP="0004599B">
      <w:pPr>
        <w:jc w:val="center"/>
        <w:rPr>
          <w:rFonts w:cs="Times New Roman"/>
          <w:b/>
          <w:szCs w:val="24"/>
        </w:rPr>
      </w:pPr>
    </w:p>
    <w:p w14:paraId="653CAAC0" w14:textId="77777777" w:rsidR="00C06B84" w:rsidRPr="006A0BE8" w:rsidRDefault="00C06B84" w:rsidP="00EB2BFE">
      <w:pPr>
        <w:spacing w:line="240" w:lineRule="auto"/>
        <w:jc w:val="center"/>
        <w:rPr>
          <w:rFonts w:cs="Times New Roman"/>
          <w:b/>
          <w:sz w:val="28"/>
          <w:szCs w:val="24"/>
        </w:rPr>
      </w:pPr>
      <w:r w:rsidRPr="006A0BE8">
        <w:rPr>
          <w:rFonts w:cs="Times New Roman"/>
          <w:b/>
          <w:sz w:val="28"/>
          <w:szCs w:val="24"/>
        </w:rPr>
        <w:t>PROGRAM STUDI SISTEM INFORMASI</w:t>
      </w:r>
    </w:p>
    <w:p w14:paraId="636F7166" w14:textId="77777777" w:rsidR="00C06B84" w:rsidRPr="006A0BE8" w:rsidRDefault="00C06B84" w:rsidP="00EB2BFE">
      <w:pPr>
        <w:spacing w:line="240" w:lineRule="auto"/>
        <w:jc w:val="center"/>
        <w:rPr>
          <w:rFonts w:cs="Times New Roman"/>
          <w:b/>
          <w:sz w:val="28"/>
          <w:szCs w:val="24"/>
        </w:rPr>
      </w:pPr>
      <w:r w:rsidRPr="006A0BE8">
        <w:rPr>
          <w:rFonts w:cs="Times New Roman"/>
          <w:b/>
          <w:sz w:val="28"/>
          <w:szCs w:val="24"/>
        </w:rPr>
        <w:t>FAKULTAS ILMU KOMPUTER</w:t>
      </w:r>
    </w:p>
    <w:p w14:paraId="455E343D" w14:textId="77777777" w:rsidR="00C06B84" w:rsidRPr="006A0BE8" w:rsidRDefault="00C06B84" w:rsidP="00EB2BFE">
      <w:pPr>
        <w:spacing w:line="240" w:lineRule="auto"/>
        <w:jc w:val="center"/>
        <w:rPr>
          <w:rFonts w:cs="Times New Roman"/>
          <w:b/>
          <w:sz w:val="28"/>
          <w:szCs w:val="24"/>
        </w:rPr>
      </w:pPr>
      <w:r w:rsidRPr="006A0BE8">
        <w:rPr>
          <w:rFonts w:cs="Times New Roman"/>
          <w:b/>
          <w:sz w:val="28"/>
          <w:szCs w:val="24"/>
        </w:rPr>
        <w:t>UNIVERSITAS JEMBER</w:t>
      </w:r>
    </w:p>
    <w:p w14:paraId="4A06EE5D" w14:textId="6FF6C2EE" w:rsidR="00EB2BFE" w:rsidRPr="006A0BE8" w:rsidRDefault="00C06B84" w:rsidP="00EB2BFE">
      <w:pPr>
        <w:spacing w:line="240" w:lineRule="auto"/>
        <w:jc w:val="center"/>
        <w:rPr>
          <w:rFonts w:cs="Times New Roman"/>
          <w:b/>
          <w:sz w:val="28"/>
          <w:szCs w:val="24"/>
          <w:lang w:val="id-ID"/>
        </w:rPr>
      </w:pPr>
      <w:r w:rsidRPr="006A0BE8">
        <w:rPr>
          <w:rFonts w:cs="Times New Roman"/>
          <w:b/>
          <w:sz w:val="28"/>
          <w:szCs w:val="24"/>
        </w:rPr>
        <w:t>201</w:t>
      </w:r>
      <w:r w:rsidR="002E2FEA" w:rsidRPr="006A0BE8">
        <w:rPr>
          <w:rFonts w:cs="Times New Roman"/>
          <w:b/>
          <w:sz w:val="28"/>
          <w:szCs w:val="24"/>
          <w:lang w:val="id-ID"/>
        </w:rPr>
        <w:t>9</w:t>
      </w:r>
    </w:p>
    <w:p w14:paraId="454F1A41" w14:textId="77777777" w:rsidR="00F0029C" w:rsidRPr="006A0BE8" w:rsidRDefault="00F0029C">
      <w:pPr>
        <w:rPr>
          <w:rFonts w:cs="Times New Roman"/>
          <w:b/>
          <w:sz w:val="28"/>
          <w:szCs w:val="24"/>
          <w:lang w:val="id-ID"/>
        </w:rPr>
        <w:sectPr w:rsidR="00F0029C" w:rsidRPr="006A0BE8" w:rsidSect="00CF5B06">
          <w:footerReference w:type="even" r:id="rId9"/>
          <w:footerReference w:type="default" r:id="rId10"/>
          <w:headerReference w:type="first" r:id="rId11"/>
          <w:pgSz w:w="11906" w:h="16838" w:code="9"/>
          <w:pgMar w:top="2268" w:right="1701" w:bottom="1701" w:left="2268" w:header="720" w:footer="720" w:gutter="0"/>
          <w:pgNumType w:start="1"/>
          <w:cols w:space="720"/>
          <w:titlePg/>
          <w:docGrid w:linePitch="360"/>
        </w:sectPr>
      </w:pPr>
    </w:p>
    <w:p w14:paraId="68A11F91" w14:textId="06AF0A94" w:rsidR="00EB2BFE" w:rsidRPr="006A0BE8" w:rsidRDefault="00EB2BFE">
      <w:pPr>
        <w:rPr>
          <w:rFonts w:cs="Times New Roman"/>
          <w:b/>
          <w:sz w:val="28"/>
          <w:szCs w:val="24"/>
          <w:lang w:val="id-ID"/>
        </w:rPr>
      </w:pPr>
    </w:p>
    <w:p w14:paraId="0844E84D" w14:textId="77777777" w:rsidR="00EB2BFE" w:rsidRPr="006A0BE8" w:rsidRDefault="00EB2BFE" w:rsidP="00EB2BFE">
      <w:pPr>
        <w:jc w:val="center"/>
        <w:rPr>
          <w:rFonts w:cs="Times New Roman"/>
          <w:noProof/>
          <w:szCs w:val="24"/>
        </w:rPr>
      </w:pPr>
      <w:r w:rsidRPr="006A0BE8">
        <w:rPr>
          <w:rFonts w:cs="Times New Roman"/>
          <w:noProof/>
          <w:szCs w:val="24"/>
        </w:rPr>
        <w:drawing>
          <wp:inline distT="0" distB="0" distL="0" distR="0" wp14:anchorId="1A714EEB" wp14:editId="07ED48A5">
            <wp:extent cx="1056962" cy="10800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_Jemb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6962" cy="1080000"/>
                    </a:xfrm>
                    <a:prstGeom prst="rect">
                      <a:avLst/>
                    </a:prstGeom>
                  </pic:spPr>
                </pic:pic>
              </a:graphicData>
            </a:graphic>
          </wp:inline>
        </w:drawing>
      </w:r>
      <w:r w:rsidRPr="006A0BE8">
        <w:rPr>
          <w:rFonts w:cs="Times New Roman"/>
          <w:noProof/>
          <w:szCs w:val="24"/>
          <w:lang w:val="en-ID"/>
        </w:rPr>
        <w:t xml:space="preserve"> </w:t>
      </w:r>
      <w:r w:rsidRPr="006A0BE8">
        <w:rPr>
          <w:rFonts w:cs="Times New Roman"/>
          <w:noProof/>
          <w:szCs w:val="24"/>
          <w:lang w:val="id-ID"/>
        </w:rPr>
        <w:t xml:space="preserve">  </w:t>
      </w:r>
      <w:r w:rsidRPr="006A0BE8">
        <w:rPr>
          <w:rFonts w:cs="Times New Roman"/>
          <w:noProof/>
          <w:szCs w:val="24"/>
        </w:rPr>
        <w:t xml:space="preserve"> </w:t>
      </w:r>
    </w:p>
    <w:p w14:paraId="569097A8" w14:textId="2985A0D8" w:rsidR="00EB2BFE" w:rsidRPr="006A0BE8" w:rsidRDefault="00EB2BFE" w:rsidP="00EB2BFE">
      <w:pPr>
        <w:spacing w:line="240" w:lineRule="auto"/>
        <w:jc w:val="center"/>
        <w:rPr>
          <w:rFonts w:cs="Times New Roman"/>
          <w:b/>
          <w:i/>
          <w:sz w:val="28"/>
          <w:szCs w:val="28"/>
        </w:rPr>
      </w:pPr>
      <w:r w:rsidRPr="006A0BE8">
        <w:rPr>
          <w:rFonts w:cs="Times New Roman"/>
          <w:b/>
          <w:sz w:val="28"/>
          <w:szCs w:val="28"/>
        </w:rPr>
        <w:t xml:space="preserve">IMPLEMENTASI KONTROL POSISI BERBASIS WEB PADA PANEL SURYA MENGGUNAKAN METODE </w:t>
      </w:r>
      <w:del w:id="1" w:author="Windows User" w:date="2019-09-14T03:54:00Z">
        <w:r w:rsidRPr="006A0BE8" w:rsidDel="00451BA0">
          <w:rPr>
            <w:rFonts w:cs="Times New Roman"/>
            <w:b/>
            <w:i/>
            <w:sz w:val="28"/>
            <w:szCs w:val="28"/>
          </w:rPr>
          <w:delText>FUZZY</w:delText>
        </w:r>
      </w:del>
      <w:r w:rsidR="00886455" w:rsidRPr="00886455">
        <w:rPr>
          <w:rFonts w:cs="Times New Roman"/>
          <w:b/>
          <w:i/>
          <w:sz w:val="28"/>
          <w:szCs w:val="28"/>
        </w:rPr>
        <w:t>FUZYY</w:t>
      </w:r>
      <w:r w:rsidRPr="006A0BE8">
        <w:rPr>
          <w:rFonts w:cs="Times New Roman"/>
          <w:b/>
          <w:i/>
          <w:sz w:val="28"/>
          <w:szCs w:val="28"/>
        </w:rPr>
        <w:t xml:space="preserve"> PROPORTIONAL INTEGRAL AND </w:t>
      </w:r>
      <w:r w:rsidRPr="006A0BE8">
        <w:rPr>
          <w:rFonts w:cs="Times New Roman"/>
          <w:b/>
          <w:i/>
          <w:sz w:val="28"/>
          <w:szCs w:val="28"/>
          <w:lang w:val="id-ID"/>
        </w:rPr>
        <w:t xml:space="preserve"> </w:t>
      </w:r>
      <w:r w:rsidRPr="006A0BE8">
        <w:rPr>
          <w:rFonts w:cs="Times New Roman"/>
          <w:b/>
          <w:i/>
          <w:sz w:val="28"/>
          <w:szCs w:val="28"/>
        </w:rPr>
        <w:t>DERIVATIVE</w:t>
      </w:r>
      <w:r w:rsidRPr="006A0BE8">
        <w:rPr>
          <w:rFonts w:cs="Times New Roman"/>
          <w:b/>
          <w:i/>
          <w:sz w:val="28"/>
          <w:szCs w:val="28"/>
        </w:rPr>
        <w:br/>
        <w:t>(FPID</w:t>
      </w:r>
      <w:r w:rsidRPr="006A0BE8">
        <w:rPr>
          <w:rFonts w:cs="Times New Roman"/>
          <w:b/>
          <w:sz w:val="28"/>
          <w:szCs w:val="28"/>
        </w:rPr>
        <w:t>) CONTROLLER</w:t>
      </w:r>
    </w:p>
    <w:p w14:paraId="0416DF07" w14:textId="77777777" w:rsidR="00EB2BFE" w:rsidRPr="006A0BE8" w:rsidRDefault="00EB2BFE" w:rsidP="00EB2BFE">
      <w:pPr>
        <w:jc w:val="center"/>
        <w:rPr>
          <w:rFonts w:cs="Times New Roman"/>
          <w:szCs w:val="24"/>
        </w:rPr>
      </w:pPr>
    </w:p>
    <w:p w14:paraId="7C76BE98" w14:textId="77777777" w:rsidR="00EB2BFE" w:rsidRPr="006A0BE8" w:rsidRDefault="00EB2BFE" w:rsidP="00EB2BFE">
      <w:pPr>
        <w:jc w:val="center"/>
        <w:rPr>
          <w:rFonts w:cs="Times New Roman"/>
          <w:b/>
        </w:rPr>
      </w:pPr>
      <w:r w:rsidRPr="006A0BE8">
        <w:rPr>
          <w:rFonts w:cs="Times New Roman"/>
          <w:b/>
        </w:rPr>
        <w:t>SKRIPSI</w:t>
      </w:r>
    </w:p>
    <w:p w14:paraId="727AD01E" w14:textId="77777777" w:rsidR="00EB2BFE" w:rsidRPr="006A0BE8" w:rsidRDefault="00EB2BFE" w:rsidP="00EB2BFE">
      <w:pPr>
        <w:spacing w:after="115"/>
        <w:ind w:right="-1"/>
        <w:jc w:val="center"/>
        <w:rPr>
          <w:rFonts w:cs="Times New Roman"/>
        </w:rPr>
      </w:pPr>
      <w:r w:rsidRPr="006A0BE8">
        <w:rPr>
          <w:rFonts w:cs="Times New Roman"/>
        </w:rPr>
        <w:t xml:space="preserve">diajukan guna melengkapi tugas akhir dan memenuhi salah satu syarat </w:t>
      </w:r>
    </w:p>
    <w:p w14:paraId="6C8EF553" w14:textId="77777777" w:rsidR="00EB2BFE" w:rsidRPr="006A0BE8" w:rsidRDefault="00EB2BFE" w:rsidP="00EB2BFE">
      <w:pPr>
        <w:spacing w:after="115"/>
        <w:ind w:right="-1"/>
        <w:jc w:val="center"/>
        <w:rPr>
          <w:rFonts w:cs="Times New Roman"/>
        </w:rPr>
      </w:pPr>
      <w:r w:rsidRPr="006A0BE8">
        <w:rPr>
          <w:rFonts w:cs="Times New Roman"/>
        </w:rPr>
        <w:t xml:space="preserve">untuk menyelesaikan Pendidikan Sarjana (S1) Program Studi Sistem Informasi </w:t>
      </w:r>
    </w:p>
    <w:p w14:paraId="436656AE" w14:textId="77777777" w:rsidR="00EB2BFE" w:rsidRPr="006A0BE8" w:rsidRDefault="00EB2BFE" w:rsidP="00EB2BFE">
      <w:pPr>
        <w:spacing w:after="115"/>
        <w:ind w:right="-1"/>
        <w:jc w:val="center"/>
        <w:rPr>
          <w:rFonts w:cs="Times New Roman"/>
        </w:rPr>
      </w:pPr>
      <w:r w:rsidRPr="006A0BE8">
        <w:rPr>
          <w:rFonts w:cs="Times New Roman"/>
        </w:rPr>
        <w:t xml:space="preserve">Universitas Jember dan mencapai gelar Sarjana Komputer </w:t>
      </w:r>
    </w:p>
    <w:p w14:paraId="48182FD8" w14:textId="77777777" w:rsidR="00EB2BFE" w:rsidRPr="006A0BE8" w:rsidRDefault="00EB2BFE" w:rsidP="00EB2BFE">
      <w:pPr>
        <w:jc w:val="center"/>
        <w:rPr>
          <w:rFonts w:cs="Times New Roman"/>
          <w:szCs w:val="24"/>
        </w:rPr>
      </w:pPr>
    </w:p>
    <w:p w14:paraId="62F05B1E" w14:textId="77777777" w:rsidR="00EB2BFE" w:rsidRPr="006A0BE8" w:rsidRDefault="00EB2BFE" w:rsidP="00EB2BFE">
      <w:pPr>
        <w:jc w:val="center"/>
        <w:rPr>
          <w:rFonts w:cs="Times New Roman"/>
          <w:szCs w:val="24"/>
        </w:rPr>
      </w:pPr>
      <w:r w:rsidRPr="006A0BE8">
        <w:rPr>
          <w:rFonts w:cs="Times New Roman"/>
          <w:szCs w:val="24"/>
        </w:rPr>
        <w:t xml:space="preserve">oleh </w:t>
      </w:r>
    </w:p>
    <w:p w14:paraId="39E46C16" w14:textId="77777777" w:rsidR="00EB2BFE" w:rsidRPr="006A0BE8" w:rsidRDefault="00EB2BFE" w:rsidP="00EB2BFE">
      <w:pPr>
        <w:jc w:val="center"/>
        <w:rPr>
          <w:rFonts w:cs="Times New Roman"/>
          <w:b/>
          <w:szCs w:val="24"/>
        </w:rPr>
      </w:pPr>
      <w:r w:rsidRPr="006A0BE8">
        <w:rPr>
          <w:rFonts w:cs="Times New Roman"/>
          <w:b/>
          <w:szCs w:val="24"/>
        </w:rPr>
        <w:t>Nila Choirotun Nisa’</w:t>
      </w:r>
    </w:p>
    <w:p w14:paraId="0B1347D6" w14:textId="77777777" w:rsidR="00EB2BFE" w:rsidRPr="006A0BE8" w:rsidRDefault="00EB2BFE" w:rsidP="00EB2BFE">
      <w:pPr>
        <w:jc w:val="center"/>
        <w:rPr>
          <w:rFonts w:cs="Times New Roman"/>
          <w:b/>
          <w:szCs w:val="24"/>
        </w:rPr>
      </w:pPr>
      <w:r w:rsidRPr="006A0BE8">
        <w:rPr>
          <w:rFonts w:cs="Times New Roman"/>
          <w:b/>
          <w:szCs w:val="24"/>
        </w:rPr>
        <w:t>NIM 152410101153</w:t>
      </w:r>
    </w:p>
    <w:p w14:paraId="7DB786EC" w14:textId="77777777" w:rsidR="00EB2BFE" w:rsidRPr="006A0BE8" w:rsidRDefault="00EB2BFE" w:rsidP="00EB2BFE">
      <w:pPr>
        <w:rPr>
          <w:rFonts w:cs="Times New Roman"/>
          <w:b/>
          <w:szCs w:val="24"/>
        </w:rPr>
      </w:pPr>
    </w:p>
    <w:p w14:paraId="04C0160E" w14:textId="77777777" w:rsidR="00EB2BFE" w:rsidRPr="006A0BE8" w:rsidRDefault="00EB2BFE" w:rsidP="00EB2BFE">
      <w:pPr>
        <w:jc w:val="center"/>
        <w:rPr>
          <w:rFonts w:cs="Times New Roman"/>
          <w:b/>
          <w:szCs w:val="24"/>
        </w:rPr>
      </w:pPr>
    </w:p>
    <w:p w14:paraId="581AD68D" w14:textId="77777777" w:rsidR="00EB2BFE" w:rsidRPr="006A0BE8" w:rsidRDefault="00EB2BFE" w:rsidP="00EB2BFE">
      <w:pPr>
        <w:jc w:val="center"/>
        <w:rPr>
          <w:rFonts w:cs="Times New Roman"/>
          <w:b/>
          <w:szCs w:val="24"/>
        </w:rPr>
      </w:pPr>
    </w:p>
    <w:p w14:paraId="18A5B34C" w14:textId="77777777" w:rsidR="00EB2BFE" w:rsidRPr="006A0BE8" w:rsidRDefault="00EB2BFE" w:rsidP="00EB2BFE">
      <w:pPr>
        <w:jc w:val="center"/>
        <w:rPr>
          <w:rFonts w:cs="Times New Roman"/>
          <w:b/>
          <w:szCs w:val="24"/>
        </w:rPr>
      </w:pPr>
    </w:p>
    <w:p w14:paraId="27DC1672" w14:textId="77777777" w:rsidR="00EB2BFE" w:rsidRPr="006A0BE8" w:rsidRDefault="00EB2BFE" w:rsidP="00EB2BFE">
      <w:pPr>
        <w:jc w:val="center"/>
        <w:rPr>
          <w:rFonts w:cs="Times New Roman"/>
          <w:b/>
          <w:szCs w:val="24"/>
        </w:rPr>
      </w:pPr>
    </w:p>
    <w:p w14:paraId="4155D0DB" w14:textId="77777777" w:rsidR="00EB2BFE" w:rsidRPr="006A0BE8" w:rsidRDefault="00EB2BFE" w:rsidP="00EB2BFE">
      <w:pPr>
        <w:spacing w:line="240" w:lineRule="auto"/>
        <w:jc w:val="center"/>
        <w:rPr>
          <w:rFonts w:cs="Times New Roman"/>
          <w:b/>
          <w:sz w:val="28"/>
          <w:szCs w:val="24"/>
        </w:rPr>
      </w:pPr>
      <w:r w:rsidRPr="006A0BE8">
        <w:rPr>
          <w:rFonts w:cs="Times New Roman"/>
          <w:b/>
          <w:sz w:val="28"/>
          <w:szCs w:val="24"/>
        </w:rPr>
        <w:t>PROGRAM STUDI SISTEM INFORMASI</w:t>
      </w:r>
    </w:p>
    <w:p w14:paraId="143A394D" w14:textId="77777777" w:rsidR="00EB2BFE" w:rsidRPr="006A0BE8" w:rsidRDefault="00EB2BFE" w:rsidP="00EB2BFE">
      <w:pPr>
        <w:spacing w:line="240" w:lineRule="auto"/>
        <w:jc w:val="center"/>
        <w:rPr>
          <w:rFonts w:cs="Times New Roman"/>
          <w:b/>
          <w:sz w:val="28"/>
          <w:szCs w:val="24"/>
        </w:rPr>
      </w:pPr>
      <w:r w:rsidRPr="006A0BE8">
        <w:rPr>
          <w:rFonts w:cs="Times New Roman"/>
          <w:b/>
          <w:sz w:val="28"/>
          <w:szCs w:val="24"/>
        </w:rPr>
        <w:t>FAKULTAS ILMU KOMPUTER</w:t>
      </w:r>
    </w:p>
    <w:p w14:paraId="18B50D5A" w14:textId="77777777" w:rsidR="00EB2BFE" w:rsidRPr="006A0BE8" w:rsidRDefault="00EB2BFE" w:rsidP="00EB2BFE">
      <w:pPr>
        <w:spacing w:line="240" w:lineRule="auto"/>
        <w:jc w:val="center"/>
        <w:rPr>
          <w:rFonts w:cs="Times New Roman"/>
          <w:b/>
          <w:sz w:val="28"/>
          <w:szCs w:val="24"/>
        </w:rPr>
      </w:pPr>
      <w:r w:rsidRPr="006A0BE8">
        <w:rPr>
          <w:rFonts w:cs="Times New Roman"/>
          <w:b/>
          <w:sz w:val="28"/>
          <w:szCs w:val="24"/>
        </w:rPr>
        <w:t>UNIVERSITAS JEMBER</w:t>
      </w:r>
    </w:p>
    <w:p w14:paraId="79E5623D" w14:textId="1C9EB118" w:rsidR="00F935D6" w:rsidRPr="006A0BE8" w:rsidRDefault="00EB2BFE" w:rsidP="00EB2BFE">
      <w:pPr>
        <w:spacing w:line="240" w:lineRule="auto"/>
        <w:jc w:val="center"/>
        <w:rPr>
          <w:rFonts w:cs="Times New Roman"/>
          <w:b/>
          <w:sz w:val="28"/>
          <w:szCs w:val="24"/>
          <w:lang w:val="id-ID"/>
        </w:rPr>
      </w:pPr>
      <w:r w:rsidRPr="006A0BE8">
        <w:rPr>
          <w:rFonts w:cs="Times New Roman"/>
          <w:b/>
          <w:sz w:val="28"/>
          <w:szCs w:val="24"/>
        </w:rPr>
        <w:t>201</w:t>
      </w:r>
      <w:r w:rsidRPr="006A0BE8">
        <w:rPr>
          <w:rFonts w:cs="Times New Roman"/>
          <w:b/>
          <w:sz w:val="28"/>
          <w:szCs w:val="24"/>
          <w:lang w:val="id-ID"/>
        </w:rPr>
        <w:t>9</w:t>
      </w:r>
    </w:p>
    <w:p w14:paraId="149FF70D" w14:textId="3F8710E0" w:rsidR="00387AA9" w:rsidRPr="006A0BE8" w:rsidRDefault="00F935D6">
      <w:pPr>
        <w:spacing w:after="160" w:line="259" w:lineRule="auto"/>
        <w:jc w:val="left"/>
        <w:rPr>
          <w:rFonts w:cs="Times New Roman"/>
          <w:lang w:val="id-ID"/>
        </w:rPr>
      </w:pPr>
      <w:r w:rsidRPr="006A0BE8">
        <w:rPr>
          <w:rFonts w:cs="Times New Roman"/>
          <w:lang w:val="id-ID"/>
        </w:rPr>
        <w:br w:type="page"/>
      </w:r>
    </w:p>
    <w:p w14:paraId="4C749A61" w14:textId="6018024A" w:rsidR="00387AA9" w:rsidRPr="006A0BE8" w:rsidRDefault="00387AA9" w:rsidP="005E1D23">
      <w:pPr>
        <w:pStyle w:val="Heading1"/>
        <w:numPr>
          <w:ilvl w:val="0"/>
          <w:numId w:val="0"/>
        </w:numPr>
        <w:ind w:left="357"/>
      </w:pPr>
      <w:bookmarkStart w:id="2" w:name="_Toc23552308"/>
      <w:r w:rsidRPr="006A0BE8">
        <w:lastRenderedPageBreak/>
        <w:t>DAFTAR TABEL</w:t>
      </w:r>
      <w:bookmarkEnd w:id="2"/>
    </w:p>
    <w:p w14:paraId="4394A057" w14:textId="0A71D6FB" w:rsidR="002B0652" w:rsidRDefault="004857DC">
      <w:pPr>
        <w:pStyle w:val="TableofFigures"/>
        <w:tabs>
          <w:tab w:val="right" w:leader="dot" w:pos="7927"/>
        </w:tabs>
        <w:rPr>
          <w:rFonts w:asciiTheme="minorHAnsi" w:eastAsiaTheme="minorEastAsia" w:hAnsiTheme="minorHAnsi"/>
          <w:noProof/>
          <w:sz w:val="22"/>
        </w:rPr>
      </w:pPr>
      <w:r w:rsidRPr="006A0BE8">
        <w:rPr>
          <w:rFonts w:eastAsia="Times New Roman" w:cs="Times New Roman"/>
          <w:b/>
          <w:szCs w:val="32"/>
          <w:lang w:val="en-ID" w:eastAsia="id-ID"/>
        </w:rPr>
        <w:fldChar w:fldCharType="begin"/>
      </w:r>
      <w:r w:rsidRPr="006A0BE8">
        <w:rPr>
          <w:rFonts w:eastAsia="Times New Roman" w:cs="Times New Roman"/>
          <w:b/>
          <w:szCs w:val="32"/>
          <w:lang w:val="en-ID" w:eastAsia="id-ID"/>
        </w:rPr>
        <w:instrText xml:space="preserve"> TOC \h \z \c "Tabel" </w:instrText>
      </w:r>
      <w:r w:rsidRPr="006A0BE8">
        <w:rPr>
          <w:rFonts w:eastAsia="Times New Roman" w:cs="Times New Roman"/>
          <w:b/>
          <w:szCs w:val="32"/>
          <w:lang w:val="en-ID" w:eastAsia="id-ID"/>
        </w:rPr>
        <w:fldChar w:fldCharType="separate"/>
      </w:r>
      <w:hyperlink w:anchor="_Toc23552218" w:history="1">
        <w:r w:rsidR="002B0652" w:rsidRPr="00E8052E">
          <w:rPr>
            <w:rStyle w:val="Hyperlink"/>
            <w:rFonts w:cs="Times New Roman"/>
            <w:noProof/>
          </w:rPr>
          <w:t>Tabel 2.1 Karakteristik PID</w:t>
        </w:r>
        <w:r w:rsidR="002B0652">
          <w:rPr>
            <w:noProof/>
            <w:webHidden/>
          </w:rPr>
          <w:tab/>
        </w:r>
        <w:r w:rsidR="002B0652">
          <w:rPr>
            <w:noProof/>
            <w:webHidden/>
          </w:rPr>
          <w:fldChar w:fldCharType="begin"/>
        </w:r>
        <w:r w:rsidR="002B0652">
          <w:rPr>
            <w:noProof/>
            <w:webHidden/>
          </w:rPr>
          <w:instrText xml:space="preserve"> PAGEREF _Toc23552218 \h </w:instrText>
        </w:r>
        <w:r w:rsidR="002B0652">
          <w:rPr>
            <w:noProof/>
            <w:webHidden/>
          </w:rPr>
        </w:r>
        <w:r w:rsidR="002B0652">
          <w:rPr>
            <w:noProof/>
            <w:webHidden/>
          </w:rPr>
          <w:fldChar w:fldCharType="separate"/>
        </w:r>
        <w:r w:rsidR="002B0652">
          <w:rPr>
            <w:noProof/>
            <w:webHidden/>
          </w:rPr>
          <w:t>10</w:t>
        </w:r>
        <w:r w:rsidR="002B0652">
          <w:rPr>
            <w:noProof/>
            <w:webHidden/>
          </w:rPr>
          <w:fldChar w:fldCharType="end"/>
        </w:r>
      </w:hyperlink>
    </w:p>
    <w:p w14:paraId="37D80B3D" w14:textId="2499085B" w:rsidR="002B0652" w:rsidRDefault="002B0652">
      <w:pPr>
        <w:pStyle w:val="TableofFigures"/>
        <w:tabs>
          <w:tab w:val="right" w:leader="dot" w:pos="7927"/>
        </w:tabs>
        <w:rPr>
          <w:rFonts w:asciiTheme="minorHAnsi" w:eastAsiaTheme="minorEastAsia" w:hAnsiTheme="minorHAnsi"/>
          <w:noProof/>
          <w:sz w:val="22"/>
        </w:rPr>
      </w:pPr>
      <w:hyperlink w:anchor="_Toc23552219" w:history="1">
        <w:r w:rsidRPr="00E8052E">
          <w:rPr>
            <w:rStyle w:val="Hyperlink"/>
            <w:rFonts w:cs="Times New Roman"/>
            <w:noProof/>
          </w:rPr>
          <w:t>Tabel 4.1 Kebutuhan Fungsional</w:t>
        </w:r>
        <w:r>
          <w:rPr>
            <w:noProof/>
            <w:webHidden/>
          </w:rPr>
          <w:tab/>
        </w:r>
        <w:r>
          <w:rPr>
            <w:noProof/>
            <w:webHidden/>
          </w:rPr>
          <w:fldChar w:fldCharType="begin"/>
        </w:r>
        <w:r>
          <w:rPr>
            <w:noProof/>
            <w:webHidden/>
          </w:rPr>
          <w:instrText xml:space="preserve"> PAGEREF _Toc23552219 \h </w:instrText>
        </w:r>
        <w:r>
          <w:rPr>
            <w:noProof/>
            <w:webHidden/>
          </w:rPr>
        </w:r>
        <w:r>
          <w:rPr>
            <w:noProof/>
            <w:webHidden/>
          </w:rPr>
          <w:fldChar w:fldCharType="separate"/>
        </w:r>
        <w:r>
          <w:rPr>
            <w:noProof/>
            <w:webHidden/>
          </w:rPr>
          <w:t>24</w:t>
        </w:r>
        <w:r>
          <w:rPr>
            <w:noProof/>
            <w:webHidden/>
          </w:rPr>
          <w:fldChar w:fldCharType="end"/>
        </w:r>
      </w:hyperlink>
    </w:p>
    <w:p w14:paraId="7633F0A2" w14:textId="59D23BB8" w:rsidR="002B0652" w:rsidRDefault="002B0652">
      <w:pPr>
        <w:pStyle w:val="TableofFigures"/>
        <w:tabs>
          <w:tab w:val="right" w:leader="dot" w:pos="7927"/>
        </w:tabs>
        <w:rPr>
          <w:rFonts w:asciiTheme="minorHAnsi" w:eastAsiaTheme="minorEastAsia" w:hAnsiTheme="minorHAnsi"/>
          <w:noProof/>
          <w:sz w:val="22"/>
        </w:rPr>
      </w:pPr>
      <w:hyperlink w:anchor="_Toc23552220" w:history="1">
        <w:r w:rsidRPr="00E8052E">
          <w:rPr>
            <w:rStyle w:val="Hyperlink"/>
            <w:rFonts w:cs="Times New Roman"/>
            <w:noProof/>
          </w:rPr>
          <w:t>Tabel 4.2 Kebutuhan Non Fungsional</w:t>
        </w:r>
        <w:r>
          <w:rPr>
            <w:noProof/>
            <w:webHidden/>
          </w:rPr>
          <w:tab/>
        </w:r>
        <w:r>
          <w:rPr>
            <w:noProof/>
            <w:webHidden/>
          </w:rPr>
          <w:fldChar w:fldCharType="begin"/>
        </w:r>
        <w:r>
          <w:rPr>
            <w:noProof/>
            <w:webHidden/>
          </w:rPr>
          <w:instrText xml:space="preserve"> PAGEREF _Toc23552220 \h </w:instrText>
        </w:r>
        <w:r>
          <w:rPr>
            <w:noProof/>
            <w:webHidden/>
          </w:rPr>
        </w:r>
        <w:r>
          <w:rPr>
            <w:noProof/>
            <w:webHidden/>
          </w:rPr>
          <w:fldChar w:fldCharType="separate"/>
        </w:r>
        <w:r>
          <w:rPr>
            <w:noProof/>
            <w:webHidden/>
          </w:rPr>
          <w:t>25</w:t>
        </w:r>
        <w:r>
          <w:rPr>
            <w:noProof/>
            <w:webHidden/>
          </w:rPr>
          <w:fldChar w:fldCharType="end"/>
        </w:r>
      </w:hyperlink>
    </w:p>
    <w:p w14:paraId="41A37003" w14:textId="35A46FFD" w:rsidR="002B0652" w:rsidRDefault="002B0652">
      <w:pPr>
        <w:pStyle w:val="TableofFigures"/>
        <w:tabs>
          <w:tab w:val="right" w:leader="dot" w:pos="7927"/>
        </w:tabs>
        <w:rPr>
          <w:rFonts w:asciiTheme="minorHAnsi" w:eastAsiaTheme="minorEastAsia" w:hAnsiTheme="minorHAnsi"/>
          <w:noProof/>
          <w:sz w:val="22"/>
        </w:rPr>
      </w:pPr>
      <w:hyperlink w:anchor="_Toc23552221" w:history="1">
        <w:r w:rsidRPr="00E8052E">
          <w:rPr>
            <w:rStyle w:val="Hyperlink"/>
            <w:rFonts w:cs="Times New Roman"/>
            <w:noProof/>
          </w:rPr>
          <w:t>Tabel 4.3 Definisi Tugas</w:t>
        </w:r>
        <w:r>
          <w:rPr>
            <w:noProof/>
            <w:webHidden/>
          </w:rPr>
          <w:tab/>
        </w:r>
        <w:r>
          <w:rPr>
            <w:noProof/>
            <w:webHidden/>
          </w:rPr>
          <w:fldChar w:fldCharType="begin"/>
        </w:r>
        <w:r>
          <w:rPr>
            <w:noProof/>
            <w:webHidden/>
          </w:rPr>
          <w:instrText xml:space="preserve"> PAGEREF _Toc23552221 \h </w:instrText>
        </w:r>
        <w:r>
          <w:rPr>
            <w:noProof/>
            <w:webHidden/>
          </w:rPr>
        </w:r>
        <w:r>
          <w:rPr>
            <w:noProof/>
            <w:webHidden/>
          </w:rPr>
          <w:fldChar w:fldCharType="separate"/>
        </w:r>
        <w:r>
          <w:rPr>
            <w:noProof/>
            <w:webHidden/>
          </w:rPr>
          <w:t>26</w:t>
        </w:r>
        <w:r>
          <w:rPr>
            <w:noProof/>
            <w:webHidden/>
          </w:rPr>
          <w:fldChar w:fldCharType="end"/>
        </w:r>
      </w:hyperlink>
    </w:p>
    <w:p w14:paraId="360CF1FE" w14:textId="73BA4037" w:rsidR="002B0652" w:rsidRDefault="002B0652">
      <w:pPr>
        <w:pStyle w:val="TableofFigures"/>
        <w:tabs>
          <w:tab w:val="right" w:leader="dot" w:pos="7927"/>
        </w:tabs>
        <w:rPr>
          <w:rFonts w:asciiTheme="minorHAnsi" w:eastAsiaTheme="minorEastAsia" w:hAnsiTheme="minorHAnsi"/>
          <w:noProof/>
          <w:sz w:val="22"/>
        </w:rPr>
      </w:pPr>
      <w:hyperlink w:anchor="_Toc23552222" w:history="1">
        <w:r w:rsidRPr="00E8052E">
          <w:rPr>
            <w:rStyle w:val="Hyperlink"/>
            <w:rFonts w:cs="Times New Roman"/>
            <w:noProof/>
          </w:rPr>
          <w:t>Tabel 4.4 Deskripsi Usecase</w:t>
        </w:r>
        <w:r>
          <w:rPr>
            <w:noProof/>
            <w:webHidden/>
          </w:rPr>
          <w:tab/>
        </w:r>
        <w:r>
          <w:rPr>
            <w:noProof/>
            <w:webHidden/>
          </w:rPr>
          <w:fldChar w:fldCharType="begin"/>
        </w:r>
        <w:r>
          <w:rPr>
            <w:noProof/>
            <w:webHidden/>
          </w:rPr>
          <w:instrText xml:space="preserve"> PAGEREF _Toc23552222 \h </w:instrText>
        </w:r>
        <w:r>
          <w:rPr>
            <w:noProof/>
            <w:webHidden/>
          </w:rPr>
        </w:r>
        <w:r>
          <w:rPr>
            <w:noProof/>
            <w:webHidden/>
          </w:rPr>
          <w:fldChar w:fldCharType="separate"/>
        </w:r>
        <w:r>
          <w:rPr>
            <w:noProof/>
            <w:webHidden/>
          </w:rPr>
          <w:t>26</w:t>
        </w:r>
        <w:r>
          <w:rPr>
            <w:noProof/>
            <w:webHidden/>
          </w:rPr>
          <w:fldChar w:fldCharType="end"/>
        </w:r>
      </w:hyperlink>
    </w:p>
    <w:p w14:paraId="29AC5B04" w14:textId="5BD4C49C" w:rsidR="002B0652" w:rsidRDefault="002B0652">
      <w:pPr>
        <w:pStyle w:val="TableofFigures"/>
        <w:tabs>
          <w:tab w:val="right" w:leader="dot" w:pos="7927"/>
        </w:tabs>
        <w:rPr>
          <w:rFonts w:asciiTheme="minorHAnsi" w:eastAsiaTheme="minorEastAsia" w:hAnsiTheme="minorHAnsi"/>
          <w:noProof/>
          <w:sz w:val="22"/>
        </w:rPr>
      </w:pPr>
      <w:hyperlink w:anchor="_Toc23552223" w:history="1">
        <w:r w:rsidRPr="00E8052E">
          <w:rPr>
            <w:rStyle w:val="Hyperlink"/>
            <w:noProof/>
          </w:rPr>
          <w:t>Tabel A.1 Skenario Log In</w:t>
        </w:r>
        <w:r>
          <w:rPr>
            <w:noProof/>
            <w:webHidden/>
          </w:rPr>
          <w:tab/>
        </w:r>
        <w:r>
          <w:rPr>
            <w:noProof/>
            <w:webHidden/>
          </w:rPr>
          <w:fldChar w:fldCharType="begin"/>
        </w:r>
        <w:r>
          <w:rPr>
            <w:noProof/>
            <w:webHidden/>
          </w:rPr>
          <w:instrText xml:space="preserve"> PAGEREF _Toc23552223 \h </w:instrText>
        </w:r>
        <w:r>
          <w:rPr>
            <w:noProof/>
            <w:webHidden/>
          </w:rPr>
        </w:r>
        <w:r>
          <w:rPr>
            <w:noProof/>
            <w:webHidden/>
          </w:rPr>
          <w:fldChar w:fldCharType="separate"/>
        </w:r>
        <w:r>
          <w:rPr>
            <w:noProof/>
            <w:webHidden/>
          </w:rPr>
          <w:t>59</w:t>
        </w:r>
        <w:r>
          <w:rPr>
            <w:noProof/>
            <w:webHidden/>
          </w:rPr>
          <w:fldChar w:fldCharType="end"/>
        </w:r>
      </w:hyperlink>
    </w:p>
    <w:p w14:paraId="542C75B4" w14:textId="08FBECDE" w:rsidR="002B0652" w:rsidRDefault="002B0652">
      <w:pPr>
        <w:pStyle w:val="TableofFigures"/>
        <w:tabs>
          <w:tab w:val="right" w:leader="dot" w:pos="7927"/>
        </w:tabs>
        <w:rPr>
          <w:rFonts w:asciiTheme="minorHAnsi" w:eastAsiaTheme="minorEastAsia" w:hAnsiTheme="minorHAnsi"/>
          <w:noProof/>
          <w:sz w:val="22"/>
        </w:rPr>
      </w:pPr>
      <w:hyperlink w:anchor="_Toc23552224" w:history="1">
        <w:r w:rsidRPr="00E8052E">
          <w:rPr>
            <w:rStyle w:val="Hyperlink"/>
            <w:noProof/>
          </w:rPr>
          <w:t>Tabel A.2 Skenario Tambah User</w:t>
        </w:r>
        <w:r>
          <w:rPr>
            <w:noProof/>
            <w:webHidden/>
          </w:rPr>
          <w:tab/>
        </w:r>
        <w:r>
          <w:rPr>
            <w:noProof/>
            <w:webHidden/>
          </w:rPr>
          <w:fldChar w:fldCharType="begin"/>
        </w:r>
        <w:r>
          <w:rPr>
            <w:noProof/>
            <w:webHidden/>
          </w:rPr>
          <w:instrText xml:space="preserve"> PAGEREF _Toc23552224 \h </w:instrText>
        </w:r>
        <w:r>
          <w:rPr>
            <w:noProof/>
            <w:webHidden/>
          </w:rPr>
        </w:r>
        <w:r>
          <w:rPr>
            <w:noProof/>
            <w:webHidden/>
          </w:rPr>
          <w:fldChar w:fldCharType="separate"/>
        </w:r>
        <w:r>
          <w:rPr>
            <w:noProof/>
            <w:webHidden/>
          </w:rPr>
          <w:t>60</w:t>
        </w:r>
        <w:r>
          <w:rPr>
            <w:noProof/>
            <w:webHidden/>
          </w:rPr>
          <w:fldChar w:fldCharType="end"/>
        </w:r>
      </w:hyperlink>
    </w:p>
    <w:p w14:paraId="48AC5EA5" w14:textId="37C4B3AF" w:rsidR="002B0652" w:rsidRDefault="002B0652">
      <w:pPr>
        <w:pStyle w:val="TableofFigures"/>
        <w:tabs>
          <w:tab w:val="right" w:leader="dot" w:pos="7927"/>
        </w:tabs>
        <w:rPr>
          <w:rFonts w:asciiTheme="minorHAnsi" w:eastAsiaTheme="minorEastAsia" w:hAnsiTheme="minorHAnsi"/>
          <w:noProof/>
          <w:sz w:val="22"/>
        </w:rPr>
      </w:pPr>
      <w:hyperlink w:anchor="_Toc23552225" w:history="1">
        <w:r w:rsidRPr="00E8052E">
          <w:rPr>
            <w:rStyle w:val="Hyperlink"/>
            <w:noProof/>
          </w:rPr>
          <w:t>Tabel A.3 Skenario Edit User</w:t>
        </w:r>
        <w:r>
          <w:rPr>
            <w:noProof/>
            <w:webHidden/>
          </w:rPr>
          <w:tab/>
        </w:r>
        <w:r>
          <w:rPr>
            <w:noProof/>
            <w:webHidden/>
          </w:rPr>
          <w:fldChar w:fldCharType="begin"/>
        </w:r>
        <w:r>
          <w:rPr>
            <w:noProof/>
            <w:webHidden/>
          </w:rPr>
          <w:instrText xml:space="preserve"> PAGEREF _Toc23552225 \h </w:instrText>
        </w:r>
        <w:r>
          <w:rPr>
            <w:noProof/>
            <w:webHidden/>
          </w:rPr>
        </w:r>
        <w:r>
          <w:rPr>
            <w:noProof/>
            <w:webHidden/>
          </w:rPr>
          <w:fldChar w:fldCharType="separate"/>
        </w:r>
        <w:r>
          <w:rPr>
            <w:noProof/>
            <w:webHidden/>
          </w:rPr>
          <w:t>61</w:t>
        </w:r>
        <w:r>
          <w:rPr>
            <w:noProof/>
            <w:webHidden/>
          </w:rPr>
          <w:fldChar w:fldCharType="end"/>
        </w:r>
      </w:hyperlink>
    </w:p>
    <w:p w14:paraId="17B7BB22" w14:textId="3902C58E" w:rsidR="002B0652" w:rsidRDefault="002B0652">
      <w:pPr>
        <w:pStyle w:val="TableofFigures"/>
        <w:tabs>
          <w:tab w:val="right" w:leader="dot" w:pos="7927"/>
        </w:tabs>
        <w:rPr>
          <w:rFonts w:asciiTheme="minorHAnsi" w:eastAsiaTheme="minorEastAsia" w:hAnsiTheme="minorHAnsi"/>
          <w:noProof/>
          <w:sz w:val="22"/>
        </w:rPr>
      </w:pPr>
      <w:hyperlink w:anchor="_Toc23552226" w:history="1">
        <w:r w:rsidRPr="00E8052E">
          <w:rPr>
            <w:rStyle w:val="Hyperlink"/>
            <w:noProof/>
          </w:rPr>
          <w:t>Tabel A.4  Skenario Lihat History Log In</w:t>
        </w:r>
        <w:r>
          <w:rPr>
            <w:noProof/>
            <w:webHidden/>
          </w:rPr>
          <w:tab/>
        </w:r>
        <w:r>
          <w:rPr>
            <w:noProof/>
            <w:webHidden/>
          </w:rPr>
          <w:fldChar w:fldCharType="begin"/>
        </w:r>
        <w:r>
          <w:rPr>
            <w:noProof/>
            <w:webHidden/>
          </w:rPr>
          <w:instrText xml:space="preserve"> PAGEREF _Toc23552226 \h </w:instrText>
        </w:r>
        <w:r>
          <w:rPr>
            <w:noProof/>
            <w:webHidden/>
          </w:rPr>
        </w:r>
        <w:r>
          <w:rPr>
            <w:noProof/>
            <w:webHidden/>
          </w:rPr>
          <w:fldChar w:fldCharType="separate"/>
        </w:r>
        <w:r>
          <w:rPr>
            <w:noProof/>
            <w:webHidden/>
          </w:rPr>
          <w:t>62</w:t>
        </w:r>
        <w:r>
          <w:rPr>
            <w:noProof/>
            <w:webHidden/>
          </w:rPr>
          <w:fldChar w:fldCharType="end"/>
        </w:r>
      </w:hyperlink>
    </w:p>
    <w:p w14:paraId="7E92BCFF" w14:textId="1189FDD0" w:rsidR="002B0652" w:rsidRDefault="002B0652">
      <w:pPr>
        <w:pStyle w:val="TableofFigures"/>
        <w:tabs>
          <w:tab w:val="right" w:leader="dot" w:pos="7927"/>
        </w:tabs>
        <w:rPr>
          <w:rFonts w:asciiTheme="minorHAnsi" w:eastAsiaTheme="minorEastAsia" w:hAnsiTheme="minorHAnsi"/>
          <w:noProof/>
          <w:sz w:val="22"/>
        </w:rPr>
      </w:pPr>
      <w:hyperlink w:anchor="_Toc23552227" w:history="1">
        <w:r w:rsidRPr="00E8052E">
          <w:rPr>
            <w:rStyle w:val="Hyperlink"/>
            <w:noProof/>
          </w:rPr>
          <w:t>Tabel A.5 Skenario Lihat History Tracker</w:t>
        </w:r>
        <w:r>
          <w:rPr>
            <w:noProof/>
            <w:webHidden/>
          </w:rPr>
          <w:tab/>
        </w:r>
        <w:r>
          <w:rPr>
            <w:noProof/>
            <w:webHidden/>
          </w:rPr>
          <w:fldChar w:fldCharType="begin"/>
        </w:r>
        <w:r>
          <w:rPr>
            <w:noProof/>
            <w:webHidden/>
          </w:rPr>
          <w:instrText xml:space="preserve"> PAGEREF _Toc23552227 \h </w:instrText>
        </w:r>
        <w:r>
          <w:rPr>
            <w:noProof/>
            <w:webHidden/>
          </w:rPr>
        </w:r>
        <w:r>
          <w:rPr>
            <w:noProof/>
            <w:webHidden/>
          </w:rPr>
          <w:fldChar w:fldCharType="separate"/>
        </w:r>
        <w:r>
          <w:rPr>
            <w:noProof/>
            <w:webHidden/>
          </w:rPr>
          <w:t>62</w:t>
        </w:r>
        <w:r>
          <w:rPr>
            <w:noProof/>
            <w:webHidden/>
          </w:rPr>
          <w:fldChar w:fldCharType="end"/>
        </w:r>
      </w:hyperlink>
    </w:p>
    <w:p w14:paraId="5E6984EF" w14:textId="5211D71B" w:rsidR="002B0652" w:rsidRDefault="002B0652">
      <w:pPr>
        <w:pStyle w:val="TableofFigures"/>
        <w:tabs>
          <w:tab w:val="right" w:leader="dot" w:pos="7927"/>
        </w:tabs>
        <w:rPr>
          <w:rFonts w:asciiTheme="minorHAnsi" w:eastAsiaTheme="minorEastAsia" w:hAnsiTheme="minorHAnsi"/>
          <w:noProof/>
          <w:sz w:val="22"/>
        </w:rPr>
      </w:pPr>
      <w:hyperlink w:anchor="_Toc23552228" w:history="1">
        <w:r w:rsidRPr="00E8052E">
          <w:rPr>
            <w:rStyle w:val="Hyperlink"/>
            <w:noProof/>
          </w:rPr>
          <w:t>Tabel A.6 Skenario Lihat History Aktuator</w:t>
        </w:r>
        <w:r>
          <w:rPr>
            <w:noProof/>
            <w:webHidden/>
          </w:rPr>
          <w:tab/>
        </w:r>
        <w:r>
          <w:rPr>
            <w:noProof/>
            <w:webHidden/>
          </w:rPr>
          <w:fldChar w:fldCharType="begin"/>
        </w:r>
        <w:r>
          <w:rPr>
            <w:noProof/>
            <w:webHidden/>
          </w:rPr>
          <w:instrText xml:space="preserve"> PAGEREF _Toc23552228 \h </w:instrText>
        </w:r>
        <w:r>
          <w:rPr>
            <w:noProof/>
            <w:webHidden/>
          </w:rPr>
        </w:r>
        <w:r>
          <w:rPr>
            <w:noProof/>
            <w:webHidden/>
          </w:rPr>
          <w:fldChar w:fldCharType="separate"/>
        </w:r>
        <w:r>
          <w:rPr>
            <w:noProof/>
            <w:webHidden/>
          </w:rPr>
          <w:t>62</w:t>
        </w:r>
        <w:r>
          <w:rPr>
            <w:noProof/>
            <w:webHidden/>
          </w:rPr>
          <w:fldChar w:fldCharType="end"/>
        </w:r>
      </w:hyperlink>
    </w:p>
    <w:p w14:paraId="111DC03C" w14:textId="6C9784D9" w:rsidR="002B0652" w:rsidRDefault="002B0652">
      <w:pPr>
        <w:pStyle w:val="TableofFigures"/>
        <w:tabs>
          <w:tab w:val="right" w:leader="dot" w:pos="7927"/>
        </w:tabs>
        <w:rPr>
          <w:rFonts w:asciiTheme="minorHAnsi" w:eastAsiaTheme="minorEastAsia" w:hAnsiTheme="minorHAnsi"/>
          <w:noProof/>
          <w:sz w:val="22"/>
        </w:rPr>
      </w:pPr>
      <w:hyperlink w:anchor="_Toc23552229" w:history="1">
        <w:r w:rsidRPr="00E8052E">
          <w:rPr>
            <w:rStyle w:val="Hyperlink"/>
            <w:noProof/>
          </w:rPr>
          <w:t>Tabel A.7 Skenario Lihat Grafik Sensor</w:t>
        </w:r>
        <w:r>
          <w:rPr>
            <w:noProof/>
            <w:webHidden/>
          </w:rPr>
          <w:tab/>
        </w:r>
        <w:r>
          <w:rPr>
            <w:noProof/>
            <w:webHidden/>
          </w:rPr>
          <w:fldChar w:fldCharType="begin"/>
        </w:r>
        <w:r>
          <w:rPr>
            <w:noProof/>
            <w:webHidden/>
          </w:rPr>
          <w:instrText xml:space="preserve"> PAGEREF _Toc23552229 \h </w:instrText>
        </w:r>
        <w:r>
          <w:rPr>
            <w:noProof/>
            <w:webHidden/>
          </w:rPr>
        </w:r>
        <w:r>
          <w:rPr>
            <w:noProof/>
            <w:webHidden/>
          </w:rPr>
          <w:fldChar w:fldCharType="separate"/>
        </w:r>
        <w:r>
          <w:rPr>
            <w:noProof/>
            <w:webHidden/>
          </w:rPr>
          <w:t>63</w:t>
        </w:r>
        <w:r>
          <w:rPr>
            <w:noProof/>
            <w:webHidden/>
          </w:rPr>
          <w:fldChar w:fldCharType="end"/>
        </w:r>
      </w:hyperlink>
    </w:p>
    <w:p w14:paraId="3D64777E" w14:textId="10C2B8C1" w:rsidR="002B0652" w:rsidRDefault="002B0652">
      <w:pPr>
        <w:pStyle w:val="TableofFigures"/>
        <w:tabs>
          <w:tab w:val="right" w:leader="dot" w:pos="7927"/>
        </w:tabs>
        <w:rPr>
          <w:rFonts w:asciiTheme="minorHAnsi" w:eastAsiaTheme="minorEastAsia" w:hAnsiTheme="minorHAnsi"/>
          <w:noProof/>
          <w:sz w:val="22"/>
        </w:rPr>
      </w:pPr>
      <w:hyperlink w:anchor="_Toc23552230" w:history="1">
        <w:r w:rsidRPr="00E8052E">
          <w:rPr>
            <w:rStyle w:val="Hyperlink"/>
            <w:noProof/>
          </w:rPr>
          <w:t>Tabel A.8 Lihat Data Setpoint</w:t>
        </w:r>
        <w:r>
          <w:rPr>
            <w:noProof/>
            <w:webHidden/>
          </w:rPr>
          <w:tab/>
        </w:r>
        <w:r>
          <w:rPr>
            <w:noProof/>
            <w:webHidden/>
          </w:rPr>
          <w:fldChar w:fldCharType="begin"/>
        </w:r>
        <w:r>
          <w:rPr>
            <w:noProof/>
            <w:webHidden/>
          </w:rPr>
          <w:instrText xml:space="preserve"> PAGEREF _Toc23552230 \h </w:instrText>
        </w:r>
        <w:r>
          <w:rPr>
            <w:noProof/>
            <w:webHidden/>
          </w:rPr>
        </w:r>
        <w:r>
          <w:rPr>
            <w:noProof/>
            <w:webHidden/>
          </w:rPr>
          <w:fldChar w:fldCharType="separate"/>
        </w:r>
        <w:r>
          <w:rPr>
            <w:noProof/>
            <w:webHidden/>
          </w:rPr>
          <w:t>63</w:t>
        </w:r>
        <w:r>
          <w:rPr>
            <w:noProof/>
            <w:webHidden/>
          </w:rPr>
          <w:fldChar w:fldCharType="end"/>
        </w:r>
      </w:hyperlink>
    </w:p>
    <w:p w14:paraId="5248F15E" w14:textId="60BB4E26" w:rsidR="002B0652" w:rsidRDefault="002B0652">
      <w:pPr>
        <w:pStyle w:val="TableofFigures"/>
        <w:tabs>
          <w:tab w:val="right" w:leader="dot" w:pos="7927"/>
        </w:tabs>
        <w:rPr>
          <w:rFonts w:asciiTheme="minorHAnsi" w:eastAsiaTheme="minorEastAsia" w:hAnsiTheme="minorHAnsi"/>
          <w:noProof/>
          <w:sz w:val="22"/>
        </w:rPr>
      </w:pPr>
      <w:hyperlink w:anchor="_Toc23552231" w:history="1">
        <w:r w:rsidRPr="00E8052E">
          <w:rPr>
            <w:rStyle w:val="Hyperlink"/>
            <w:noProof/>
          </w:rPr>
          <w:t>Tabel A.9 Skenario Lihat Grafik Tracker</w:t>
        </w:r>
        <w:r>
          <w:rPr>
            <w:noProof/>
            <w:webHidden/>
          </w:rPr>
          <w:tab/>
        </w:r>
        <w:r>
          <w:rPr>
            <w:noProof/>
            <w:webHidden/>
          </w:rPr>
          <w:fldChar w:fldCharType="begin"/>
        </w:r>
        <w:r>
          <w:rPr>
            <w:noProof/>
            <w:webHidden/>
          </w:rPr>
          <w:instrText xml:space="preserve"> PAGEREF _Toc23552231 \h </w:instrText>
        </w:r>
        <w:r>
          <w:rPr>
            <w:noProof/>
            <w:webHidden/>
          </w:rPr>
        </w:r>
        <w:r>
          <w:rPr>
            <w:noProof/>
            <w:webHidden/>
          </w:rPr>
          <w:fldChar w:fldCharType="separate"/>
        </w:r>
        <w:r>
          <w:rPr>
            <w:noProof/>
            <w:webHidden/>
          </w:rPr>
          <w:t>63</w:t>
        </w:r>
        <w:r>
          <w:rPr>
            <w:noProof/>
            <w:webHidden/>
          </w:rPr>
          <w:fldChar w:fldCharType="end"/>
        </w:r>
      </w:hyperlink>
    </w:p>
    <w:p w14:paraId="53607FC2" w14:textId="103A1704" w:rsidR="002B0652" w:rsidRDefault="002B0652">
      <w:pPr>
        <w:pStyle w:val="TableofFigures"/>
        <w:tabs>
          <w:tab w:val="right" w:leader="dot" w:pos="7927"/>
        </w:tabs>
        <w:rPr>
          <w:rFonts w:asciiTheme="minorHAnsi" w:eastAsiaTheme="minorEastAsia" w:hAnsiTheme="minorHAnsi"/>
          <w:noProof/>
          <w:sz w:val="22"/>
        </w:rPr>
      </w:pPr>
      <w:hyperlink w:anchor="_Toc23552232" w:history="1">
        <w:r w:rsidRPr="00E8052E">
          <w:rPr>
            <w:rStyle w:val="Hyperlink"/>
            <w:noProof/>
          </w:rPr>
          <w:t>Tabel A.10 Skenario Lihat Grafik Aktuator</w:t>
        </w:r>
        <w:r>
          <w:rPr>
            <w:noProof/>
            <w:webHidden/>
          </w:rPr>
          <w:tab/>
        </w:r>
        <w:r>
          <w:rPr>
            <w:noProof/>
            <w:webHidden/>
          </w:rPr>
          <w:fldChar w:fldCharType="begin"/>
        </w:r>
        <w:r>
          <w:rPr>
            <w:noProof/>
            <w:webHidden/>
          </w:rPr>
          <w:instrText xml:space="preserve"> PAGEREF _Toc23552232 \h </w:instrText>
        </w:r>
        <w:r>
          <w:rPr>
            <w:noProof/>
            <w:webHidden/>
          </w:rPr>
        </w:r>
        <w:r>
          <w:rPr>
            <w:noProof/>
            <w:webHidden/>
          </w:rPr>
          <w:fldChar w:fldCharType="separate"/>
        </w:r>
        <w:r>
          <w:rPr>
            <w:noProof/>
            <w:webHidden/>
          </w:rPr>
          <w:t>64</w:t>
        </w:r>
        <w:r>
          <w:rPr>
            <w:noProof/>
            <w:webHidden/>
          </w:rPr>
          <w:fldChar w:fldCharType="end"/>
        </w:r>
      </w:hyperlink>
    </w:p>
    <w:p w14:paraId="381222CC" w14:textId="28FBC88A" w:rsidR="002B0652" w:rsidRDefault="002B0652">
      <w:pPr>
        <w:pStyle w:val="TableofFigures"/>
        <w:tabs>
          <w:tab w:val="right" w:leader="dot" w:pos="7927"/>
        </w:tabs>
        <w:rPr>
          <w:rFonts w:asciiTheme="minorHAnsi" w:eastAsiaTheme="minorEastAsia" w:hAnsiTheme="minorHAnsi"/>
          <w:noProof/>
          <w:sz w:val="22"/>
        </w:rPr>
      </w:pPr>
      <w:hyperlink w:anchor="_Toc23552233" w:history="1">
        <w:r w:rsidRPr="00E8052E">
          <w:rPr>
            <w:rStyle w:val="Hyperlink"/>
            <w:noProof/>
          </w:rPr>
          <w:t>Tabel A.11 Skenario Log Out</w:t>
        </w:r>
        <w:r>
          <w:rPr>
            <w:noProof/>
            <w:webHidden/>
          </w:rPr>
          <w:tab/>
        </w:r>
        <w:r>
          <w:rPr>
            <w:noProof/>
            <w:webHidden/>
          </w:rPr>
          <w:fldChar w:fldCharType="begin"/>
        </w:r>
        <w:r>
          <w:rPr>
            <w:noProof/>
            <w:webHidden/>
          </w:rPr>
          <w:instrText xml:space="preserve"> PAGEREF _Toc23552233 \h </w:instrText>
        </w:r>
        <w:r>
          <w:rPr>
            <w:noProof/>
            <w:webHidden/>
          </w:rPr>
        </w:r>
        <w:r>
          <w:rPr>
            <w:noProof/>
            <w:webHidden/>
          </w:rPr>
          <w:fldChar w:fldCharType="separate"/>
        </w:r>
        <w:r>
          <w:rPr>
            <w:noProof/>
            <w:webHidden/>
          </w:rPr>
          <w:t>64</w:t>
        </w:r>
        <w:r>
          <w:rPr>
            <w:noProof/>
            <w:webHidden/>
          </w:rPr>
          <w:fldChar w:fldCharType="end"/>
        </w:r>
      </w:hyperlink>
    </w:p>
    <w:p w14:paraId="2F3FB706" w14:textId="725F0D78" w:rsidR="00387AA9" w:rsidRPr="006A0BE8" w:rsidRDefault="004857DC" w:rsidP="00387AA9">
      <w:pPr>
        <w:spacing w:after="160" w:line="259" w:lineRule="auto"/>
        <w:jc w:val="left"/>
        <w:rPr>
          <w:rFonts w:eastAsia="Times New Roman" w:cs="Times New Roman"/>
          <w:b/>
          <w:szCs w:val="32"/>
          <w:lang w:val="en-ID" w:eastAsia="id-ID"/>
        </w:rPr>
      </w:pPr>
      <w:r w:rsidRPr="006A0BE8">
        <w:rPr>
          <w:rFonts w:eastAsia="Times New Roman" w:cs="Times New Roman"/>
          <w:b/>
          <w:szCs w:val="32"/>
          <w:lang w:val="en-ID" w:eastAsia="id-ID"/>
        </w:rPr>
        <w:fldChar w:fldCharType="end"/>
      </w:r>
      <w:r w:rsidR="00387AA9" w:rsidRPr="006A0BE8">
        <w:rPr>
          <w:rFonts w:eastAsia="Times New Roman" w:cs="Times New Roman"/>
          <w:b/>
          <w:szCs w:val="32"/>
          <w:lang w:val="en-ID" w:eastAsia="id-ID"/>
        </w:rPr>
        <w:br w:type="page"/>
      </w:r>
    </w:p>
    <w:p w14:paraId="6490A88A" w14:textId="01B194A4" w:rsidR="008955CA" w:rsidRPr="006A0BE8" w:rsidRDefault="008955CA" w:rsidP="005E1D23">
      <w:pPr>
        <w:pStyle w:val="Heading1"/>
        <w:numPr>
          <w:ilvl w:val="0"/>
          <w:numId w:val="0"/>
        </w:numPr>
        <w:ind w:left="357"/>
      </w:pPr>
      <w:bookmarkStart w:id="3" w:name="_Toc23552309"/>
      <w:r w:rsidRPr="006A0BE8">
        <w:lastRenderedPageBreak/>
        <w:t>DAFTAR GAMBAR</w:t>
      </w:r>
      <w:bookmarkEnd w:id="3"/>
    </w:p>
    <w:p w14:paraId="54671453" w14:textId="5E795C57" w:rsidR="002B0652" w:rsidRDefault="008955CA">
      <w:pPr>
        <w:pStyle w:val="TableofFigures"/>
        <w:tabs>
          <w:tab w:val="right" w:leader="dot" w:pos="7927"/>
        </w:tabs>
        <w:rPr>
          <w:rFonts w:asciiTheme="minorHAnsi" w:eastAsiaTheme="minorEastAsia" w:hAnsiTheme="minorHAnsi"/>
          <w:noProof/>
          <w:sz w:val="22"/>
        </w:rPr>
      </w:pPr>
      <w:r w:rsidRPr="006A0BE8">
        <w:rPr>
          <w:rFonts w:cs="Times New Roman"/>
          <w:lang w:val="en-ID" w:eastAsia="id-ID"/>
        </w:rPr>
        <w:fldChar w:fldCharType="begin"/>
      </w:r>
      <w:r w:rsidRPr="006A0BE8">
        <w:rPr>
          <w:rFonts w:cs="Times New Roman"/>
          <w:lang w:val="en-ID" w:eastAsia="id-ID"/>
        </w:rPr>
        <w:instrText xml:space="preserve"> TOC \h \z \c "Gambar" </w:instrText>
      </w:r>
      <w:r w:rsidRPr="006A0BE8">
        <w:rPr>
          <w:rFonts w:cs="Times New Roman"/>
          <w:lang w:val="en-ID" w:eastAsia="id-ID"/>
        </w:rPr>
        <w:fldChar w:fldCharType="separate"/>
      </w:r>
      <w:hyperlink w:anchor="_Toc23552257" w:history="1">
        <w:r w:rsidR="002B0652" w:rsidRPr="00B530D5">
          <w:rPr>
            <w:rStyle w:val="Hyperlink"/>
            <w:rFonts w:cs="Times New Roman"/>
            <w:noProof/>
          </w:rPr>
          <w:t>Gambar 2.1 skema PID</w:t>
        </w:r>
        <w:r w:rsidR="002B0652">
          <w:rPr>
            <w:noProof/>
            <w:webHidden/>
          </w:rPr>
          <w:tab/>
        </w:r>
        <w:r w:rsidR="002B0652">
          <w:rPr>
            <w:noProof/>
            <w:webHidden/>
          </w:rPr>
          <w:fldChar w:fldCharType="begin"/>
        </w:r>
        <w:r w:rsidR="002B0652">
          <w:rPr>
            <w:noProof/>
            <w:webHidden/>
          </w:rPr>
          <w:instrText xml:space="preserve"> PAGEREF _Toc23552257 \h </w:instrText>
        </w:r>
        <w:r w:rsidR="002B0652">
          <w:rPr>
            <w:noProof/>
            <w:webHidden/>
          </w:rPr>
        </w:r>
        <w:r w:rsidR="002B0652">
          <w:rPr>
            <w:noProof/>
            <w:webHidden/>
          </w:rPr>
          <w:fldChar w:fldCharType="separate"/>
        </w:r>
        <w:r w:rsidR="002B0652">
          <w:rPr>
            <w:noProof/>
            <w:webHidden/>
          </w:rPr>
          <w:t>9</w:t>
        </w:r>
        <w:r w:rsidR="002B0652">
          <w:rPr>
            <w:noProof/>
            <w:webHidden/>
          </w:rPr>
          <w:fldChar w:fldCharType="end"/>
        </w:r>
      </w:hyperlink>
    </w:p>
    <w:p w14:paraId="11838A79" w14:textId="28D4E421" w:rsidR="002B0652" w:rsidRDefault="002B0652">
      <w:pPr>
        <w:pStyle w:val="TableofFigures"/>
        <w:tabs>
          <w:tab w:val="right" w:leader="dot" w:pos="7927"/>
        </w:tabs>
        <w:rPr>
          <w:rFonts w:asciiTheme="minorHAnsi" w:eastAsiaTheme="minorEastAsia" w:hAnsiTheme="minorHAnsi"/>
          <w:noProof/>
          <w:sz w:val="22"/>
        </w:rPr>
      </w:pPr>
      <w:hyperlink w:anchor="_Toc23552258" w:history="1">
        <w:r w:rsidRPr="00B530D5">
          <w:rPr>
            <w:rStyle w:val="Hyperlink"/>
            <w:rFonts w:cs="Times New Roman"/>
            <w:noProof/>
          </w:rPr>
          <w:t>Gambar 3.1 Tahapan Penelitian</w:t>
        </w:r>
        <w:r>
          <w:rPr>
            <w:noProof/>
            <w:webHidden/>
          </w:rPr>
          <w:tab/>
        </w:r>
        <w:r>
          <w:rPr>
            <w:noProof/>
            <w:webHidden/>
          </w:rPr>
          <w:fldChar w:fldCharType="begin"/>
        </w:r>
        <w:r>
          <w:rPr>
            <w:noProof/>
            <w:webHidden/>
          </w:rPr>
          <w:instrText xml:space="preserve"> PAGEREF _Toc23552258 \h </w:instrText>
        </w:r>
        <w:r>
          <w:rPr>
            <w:noProof/>
            <w:webHidden/>
          </w:rPr>
        </w:r>
        <w:r>
          <w:rPr>
            <w:noProof/>
            <w:webHidden/>
          </w:rPr>
          <w:fldChar w:fldCharType="separate"/>
        </w:r>
        <w:r>
          <w:rPr>
            <w:noProof/>
            <w:webHidden/>
          </w:rPr>
          <w:t>12</w:t>
        </w:r>
        <w:r>
          <w:rPr>
            <w:noProof/>
            <w:webHidden/>
          </w:rPr>
          <w:fldChar w:fldCharType="end"/>
        </w:r>
      </w:hyperlink>
    </w:p>
    <w:p w14:paraId="7E640105" w14:textId="12DA6EC9" w:rsidR="002B0652" w:rsidRDefault="002B0652">
      <w:pPr>
        <w:pStyle w:val="TableofFigures"/>
        <w:tabs>
          <w:tab w:val="right" w:leader="dot" w:pos="7927"/>
        </w:tabs>
        <w:rPr>
          <w:rFonts w:asciiTheme="minorHAnsi" w:eastAsiaTheme="minorEastAsia" w:hAnsiTheme="minorHAnsi"/>
          <w:noProof/>
          <w:sz w:val="22"/>
        </w:rPr>
      </w:pPr>
      <w:hyperlink r:id="rId12" w:anchor="_Toc23552259" w:history="1">
        <w:r w:rsidRPr="00B530D5">
          <w:rPr>
            <w:rStyle w:val="Hyperlink"/>
            <w:noProof/>
          </w:rPr>
          <w:t>Gambar 3.2 Penempatan Sensor LDR</w:t>
        </w:r>
        <w:r>
          <w:rPr>
            <w:noProof/>
            <w:webHidden/>
          </w:rPr>
          <w:tab/>
        </w:r>
        <w:r>
          <w:rPr>
            <w:noProof/>
            <w:webHidden/>
          </w:rPr>
          <w:fldChar w:fldCharType="begin"/>
        </w:r>
        <w:r>
          <w:rPr>
            <w:noProof/>
            <w:webHidden/>
          </w:rPr>
          <w:instrText xml:space="preserve"> PAGEREF _Toc23552259 \h </w:instrText>
        </w:r>
        <w:r>
          <w:rPr>
            <w:noProof/>
            <w:webHidden/>
          </w:rPr>
        </w:r>
        <w:r>
          <w:rPr>
            <w:noProof/>
            <w:webHidden/>
          </w:rPr>
          <w:fldChar w:fldCharType="separate"/>
        </w:r>
        <w:r>
          <w:rPr>
            <w:noProof/>
            <w:webHidden/>
          </w:rPr>
          <w:t>13</w:t>
        </w:r>
        <w:r>
          <w:rPr>
            <w:noProof/>
            <w:webHidden/>
          </w:rPr>
          <w:fldChar w:fldCharType="end"/>
        </w:r>
      </w:hyperlink>
    </w:p>
    <w:p w14:paraId="5D881E71" w14:textId="45E4924B" w:rsidR="002B0652" w:rsidRDefault="002B0652">
      <w:pPr>
        <w:pStyle w:val="TableofFigures"/>
        <w:tabs>
          <w:tab w:val="right" w:leader="dot" w:pos="7927"/>
        </w:tabs>
        <w:rPr>
          <w:rFonts w:asciiTheme="minorHAnsi" w:eastAsiaTheme="minorEastAsia" w:hAnsiTheme="minorHAnsi"/>
          <w:noProof/>
          <w:sz w:val="22"/>
        </w:rPr>
      </w:pPr>
      <w:hyperlink w:anchor="_Toc23552260" w:history="1">
        <w:r w:rsidRPr="00B530D5">
          <w:rPr>
            <w:rStyle w:val="Hyperlink"/>
            <w:rFonts w:cs="Times New Roman"/>
            <w:noProof/>
          </w:rPr>
          <w:t>Gambar 3.3 Range error V</w:t>
        </w:r>
        <w:r>
          <w:rPr>
            <w:noProof/>
            <w:webHidden/>
          </w:rPr>
          <w:tab/>
        </w:r>
        <w:r>
          <w:rPr>
            <w:noProof/>
            <w:webHidden/>
          </w:rPr>
          <w:fldChar w:fldCharType="begin"/>
        </w:r>
        <w:r>
          <w:rPr>
            <w:noProof/>
            <w:webHidden/>
          </w:rPr>
          <w:instrText xml:space="preserve"> PAGEREF _Toc23552260 \h </w:instrText>
        </w:r>
        <w:r>
          <w:rPr>
            <w:noProof/>
            <w:webHidden/>
          </w:rPr>
        </w:r>
        <w:r>
          <w:rPr>
            <w:noProof/>
            <w:webHidden/>
          </w:rPr>
          <w:fldChar w:fldCharType="separate"/>
        </w:r>
        <w:r>
          <w:rPr>
            <w:noProof/>
            <w:webHidden/>
          </w:rPr>
          <w:t>15</w:t>
        </w:r>
        <w:r>
          <w:rPr>
            <w:noProof/>
            <w:webHidden/>
          </w:rPr>
          <w:fldChar w:fldCharType="end"/>
        </w:r>
      </w:hyperlink>
    </w:p>
    <w:p w14:paraId="4A04B82E" w14:textId="33BA02B1" w:rsidR="002B0652" w:rsidRDefault="002B0652">
      <w:pPr>
        <w:pStyle w:val="TableofFigures"/>
        <w:tabs>
          <w:tab w:val="right" w:leader="dot" w:pos="7927"/>
        </w:tabs>
        <w:rPr>
          <w:rFonts w:asciiTheme="minorHAnsi" w:eastAsiaTheme="minorEastAsia" w:hAnsiTheme="minorHAnsi"/>
          <w:noProof/>
          <w:sz w:val="22"/>
        </w:rPr>
      </w:pPr>
      <w:hyperlink r:id="rId13" w:anchor="_Toc23552261" w:history="1">
        <w:r w:rsidRPr="00B530D5">
          <w:rPr>
            <w:rStyle w:val="Hyperlink"/>
            <w:noProof/>
          </w:rPr>
          <w:t>Gambar 3.4 Range error H</w:t>
        </w:r>
        <w:r>
          <w:rPr>
            <w:noProof/>
            <w:webHidden/>
          </w:rPr>
          <w:tab/>
        </w:r>
        <w:r>
          <w:rPr>
            <w:noProof/>
            <w:webHidden/>
          </w:rPr>
          <w:fldChar w:fldCharType="begin"/>
        </w:r>
        <w:r>
          <w:rPr>
            <w:noProof/>
            <w:webHidden/>
          </w:rPr>
          <w:instrText xml:space="preserve"> PAGEREF _Toc23552261 \h </w:instrText>
        </w:r>
        <w:r>
          <w:rPr>
            <w:noProof/>
            <w:webHidden/>
          </w:rPr>
        </w:r>
        <w:r>
          <w:rPr>
            <w:noProof/>
            <w:webHidden/>
          </w:rPr>
          <w:fldChar w:fldCharType="separate"/>
        </w:r>
        <w:r>
          <w:rPr>
            <w:noProof/>
            <w:webHidden/>
          </w:rPr>
          <w:t>15</w:t>
        </w:r>
        <w:r>
          <w:rPr>
            <w:noProof/>
            <w:webHidden/>
          </w:rPr>
          <w:fldChar w:fldCharType="end"/>
        </w:r>
      </w:hyperlink>
    </w:p>
    <w:p w14:paraId="321AA277" w14:textId="335A3BAD" w:rsidR="002B0652" w:rsidRDefault="002B0652">
      <w:pPr>
        <w:pStyle w:val="TableofFigures"/>
        <w:tabs>
          <w:tab w:val="right" w:leader="dot" w:pos="7927"/>
        </w:tabs>
        <w:rPr>
          <w:rFonts w:asciiTheme="minorHAnsi" w:eastAsiaTheme="minorEastAsia" w:hAnsiTheme="minorHAnsi"/>
          <w:noProof/>
          <w:sz w:val="22"/>
        </w:rPr>
      </w:pPr>
      <w:hyperlink w:anchor="_Toc23552262" w:history="1">
        <w:r w:rsidRPr="00B530D5">
          <w:rPr>
            <w:rStyle w:val="Hyperlink"/>
            <w:rFonts w:cs="Times New Roman"/>
            <w:noProof/>
          </w:rPr>
          <w:t>Gambar 3.5 Flowchart</w:t>
        </w:r>
        <w:r>
          <w:rPr>
            <w:noProof/>
            <w:webHidden/>
          </w:rPr>
          <w:tab/>
        </w:r>
        <w:r>
          <w:rPr>
            <w:noProof/>
            <w:webHidden/>
          </w:rPr>
          <w:fldChar w:fldCharType="begin"/>
        </w:r>
        <w:r>
          <w:rPr>
            <w:noProof/>
            <w:webHidden/>
          </w:rPr>
          <w:instrText xml:space="preserve"> PAGEREF _Toc23552262 \h </w:instrText>
        </w:r>
        <w:r>
          <w:rPr>
            <w:noProof/>
            <w:webHidden/>
          </w:rPr>
        </w:r>
        <w:r>
          <w:rPr>
            <w:noProof/>
            <w:webHidden/>
          </w:rPr>
          <w:fldChar w:fldCharType="separate"/>
        </w:r>
        <w:r>
          <w:rPr>
            <w:noProof/>
            <w:webHidden/>
          </w:rPr>
          <w:t>16</w:t>
        </w:r>
        <w:r>
          <w:rPr>
            <w:noProof/>
            <w:webHidden/>
          </w:rPr>
          <w:fldChar w:fldCharType="end"/>
        </w:r>
      </w:hyperlink>
    </w:p>
    <w:p w14:paraId="42D77C55" w14:textId="74291C03" w:rsidR="002B0652" w:rsidRDefault="002B0652">
      <w:pPr>
        <w:pStyle w:val="TableofFigures"/>
        <w:tabs>
          <w:tab w:val="right" w:leader="dot" w:pos="7927"/>
        </w:tabs>
        <w:rPr>
          <w:rFonts w:asciiTheme="minorHAnsi" w:eastAsiaTheme="minorEastAsia" w:hAnsiTheme="minorHAnsi"/>
          <w:noProof/>
          <w:sz w:val="22"/>
        </w:rPr>
      </w:pPr>
      <w:hyperlink w:anchor="_Toc23552263" w:history="1">
        <w:r w:rsidRPr="00B530D5">
          <w:rPr>
            <w:rStyle w:val="Hyperlink"/>
            <w:rFonts w:cs="Times New Roman"/>
            <w:noProof/>
          </w:rPr>
          <w:t>Gambar 3.6 Drajat Keanggotaan</w:t>
        </w:r>
        <w:r>
          <w:rPr>
            <w:noProof/>
            <w:webHidden/>
          </w:rPr>
          <w:tab/>
        </w:r>
        <w:r>
          <w:rPr>
            <w:noProof/>
            <w:webHidden/>
          </w:rPr>
          <w:fldChar w:fldCharType="begin"/>
        </w:r>
        <w:r>
          <w:rPr>
            <w:noProof/>
            <w:webHidden/>
          </w:rPr>
          <w:instrText xml:space="preserve"> PAGEREF _Toc23552263 \h </w:instrText>
        </w:r>
        <w:r>
          <w:rPr>
            <w:noProof/>
            <w:webHidden/>
          </w:rPr>
        </w:r>
        <w:r>
          <w:rPr>
            <w:noProof/>
            <w:webHidden/>
          </w:rPr>
          <w:fldChar w:fldCharType="separate"/>
        </w:r>
        <w:r>
          <w:rPr>
            <w:noProof/>
            <w:webHidden/>
          </w:rPr>
          <w:t>17</w:t>
        </w:r>
        <w:r>
          <w:rPr>
            <w:noProof/>
            <w:webHidden/>
          </w:rPr>
          <w:fldChar w:fldCharType="end"/>
        </w:r>
      </w:hyperlink>
    </w:p>
    <w:p w14:paraId="5FC99F32" w14:textId="51098F57" w:rsidR="002B0652" w:rsidRDefault="002B0652">
      <w:pPr>
        <w:pStyle w:val="TableofFigures"/>
        <w:tabs>
          <w:tab w:val="right" w:leader="dot" w:pos="7927"/>
        </w:tabs>
        <w:rPr>
          <w:rFonts w:asciiTheme="minorHAnsi" w:eastAsiaTheme="minorEastAsia" w:hAnsiTheme="minorHAnsi"/>
          <w:noProof/>
          <w:sz w:val="22"/>
        </w:rPr>
      </w:pPr>
      <w:hyperlink w:anchor="_Toc23552264" w:history="1">
        <w:r w:rsidRPr="00B530D5">
          <w:rPr>
            <w:rStyle w:val="Hyperlink"/>
            <w:rFonts w:cs="Times New Roman"/>
            <w:noProof/>
          </w:rPr>
          <w:t>Gambar 3.7 Fuzzifikasi</w:t>
        </w:r>
        <w:r>
          <w:rPr>
            <w:noProof/>
            <w:webHidden/>
          </w:rPr>
          <w:tab/>
        </w:r>
        <w:r>
          <w:rPr>
            <w:noProof/>
            <w:webHidden/>
          </w:rPr>
          <w:fldChar w:fldCharType="begin"/>
        </w:r>
        <w:r>
          <w:rPr>
            <w:noProof/>
            <w:webHidden/>
          </w:rPr>
          <w:instrText xml:space="preserve"> PAGEREF _Toc23552264 \h </w:instrText>
        </w:r>
        <w:r>
          <w:rPr>
            <w:noProof/>
            <w:webHidden/>
          </w:rPr>
        </w:r>
        <w:r>
          <w:rPr>
            <w:noProof/>
            <w:webHidden/>
          </w:rPr>
          <w:fldChar w:fldCharType="separate"/>
        </w:r>
        <w:r>
          <w:rPr>
            <w:noProof/>
            <w:webHidden/>
          </w:rPr>
          <w:t>20</w:t>
        </w:r>
        <w:r>
          <w:rPr>
            <w:noProof/>
            <w:webHidden/>
          </w:rPr>
          <w:fldChar w:fldCharType="end"/>
        </w:r>
      </w:hyperlink>
    </w:p>
    <w:p w14:paraId="54ED2498" w14:textId="7DB06CE1" w:rsidR="002B0652" w:rsidRDefault="002B0652">
      <w:pPr>
        <w:pStyle w:val="TableofFigures"/>
        <w:tabs>
          <w:tab w:val="right" w:leader="dot" w:pos="7927"/>
        </w:tabs>
        <w:rPr>
          <w:rFonts w:asciiTheme="minorHAnsi" w:eastAsiaTheme="minorEastAsia" w:hAnsiTheme="minorHAnsi"/>
          <w:noProof/>
          <w:sz w:val="22"/>
        </w:rPr>
      </w:pPr>
      <w:hyperlink w:anchor="_Toc23552265" w:history="1">
        <w:r w:rsidRPr="00B530D5">
          <w:rPr>
            <w:rStyle w:val="Hyperlink"/>
            <w:noProof/>
          </w:rPr>
          <w:t>Gambar 4.1 Business Process</w:t>
        </w:r>
        <w:r>
          <w:rPr>
            <w:noProof/>
            <w:webHidden/>
          </w:rPr>
          <w:tab/>
        </w:r>
        <w:r>
          <w:rPr>
            <w:noProof/>
            <w:webHidden/>
          </w:rPr>
          <w:fldChar w:fldCharType="begin"/>
        </w:r>
        <w:r>
          <w:rPr>
            <w:noProof/>
            <w:webHidden/>
          </w:rPr>
          <w:instrText xml:space="preserve"> PAGEREF _Toc23552265 \h </w:instrText>
        </w:r>
        <w:r>
          <w:rPr>
            <w:noProof/>
            <w:webHidden/>
          </w:rPr>
        </w:r>
        <w:r>
          <w:rPr>
            <w:noProof/>
            <w:webHidden/>
          </w:rPr>
          <w:fldChar w:fldCharType="separate"/>
        </w:r>
        <w:r>
          <w:rPr>
            <w:noProof/>
            <w:webHidden/>
          </w:rPr>
          <w:t>25</w:t>
        </w:r>
        <w:r>
          <w:rPr>
            <w:noProof/>
            <w:webHidden/>
          </w:rPr>
          <w:fldChar w:fldCharType="end"/>
        </w:r>
      </w:hyperlink>
    </w:p>
    <w:p w14:paraId="28A1B67C" w14:textId="0528AE80" w:rsidR="002B0652" w:rsidRDefault="002B0652">
      <w:pPr>
        <w:pStyle w:val="TableofFigures"/>
        <w:tabs>
          <w:tab w:val="right" w:leader="dot" w:pos="7927"/>
        </w:tabs>
        <w:rPr>
          <w:rFonts w:asciiTheme="minorHAnsi" w:eastAsiaTheme="minorEastAsia" w:hAnsiTheme="minorHAnsi"/>
          <w:noProof/>
          <w:sz w:val="22"/>
        </w:rPr>
      </w:pPr>
      <w:hyperlink w:anchor="_Toc23552266" w:history="1">
        <w:r w:rsidRPr="00B530D5">
          <w:rPr>
            <w:rStyle w:val="Hyperlink"/>
            <w:noProof/>
          </w:rPr>
          <w:t>Gambar 4.2 Usecase Diagram</w:t>
        </w:r>
        <w:r>
          <w:rPr>
            <w:noProof/>
            <w:webHidden/>
          </w:rPr>
          <w:tab/>
        </w:r>
        <w:r>
          <w:rPr>
            <w:noProof/>
            <w:webHidden/>
          </w:rPr>
          <w:fldChar w:fldCharType="begin"/>
        </w:r>
        <w:r>
          <w:rPr>
            <w:noProof/>
            <w:webHidden/>
          </w:rPr>
          <w:instrText xml:space="preserve"> PAGEREF _Toc23552266 \h </w:instrText>
        </w:r>
        <w:r>
          <w:rPr>
            <w:noProof/>
            <w:webHidden/>
          </w:rPr>
        </w:r>
        <w:r>
          <w:rPr>
            <w:noProof/>
            <w:webHidden/>
          </w:rPr>
          <w:fldChar w:fldCharType="separate"/>
        </w:r>
        <w:r>
          <w:rPr>
            <w:noProof/>
            <w:webHidden/>
          </w:rPr>
          <w:t>27</w:t>
        </w:r>
        <w:r>
          <w:rPr>
            <w:noProof/>
            <w:webHidden/>
          </w:rPr>
          <w:fldChar w:fldCharType="end"/>
        </w:r>
      </w:hyperlink>
    </w:p>
    <w:p w14:paraId="5EE26FAA" w14:textId="06E10962" w:rsidR="002B0652" w:rsidRDefault="002B0652">
      <w:pPr>
        <w:pStyle w:val="TableofFigures"/>
        <w:tabs>
          <w:tab w:val="right" w:leader="dot" w:pos="7927"/>
        </w:tabs>
        <w:rPr>
          <w:rFonts w:asciiTheme="minorHAnsi" w:eastAsiaTheme="minorEastAsia" w:hAnsiTheme="minorHAnsi"/>
          <w:noProof/>
          <w:sz w:val="22"/>
        </w:rPr>
      </w:pPr>
      <w:hyperlink w:anchor="_Toc23552267" w:history="1">
        <w:r w:rsidRPr="00B530D5">
          <w:rPr>
            <w:rStyle w:val="Hyperlink"/>
            <w:noProof/>
          </w:rPr>
          <w:t>Gambar 4.3 ERD</w:t>
        </w:r>
        <w:r>
          <w:rPr>
            <w:noProof/>
            <w:webHidden/>
          </w:rPr>
          <w:tab/>
        </w:r>
        <w:r>
          <w:rPr>
            <w:noProof/>
            <w:webHidden/>
          </w:rPr>
          <w:fldChar w:fldCharType="begin"/>
        </w:r>
        <w:r>
          <w:rPr>
            <w:noProof/>
            <w:webHidden/>
          </w:rPr>
          <w:instrText xml:space="preserve"> PAGEREF _Toc23552267 \h </w:instrText>
        </w:r>
        <w:r>
          <w:rPr>
            <w:noProof/>
            <w:webHidden/>
          </w:rPr>
        </w:r>
        <w:r>
          <w:rPr>
            <w:noProof/>
            <w:webHidden/>
          </w:rPr>
          <w:fldChar w:fldCharType="separate"/>
        </w:r>
        <w:r>
          <w:rPr>
            <w:noProof/>
            <w:webHidden/>
          </w:rPr>
          <w:t>36</w:t>
        </w:r>
        <w:r>
          <w:rPr>
            <w:noProof/>
            <w:webHidden/>
          </w:rPr>
          <w:fldChar w:fldCharType="end"/>
        </w:r>
      </w:hyperlink>
    </w:p>
    <w:p w14:paraId="2FE2A493" w14:textId="0DDA2C79" w:rsidR="002B0652" w:rsidRDefault="002B0652">
      <w:pPr>
        <w:pStyle w:val="TableofFigures"/>
        <w:tabs>
          <w:tab w:val="right" w:leader="dot" w:pos="7927"/>
        </w:tabs>
        <w:rPr>
          <w:rFonts w:asciiTheme="minorHAnsi" w:eastAsiaTheme="minorEastAsia" w:hAnsiTheme="minorHAnsi"/>
          <w:noProof/>
          <w:sz w:val="22"/>
        </w:rPr>
      </w:pPr>
      <w:hyperlink w:anchor="_Toc23552268" w:history="1">
        <w:r w:rsidRPr="00B530D5">
          <w:rPr>
            <w:rStyle w:val="Hyperlink"/>
            <w:noProof/>
          </w:rPr>
          <w:t>Gambar 4.4 Class Diagram</w:t>
        </w:r>
        <w:r>
          <w:rPr>
            <w:noProof/>
            <w:webHidden/>
          </w:rPr>
          <w:tab/>
        </w:r>
        <w:r>
          <w:rPr>
            <w:noProof/>
            <w:webHidden/>
          </w:rPr>
          <w:fldChar w:fldCharType="begin"/>
        </w:r>
        <w:r>
          <w:rPr>
            <w:noProof/>
            <w:webHidden/>
          </w:rPr>
          <w:instrText xml:space="preserve"> PAGEREF _Toc23552268 \h </w:instrText>
        </w:r>
        <w:r>
          <w:rPr>
            <w:noProof/>
            <w:webHidden/>
          </w:rPr>
        </w:r>
        <w:r>
          <w:rPr>
            <w:noProof/>
            <w:webHidden/>
          </w:rPr>
          <w:fldChar w:fldCharType="separate"/>
        </w:r>
        <w:r>
          <w:rPr>
            <w:noProof/>
            <w:webHidden/>
          </w:rPr>
          <w:t>37</w:t>
        </w:r>
        <w:r>
          <w:rPr>
            <w:noProof/>
            <w:webHidden/>
          </w:rPr>
          <w:fldChar w:fldCharType="end"/>
        </w:r>
      </w:hyperlink>
    </w:p>
    <w:p w14:paraId="24D070BF" w14:textId="66DAE75A" w:rsidR="002B0652" w:rsidRDefault="002B0652">
      <w:pPr>
        <w:pStyle w:val="TableofFigures"/>
        <w:tabs>
          <w:tab w:val="right" w:leader="dot" w:pos="7927"/>
        </w:tabs>
        <w:rPr>
          <w:rFonts w:asciiTheme="minorHAnsi" w:eastAsiaTheme="minorEastAsia" w:hAnsiTheme="minorHAnsi"/>
          <w:noProof/>
          <w:sz w:val="22"/>
        </w:rPr>
      </w:pPr>
      <w:hyperlink w:anchor="_Toc23552269" w:history="1">
        <w:r w:rsidRPr="00B530D5">
          <w:rPr>
            <w:rStyle w:val="Hyperlink"/>
            <w:noProof/>
          </w:rPr>
          <w:t>Gambar 5.1 Halaman Log In</w:t>
        </w:r>
        <w:r>
          <w:rPr>
            <w:noProof/>
            <w:webHidden/>
          </w:rPr>
          <w:tab/>
        </w:r>
        <w:r>
          <w:rPr>
            <w:noProof/>
            <w:webHidden/>
          </w:rPr>
          <w:fldChar w:fldCharType="begin"/>
        </w:r>
        <w:r>
          <w:rPr>
            <w:noProof/>
            <w:webHidden/>
          </w:rPr>
          <w:instrText xml:space="preserve"> PAGEREF _Toc23552269 \h </w:instrText>
        </w:r>
        <w:r>
          <w:rPr>
            <w:noProof/>
            <w:webHidden/>
          </w:rPr>
        </w:r>
        <w:r>
          <w:rPr>
            <w:noProof/>
            <w:webHidden/>
          </w:rPr>
          <w:fldChar w:fldCharType="separate"/>
        </w:r>
        <w:r>
          <w:rPr>
            <w:noProof/>
            <w:webHidden/>
          </w:rPr>
          <w:t>47</w:t>
        </w:r>
        <w:r>
          <w:rPr>
            <w:noProof/>
            <w:webHidden/>
          </w:rPr>
          <w:fldChar w:fldCharType="end"/>
        </w:r>
      </w:hyperlink>
    </w:p>
    <w:p w14:paraId="6B8224F4" w14:textId="6FA8DAC1" w:rsidR="002B0652" w:rsidRDefault="002B0652">
      <w:pPr>
        <w:pStyle w:val="TableofFigures"/>
        <w:tabs>
          <w:tab w:val="right" w:leader="dot" w:pos="7927"/>
        </w:tabs>
        <w:rPr>
          <w:rFonts w:asciiTheme="minorHAnsi" w:eastAsiaTheme="minorEastAsia" w:hAnsiTheme="minorHAnsi"/>
          <w:noProof/>
          <w:sz w:val="22"/>
        </w:rPr>
      </w:pPr>
      <w:hyperlink r:id="rId14" w:anchor="_Toc23552270" w:history="1">
        <w:r w:rsidRPr="00B530D5">
          <w:rPr>
            <w:rStyle w:val="Hyperlink"/>
            <w:noProof/>
          </w:rPr>
          <w:t>Gambar 6.1 Tahapan Penelitian</w:t>
        </w:r>
        <w:r>
          <w:rPr>
            <w:noProof/>
            <w:webHidden/>
          </w:rPr>
          <w:tab/>
        </w:r>
        <w:r>
          <w:rPr>
            <w:noProof/>
            <w:webHidden/>
          </w:rPr>
          <w:fldChar w:fldCharType="begin"/>
        </w:r>
        <w:r>
          <w:rPr>
            <w:noProof/>
            <w:webHidden/>
          </w:rPr>
          <w:instrText xml:space="preserve"> PAGEREF _Toc23552270 \h </w:instrText>
        </w:r>
        <w:r>
          <w:rPr>
            <w:noProof/>
            <w:webHidden/>
          </w:rPr>
        </w:r>
        <w:r>
          <w:rPr>
            <w:noProof/>
            <w:webHidden/>
          </w:rPr>
          <w:fldChar w:fldCharType="separate"/>
        </w:r>
        <w:r>
          <w:rPr>
            <w:noProof/>
            <w:webHidden/>
          </w:rPr>
          <w:t>53</w:t>
        </w:r>
        <w:r>
          <w:rPr>
            <w:noProof/>
            <w:webHidden/>
          </w:rPr>
          <w:fldChar w:fldCharType="end"/>
        </w:r>
      </w:hyperlink>
    </w:p>
    <w:p w14:paraId="7AD08F1C" w14:textId="12799C20" w:rsidR="002B0652" w:rsidRDefault="002B0652">
      <w:pPr>
        <w:pStyle w:val="TableofFigures"/>
        <w:tabs>
          <w:tab w:val="right" w:leader="dot" w:pos="7927"/>
        </w:tabs>
        <w:rPr>
          <w:rFonts w:asciiTheme="minorHAnsi" w:eastAsiaTheme="minorEastAsia" w:hAnsiTheme="minorHAnsi"/>
          <w:noProof/>
          <w:sz w:val="22"/>
        </w:rPr>
      </w:pPr>
      <w:hyperlink r:id="rId15" w:anchor="_Toc23552271" w:history="1">
        <w:r w:rsidRPr="00B530D5">
          <w:rPr>
            <w:rStyle w:val="Hyperlink"/>
            <w:noProof/>
          </w:rPr>
          <w:t>Gambar 6.2 Range error H</w:t>
        </w:r>
        <w:r>
          <w:rPr>
            <w:noProof/>
            <w:webHidden/>
          </w:rPr>
          <w:tab/>
        </w:r>
        <w:r>
          <w:rPr>
            <w:noProof/>
            <w:webHidden/>
          </w:rPr>
          <w:fldChar w:fldCharType="begin"/>
        </w:r>
        <w:r>
          <w:rPr>
            <w:noProof/>
            <w:webHidden/>
          </w:rPr>
          <w:instrText xml:space="preserve"> PAGEREF _Toc23552271 \h </w:instrText>
        </w:r>
        <w:r>
          <w:rPr>
            <w:noProof/>
            <w:webHidden/>
          </w:rPr>
        </w:r>
        <w:r>
          <w:rPr>
            <w:noProof/>
            <w:webHidden/>
          </w:rPr>
          <w:fldChar w:fldCharType="separate"/>
        </w:r>
        <w:r>
          <w:rPr>
            <w:noProof/>
            <w:webHidden/>
          </w:rPr>
          <w:t>53</w:t>
        </w:r>
        <w:r>
          <w:rPr>
            <w:noProof/>
            <w:webHidden/>
          </w:rPr>
          <w:fldChar w:fldCharType="end"/>
        </w:r>
      </w:hyperlink>
    </w:p>
    <w:p w14:paraId="2E0F29B9" w14:textId="534E56A3" w:rsidR="002B0652" w:rsidRDefault="002B0652">
      <w:pPr>
        <w:pStyle w:val="TableofFigures"/>
        <w:tabs>
          <w:tab w:val="right" w:leader="dot" w:pos="7927"/>
        </w:tabs>
        <w:rPr>
          <w:rFonts w:asciiTheme="minorHAnsi" w:eastAsiaTheme="minorEastAsia" w:hAnsiTheme="minorHAnsi"/>
          <w:noProof/>
          <w:sz w:val="22"/>
        </w:rPr>
      </w:pPr>
      <w:hyperlink r:id="rId16" w:anchor="_Toc23552272" w:history="1">
        <w:r w:rsidRPr="00B530D5">
          <w:rPr>
            <w:rStyle w:val="Hyperlink"/>
            <w:noProof/>
          </w:rPr>
          <w:t>Gambar 6.3</w:t>
        </w:r>
        <w:r w:rsidRPr="00B530D5">
          <w:rPr>
            <w:rStyle w:val="Hyperlink"/>
            <w:noProof/>
            <w:lang w:val="id-ID"/>
          </w:rPr>
          <w:t>. tampak atas</w:t>
        </w:r>
        <w:r>
          <w:rPr>
            <w:noProof/>
            <w:webHidden/>
          </w:rPr>
          <w:tab/>
        </w:r>
        <w:r>
          <w:rPr>
            <w:noProof/>
            <w:webHidden/>
          </w:rPr>
          <w:fldChar w:fldCharType="begin"/>
        </w:r>
        <w:r>
          <w:rPr>
            <w:noProof/>
            <w:webHidden/>
          </w:rPr>
          <w:instrText xml:space="preserve"> PAGEREF _Toc23552272 \h </w:instrText>
        </w:r>
        <w:r>
          <w:rPr>
            <w:noProof/>
            <w:webHidden/>
          </w:rPr>
        </w:r>
        <w:r>
          <w:rPr>
            <w:noProof/>
            <w:webHidden/>
          </w:rPr>
          <w:fldChar w:fldCharType="separate"/>
        </w:r>
        <w:r>
          <w:rPr>
            <w:noProof/>
            <w:webHidden/>
          </w:rPr>
          <w:t>53</w:t>
        </w:r>
        <w:r>
          <w:rPr>
            <w:noProof/>
            <w:webHidden/>
          </w:rPr>
          <w:fldChar w:fldCharType="end"/>
        </w:r>
      </w:hyperlink>
    </w:p>
    <w:p w14:paraId="16C05E20" w14:textId="27309115" w:rsidR="002B0652" w:rsidRDefault="002B0652">
      <w:pPr>
        <w:pStyle w:val="TableofFigures"/>
        <w:tabs>
          <w:tab w:val="right" w:leader="dot" w:pos="7927"/>
        </w:tabs>
        <w:rPr>
          <w:rFonts w:asciiTheme="minorHAnsi" w:eastAsiaTheme="minorEastAsia" w:hAnsiTheme="minorHAnsi"/>
          <w:noProof/>
          <w:sz w:val="22"/>
        </w:rPr>
      </w:pPr>
      <w:hyperlink r:id="rId17" w:anchor="_Toc23552273" w:history="1">
        <w:r w:rsidRPr="00B530D5">
          <w:rPr>
            <w:rStyle w:val="Hyperlink"/>
            <w:noProof/>
          </w:rPr>
          <w:t>Gambar 6.4</w:t>
        </w:r>
        <w:r w:rsidRPr="00B530D5">
          <w:rPr>
            <w:rStyle w:val="Hyperlink"/>
            <w:noProof/>
            <w:lang w:val="id-ID"/>
          </w:rPr>
          <w:t>. tampak samping</w:t>
        </w:r>
        <w:r>
          <w:rPr>
            <w:noProof/>
            <w:webHidden/>
          </w:rPr>
          <w:tab/>
        </w:r>
        <w:r>
          <w:rPr>
            <w:noProof/>
            <w:webHidden/>
          </w:rPr>
          <w:fldChar w:fldCharType="begin"/>
        </w:r>
        <w:r>
          <w:rPr>
            <w:noProof/>
            <w:webHidden/>
          </w:rPr>
          <w:instrText xml:space="preserve"> PAGEREF _Toc23552273 \h </w:instrText>
        </w:r>
        <w:r>
          <w:rPr>
            <w:noProof/>
            <w:webHidden/>
          </w:rPr>
        </w:r>
        <w:r>
          <w:rPr>
            <w:noProof/>
            <w:webHidden/>
          </w:rPr>
          <w:fldChar w:fldCharType="separate"/>
        </w:r>
        <w:r>
          <w:rPr>
            <w:noProof/>
            <w:webHidden/>
          </w:rPr>
          <w:t>53</w:t>
        </w:r>
        <w:r>
          <w:rPr>
            <w:noProof/>
            <w:webHidden/>
          </w:rPr>
          <w:fldChar w:fldCharType="end"/>
        </w:r>
      </w:hyperlink>
    </w:p>
    <w:p w14:paraId="6CE7A2C7" w14:textId="2FC1FABB" w:rsidR="002B0652" w:rsidRDefault="002B0652">
      <w:pPr>
        <w:pStyle w:val="TableofFigures"/>
        <w:tabs>
          <w:tab w:val="right" w:leader="dot" w:pos="7927"/>
        </w:tabs>
        <w:rPr>
          <w:rFonts w:asciiTheme="minorHAnsi" w:eastAsiaTheme="minorEastAsia" w:hAnsiTheme="minorHAnsi"/>
          <w:noProof/>
          <w:sz w:val="22"/>
        </w:rPr>
      </w:pPr>
      <w:hyperlink r:id="rId18" w:anchor="_Toc23552274" w:history="1">
        <w:r w:rsidRPr="00B530D5">
          <w:rPr>
            <w:rStyle w:val="Hyperlink"/>
            <w:noProof/>
          </w:rPr>
          <w:t>Gambar 6.5 Grafik fuzzy</w:t>
        </w:r>
        <w:r>
          <w:rPr>
            <w:noProof/>
            <w:webHidden/>
          </w:rPr>
          <w:tab/>
        </w:r>
        <w:r>
          <w:rPr>
            <w:noProof/>
            <w:webHidden/>
          </w:rPr>
          <w:fldChar w:fldCharType="begin"/>
        </w:r>
        <w:r>
          <w:rPr>
            <w:noProof/>
            <w:webHidden/>
          </w:rPr>
          <w:instrText xml:space="preserve"> PAGEREF _Toc23552274 \h </w:instrText>
        </w:r>
        <w:r>
          <w:rPr>
            <w:noProof/>
            <w:webHidden/>
          </w:rPr>
        </w:r>
        <w:r>
          <w:rPr>
            <w:noProof/>
            <w:webHidden/>
          </w:rPr>
          <w:fldChar w:fldCharType="separate"/>
        </w:r>
        <w:r>
          <w:rPr>
            <w:noProof/>
            <w:webHidden/>
          </w:rPr>
          <w:t>53</w:t>
        </w:r>
        <w:r>
          <w:rPr>
            <w:noProof/>
            <w:webHidden/>
          </w:rPr>
          <w:fldChar w:fldCharType="end"/>
        </w:r>
      </w:hyperlink>
    </w:p>
    <w:p w14:paraId="0D5C8C21" w14:textId="3BA67C91" w:rsidR="002B0652" w:rsidRDefault="002B0652">
      <w:pPr>
        <w:pStyle w:val="TableofFigures"/>
        <w:tabs>
          <w:tab w:val="right" w:leader="dot" w:pos="7927"/>
        </w:tabs>
        <w:rPr>
          <w:rFonts w:asciiTheme="minorHAnsi" w:eastAsiaTheme="minorEastAsia" w:hAnsiTheme="minorHAnsi"/>
          <w:noProof/>
          <w:sz w:val="22"/>
        </w:rPr>
      </w:pPr>
      <w:hyperlink w:anchor="_Toc23552275" w:history="1">
        <w:r w:rsidRPr="00B530D5">
          <w:rPr>
            <w:rStyle w:val="Hyperlink"/>
            <w:noProof/>
          </w:rPr>
          <w:t>Gambar B.1 Activity Diagram Log In</w:t>
        </w:r>
        <w:r>
          <w:rPr>
            <w:noProof/>
            <w:webHidden/>
          </w:rPr>
          <w:tab/>
        </w:r>
        <w:r>
          <w:rPr>
            <w:noProof/>
            <w:webHidden/>
          </w:rPr>
          <w:fldChar w:fldCharType="begin"/>
        </w:r>
        <w:r>
          <w:rPr>
            <w:noProof/>
            <w:webHidden/>
          </w:rPr>
          <w:instrText xml:space="preserve"> PAGEREF _Toc23552275 \h </w:instrText>
        </w:r>
        <w:r>
          <w:rPr>
            <w:noProof/>
            <w:webHidden/>
          </w:rPr>
        </w:r>
        <w:r>
          <w:rPr>
            <w:noProof/>
            <w:webHidden/>
          </w:rPr>
          <w:fldChar w:fldCharType="separate"/>
        </w:r>
        <w:r>
          <w:rPr>
            <w:noProof/>
            <w:webHidden/>
          </w:rPr>
          <w:t>65</w:t>
        </w:r>
        <w:r>
          <w:rPr>
            <w:noProof/>
            <w:webHidden/>
          </w:rPr>
          <w:fldChar w:fldCharType="end"/>
        </w:r>
      </w:hyperlink>
    </w:p>
    <w:p w14:paraId="32788DC1" w14:textId="661ECF2A" w:rsidR="002B0652" w:rsidRDefault="002B0652">
      <w:pPr>
        <w:pStyle w:val="TableofFigures"/>
        <w:tabs>
          <w:tab w:val="right" w:leader="dot" w:pos="7927"/>
        </w:tabs>
        <w:rPr>
          <w:rFonts w:asciiTheme="minorHAnsi" w:eastAsiaTheme="minorEastAsia" w:hAnsiTheme="minorHAnsi"/>
          <w:noProof/>
          <w:sz w:val="22"/>
        </w:rPr>
      </w:pPr>
      <w:hyperlink w:anchor="_Toc23552276" w:history="1">
        <w:r w:rsidRPr="00B530D5">
          <w:rPr>
            <w:rStyle w:val="Hyperlink"/>
            <w:noProof/>
          </w:rPr>
          <w:t>Gambar B.2 Activity Diagram Tambah User</w:t>
        </w:r>
        <w:r>
          <w:rPr>
            <w:noProof/>
            <w:webHidden/>
          </w:rPr>
          <w:tab/>
        </w:r>
        <w:r>
          <w:rPr>
            <w:noProof/>
            <w:webHidden/>
          </w:rPr>
          <w:fldChar w:fldCharType="begin"/>
        </w:r>
        <w:r>
          <w:rPr>
            <w:noProof/>
            <w:webHidden/>
          </w:rPr>
          <w:instrText xml:space="preserve"> PAGEREF _Toc23552276 \h </w:instrText>
        </w:r>
        <w:r>
          <w:rPr>
            <w:noProof/>
            <w:webHidden/>
          </w:rPr>
        </w:r>
        <w:r>
          <w:rPr>
            <w:noProof/>
            <w:webHidden/>
          </w:rPr>
          <w:fldChar w:fldCharType="separate"/>
        </w:r>
        <w:r>
          <w:rPr>
            <w:noProof/>
            <w:webHidden/>
          </w:rPr>
          <w:t>65</w:t>
        </w:r>
        <w:r>
          <w:rPr>
            <w:noProof/>
            <w:webHidden/>
          </w:rPr>
          <w:fldChar w:fldCharType="end"/>
        </w:r>
      </w:hyperlink>
    </w:p>
    <w:p w14:paraId="55E2EEB1" w14:textId="0EB3DC82" w:rsidR="002B0652" w:rsidRDefault="002B0652">
      <w:pPr>
        <w:pStyle w:val="TableofFigures"/>
        <w:tabs>
          <w:tab w:val="right" w:leader="dot" w:pos="7927"/>
        </w:tabs>
        <w:rPr>
          <w:rFonts w:asciiTheme="minorHAnsi" w:eastAsiaTheme="minorEastAsia" w:hAnsiTheme="minorHAnsi"/>
          <w:noProof/>
          <w:sz w:val="22"/>
        </w:rPr>
      </w:pPr>
      <w:hyperlink w:anchor="_Toc23552277" w:history="1">
        <w:r w:rsidRPr="00B530D5">
          <w:rPr>
            <w:rStyle w:val="Hyperlink"/>
            <w:noProof/>
          </w:rPr>
          <w:t>Gambar B.3 Activity Diagram Edit User</w:t>
        </w:r>
        <w:r>
          <w:rPr>
            <w:noProof/>
            <w:webHidden/>
          </w:rPr>
          <w:tab/>
        </w:r>
        <w:r>
          <w:rPr>
            <w:noProof/>
            <w:webHidden/>
          </w:rPr>
          <w:fldChar w:fldCharType="begin"/>
        </w:r>
        <w:r>
          <w:rPr>
            <w:noProof/>
            <w:webHidden/>
          </w:rPr>
          <w:instrText xml:space="preserve"> PAGEREF _Toc23552277 \h </w:instrText>
        </w:r>
        <w:r>
          <w:rPr>
            <w:noProof/>
            <w:webHidden/>
          </w:rPr>
        </w:r>
        <w:r>
          <w:rPr>
            <w:noProof/>
            <w:webHidden/>
          </w:rPr>
          <w:fldChar w:fldCharType="separate"/>
        </w:r>
        <w:r>
          <w:rPr>
            <w:noProof/>
            <w:webHidden/>
          </w:rPr>
          <w:t>66</w:t>
        </w:r>
        <w:r>
          <w:rPr>
            <w:noProof/>
            <w:webHidden/>
          </w:rPr>
          <w:fldChar w:fldCharType="end"/>
        </w:r>
      </w:hyperlink>
    </w:p>
    <w:p w14:paraId="7DEBE45F" w14:textId="5491A411" w:rsidR="002B0652" w:rsidRDefault="002B0652">
      <w:pPr>
        <w:pStyle w:val="TableofFigures"/>
        <w:tabs>
          <w:tab w:val="right" w:leader="dot" w:pos="7927"/>
        </w:tabs>
        <w:rPr>
          <w:rFonts w:asciiTheme="minorHAnsi" w:eastAsiaTheme="minorEastAsia" w:hAnsiTheme="minorHAnsi"/>
          <w:noProof/>
          <w:sz w:val="22"/>
        </w:rPr>
      </w:pPr>
      <w:hyperlink w:anchor="_Toc23552278" w:history="1">
        <w:r w:rsidRPr="00B530D5">
          <w:rPr>
            <w:rStyle w:val="Hyperlink"/>
            <w:noProof/>
          </w:rPr>
          <w:t>Gambar B.4 Activity Diagram History Log In</w:t>
        </w:r>
        <w:r>
          <w:rPr>
            <w:noProof/>
            <w:webHidden/>
          </w:rPr>
          <w:tab/>
        </w:r>
        <w:r>
          <w:rPr>
            <w:noProof/>
            <w:webHidden/>
          </w:rPr>
          <w:fldChar w:fldCharType="begin"/>
        </w:r>
        <w:r>
          <w:rPr>
            <w:noProof/>
            <w:webHidden/>
          </w:rPr>
          <w:instrText xml:space="preserve"> PAGEREF _Toc23552278 \h </w:instrText>
        </w:r>
        <w:r>
          <w:rPr>
            <w:noProof/>
            <w:webHidden/>
          </w:rPr>
        </w:r>
        <w:r>
          <w:rPr>
            <w:noProof/>
            <w:webHidden/>
          </w:rPr>
          <w:fldChar w:fldCharType="separate"/>
        </w:r>
        <w:r>
          <w:rPr>
            <w:noProof/>
            <w:webHidden/>
          </w:rPr>
          <w:t>66</w:t>
        </w:r>
        <w:r>
          <w:rPr>
            <w:noProof/>
            <w:webHidden/>
          </w:rPr>
          <w:fldChar w:fldCharType="end"/>
        </w:r>
      </w:hyperlink>
    </w:p>
    <w:p w14:paraId="5DA51C2D" w14:textId="686F7B05" w:rsidR="002B0652" w:rsidRDefault="002B0652">
      <w:pPr>
        <w:pStyle w:val="TableofFigures"/>
        <w:tabs>
          <w:tab w:val="right" w:leader="dot" w:pos="7927"/>
        </w:tabs>
        <w:rPr>
          <w:rFonts w:asciiTheme="minorHAnsi" w:eastAsiaTheme="minorEastAsia" w:hAnsiTheme="minorHAnsi"/>
          <w:noProof/>
          <w:sz w:val="22"/>
        </w:rPr>
      </w:pPr>
      <w:hyperlink w:anchor="_Toc23552279" w:history="1">
        <w:r w:rsidRPr="00B530D5">
          <w:rPr>
            <w:rStyle w:val="Hyperlink"/>
            <w:noProof/>
          </w:rPr>
          <w:t>Gambar B.5 Activity Diagram History Tracker</w:t>
        </w:r>
        <w:r>
          <w:rPr>
            <w:noProof/>
            <w:webHidden/>
          </w:rPr>
          <w:tab/>
        </w:r>
        <w:r>
          <w:rPr>
            <w:noProof/>
            <w:webHidden/>
          </w:rPr>
          <w:fldChar w:fldCharType="begin"/>
        </w:r>
        <w:r>
          <w:rPr>
            <w:noProof/>
            <w:webHidden/>
          </w:rPr>
          <w:instrText xml:space="preserve"> PAGEREF _Toc23552279 \h </w:instrText>
        </w:r>
        <w:r>
          <w:rPr>
            <w:noProof/>
            <w:webHidden/>
          </w:rPr>
        </w:r>
        <w:r>
          <w:rPr>
            <w:noProof/>
            <w:webHidden/>
          </w:rPr>
          <w:fldChar w:fldCharType="separate"/>
        </w:r>
        <w:r>
          <w:rPr>
            <w:noProof/>
            <w:webHidden/>
          </w:rPr>
          <w:t>67</w:t>
        </w:r>
        <w:r>
          <w:rPr>
            <w:noProof/>
            <w:webHidden/>
          </w:rPr>
          <w:fldChar w:fldCharType="end"/>
        </w:r>
      </w:hyperlink>
    </w:p>
    <w:p w14:paraId="2236DA5E" w14:textId="50B0EAD4" w:rsidR="002B0652" w:rsidRDefault="002B0652">
      <w:pPr>
        <w:pStyle w:val="TableofFigures"/>
        <w:tabs>
          <w:tab w:val="right" w:leader="dot" w:pos="7927"/>
        </w:tabs>
        <w:rPr>
          <w:rFonts w:asciiTheme="minorHAnsi" w:eastAsiaTheme="minorEastAsia" w:hAnsiTheme="minorHAnsi"/>
          <w:noProof/>
          <w:sz w:val="22"/>
        </w:rPr>
      </w:pPr>
      <w:hyperlink w:anchor="_Toc23552280" w:history="1">
        <w:r w:rsidRPr="00B530D5">
          <w:rPr>
            <w:rStyle w:val="Hyperlink"/>
            <w:noProof/>
          </w:rPr>
          <w:t>Gambar B.6  Activity Diagram History Aktuator</w:t>
        </w:r>
        <w:r>
          <w:rPr>
            <w:noProof/>
            <w:webHidden/>
          </w:rPr>
          <w:tab/>
        </w:r>
        <w:r>
          <w:rPr>
            <w:noProof/>
            <w:webHidden/>
          </w:rPr>
          <w:fldChar w:fldCharType="begin"/>
        </w:r>
        <w:r>
          <w:rPr>
            <w:noProof/>
            <w:webHidden/>
          </w:rPr>
          <w:instrText xml:space="preserve"> PAGEREF _Toc23552280 \h </w:instrText>
        </w:r>
        <w:r>
          <w:rPr>
            <w:noProof/>
            <w:webHidden/>
          </w:rPr>
        </w:r>
        <w:r>
          <w:rPr>
            <w:noProof/>
            <w:webHidden/>
          </w:rPr>
          <w:fldChar w:fldCharType="separate"/>
        </w:r>
        <w:r>
          <w:rPr>
            <w:noProof/>
            <w:webHidden/>
          </w:rPr>
          <w:t>67</w:t>
        </w:r>
        <w:r>
          <w:rPr>
            <w:noProof/>
            <w:webHidden/>
          </w:rPr>
          <w:fldChar w:fldCharType="end"/>
        </w:r>
      </w:hyperlink>
    </w:p>
    <w:p w14:paraId="2D6410D5" w14:textId="582F4CA6" w:rsidR="002B0652" w:rsidRDefault="002B0652">
      <w:pPr>
        <w:pStyle w:val="TableofFigures"/>
        <w:tabs>
          <w:tab w:val="right" w:leader="dot" w:pos="7927"/>
        </w:tabs>
        <w:rPr>
          <w:rFonts w:asciiTheme="minorHAnsi" w:eastAsiaTheme="minorEastAsia" w:hAnsiTheme="minorHAnsi"/>
          <w:noProof/>
          <w:sz w:val="22"/>
        </w:rPr>
      </w:pPr>
      <w:hyperlink w:anchor="_Toc23552281" w:history="1">
        <w:r w:rsidRPr="00B530D5">
          <w:rPr>
            <w:rStyle w:val="Hyperlink"/>
            <w:noProof/>
          </w:rPr>
          <w:t>Gambar B.7  Activity Diagram Grafik Sensor</w:t>
        </w:r>
        <w:r>
          <w:rPr>
            <w:noProof/>
            <w:webHidden/>
          </w:rPr>
          <w:tab/>
        </w:r>
        <w:r>
          <w:rPr>
            <w:noProof/>
            <w:webHidden/>
          </w:rPr>
          <w:fldChar w:fldCharType="begin"/>
        </w:r>
        <w:r>
          <w:rPr>
            <w:noProof/>
            <w:webHidden/>
          </w:rPr>
          <w:instrText xml:space="preserve"> PAGEREF _Toc23552281 \h </w:instrText>
        </w:r>
        <w:r>
          <w:rPr>
            <w:noProof/>
            <w:webHidden/>
          </w:rPr>
        </w:r>
        <w:r>
          <w:rPr>
            <w:noProof/>
            <w:webHidden/>
          </w:rPr>
          <w:fldChar w:fldCharType="separate"/>
        </w:r>
        <w:r>
          <w:rPr>
            <w:noProof/>
            <w:webHidden/>
          </w:rPr>
          <w:t>67</w:t>
        </w:r>
        <w:r>
          <w:rPr>
            <w:noProof/>
            <w:webHidden/>
          </w:rPr>
          <w:fldChar w:fldCharType="end"/>
        </w:r>
      </w:hyperlink>
    </w:p>
    <w:p w14:paraId="72E67632" w14:textId="03EFF5B2" w:rsidR="002B0652" w:rsidRDefault="002B0652">
      <w:pPr>
        <w:pStyle w:val="TableofFigures"/>
        <w:tabs>
          <w:tab w:val="right" w:leader="dot" w:pos="7927"/>
        </w:tabs>
        <w:rPr>
          <w:rFonts w:asciiTheme="minorHAnsi" w:eastAsiaTheme="minorEastAsia" w:hAnsiTheme="minorHAnsi"/>
          <w:noProof/>
          <w:sz w:val="22"/>
        </w:rPr>
      </w:pPr>
      <w:hyperlink w:anchor="_Toc23552282" w:history="1">
        <w:r w:rsidRPr="00B530D5">
          <w:rPr>
            <w:rStyle w:val="Hyperlink"/>
            <w:noProof/>
          </w:rPr>
          <w:t>Gambar B.8 Activity Diagram Lihat Nilai Setpoint</w:t>
        </w:r>
        <w:r>
          <w:rPr>
            <w:noProof/>
            <w:webHidden/>
          </w:rPr>
          <w:tab/>
        </w:r>
        <w:r>
          <w:rPr>
            <w:noProof/>
            <w:webHidden/>
          </w:rPr>
          <w:fldChar w:fldCharType="begin"/>
        </w:r>
        <w:r>
          <w:rPr>
            <w:noProof/>
            <w:webHidden/>
          </w:rPr>
          <w:instrText xml:space="preserve"> PAGEREF _Toc23552282 \h </w:instrText>
        </w:r>
        <w:r>
          <w:rPr>
            <w:noProof/>
            <w:webHidden/>
          </w:rPr>
        </w:r>
        <w:r>
          <w:rPr>
            <w:noProof/>
            <w:webHidden/>
          </w:rPr>
          <w:fldChar w:fldCharType="separate"/>
        </w:r>
        <w:r>
          <w:rPr>
            <w:noProof/>
            <w:webHidden/>
          </w:rPr>
          <w:t>68</w:t>
        </w:r>
        <w:r>
          <w:rPr>
            <w:noProof/>
            <w:webHidden/>
          </w:rPr>
          <w:fldChar w:fldCharType="end"/>
        </w:r>
      </w:hyperlink>
    </w:p>
    <w:p w14:paraId="0E514C8F" w14:textId="04AD52AB" w:rsidR="002B0652" w:rsidRDefault="002B0652">
      <w:pPr>
        <w:pStyle w:val="TableofFigures"/>
        <w:tabs>
          <w:tab w:val="right" w:leader="dot" w:pos="7927"/>
        </w:tabs>
        <w:rPr>
          <w:rFonts w:asciiTheme="minorHAnsi" w:eastAsiaTheme="minorEastAsia" w:hAnsiTheme="minorHAnsi"/>
          <w:noProof/>
          <w:sz w:val="22"/>
        </w:rPr>
      </w:pPr>
      <w:hyperlink w:anchor="_Toc23552283" w:history="1">
        <w:r w:rsidRPr="00B530D5">
          <w:rPr>
            <w:rStyle w:val="Hyperlink"/>
            <w:noProof/>
          </w:rPr>
          <w:t>Gambar B.9 Activity Diagram Grafik Tracker</w:t>
        </w:r>
        <w:r>
          <w:rPr>
            <w:noProof/>
            <w:webHidden/>
          </w:rPr>
          <w:tab/>
        </w:r>
        <w:r>
          <w:rPr>
            <w:noProof/>
            <w:webHidden/>
          </w:rPr>
          <w:fldChar w:fldCharType="begin"/>
        </w:r>
        <w:r>
          <w:rPr>
            <w:noProof/>
            <w:webHidden/>
          </w:rPr>
          <w:instrText xml:space="preserve"> PAGEREF _Toc23552283 \h </w:instrText>
        </w:r>
        <w:r>
          <w:rPr>
            <w:noProof/>
            <w:webHidden/>
          </w:rPr>
        </w:r>
        <w:r>
          <w:rPr>
            <w:noProof/>
            <w:webHidden/>
          </w:rPr>
          <w:fldChar w:fldCharType="separate"/>
        </w:r>
        <w:r>
          <w:rPr>
            <w:noProof/>
            <w:webHidden/>
          </w:rPr>
          <w:t>68</w:t>
        </w:r>
        <w:r>
          <w:rPr>
            <w:noProof/>
            <w:webHidden/>
          </w:rPr>
          <w:fldChar w:fldCharType="end"/>
        </w:r>
      </w:hyperlink>
    </w:p>
    <w:p w14:paraId="5FF2CF1B" w14:textId="7037CA65" w:rsidR="002B0652" w:rsidRDefault="002B0652">
      <w:pPr>
        <w:pStyle w:val="TableofFigures"/>
        <w:tabs>
          <w:tab w:val="right" w:leader="dot" w:pos="7927"/>
        </w:tabs>
        <w:rPr>
          <w:rFonts w:asciiTheme="minorHAnsi" w:eastAsiaTheme="minorEastAsia" w:hAnsiTheme="minorHAnsi"/>
          <w:noProof/>
          <w:sz w:val="22"/>
        </w:rPr>
      </w:pPr>
      <w:hyperlink w:anchor="_Toc23552284" w:history="1">
        <w:r w:rsidRPr="00B530D5">
          <w:rPr>
            <w:rStyle w:val="Hyperlink"/>
            <w:noProof/>
          </w:rPr>
          <w:t>Gambar B.10 Activity Diagram Grafik Aktuator</w:t>
        </w:r>
        <w:r>
          <w:rPr>
            <w:noProof/>
            <w:webHidden/>
          </w:rPr>
          <w:tab/>
        </w:r>
        <w:r>
          <w:rPr>
            <w:noProof/>
            <w:webHidden/>
          </w:rPr>
          <w:fldChar w:fldCharType="begin"/>
        </w:r>
        <w:r>
          <w:rPr>
            <w:noProof/>
            <w:webHidden/>
          </w:rPr>
          <w:instrText xml:space="preserve"> PAGEREF _Toc23552284 \h </w:instrText>
        </w:r>
        <w:r>
          <w:rPr>
            <w:noProof/>
            <w:webHidden/>
          </w:rPr>
        </w:r>
        <w:r>
          <w:rPr>
            <w:noProof/>
            <w:webHidden/>
          </w:rPr>
          <w:fldChar w:fldCharType="separate"/>
        </w:r>
        <w:r>
          <w:rPr>
            <w:noProof/>
            <w:webHidden/>
          </w:rPr>
          <w:t>68</w:t>
        </w:r>
        <w:r>
          <w:rPr>
            <w:noProof/>
            <w:webHidden/>
          </w:rPr>
          <w:fldChar w:fldCharType="end"/>
        </w:r>
      </w:hyperlink>
    </w:p>
    <w:p w14:paraId="010031C1" w14:textId="7887E552" w:rsidR="002B0652" w:rsidRDefault="002B0652">
      <w:pPr>
        <w:pStyle w:val="TableofFigures"/>
        <w:tabs>
          <w:tab w:val="right" w:leader="dot" w:pos="7927"/>
        </w:tabs>
        <w:rPr>
          <w:rFonts w:asciiTheme="minorHAnsi" w:eastAsiaTheme="minorEastAsia" w:hAnsiTheme="minorHAnsi"/>
          <w:noProof/>
          <w:sz w:val="22"/>
        </w:rPr>
      </w:pPr>
      <w:hyperlink w:anchor="_Toc23552285" w:history="1">
        <w:r w:rsidRPr="00B530D5">
          <w:rPr>
            <w:rStyle w:val="Hyperlink"/>
            <w:noProof/>
          </w:rPr>
          <w:t>Gambar B.11 Activity Diagram Log Out</w:t>
        </w:r>
        <w:r>
          <w:rPr>
            <w:noProof/>
            <w:webHidden/>
          </w:rPr>
          <w:tab/>
        </w:r>
        <w:r>
          <w:rPr>
            <w:noProof/>
            <w:webHidden/>
          </w:rPr>
          <w:fldChar w:fldCharType="begin"/>
        </w:r>
        <w:r>
          <w:rPr>
            <w:noProof/>
            <w:webHidden/>
          </w:rPr>
          <w:instrText xml:space="preserve"> PAGEREF _Toc23552285 \h </w:instrText>
        </w:r>
        <w:r>
          <w:rPr>
            <w:noProof/>
            <w:webHidden/>
          </w:rPr>
        </w:r>
        <w:r>
          <w:rPr>
            <w:noProof/>
            <w:webHidden/>
          </w:rPr>
          <w:fldChar w:fldCharType="separate"/>
        </w:r>
        <w:r>
          <w:rPr>
            <w:noProof/>
            <w:webHidden/>
          </w:rPr>
          <w:t>69</w:t>
        </w:r>
        <w:r>
          <w:rPr>
            <w:noProof/>
            <w:webHidden/>
          </w:rPr>
          <w:fldChar w:fldCharType="end"/>
        </w:r>
      </w:hyperlink>
    </w:p>
    <w:p w14:paraId="7F815EA6" w14:textId="2A6B3E81" w:rsidR="002B0652" w:rsidRDefault="002B0652">
      <w:pPr>
        <w:pStyle w:val="TableofFigures"/>
        <w:tabs>
          <w:tab w:val="right" w:leader="dot" w:pos="7927"/>
        </w:tabs>
        <w:rPr>
          <w:rFonts w:asciiTheme="minorHAnsi" w:eastAsiaTheme="minorEastAsia" w:hAnsiTheme="minorHAnsi"/>
          <w:noProof/>
          <w:sz w:val="22"/>
        </w:rPr>
      </w:pPr>
      <w:hyperlink w:anchor="_Toc23552286" w:history="1">
        <w:r w:rsidRPr="00B530D5">
          <w:rPr>
            <w:rStyle w:val="Hyperlink"/>
            <w:noProof/>
          </w:rPr>
          <w:t>Gambar C.1 Sequence Diagram Log In</w:t>
        </w:r>
        <w:r>
          <w:rPr>
            <w:noProof/>
            <w:webHidden/>
          </w:rPr>
          <w:tab/>
        </w:r>
        <w:r>
          <w:rPr>
            <w:noProof/>
            <w:webHidden/>
          </w:rPr>
          <w:fldChar w:fldCharType="begin"/>
        </w:r>
        <w:r>
          <w:rPr>
            <w:noProof/>
            <w:webHidden/>
          </w:rPr>
          <w:instrText xml:space="preserve"> PAGEREF _Toc23552286 \h </w:instrText>
        </w:r>
        <w:r>
          <w:rPr>
            <w:noProof/>
            <w:webHidden/>
          </w:rPr>
        </w:r>
        <w:r>
          <w:rPr>
            <w:noProof/>
            <w:webHidden/>
          </w:rPr>
          <w:fldChar w:fldCharType="separate"/>
        </w:r>
        <w:r>
          <w:rPr>
            <w:noProof/>
            <w:webHidden/>
          </w:rPr>
          <w:t>69</w:t>
        </w:r>
        <w:r>
          <w:rPr>
            <w:noProof/>
            <w:webHidden/>
          </w:rPr>
          <w:fldChar w:fldCharType="end"/>
        </w:r>
      </w:hyperlink>
    </w:p>
    <w:p w14:paraId="21190696" w14:textId="2C9FF112" w:rsidR="002B0652" w:rsidRDefault="002B0652">
      <w:pPr>
        <w:pStyle w:val="TableofFigures"/>
        <w:tabs>
          <w:tab w:val="right" w:leader="dot" w:pos="7927"/>
        </w:tabs>
        <w:rPr>
          <w:rFonts w:asciiTheme="minorHAnsi" w:eastAsiaTheme="minorEastAsia" w:hAnsiTheme="minorHAnsi"/>
          <w:noProof/>
          <w:sz w:val="22"/>
        </w:rPr>
      </w:pPr>
      <w:hyperlink w:anchor="_Toc23552287" w:history="1">
        <w:r w:rsidRPr="00B530D5">
          <w:rPr>
            <w:rStyle w:val="Hyperlink"/>
            <w:noProof/>
          </w:rPr>
          <w:t>Gambar C.2 Sequence Diagram Tambah User</w:t>
        </w:r>
        <w:r>
          <w:rPr>
            <w:noProof/>
            <w:webHidden/>
          </w:rPr>
          <w:tab/>
        </w:r>
        <w:r>
          <w:rPr>
            <w:noProof/>
            <w:webHidden/>
          </w:rPr>
          <w:fldChar w:fldCharType="begin"/>
        </w:r>
        <w:r>
          <w:rPr>
            <w:noProof/>
            <w:webHidden/>
          </w:rPr>
          <w:instrText xml:space="preserve"> PAGEREF _Toc23552287 \h </w:instrText>
        </w:r>
        <w:r>
          <w:rPr>
            <w:noProof/>
            <w:webHidden/>
          </w:rPr>
        </w:r>
        <w:r>
          <w:rPr>
            <w:noProof/>
            <w:webHidden/>
          </w:rPr>
          <w:fldChar w:fldCharType="separate"/>
        </w:r>
        <w:r>
          <w:rPr>
            <w:noProof/>
            <w:webHidden/>
          </w:rPr>
          <w:t>69</w:t>
        </w:r>
        <w:r>
          <w:rPr>
            <w:noProof/>
            <w:webHidden/>
          </w:rPr>
          <w:fldChar w:fldCharType="end"/>
        </w:r>
      </w:hyperlink>
    </w:p>
    <w:p w14:paraId="581E664F" w14:textId="0171ABEF" w:rsidR="002B0652" w:rsidRDefault="002B0652">
      <w:pPr>
        <w:pStyle w:val="TableofFigures"/>
        <w:tabs>
          <w:tab w:val="right" w:leader="dot" w:pos="7927"/>
        </w:tabs>
        <w:rPr>
          <w:rFonts w:asciiTheme="minorHAnsi" w:eastAsiaTheme="minorEastAsia" w:hAnsiTheme="minorHAnsi"/>
          <w:noProof/>
          <w:sz w:val="22"/>
        </w:rPr>
      </w:pPr>
      <w:hyperlink w:anchor="_Toc23552288" w:history="1">
        <w:r w:rsidRPr="00B530D5">
          <w:rPr>
            <w:rStyle w:val="Hyperlink"/>
            <w:noProof/>
          </w:rPr>
          <w:t>Gambar C.3 Sequence Diagram Edit User</w:t>
        </w:r>
        <w:r>
          <w:rPr>
            <w:noProof/>
            <w:webHidden/>
          </w:rPr>
          <w:tab/>
        </w:r>
        <w:r>
          <w:rPr>
            <w:noProof/>
            <w:webHidden/>
          </w:rPr>
          <w:fldChar w:fldCharType="begin"/>
        </w:r>
        <w:r>
          <w:rPr>
            <w:noProof/>
            <w:webHidden/>
          </w:rPr>
          <w:instrText xml:space="preserve"> PAGEREF _Toc23552288 \h </w:instrText>
        </w:r>
        <w:r>
          <w:rPr>
            <w:noProof/>
            <w:webHidden/>
          </w:rPr>
        </w:r>
        <w:r>
          <w:rPr>
            <w:noProof/>
            <w:webHidden/>
          </w:rPr>
          <w:fldChar w:fldCharType="separate"/>
        </w:r>
        <w:r>
          <w:rPr>
            <w:noProof/>
            <w:webHidden/>
          </w:rPr>
          <w:t>70</w:t>
        </w:r>
        <w:r>
          <w:rPr>
            <w:noProof/>
            <w:webHidden/>
          </w:rPr>
          <w:fldChar w:fldCharType="end"/>
        </w:r>
      </w:hyperlink>
    </w:p>
    <w:p w14:paraId="2147B8EC" w14:textId="50D11E1F" w:rsidR="002B0652" w:rsidRDefault="002B0652">
      <w:pPr>
        <w:pStyle w:val="TableofFigures"/>
        <w:tabs>
          <w:tab w:val="right" w:leader="dot" w:pos="7927"/>
        </w:tabs>
        <w:rPr>
          <w:rFonts w:asciiTheme="minorHAnsi" w:eastAsiaTheme="minorEastAsia" w:hAnsiTheme="minorHAnsi"/>
          <w:noProof/>
          <w:sz w:val="22"/>
        </w:rPr>
      </w:pPr>
      <w:hyperlink w:anchor="_Toc23552289" w:history="1">
        <w:r w:rsidRPr="00B530D5">
          <w:rPr>
            <w:rStyle w:val="Hyperlink"/>
            <w:noProof/>
          </w:rPr>
          <w:t>Gambar C.4 Sequence Diagram Lihat History Log In</w:t>
        </w:r>
        <w:r>
          <w:rPr>
            <w:noProof/>
            <w:webHidden/>
          </w:rPr>
          <w:tab/>
        </w:r>
        <w:r>
          <w:rPr>
            <w:noProof/>
            <w:webHidden/>
          </w:rPr>
          <w:fldChar w:fldCharType="begin"/>
        </w:r>
        <w:r>
          <w:rPr>
            <w:noProof/>
            <w:webHidden/>
          </w:rPr>
          <w:instrText xml:space="preserve"> PAGEREF _Toc23552289 \h </w:instrText>
        </w:r>
        <w:r>
          <w:rPr>
            <w:noProof/>
            <w:webHidden/>
          </w:rPr>
        </w:r>
        <w:r>
          <w:rPr>
            <w:noProof/>
            <w:webHidden/>
          </w:rPr>
          <w:fldChar w:fldCharType="separate"/>
        </w:r>
        <w:r>
          <w:rPr>
            <w:noProof/>
            <w:webHidden/>
          </w:rPr>
          <w:t>70</w:t>
        </w:r>
        <w:r>
          <w:rPr>
            <w:noProof/>
            <w:webHidden/>
          </w:rPr>
          <w:fldChar w:fldCharType="end"/>
        </w:r>
      </w:hyperlink>
    </w:p>
    <w:p w14:paraId="578DEF81" w14:textId="3AF724AC" w:rsidR="002B0652" w:rsidRDefault="002B0652">
      <w:pPr>
        <w:pStyle w:val="TableofFigures"/>
        <w:tabs>
          <w:tab w:val="right" w:leader="dot" w:pos="7927"/>
        </w:tabs>
        <w:rPr>
          <w:rFonts w:asciiTheme="minorHAnsi" w:eastAsiaTheme="minorEastAsia" w:hAnsiTheme="minorHAnsi"/>
          <w:noProof/>
          <w:sz w:val="22"/>
        </w:rPr>
      </w:pPr>
      <w:hyperlink w:anchor="_Toc23552290" w:history="1">
        <w:r w:rsidRPr="00B530D5">
          <w:rPr>
            <w:rStyle w:val="Hyperlink"/>
            <w:noProof/>
          </w:rPr>
          <w:t>Gambar C.5 Sequence Diagram  Lihat History Tracker</w:t>
        </w:r>
        <w:r>
          <w:rPr>
            <w:noProof/>
            <w:webHidden/>
          </w:rPr>
          <w:tab/>
        </w:r>
        <w:r>
          <w:rPr>
            <w:noProof/>
            <w:webHidden/>
          </w:rPr>
          <w:fldChar w:fldCharType="begin"/>
        </w:r>
        <w:r>
          <w:rPr>
            <w:noProof/>
            <w:webHidden/>
          </w:rPr>
          <w:instrText xml:space="preserve"> PAGEREF _Toc23552290 \h </w:instrText>
        </w:r>
        <w:r>
          <w:rPr>
            <w:noProof/>
            <w:webHidden/>
          </w:rPr>
        </w:r>
        <w:r>
          <w:rPr>
            <w:noProof/>
            <w:webHidden/>
          </w:rPr>
          <w:fldChar w:fldCharType="separate"/>
        </w:r>
        <w:r>
          <w:rPr>
            <w:noProof/>
            <w:webHidden/>
          </w:rPr>
          <w:t>70</w:t>
        </w:r>
        <w:r>
          <w:rPr>
            <w:noProof/>
            <w:webHidden/>
          </w:rPr>
          <w:fldChar w:fldCharType="end"/>
        </w:r>
      </w:hyperlink>
    </w:p>
    <w:p w14:paraId="7B2A036C" w14:textId="49B6CE8C" w:rsidR="002B0652" w:rsidRDefault="002B0652">
      <w:pPr>
        <w:pStyle w:val="TableofFigures"/>
        <w:tabs>
          <w:tab w:val="right" w:leader="dot" w:pos="7927"/>
        </w:tabs>
        <w:rPr>
          <w:rFonts w:asciiTheme="minorHAnsi" w:eastAsiaTheme="minorEastAsia" w:hAnsiTheme="minorHAnsi"/>
          <w:noProof/>
          <w:sz w:val="22"/>
        </w:rPr>
      </w:pPr>
      <w:hyperlink w:anchor="_Toc23552291" w:history="1">
        <w:r w:rsidRPr="00B530D5">
          <w:rPr>
            <w:rStyle w:val="Hyperlink"/>
            <w:noProof/>
          </w:rPr>
          <w:t>Gambar C.6 Sequence Diagram Lihat History Aktuator</w:t>
        </w:r>
        <w:r>
          <w:rPr>
            <w:noProof/>
            <w:webHidden/>
          </w:rPr>
          <w:tab/>
        </w:r>
        <w:r>
          <w:rPr>
            <w:noProof/>
            <w:webHidden/>
          </w:rPr>
          <w:fldChar w:fldCharType="begin"/>
        </w:r>
        <w:r>
          <w:rPr>
            <w:noProof/>
            <w:webHidden/>
          </w:rPr>
          <w:instrText xml:space="preserve"> PAGEREF _Toc23552291 \h </w:instrText>
        </w:r>
        <w:r>
          <w:rPr>
            <w:noProof/>
            <w:webHidden/>
          </w:rPr>
        </w:r>
        <w:r>
          <w:rPr>
            <w:noProof/>
            <w:webHidden/>
          </w:rPr>
          <w:fldChar w:fldCharType="separate"/>
        </w:r>
        <w:r>
          <w:rPr>
            <w:noProof/>
            <w:webHidden/>
          </w:rPr>
          <w:t>71</w:t>
        </w:r>
        <w:r>
          <w:rPr>
            <w:noProof/>
            <w:webHidden/>
          </w:rPr>
          <w:fldChar w:fldCharType="end"/>
        </w:r>
      </w:hyperlink>
    </w:p>
    <w:p w14:paraId="15D24517" w14:textId="775A9CA0" w:rsidR="002B0652" w:rsidRDefault="002B0652">
      <w:pPr>
        <w:pStyle w:val="TableofFigures"/>
        <w:tabs>
          <w:tab w:val="right" w:leader="dot" w:pos="7927"/>
        </w:tabs>
        <w:rPr>
          <w:rFonts w:asciiTheme="minorHAnsi" w:eastAsiaTheme="minorEastAsia" w:hAnsiTheme="minorHAnsi"/>
          <w:noProof/>
          <w:sz w:val="22"/>
        </w:rPr>
      </w:pPr>
      <w:hyperlink w:anchor="_Toc23552292" w:history="1">
        <w:r w:rsidRPr="00B530D5">
          <w:rPr>
            <w:rStyle w:val="Hyperlink"/>
            <w:noProof/>
          </w:rPr>
          <w:t>Gambar C.7 Sequence Diagram Lihat Grafik Sensor</w:t>
        </w:r>
        <w:r>
          <w:rPr>
            <w:noProof/>
            <w:webHidden/>
          </w:rPr>
          <w:tab/>
        </w:r>
        <w:r>
          <w:rPr>
            <w:noProof/>
            <w:webHidden/>
          </w:rPr>
          <w:fldChar w:fldCharType="begin"/>
        </w:r>
        <w:r>
          <w:rPr>
            <w:noProof/>
            <w:webHidden/>
          </w:rPr>
          <w:instrText xml:space="preserve"> PAGEREF _Toc23552292 \h </w:instrText>
        </w:r>
        <w:r>
          <w:rPr>
            <w:noProof/>
            <w:webHidden/>
          </w:rPr>
        </w:r>
        <w:r>
          <w:rPr>
            <w:noProof/>
            <w:webHidden/>
          </w:rPr>
          <w:fldChar w:fldCharType="separate"/>
        </w:r>
        <w:r>
          <w:rPr>
            <w:noProof/>
            <w:webHidden/>
          </w:rPr>
          <w:t>71</w:t>
        </w:r>
        <w:r>
          <w:rPr>
            <w:noProof/>
            <w:webHidden/>
          </w:rPr>
          <w:fldChar w:fldCharType="end"/>
        </w:r>
      </w:hyperlink>
    </w:p>
    <w:p w14:paraId="3EB14AC3" w14:textId="68D82D3D" w:rsidR="002B0652" w:rsidRDefault="002B0652">
      <w:pPr>
        <w:pStyle w:val="TableofFigures"/>
        <w:tabs>
          <w:tab w:val="right" w:leader="dot" w:pos="7927"/>
        </w:tabs>
        <w:rPr>
          <w:rFonts w:asciiTheme="minorHAnsi" w:eastAsiaTheme="minorEastAsia" w:hAnsiTheme="minorHAnsi"/>
          <w:noProof/>
          <w:sz w:val="22"/>
        </w:rPr>
      </w:pPr>
      <w:hyperlink w:anchor="_Toc23552293" w:history="1">
        <w:r w:rsidRPr="00B530D5">
          <w:rPr>
            <w:rStyle w:val="Hyperlink"/>
            <w:noProof/>
          </w:rPr>
          <w:t>Gambar C.8 Sequence Diagram Lihat Nilai Setpoint</w:t>
        </w:r>
        <w:r>
          <w:rPr>
            <w:noProof/>
            <w:webHidden/>
          </w:rPr>
          <w:tab/>
        </w:r>
        <w:r>
          <w:rPr>
            <w:noProof/>
            <w:webHidden/>
          </w:rPr>
          <w:fldChar w:fldCharType="begin"/>
        </w:r>
        <w:r>
          <w:rPr>
            <w:noProof/>
            <w:webHidden/>
          </w:rPr>
          <w:instrText xml:space="preserve"> PAGEREF _Toc23552293 \h </w:instrText>
        </w:r>
        <w:r>
          <w:rPr>
            <w:noProof/>
            <w:webHidden/>
          </w:rPr>
        </w:r>
        <w:r>
          <w:rPr>
            <w:noProof/>
            <w:webHidden/>
          </w:rPr>
          <w:fldChar w:fldCharType="separate"/>
        </w:r>
        <w:r>
          <w:rPr>
            <w:noProof/>
            <w:webHidden/>
          </w:rPr>
          <w:t>71</w:t>
        </w:r>
        <w:r>
          <w:rPr>
            <w:noProof/>
            <w:webHidden/>
          </w:rPr>
          <w:fldChar w:fldCharType="end"/>
        </w:r>
      </w:hyperlink>
    </w:p>
    <w:p w14:paraId="328DF8A7" w14:textId="07972295" w:rsidR="002B0652" w:rsidRDefault="002B0652">
      <w:pPr>
        <w:pStyle w:val="TableofFigures"/>
        <w:tabs>
          <w:tab w:val="right" w:leader="dot" w:pos="7927"/>
        </w:tabs>
        <w:rPr>
          <w:rFonts w:asciiTheme="minorHAnsi" w:eastAsiaTheme="minorEastAsia" w:hAnsiTheme="minorHAnsi"/>
          <w:noProof/>
          <w:sz w:val="22"/>
        </w:rPr>
      </w:pPr>
      <w:hyperlink w:anchor="_Toc23552294" w:history="1">
        <w:r w:rsidRPr="00B530D5">
          <w:rPr>
            <w:rStyle w:val="Hyperlink"/>
            <w:noProof/>
          </w:rPr>
          <w:t>Gambar C.9 Sequence Diagram Grafik Tracker</w:t>
        </w:r>
        <w:r>
          <w:rPr>
            <w:noProof/>
            <w:webHidden/>
          </w:rPr>
          <w:tab/>
        </w:r>
        <w:r>
          <w:rPr>
            <w:noProof/>
            <w:webHidden/>
          </w:rPr>
          <w:fldChar w:fldCharType="begin"/>
        </w:r>
        <w:r>
          <w:rPr>
            <w:noProof/>
            <w:webHidden/>
          </w:rPr>
          <w:instrText xml:space="preserve"> PAGEREF _Toc23552294 \h </w:instrText>
        </w:r>
        <w:r>
          <w:rPr>
            <w:noProof/>
            <w:webHidden/>
          </w:rPr>
        </w:r>
        <w:r>
          <w:rPr>
            <w:noProof/>
            <w:webHidden/>
          </w:rPr>
          <w:fldChar w:fldCharType="separate"/>
        </w:r>
        <w:r>
          <w:rPr>
            <w:noProof/>
            <w:webHidden/>
          </w:rPr>
          <w:t>72</w:t>
        </w:r>
        <w:r>
          <w:rPr>
            <w:noProof/>
            <w:webHidden/>
          </w:rPr>
          <w:fldChar w:fldCharType="end"/>
        </w:r>
      </w:hyperlink>
    </w:p>
    <w:p w14:paraId="0B88E208" w14:textId="5E650EF4" w:rsidR="002B0652" w:rsidRDefault="002B0652">
      <w:pPr>
        <w:pStyle w:val="TableofFigures"/>
        <w:tabs>
          <w:tab w:val="right" w:leader="dot" w:pos="7927"/>
        </w:tabs>
        <w:rPr>
          <w:rFonts w:asciiTheme="minorHAnsi" w:eastAsiaTheme="minorEastAsia" w:hAnsiTheme="minorHAnsi"/>
          <w:noProof/>
          <w:sz w:val="22"/>
        </w:rPr>
      </w:pPr>
      <w:hyperlink w:anchor="_Toc23552295" w:history="1">
        <w:r w:rsidRPr="00B530D5">
          <w:rPr>
            <w:rStyle w:val="Hyperlink"/>
            <w:noProof/>
          </w:rPr>
          <w:t>Gambar C.10 Sequence Diagram Lihat Grafik Aktuator</w:t>
        </w:r>
        <w:r>
          <w:rPr>
            <w:noProof/>
            <w:webHidden/>
          </w:rPr>
          <w:tab/>
        </w:r>
        <w:r>
          <w:rPr>
            <w:noProof/>
            <w:webHidden/>
          </w:rPr>
          <w:fldChar w:fldCharType="begin"/>
        </w:r>
        <w:r>
          <w:rPr>
            <w:noProof/>
            <w:webHidden/>
          </w:rPr>
          <w:instrText xml:space="preserve"> PAGEREF _Toc23552295 \h </w:instrText>
        </w:r>
        <w:r>
          <w:rPr>
            <w:noProof/>
            <w:webHidden/>
          </w:rPr>
        </w:r>
        <w:r>
          <w:rPr>
            <w:noProof/>
            <w:webHidden/>
          </w:rPr>
          <w:fldChar w:fldCharType="separate"/>
        </w:r>
        <w:r>
          <w:rPr>
            <w:noProof/>
            <w:webHidden/>
          </w:rPr>
          <w:t>72</w:t>
        </w:r>
        <w:r>
          <w:rPr>
            <w:noProof/>
            <w:webHidden/>
          </w:rPr>
          <w:fldChar w:fldCharType="end"/>
        </w:r>
      </w:hyperlink>
    </w:p>
    <w:p w14:paraId="1D540BB3" w14:textId="72B098F3" w:rsidR="002B0652" w:rsidRDefault="002B0652">
      <w:pPr>
        <w:pStyle w:val="TableofFigures"/>
        <w:tabs>
          <w:tab w:val="right" w:leader="dot" w:pos="7927"/>
        </w:tabs>
        <w:rPr>
          <w:rFonts w:asciiTheme="minorHAnsi" w:eastAsiaTheme="minorEastAsia" w:hAnsiTheme="minorHAnsi"/>
          <w:noProof/>
          <w:sz w:val="22"/>
        </w:rPr>
      </w:pPr>
      <w:hyperlink w:anchor="_Toc23552296" w:history="1">
        <w:r w:rsidRPr="00B530D5">
          <w:rPr>
            <w:rStyle w:val="Hyperlink"/>
            <w:noProof/>
          </w:rPr>
          <w:t>Gambar C.11 Sequence Diagram Log Out</w:t>
        </w:r>
        <w:r>
          <w:rPr>
            <w:noProof/>
            <w:webHidden/>
          </w:rPr>
          <w:tab/>
        </w:r>
        <w:r>
          <w:rPr>
            <w:noProof/>
            <w:webHidden/>
          </w:rPr>
          <w:fldChar w:fldCharType="begin"/>
        </w:r>
        <w:r>
          <w:rPr>
            <w:noProof/>
            <w:webHidden/>
          </w:rPr>
          <w:instrText xml:space="preserve"> PAGEREF _Toc23552296 \h </w:instrText>
        </w:r>
        <w:r>
          <w:rPr>
            <w:noProof/>
            <w:webHidden/>
          </w:rPr>
        </w:r>
        <w:r>
          <w:rPr>
            <w:noProof/>
            <w:webHidden/>
          </w:rPr>
          <w:fldChar w:fldCharType="separate"/>
        </w:r>
        <w:r>
          <w:rPr>
            <w:noProof/>
            <w:webHidden/>
          </w:rPr>
          <w:t>72</w:t>
        </w:r>
        <w:r>
          <w:rPr>
            <w:noProof/>
            <w:webHidden/>
          </w:rPr>
          <w:fldChar w:fldCharType="end"/>
        </w:r>
      </w:hyperlink>
    </w:p>
    <w:p w14:paraId="3C518DBF" w14:textId="792280B8" w:rsidR="002B0652" w:rsidRDefault="002B0652">
      <w:pPr>
        <w:pStyle w:val="TableofFigures"/>
        <w:tabs>
          <w:tab w:val="right" w:leader="dot" w:pos="7927"/>
        </w:tabs>
        <w:rPr>
          <w:rFonts w:asciiTheme="minorHAnsi" w:eastAsiaTheme="minorEastAsia" w:hAnsiTheme="minorHAnsi"/>
          <w:noProof/>
          <w:sz w:val="22"/>
        </w:rPr>
      </w:pPr>
      <w:hyperlink w:anchor="_Toc23552297" w:history="1">
        <w:r w:rsidRPr="00B530D5">
          <w:rPr>
            <w:rStyle w:val="Hyperlink"/>
            <w:noProof/>
          </w:rPr>
          <w:t>Gambar D.1 Desain User Interface Log In</w:t>
        </w:r>
        <w:r>
          <w:rPr>
            <w:noProof/>
            <w:webHidden/>
          </w:rPr>
          <w:tab/>
        </w:r>
        <w:r>
          <w:rPr>
            <w:noProof/>
            <w:webHidden/>
          </w:rPr>
          <w:fldChar w:fldCharType="begin"/>
        </w:r>
        <w:r>
          <w:rPr>
            <w:noProof/>
            <w:webHidden/>
          </w:rPr>
          <w:instrText xml:space="preserve"> PAGEREF _Toc23552297 \h </w:instrText>
        </w:r>
        <w:r>
          <w:rPr>
            <w:noProof/>
            <w:webHidden/>
          </w:rPr>
        </w:r>
        <w:r>
          <w:rPr>
            <w:noProof/>
            <w:webHidden/>
          </w:rPr>
          <w:fldChar w:fldCharType="separate"/>
        </w:r>
        <w:r>
          <w:rPr>
            <w:noProof/>
            <w:webHidden/>
          </w:rPr>
          <w:t>73</w:t>
        </w:r>
        <w:r>
          <w:rPr>
            <w:noProof/>
            <w:webHidden/>
          </w:rPr>
          <w:fldChar w:fldCharType="end"/>
        </w:r>
      </w:hyperlink>
    </w:p>
    <w:p w14:paraId="1FB7A950" w14:textId="096F2A1A" w:rsidR="002B0652" w:rsidRDefault="002B0652">
      <w:pPr>
        <w:pStyle w:val="TableofFigures"/>
        <w:tabs>
          <w:tab w:val="right" w:leader="dot" w:pos="7927"/>
        </w:tabs>
        <w:rPr>
          <w:rFonts w:asciiTheme="minorHAnsi" w:eastAsiaTheme="minorEastAsia" w:hAnsiTheme="minorHAnsi"/>
          <w:noProof/>
          <w:sz w:val="22"/>
        </w:rPr>
      </w:pPr>
      <w:hyperlink w:anchor="_Toc23552298" w:history="1">
        <w:r w:rsidRPr="00B530D5">
          <w:rPr>
            <w:rStyle w:val="Hyperlink"/>
            <w:noProof/>
          </w:rPr>
          <w:t>Gambar D.2 Desain User Interface Tambah Data</w:t>
        </w:r>
        <w:r>
          <w:rPr>
            <w:noProof/>
            <w:webHidden/>
          </w:rPr>
          <w:tab/>
        </w:r>
        <w:r>
          <w:rPr>
            <w:noProof/>
            <w:webHidden/>
          </w:rPr>
          <w:fldChar w:fldCharType="begin"/>
        </w:r>
        <w:r>
          <w:rPr>
            <w:noProof/>
            <w:webHidden/>
          </w:rPr>
          <w:instrText xml:space="preserve"> PAGEREF _Toc23552298 \h </w:instrText>
        </w:r>
        <w:r>
          <w:rPr>
            <w:noProof/>
            <w:webHidden/>
          </w:rPr>
        </w:r>
        <w:r>
          <w:rPr>
            <w:noProof/>
            <w:webHidden/>
          </w:rPr>
          <w:fldChar w:fldCharType="separate"/>
        </w:r>
        <w:r>
          <w:rPr>
            <w:noProof/>
            <w:webHidden/>
          </w:rPr>
          <w:t>73</w:t>
        </w:r>
        <w:r>
          <w:rPr>
            <w:noProof/>
            <w:webHidden/>
          </w:rPr>
          <w:fldChar w:fldCharType="end"/>
        </w:r>
      </w:hyperlink>
    </w:p>
    <w:p w14:paraId="63E71C21" w14:textId="119ED5BB" w:rsidR="002B0652" w:rsidRDefault="002B0652">
      <w:pPr>
        <w:pStyle w:val="TableofFigures"/>
        <w:tabs>
          <w:tab w:val="right" w:leader="dot" w:pos="7927"/>
        </w:tabs>
        <w:rPr>
          <w:rFonts w:asciiTheme="minorHAnsi" w:eastAsiaTheme="minorEastAsia" w:hAnsiTheme="minorHAnsi"/>
          <w:noProof/>
          <w:sz w:val="22"/>
        </w:rPr>
      </w:pPr>
      <w:hyperlink w:anchor="_Toc23552299" w:history="1">
        <w:r w:rsidRPr="00B530D5">
          <w:rPr>
            <w:rStyle w:val="Hyperlink"/>
            <w:noProof/>
          </w:rPr>
          <w:t>Gambar D.3 Desain User Interface Edit User</w:t>
        </w:r>
        <w:r>
          <w:rPr>
            <w:noProof/>
            <w:webHidden/>
          </w:rPr>
          <w:tab/>
        </w:r>
        <w:r>
          <w:rPr>
            <w:noProof/>
            <w:webHidden/>
          </w:rPr>
          <w:fldChar w:fldCharType="begin"/>
        </w:r>
        <w:r>
          <w:rPr>
            <w:noProof/>
            <w:webHidden/>
          </w:rPr>
          <w:instrText xml:space="preserve"> PAGEREF _Toc23552299 \h </w:instrText>
        </w:r>
        <w:r>
          <w:rPr>
            <w:noProof/>
            <w:webHidden/>
          </w:rPr>
        </w:r>
        <w:r>
          <w:rPr>
            <w:noProof/>
            <w:webHidden/>
          </w:rPr>
          <w:fldChar w:fldCharType="separate"/>
        </w:r>
        <w:r>
          <w:rPr>
            <w:noProof/>
            <w:webHidden/>
          </w:rPr>
          <w:t>73</w:t>
        </w:r>
        <w:r>
          <w:rPr>
            <w:noProof/>
            <w:webHidden/>
          </w:rPr>
          <w:fldChar w:fldCharType="end"/>
        </w:r>
      </w:hyperlink>
    </w:p>
    <w:p w14:paraId="342F156D" w14:textId="52D86E30" w:rsidR="002B0652" w:rsidRDefault="002B0652">
      <w:pPr>
        <w:pStyle w:val="TableofFigures"/>
        <w:tabs>
          <w:tab w:val="right" w:leader="dot" w:pos="7927"/>
        </w:tabs>
        <w:rPr>
          <w:rFonts w:asciiTheme="minorHAnsi" w:eastAsiaTheme="minorEastAsia" w:hAnsiTheme="minorHAnsi"/>
          <w:noProof/>
          <w:sz w:val="22"/>
        </w:rPr>
      </w:pPr>
      <w:hyperlink w:anchor="_Toc23552300" w:history="1">
        <w:r w:rsidRPr="00B530D5">
          <w:rPr>
            <w:rStyle w:val="Hyperlink"/>
            <w:noProof/>
          </w:rPr>
          <w:t>Gambar D.4 Desain User Interface History Log in</w:t>
        </w:r>
        <w:r>
          <w:rPr>
            <w:noProof/>
            <w:webHidden/>
          </w:rPr>
          <w:tab/>
        </w:r>
        <w:r>
          <w:rPr>
            <w:noProof/>
            <w:webHidden/>
          </w:rPr>
          <w:fldChar w:fldCharType="begin"/>
        </w:r>
        <w:r>
          <w:rPr>
            <w:noProof/>
            <w:webHidden/>
          </w:rPr>
          <w:instrText xml:space="preserve"> PAGEREF _Toc23552300 \h </w:instrText>
        </w:r>
        <w:r>
          <w:rPr>
            <w:noProof/>
            <w:webHidden/>
          </w:rPr>
        </w:r>
        <w:r>
          <w:rPr>
            <w:noProof/>
            <w:webHidden/>
          </w:rPr>
          <w:fldChar w:fldCharType="separate"/>
        </w:r>
        <w:r>
          <w:rPr>
            <w:noProof/>
            <w:webHidden/>
          </w:rPr>
          <w:t>74</w:t>
        </w:r>
        <w:r>
          <w:rPr>
            <w:noProof/>
            <w:webHidden/>
          </w:rPr>
          <w:fldChar w:fldCharType="end"/>
        </w:r>
      </w:hyperlink>
    </w:p>
    <w:p w14:paraId="0D55BE9B" w14:textId="0EC85519" w:rsidR="002B0652" w:rsidRDefault="002B0652">
      <w:pPr>
        <w:pStyle w:val="TableofFigures"/>
        <w:tabs>
          <w:tab w:val="right" w:leader="dot" w:pos="7927"/>
        </w:tabs>
        <w:rPr>
          <w:rFonts w:asciiTheme="minorHAnsi" w:eastAsiaTheme="minorEastAsia" w:hAnsiTheme="minorHAnsi"/>
          <w:noProof/>
          <w:sz w:val="22"/>
        </w:rPr>
      </w:pPr>
      <w:hyperlink w:anchor="_Toc23552301" w:history="1">
        <w:r w:rsidRPr="00B530D5">
          <w:rPr>
            <w:rStyle w:val="Hyperlink"/>
            <w:noProof/>
          </w:rPr>
          <w:t>Gambar D.5 Desain User Interface History Tracker</w:t>
        </w:r>
        <w:r>
          <w:rPr>
            <w:noProof/>
            <w:webHidden/>
          </w:rPr>
          <w:tab/>
        </w:r>
        <w:r>
          <w:rPr>
            <w:noProof/>
            <w:webHidden/>
          </w:rPr>
          <w:fldChar w:fldCharType="begin"/>
        </w:r>
        <w:r>
          <w:rPr>
            <w:noProof/>
            <w:webHidden/>
          </w:rPr>
          <w:instrText xml:space="preserve"> PAGEREF _Toc23552301 \h </w:instrText>
        </w:r>
        <w:r>
          <w:rPr>
            <w:noProof/>
            <w:webHidden/>
          </w:rPr>
        </w:r>
        <w:r>
          <w:rPr>
            <w:noProof/>
            <w:webHidden/>
          </w:rPr>
          <w:fldChar w:fldCharType="separate"/>
        </w:r>
        <w:r>
          <w:rPr>
            <w:noProof/>
            <w:webHidden/>
          </w:rPr>
          <w:t>74</w:t>
        </w:r>
        <w:r>
          <w:rPr>
            <w:noProof/>
            <w:webHidden/>
          </w:rPr>
          <w:fldChar w:fldCharType="end"/>
        </w:r>
      </w:hyperlink>
    </w:p>
    <w:p w14:paraId="2D7E0924" w14:textId="28F20EF4" w:rsidR="002B0652" w:rsidRDefault="002B0652">
      <w:pPr>
        <w:pStyle w:val="TableofFigures"/>
        <w:tabs>
          <w:tab w:val="right" w:leader="dot" w:pos="7927"/>
        </w:tabs>
        <w:rPr>
          <w:rFonts w:asciiTheme="minorHAnsi" w:eastAsiaTheme="minorEastAsia" w:hAnsiTheme="minorHAnsi"/>
          <w:noProof/>
          <w:sz w:val="22"/>
        </w:rPr>
      </w:pPr>
      <w:hyperlink w:anchor="_Toc23552302" w:history="1">
        <w:r w:rsidRPr="00B530D5">
          <w:rPr>
            <w:rStyle w:val="Hyperlink"/>
            <w:noProof/>
          </w:rPr>
          <w:t>Gambar D.6 Desain User Interface History Aktuator</w:t>
        </w:r>
        <w:r>
          <w:rPr>
            <w:noProof/>
            <w:webHidden/>
          </w:rPr>
          <w:tab/>
        </w:r>
        <w:r>
          <w:rPr>
            <w:noProof/>
            <w:webHidden/>
          </w:rPr>
          <w:fldChar w:fldCharType="begin"/>
        </w:r>
        <w:r>
          <w:rPr>
            <w:noProof/>
            <w:webHidden/>
          </w:rPr>
          <w:instrText xml:space="preserve"> PAGEREF _Toc23552302 \h </w:instrText>
        </w:r>
        <w:r>
          <w:rPr>
            <w:noProof/>
            <w:webHidden/>
          </w:rPr>
        </w:r>
        <w:r>
          <w:rPr>
            <w:noProof/>
            <w:webHidden/>
          </w:rPr>
          <w:fldChar w:fldCharType="separate"/>
        </w:r>
        <w:r>
          <w:rPr>
            <w:noProof/>
            <w:webHidden/>
          </w:rPr>
          <w:t>74</w:t>
        </w:r>
        <w:r>
          <w:rPr>
            <w:noProof/>
            <w:webHidden/>
          </w:rPr>
          <w:fldChar w:fldCharType="end"/>
        </w:r>
      </w:hyperlink>
    </w:p>
    <w:p w14:paraId="573172D5" w14:textId="56BF93D9" w:rsidR="002B0652" w:rsidRDefault="002B0652">
      <w:pPr>
        <w:pStyle w:val="TableofFigures"/>
        <w:tabs>
          <w:tab w:val="right" w:leader="dot" w:pos="7927"/>
        </w:tabs>
        <w:rPr>
          <w:rFonts w:asciiTheme="minorHAnsi" w:eastAsiaTheme="minorEastAsia" w:hAnsiTheme="minorHAnsi"/>
          <w:noProof/>
          <w:sz w:val="22"/>
        </w:rPr>
      </w:pPr>
      <w:hyperlink w:anchor="_Toc23552303" w:history="1">
        <w:r w:rsidRPr="00B530D5">
          <w:rPr>
            <w:rStyle w:val="Hyperlink"/>
            <w:noProof/>
          </w:rPr>
          <w:t>Gambar D.7 Desain User Interface Grafik Sensor</w:t>
        </w:r>
        <w:r>
          <w:rPr>
            <w:noProof/>
            <w:webHidden/>
          </w:rPr>
          <w:tab/>
        </w:r>
        <w:r>
          <w:rPr>
            <w:noProof/>
            <w:webHidden/>
          </w:rPr>
          <w:fldChar w:fldCharType="begin"/>
        </w:r>
        <w:r>
          <w:rPr>
            <w:noProof/>
            <w:webHidden/>
          </w:rPr>
          <w:instrText xml:space="preserve"> PAGEREF _Toc23552303 \h </w:instrText>
        </w:r>
        <w:r>
          <w:rPr>
            <w:noProof/>
            <w:webHidden/>
          </w:rPr>
        </w:r>
        <w:r>
          <w:rPr>
            <w:noProof/>
            <w:webHidden/>
          </w:rPr>
          <w:fldChar w:fldCharType="separate"/>
        </w:r>
        <w:r>
          <w:rPr>
            <w:noProof/>
            <w:webHidden/>
          </w:rPr>
          <w:t>75</w:t>
        </w:r>
        <w:r>
          <w:rPr>
            <w:noProof/>
            <w:webHidden/>
          </w:rPr>
          <w:fldChar w:fldCharType="end"/>
        </w:r>
      </w:hyperlink>
    </w:p>
    <w:p w14:paraId="1F0F3D88" w14:textId="0A9D51CD" w:rsidR="002B0652" w:rsidRDefault="002B0652">
      <w:pPr>
        <w:pStyle w:val="TableofFigures"/>
        <w:tabs>
          <w:tab w:val="right" w:leader="dot" w:pos="7927"/>
        </w:tabs>
        <w:rPr>
          <w:rFonts w:asciiTheme="minorHAnsi" w:eastAsiaTheme="minorEastAsia" w:hAnsiTheme="minorHAnsi"/>
          <w:noProof/>
          <w:sz w:val="22"/>
        </w:rPr>
      </w:pPr>
      <w:hyperlink w:anchor="_Toc23552304" w:history="1">
        <w:r w:rsidRPr="00B530D5">
          <w:rPr>
            <w:rStyle w:val="Hyperlink"/>
            <w:noProof/>
          </w:rPr>
          <w:t>Gambar D.8 Desain User Interface Nilai Setpoint</w:t>
        </w:r>
        <w:r>
          <w:rPr>
            <w:noProof/>
            <w:webHidden/>
          </w:rPr>
          <w:tab/>
        </w:r>
        <w:r>
          <w:rPr>
            <w:noProof/>
            <w:webHidden/>
          </w:rPr>
          <w:fldChar w:fldCharType="begin"/>
        </w:r>
        <w:r>
          <w:rPr>
            <w:noProof/>
            <w:webHidden/>
          </w:rPr>
          <w:instrText xml:space="preserve"> PAGEREF _Toc23552304 \h </w:instrText>
        </w:r>
        <w:r>
          <w:rPr>
            <w:noProof/>
            <w:webHidden/>
          </w:rPr>
        </w:r>
        <w:r>
          <w:rPr>
            <w:noProof/>
            <w:webHidden/>
          </w:rPr>
          <w:fldChar w:fldCharType="separate"/>
        </w:r>
        <w:r>
          <w:rPr>
            <w:noProof/>
            <w:webHidden/>
          </w:rPr>
          <w:t>75</w:t>
        </w:r>
        <w:r>
          <w:rPr>
            <w:noProof/>
            <w:webHidden/>
          </w:rPr>
          <w:fldChar w:fldCharType="end"/>
        </w:r>
      </w:hyperlink>
    </w:p>
    <w:p w14:paraId="26B85051" w14:textId="3441C962" w:rsidR="002B0652" w:rsidRDefault="002B0652">
      <w:pPr>
        <w:pStyle w:val="TableofFigures"/>
        <w:tabs>
          <w:tab w:val="right" w:leader="dot" w:pos="7927"/>
        </w:tabs>
        <w:rPr>
          <w:rFonts w:asciiTheme="minorHAnsi" w:eastAsiaTheme="minorEastAsia" w:hAnsiTheme="minorHAnsi"/>
          <w:noProof/>
          <w:sz w:val="22"/>
        </w:rPr>
      </w:pPr>
      <w:hyperlink w:anchor="_Toc23552305" w:history="1">
        <w:r w:rsidRPr="00B530D5">
          <w:rPr>
            <w:rStyle w:val="Hyperlink"/>
            <w:noProof/>
          </w:rPr>
          <w:t>Gambar D.9 Desain User Interface Grafik Tracker</w:t>
        </w:r>
        <w:r>
          <w:rPr>
            <w:noProof/>
            <w:webHidden/>
          </w:rPr>
          <w:tab/>
        </w:r>
        <w:r>
          <w:rPr>
            <w:noProof/>
            <w:webHidden/>
          </w:rPr>
          <w:fldChar w:fldCharType="begin"/>
        </w:r>
        <w:r>
          <w:rPr>
            <w:noProof/>
            <w:webHidden/>
          </w:rPr>
          <w:instrText xml:space="preserve"> PAGEREF _Toc23552305 \h </w:instrText>
        </w:r>
        <w:r>
          <w:rPr>
            <w:noProof/>
            <w:webHidden/>
          </w:rPr>
        </w:r>
        <w:r>
          <w:rPr>
            <w:noProof/>
            <w:webHidden/>
          </w:rPr>
          <w:fldChar w:fldCharType="separate"/>
        </w:r>
        <w:r>
          <w:rPr>
            <w:noProof/>
            <w:webHidden/>
          </w:rPr>
          <w:t>75</w:t>
        </w:r>
        <w:r>
          <w:rPr>
            <w:noProof/>
            <w:webHidden/>
          </w:rPr>
          <w:fldChar w:fldCharType="end"/>
        </w:r>
      </w:hyperlink>
    </w:p>
    <w:p w14:paraId="07EDF8F7" w14:textId="1B4BD661" w:rsidR="002B0652" w:rsidRDefault="002B0652">
      <w:pPr>
        <w:pStyle w:val="TableofFigures"/>
        <w:tabs>
          <w:tab w:val="right" w:leader="dot" w:pos="7927"/>
        </w:tabs>
        <w:rPr>
          <w:rFonts w:asciiTheme="minorHAnsi" w:eastAsiaTheme="minorEastAsia" w:hAnsiTheme="minorHAnsi"/>
          <w:noProof/>
          <w:sz w:val="22"/>
        </w:rPr>
      </w:pPr>
      <w:hyperlink w:anchor="_Toc23552306" w:history="1">
        <w:r w:rsidRPr="00B530D5">
          <w:rPr>
            <w:rStyle w:val="Hyperlink"/>
            <w:noProof/>
          </w:rPr>
          <w:t>Gambar D.10 Desain User Interface Grafik Aktuator</w:t>
        </w:r>
        <w:r>
          <w:rPr>
            <w:noProof/>
            <w:webHidden/>
          </w:rPr>
          <w:tab/>
        </w:r>
        <w:r>
          <w:rPr>
            <w:noProof/>
            <w:webHidden/>
          </w:rPr>
          <w:fldChar w:fldCharType="begin"/>
        </w:r>
        <w:r>
          <w:rPr>
            <w:noProof/>
            <w:webHidden/>
          </w:rPr>
          <w:instrText xml:space="preserve"> PAGEREF _Toc23552306 \h </w:instrText>
        </w:r>
        <w:r>
          <w:rPr>
            <w:noProof/>
            <w:webHidden/>
          </w:rPr>
        </w:r>
        <w:r>
          <w:rPr>
            <w:noProof/>
            <w:webHidden/>
          </w:rPr>
          <w:fldChar w:fldCharType="separate"/>
        </w:r>
        <w:r>
          <w:rPr>
            <w:noProof/>
            <w:webHidden/>
          </w:rPr>
          <w:t>76</w:t>
        </w:r>
        <w:r>
          <w:rPr>
            <w:noProof/>
            <w:webHidden/>
          </w:rPr>
          <w:fldChar w:fldCharType="end"/>
        </w:r>
      </w:hyperlink>
    </w:p>
    <w:p w14:paraId="4F74BE6C" w14:textId="1F4C32A8" w:rsidR="002B0652" w:rsidRDefault="002B0652">
      <w:pPr>
        <w:pStyle w:val="TableofFigures"/>
        <w:tabs>
          <w:tab w:val="right" w:leader="dot" w:pos="7927"/>
        </w:tabs>
        <w:rPr>
          <w:rFonts w:asciiTheme="minorHAnsi" w:eastAsiaTheme="minorEastAsia" w:hAnsiTheme="minorHAnsi"/>
          <w:noProof/>
          <w:sz w:val="22"/>
        </w:rPr>
      </w:pPr>
      <w:hyperlink w:anchor="_Toc23552307" w:history="1">
        <w:r w:rsidRPr="00B530D5">
          <w:rPr>
            <w:rStyle w:val="Hyperlink"/>
            <w:noProof/>
          </w:rPr>
          <w:t>Gambar D.11 Desain User Interface Log Out</w:t>
        </w:r>
        <w:r>
          <w:rPr>
            <w:noProof/>
            <w:webHidden/>
          </w:rPr>
          <w:tab/>
        </w:r>
        <w:r>
          <w:rPr>
            <w:noProof/>
            <w:webHidden/>
          </w:rPr>
          <w:fldChar w:fldCharType="begin"/>
        </w:r>
        <w:r>
          <w:rPr>
            <w:noProof/>
            <w:webHidden/>
          </w:rPr>
          <w:instrText xml:space="preserve"> PAGEREF _Toc23552307 \h </w:instrText>
        </w:r>
        <w:r>
          <w:rPr>
            <w:noProof/>
            <w:webHidden/>
          </w:rPr>
        </w:r>
        <w:r>
          <w:rPr>
            <w:noProof/>
            <w:webHidden/>
          </w:rPr>
          <w:fldChar w:fldCharType="separate"/>
        </w:r>
        <w:r>
          <w:rPr>
            <w:noProof/>
            <w:webHidden/>
          </w:rPr>
          <w:t>76</w:t>
        </w:r>
        <w:r>
          <w:rPr>
            <w:noProof/>
            <w:webHidden/>
          </w:rPr>
          <w:fldChar w:fldCharType="end"/>
        </w:r>
      </w:hyperlink>
    </w:p>
    <w:p w14:paraId="5FA4A8A4" w14:textId="66FB5E8C" w:rsidR="009A533B" w:rsidRPr="006A0BE8" w:rsidRDefault="008955CA">
      <w:pPr>
        <w:spacing w:after="160" w:line="259" w:lineRule="auto"/>
        <w:jc w:val="left"/>
        <w:rPr>
          <w:rFonts w:cs="Times New Roman"/>
          <w:b/>
          <w:sz w:val="28"/>
          <w:szCs w:val="24"/>
        </w:rPr>
      </w:pPr>
      <w:r w:rsidRPr="006A0BE8">
        <w:rPr>
          <w:rFonts w:cs="Times New Roman"/>
          <w:lang w:val="en-ID" w:eastAsia="id-ID"/>
        </w:rPr>
        <w:fldChar w:fldCharType="end"/>
      </w:r>
      <w:r w:rsidRPr="006A0BE8">
        <w:rPr>
          <w:rFonts w:cs="Times New Roman"/>
          <w:b/>
          <w:sz w:val="28"/>
          <w:szCs w:val="24"/>
        </w:rPr>
        <w:br w:type="page"/>
      </w:r>
      <w:del w:id="4" w:author="Windows User" w:date="2019-09-18T14:55:00Z">
        <w:r w:rsidR="009A533B" w:rsidRPr="006A0BE8" w:rsidDel="00E43694">
          <w:rPr>
            <w:rFonts w:cs="Times New Roman"/>
            <w:b/>
            <w:sz w:val="28"/>
            <w:szCs w:val="24"/>
          </w:rPr>
          <w:br w:type="page"/>
        </w:r>
      </w:del>
    </w:p>
    <w:p w14:paraId="59B78376" w14:textId="40E017EB" w:rsidR="00401214" w:rsidRPr="006A0BE8" w:rsidRDefault="009A533B" w:rsidP="009A533B">
      <w:pPr>
        <w:pStyle w:val="Heading1"/>
        <w:numPr>
          <w:ilvl w:val="0"/>
          <w:numId w:val="0"/>
        </w:numPr>
        <w:ind w:left="357"/>
      </w:pPr>
      <w:bookmarkStart w:id="5" w:name="_Toc23552310"/>
      <w:r w:rsidRPr="006A0BE8">
        <w:lastRenderedPageBreak/>
        <w:t>DAFTAR ISI</w:t>
      </w:r>
      <w:bookmarkEnd w:id="5"/>
    </w:p>
    <w:sdt>
      <w:sdtPr>
        <w:rPr>
          <w:rFonts w:ascii="Times New Roman" w:eastAsiaTheme="minorHAnsi" w:hAnsi="Times New Roman" w:cs="Times New Roman"/>
          <w:color w:val="auto"/>
          <w:sz w:val="24"/>
          <w:szCs w:val="22"/>
          <w:lang w:val="id-ID"/>
        </w:rPr>
        <w:id w:val="1939010927"/>
        <w:docPartObj>
          <w:docPartGallery w:val="Table of Contents"/>
          <w:docPartUnique/>
        </w:docPartObj>
      </w:sdtPr>
      <w:sdtEndPr>
        <w:rPr>
          <w:b/>
          <w:bCs/>
          <w:lang w:val="en-US"/>
        </w:rPr>
      </w:sdtEndPr>
      <w:sdtContent>
        <w:p w14:paraId="4F35E03D" w14:textId="05AC6EF4" w:rsidR="009D3587" w:rsidRPr="006A0BE8" w:rsidRDefault="009D3587" w:rsidP="005E1D23">
          <w:pPr>
            <w:pStyle w:val="TOCHeading"/>
            <w:rPr>
              <w:rFonts w:ascii="Times New Roman" w:eastAsia="Times New Roman" w:hAnsi="Times New Roman" w:cs="Times New Roman"/>
              <w:color w:val="auto"/>
            </w:rPr>
          </w:pPr>
        </w:p>
        <w:p w14:paraId="4AC2A586" w14:textId="7DE7AAE1" w:rsidR="002B0652" w:rsidRDefault="009D3587">
          <w:pPr>
            <w:pStyle w:val="TOC1"/>
            <w:tabs>
              <w:tab w:val="right" w:leader="dot" w:pos="7927"/>
            </w:tabs>
            <w:rPr>
              <w:rFonts w:asciiTheme="minorHAnsi" w:eastAsiaTheme="minorEastAsia" w:hAnsiTheme="minorHAnsi"/>
              <w:noProof/>
              <w:sz w:val="22"/>
            </w:rPr>
          </w:pPr>
          <w:r w:rsidRPr="006A0BE8">
            <w:rPr>
              <w:rFonts w:cs="Times New Roman"/>
            </w:rPr>
            <w:fldChar w:fldCharType="begin"/>
          </w:r>
          <w:r w:rsidRPr="006A0BE8">
            <w:rPr>
              <w:rFonts w:cs="Times New Roman"/>
            </w:rPr>
            <w:instrText xml:space="preserve"> TOC \o "1-3" \h \z \u </w:instrText>
          </w:r>
          <w:r w:rsidRPr="006A0BE8">
            <w:rPr>
              <w:rFonts w:cs="Times New Roman"/>
            </w:rPr>
            <w:fldChar w:fldCharType="separate"/>
          </w:r>
          <w:hyperlink w:anchor="_Toc23552308" w:history="1">
            <w:r w:rsidR="002B0652" w:rsidRPr="00845540">
              <w:rPr>
                <w:rStyle w:val="Hyperlink"/>
                <w:noProof/>
              </w:rPr>
              <w:t>DAFTAR TABEL</w:t>
            </w:r>
            <w:r w:rsidR="002B0652">
              <w:rPr>
                <w:noProof/>
                <w:webHidden/>
              </w:rPr>
              <w:tab/>
            </w:r>
            <w:r w:rsidR="002B0652">
              <w:rPr>
                <w:noProof/>
                <w:webHidden/>
              </w:rPr>
              <w:fldChar w:fldCharType="begin"/>
            </w:r>
            <w:r w:rsidR="002B0652">
              <w:rPr>
                <w:noProof/>
                <w:webHidden/>
              </w:rPr>
              <w:instrText xml:space="preserve"> PAGEREF _Toc23552308 \h </w:instrText>
            </w:r>
            <w:r w:rsidR="002B0652">
              <w:rPr>
                <w:noProof/>
                <w:webHidden/>
              </w:rPr>
            </w:r>
            <w:r w:rsidR="002B0652">
              <w:rPr>
                <w:noProof/>
                <w:webHidden/>
              </w:rPr>
              <w:fldChar w:fldCharType="separate"/>
            </w:r>
            <w:r w:rsidR="002B0652">
              <w:rPr>
                <w:noProof/>
                <w:webHidden/>
              </w:rPr>
              <w:t>ii</w:t>
            </w:r>
            <w:r w:rsidR="002B0652">
              <w:rPr>
                <w:noProof/>
                <w:webHidden/>
              </w:rPr>
              <w:fldChar w:fldCharType="end"/>
            </w:r>
          </w:hyperlink>
        </w:p>
        <w:p w14:paraId="2854F0D4" w14:textId="553DB82A" w:rsidR="002B0652" w:rsidRDefault="002B0652">
          <w:pPr>
            <w:pStyle w:val="TOC1"/>
            <w:tabs>
              <w:tab w:val="right" w:leader="dot" w:pos="7927"/>
            </w:tabs>
            <w:rPr>
              <w:rFonts w:asciiTheme="minorHAnsi" w:eastAsiaTheme="minorEastAsia" w:hAnsiTheme="minorHAnsi"/>
              <w:noProof/>
              <w:sz w:val="22"/>
            </w:rPr>
          </w:pPr>
          <w:hyperlink w:anchor="_Toc23552309" w:history="1">
            <w:r w:rsidRPr="00845540">
              <w:rPr>
                <w:rStyle w:val="Hyperlink"/>
                <w:noProof/>
              </w:rPr>
              <w:t>DAFTAR GAMBAR</w:t>
            </w:r>
            <w:r>
              <w:rPr>
                <w:noProof/>
                <w:webHidden/>
              </w:rPr>
              <w:tab/>
            </w:r>
            <w:r>
              <w:rPr>
                <w:noProof/>
                <w:webHidden/>
              </w:rPr>
              <w:fldChar w:fldCharType="begin"/>
            </w:r>
            <w:r>
              <w:rPr>
                <w:noProof/>
                <w:webHidden/>
              </w:rPr>
              <w:instrText xml:space="preserve"> PAGEREF _Toc23552309 \h </w:instrText>
            </w:r>
            <w:r>
              <w:rPr>
                <w:noProof/>
                <w:webHidden/>
              </w:rPr>
            </w:r>
            <w:r>
              <w:rPr>
                <w:noProof/>
                <w:webHidden/>
              </w:rPr>
              <w:fldChar w:fldCharType="separate"/>
            </w:r>
            <w:r>
              <w:rPr>
                <w:noProof/>
                <w:webHidden/>
              </w:rPr>
              <w:t>iii</w:t>
            </w:r>
            <w:r>
              <w:rPr>
                <w:noProof/>
                <w:webHidden/>
              </w:rPr>
              <w:fldChar w:fldCharType="end"/>
            </w:r>
          </w:hyperlink>
        </w:p>
        <w:p w14:paraId="5DA7C51D" w14:textId="4938694B" w:rsidR="002B0652" w:rsidRDefault="002B0652">
          <w:pPr>
            <w:pStyle w:val="TOC1"/>
            <w:tabs>
              <w:tab w:val="right" w:leader="dot" w:pos="7927"/>
            </w:tabs>
            <w:rPr>
              <w:rFonts w:asciiTheme="minorHAnsi" w:eastAsiaTheme="minorEastAsia" w:hAnsiTheme="minorHAnsi"/>
              <w:noProof/>
              <w:sz w:val="22"/>
            </w:rPr>
          </w:pPr>
          <w:hyperlink w:anchor="_Toc23552310" w:history="1">
            <w:r w:rsidRPr="00845540">
              <w:rPr>
                <w:rStyle w:val="Hyperlink"/>
                <w:noProof/>
              </w:rPr>
              <w:t>DAFTAR ISI</w:t>
            </w:r>
            <w:r>
              <w:rPr>
                <w:noProof/>
                <w:webHidden/>
              </w:rPr>
              <w:tab/>
            </w:r>
            <w:r>
              <w:rPr>
                <w:noProof/>
                <w:webHidden/>
              </w:rPr>
              <w:fldChar w:fldCharType="begin"/>
            </w:r>
            <w:r>
              <w:rPr>
                <w:noProof/>
                <w:webHidden/>
              </w:rPr>
              <w:instrText xml:space="preserve"> PAGEREF _Toc23552310 \h </w:instrText>
            </w:r>
            <w:r>
              <w:rPr>
                <w:noProof/>
                <w:webHidden/>
              </w:rPr>
            </w:r>
            <w:r>
              <w:rPr>
                <w:noProof/>
                <w:webHidden/>
              </w:rPr>
              <w:fldChar w:fldCharType="separate"/>
            </w:r>
            <w:r>
              <w:rPr>
                <w:noProof/>
                <w:webHidden/>
              </w:rPr>
              <w:t>v</w:t>
            </w:r>
            <w:r>
              <w:rPr>
                <w:noProof/>
                <w:webHidden/>
              </w:rPr>
              <w:fldChar w:fldCharType="end"/>
            </w:r>
          </w:hyperlink>
        </w:p>
        <w:p w14:paraId="0841CA0C" w14:textId="190E628B" w:rsidR="002B0652" w:rsidRDefault="002B0652">
          <w:pPr>
            <w:pStyle w:val="TOC1"/>
            <w:tabs>
              <w:tab w:val="right" w:leader="dot" w:pos="7927"/>
            </w:tabs>
            <w:rPr>
              <w:rFonts w:asciiTheme="minorHAnsi" w:eastAsiaTheme="minorEastAsia" w:hAnsiTheme="minorHAnsi"/>
              <w:noProof/>
              <w:sz w:val="22"/>
            </w:rPr>
          </w:pPr>
          <w:hyperlink w:anchor="_Toc23552311" w:history="1">
            <w:r w:rsidRPr="00845540">
              <w:rPr>
                <w:rStyle w:val="Hyperlink"/>
                <w:noProof/>
              </w:rPr>
              <w:t>BAB 1. PENDAHULUAN</w:t>
            </w:r>
            <w:r>
              <w:rPr>
                <w:noProof/>
                <w:webHidden/>
              </w:rPr>
              <w:tab/>
            </w:r>
            <w:r>
              <w:rPr>
                <w:noProof/>
                <w:webHidden/>
              </w:rPr>
              <w:fldChar w:fldCharType="begin"/>
            </w:r>
            <w:r>
              <w:rPr>
                <w:noProof/>
                <w:webHidden/>
              </w:rPr>
              <w:instrText xml:space="preserve"> PAGEREF _Toc23552311 \h </w:instrText>
            </w:r>
            <w:r>
              <w:rPr>
                <w:noProof/>
                <w:webHidden/>
              </w:rPr>
            </w:r>
            <w:r>
              <w:rPr>
                <w:noProof/>
                <w:webHidden/>
              </w:rPr>
              <w:fldChar w:fldCharType="separate"/>
            </w:r>
            <w:r>
              <w:rPr>
                <w:noProof/>
                <w:webHidden/>
              </w:rPr>
              <w:t>1</w:t>
            </w:r>
            <w:r>
              <w:rPr>
                <w:noProof/>
                <w:webHidden/>
              </w:rPr>
              <w:fldChar w:fldCharType="end"/>
            </w:r>
          </w:hyperlink>
        </w:p>
        <w:p w14:paraId="5EF0E009" w14:textId="1064CC36" w:rsidR="002B0652" w:rsidRDefault="002B0652">
          <w:pPr>
            <w:pStyle w:val="TOC2"/>
            <w:tabs>
              <w:tab w:val="right" w:leader="dot" w:pos="7927"/>
            </w:tabs>
            <w:rPr>
              <w:rFonts w:asciiTheme="minorHAnsi" w:eastAsiaTheme="minorEastAsia" w:hAnsiTheme="minorHAnsi"/>
              <w:noProof/>
              <w:sz w:val="22"/>
            </w:rPr>
          </w:pPr>
          <w:hyperlink w:anchor="_Toc23552312" w:history="1">
            <w:r w:rsidRPr="00845540">
              <w:rPr>
                <w:rStyle w:val="Hyperlink"/>
                <w:rFonts w:cs="Times New Roman"/>
                <w:noProof/>
              </w:rPr>
              <w:t>1.1 Latar Belakang</w:t>
            </w:r>
            <w:r>
              <w:rPr>
                <w:noProof/>
                <w:webHidden/>
              </w:rPr>
              <w:tab/>
            </w:r>
            <w:r>
              <w:rPr>
                <w:noProof/>
                <w:webHidden/>
              </w:rPr>
              <w:fldChar w:fldCharType="begin"/>
            </w:r>
            <w:r>
              <w:rPr>
                <w:noProof/>
                <w:webHidden/>
              </w:rPr>
              <w:instrText xml:space="preserve"> PAGEREF _Toc23552312 \h </w:instrText>
            </w:r>
            <w:r>
              <w:rPr>
                <w:noProof/>
                <w:webHidden/>
              </w:rPr>
            </w:r>
            <w:r>
              <w:rPr>
                <w:noProof/>
                <w:webHidden/>
              </w:rPr>
              <w:fldChar w:fldCharType="separate"/>
            </w:r>
            <w:r>
              <w:rPr>
                <w:noProof/>
                <w:webHidden/>
              </w:rPr>
              <w:t>1</w:t>
            </w:r>
            <w:r>
              <w:rPr>
                <w:noProof/>
                <w:webHidden/>
              </w:rPr>
              <w:fldChar w:fldCharType="end"/>
            </w:r>
          </w:hyperlink>
        </w:p>
        <w:p w14:paraId="59CFA384" w14:textId="38082779" w:rsidR="002B0652" w:rsidRDefault="002B0652">
          <w:pPr>
            <w:pStyle w:val="TOC2"/>
            <w:tabs>
              <w:tab w:val="right" w:leader="dot" w:pos="7927"/>
            </w:tabs>
            <w:rPr>
              <w:rFonts w:asciiTheme="minorHAnsi" w:eastAsiaTheme="minorEastAsia" w:hAnsiTheme="minorHAnsi"/>
              <w:noProof/>
              <w:sz w:val="22"/>
            </w:rPr>
          </w:pPr>
          <w:hyperlink w:anchor="_Toc23552313" w:history="1">
            <w:r w:rsidRPr="00845540">
              <w:rPr>
                <w:rStyle w:val="Hyperlink"/>
                <w:rFonts w:cs="Times New Roman"/>
                <w:noProof/>
              </w:rPr>
              <w:t>1.2 Rumusan Masalah</w:t>
            </w:r>
            <w:r>
              <w:rPr>
                <w:noProof/>
                <w:webHidden/>
              </w:rPr>
              <w:tab/>
            </w:r>
            <w:r>
              <w:rPr>
                <w:noProof/>
                <w:webHidden/>
              </w:rPr>
              <w:fldChar w:fldCharType="begin"/>
            </w:r>
            <w:r>
              <w:rPr>
                <w:noProof/>
                <w:webHidden/>
              </w:rPr>
              <w:instrText xml:space="preserve"> PAGEREF _Toc23552313 \h </w:instrText>
            </w:r>
            <w:r>
              <w:rPr>
                <w:noProof/>
                <w:webHidden/>
              </w:rPr>
            </w:r>
            <w:r>
              <w:rPr>
                <w:noProof/>
                <w:webHidden/>
              </w:rPr>
              <w:fldChar w:fldCharType="separate"/>
            </w:r>
            <w:r>
              <w:rPr>
                <w:noProof/>
                <w:webHidden/>
              </w:rPr>
              <w:t>3</w:t>
            </w:r>
            <w:r>
              <w:rPr>
                <w:noProof/>
                <w:webHidden/>
              </w:rPr>
              <w:fldChar w:fldCharType="end"/>
            </w:r>
          </w:hyperlink>
        </w:p>
        <w:p w14:paraId="0DC0EE86" w14:textId="5ED913BA" w:rsidR="002B0652" w:rsidRDefault="002B0652">
          <w:pPr>
            <w:pStyle w:val="TOC2"/>
            <w:tabs>
              <w:tab w:val="right" w:leader="dot" w:pos="7927"/>
            </w:tabs>
            <w:rPr>
              <w:rFonts w:asciiTheme="minorHAnsi" w:eastAsiaTheme="minorEastAsia" w:hAnsiTheme="minorHAnsi"/>
              <w:noProof/>
              <w:sz w:val="22"/>
            </w:rPr>
          </w:pPr>
          <w:hyperlink w:anchor="_Toc23552314" w:history="1">
            <w:r w:rsidRPr="00845540">
              <w:rPr>
                <w:rStyle w:val="Hyperlink"/>
                <w:rFonts w:cs="Times New Roman"/>
                <w:noProof/>
              </w:rPr>
              <w:t>1.3 Tujuan Penelitian</w:t>
            </w:r>
            <w:r>
              <w:rPr>
                <w:noProof/>
                <w:webHidden/>
              </w:rPr>
              <w:tab/>
            </w:r>
            <w:r>
              <w:rPr>
                <w:noProof/>
                <w:webHidden/>
              </w:rPr>
              <w:fldChar w:fldCharType="begin"/>
            </w:r>
            <w:r>
              <w:rPr>
                <w:noProof/>
                <w:webHidden/>
              </w:rPr>
              <w:instrText xml:space="preserve"> PAGEREF _Toc23552314 \h </w:instrText>
            </w:r>
            <w:r>
              <w:rPr>
                <w:noProof/>
                <w:webHidden/>
              </w:rPr>
            </w:r>
            <w:r>
              <w:rPr>
                <w:noProof/>
                <w:webHidden/>
              </w:rPr>
              <w:fldChar w:fldCharType="separate"/>
            </w:r>
            <w:r>
              <w:rPr>
                <w:noProof/>
                <w:webHidden/>
              </w:rPr>
              <w:t>3</w:t>
            </w:r>
            <w:r>
              <w:rPr>
                <w:noProof/>
                <w:webHidden/>
              </w:rPr>
              <w:fldChar w:fldCharType="end"/>
            </w:r>
          </w:hyperlink>
        </w:p>
        <w:p w14:paraId="3D8B4FEA" w14:textId="53046BC3" w:rsidR="002B0652" w:rsidRDefault="002B0652">
          <w:pPr>
            <w:pStyle w:val="TOC2"/>
            <w:tabs>
              <w:tab w:val="right" w:leader="dot" w:pos="7927"/>
            </w:tabs>
            <w:rPr>
              <w:rFonts w:asciiTheme="minorHAnsi" w:eastAsiaTheme="minorEastAsia" w:hAnsiTheme="minorHAnsi"/>
              <w:noProof/>
              <w:sz w:val="22"/>
            </w:rPr>
          </w:pPr>
          <w:hyperlink w:anchor="_Toc23552315" w:history="1">
            <w:r w:rsidRPr="00845540">
              <w:rPr>
                <w:rStyle w:val="Hyperlink"/>
                <w:rFonts w:cs="Times New Roman"/>
                <w:noProof/>
              </w:rPr>
              <w:t>1.4 Manfaat Penelitian</w:t>
            </w:r>
            <w:r>
              <w:rPr>
                <w:noProof/>
                <w:webHidden/>
              </w:rPr>
              <w:tab/>
            </w:r>
            <w:r>
              <w:rPr>
                <w:noProof/>
                <w:webHidden/>
              </w:rPr>
              <w:fldChar w:fldCharType="begin"/>
            </w:r>
            <w:r>
              <w:rPr>
                <w:noProof/>
                <w:webHidden/>
              </w:rPr>
              <w:instrText xml:space="preserve"> PAGEREF _Toc23552315 \h </w:instrText>
            </w:r>
            <w:r>
              <w:rPr>
                <w:noProof/>
                <w:webHidden/>
              </w:rPr>
            </w:r>
            <w:r>
              <w:rPr>
                <w:noProof/>
                <w:webHidden/>
              </w:rPr>
              <w:fldChar w:fldCharType="separate"/>
            </w:r>
            <w:r>
              <w:rPr>
                <w:noProof/>
                <w:webHidden/>
              </w:rPr>
              <w:t>3</w:t>
            </w:r>
            <w:r>
              <w:rPr>
                <w:noProof/>
                <w:webHidden/>
              </w:rPr>
              <w:fldChar w:fldCharType="end"/>
            </w:r>
          </w:hyperlink>
        </w:p>
        <w:p w14:paraId="2485978E" w14:textId="6D9BEB5A" w:rsidR="002B0652" w:rsidRDefault="002B0652">
          <w:pPr>
            <w:pStyle w:val="TOC2"/>
            <w:tabs>
              <w:tab w:val="right" w:leader="dot" w:pos="7927"/>
            </w:tabs>
            <w:rPr>
              <w:rFonts w:asciiTheme="minorHAnsi" w:eastAsiaTheme="minorEastAsia" w:hAnsiTheme="minorHAnsi"/>
              <w:noProof/>
              <w:sz w:val="22"/>
            </w:rPr>
          </w:pPr>
          <w:hyperlink w:anchor="_Toc23552316" w:history="1">
            <w:r w:rsidRPr="00845540">
              <w:rPr>
                <w:rStyle w:val="Hyperlink"/>
                <w:rFonts w:cs="Times New Roman"/>
                <w:noProof/>
              </w:rPr>
              <w:t>1.5 Batasan Masalah</w:t>
            </w:r>
            <w:r>
              <w:rPr>
                <w:noProof/>
                <w:webHidden/>
              </w:rPr>
              <w:tab/>
            </w:r>
            <w:r>
              <w:rPr>
                <w:noProof/>
                <w:webHidden/>
              </w:rPr>
              <w:fldChar w:fldCharType="begin"/>
            </w:r>
            <w:r>
              <w:rPr>
                <w:noProof/>
                <w:webHidden/>
              </w:rPr>
              <w:instrText xml:space="preserve"> PAGEREF _Toc23552316 \h </w:instrText>
            </w:r>
            <w:r>
              <w:rPr>
                <w:noProof/>
                <w:webHidden/>
              </w:rPr>
            </w:r>
            <w:r>
              <w:rPr>
                <w:noProof/>
                <w:webHidden/>
              </w:rPr>
              <w:fldChar w:fldCharType="separate"/>
            </w:r>
            <w:r>
              <w:rPr>
                <w:noProof/>
                <w:webHidden/>
              </w:rPr>
              <w:t>4</w:t>
            </w:r>
            <w:r>
              <w:rPr>
                <w:noProof/>
                <w:webHidden/>
              </w:rPr>
              <w:fldChar w:fldCharType="end"/>
            </w:r>
          </w:hyperlink>
        </w:p>
        <w:p w14:paraId="3413EA5E" w14:textId="66A059AE" w:rsidR="002B0652" w:rsidRDefault="002B0652">
          <w:pPr>
            <w:pStyle w:val="TOC1"/>
            <w:tabs>
              <w:tab w:val="right" w:leader="dot" w:pos="7927"/>
            </w:tabs>
            <w:rPr>
              <w:rFonts w:asciiTheme="minorHAnsi" w:eastAsiaTheme="minorEastAsia" w:hAnsiTheme="minorHAnsi"/>
              <w:noProof/>
              <w:sz w:val="22"/>
            </w:rPr>
          </w:pPr>
          <w:hyperlink w:anchor="_Toc23552317" w:history="1">
            <w:r w:rsidRPr="00845540">
              <w:rPr>
                <w:rStyle w:val="Hyperlink"/>
                <w:noProof/>
              </w:rPr>
              <w:t>BAB 2. TINJAUAN PUSTAKA</w:t>
            </w:r>
            <w:r>
              <w:rPr>
                <w:noProof/>
                <w:webHidden/>
              </w:rPr>
              <w:tab/>
            </w:r>
            <w:r>
              <w:rPr>
                <w:noProof/>
                <w:webHidden/>
              </w:rPr>
              <w:fldChar w:fldCharType="begin"/>
            </w:r>
            <w:r>
              <w:rPr>
                <w:noProof/>
                <w:webHidden/>
              </w:rPr>
              <w:instrText xml:space="preserve"> PAGEREF _Toc23552317 \h </w:instrText>
            </w:r>
            <w:r>
              <w:rPr>
                <w:noProof/>
                <w:webHidden/>
              </w:rPr>
            </w:r>
            <w:r>
              <w:rPr>
                <w:noProof/>
                <w:webHidden/>
              </w:rPr>
              <w:fldChar w:fldCharType="separate"/>
            </w:r>
            <w:r>
              <w:rPr>
                <w:noProof/>
                <w:webHidden/>
              </w:rPr>
              <w:t>5</w:t>
            </w:r>
            <w:r>
              <w:rPr>
                <w:noProof/>
                <w:webHidden/>
              </w:rPr>
              <w:fldChar w:fldCharType="end"/>
            </w:r>
          </w:hyperlink>
        </w:p>
        <w:p w14:paraId="7B12F26F" w14:textId="71BAF9E8" w:rsidR="002B0652" w:rsidRDefault="002B0652">
          <w:pPr>
            <w:pStyle w:val="TOC2"/>
            <w:tabs>
              <w:tab w:val="right" w:leader="dot" w:pos="7927"/>
            </w:tabs>
            <w:rPr>
              <w:rFonts w:asciiTheme="minorHAnsi" w:eastAsiaTheme="minorEastAsia" w:hAnsiTheme="minorHAnsi"/>
              <w:noProof/>
              <w:sz w:val="22"/>
            </w:rPr>
          </w:pPr>
          <w:hyperlink w:anchor="_Toc23552318" w:history="1">
            <w:r w:rsidRPr="00845540">
              <w:rPr>
                <w:rStyle w:val="Hyperlink"/>
                <w:rFonts w:cs="Times New Roman"/>
                <w:noProof/>
              </w:rPr>
              <w:t>2.1 Penelitian Terdahulu</w:t>
            </w:r>
            <w:r>
              <w:rPr>
                <w:noProof/>
                <w:webHidden/>
              </w:rPr>
              <w:tab/>
            </w:r>
            <w:r>
              <w:rPr>
                <w:noProof/>
                <w:webHidden/>
              </w:rPr>
              <w:fldChar w:fldCharType="begin"/>
            </w:r>
            <w:r>
              <w:rPr>
                <w:noProof/>
                <w:webHidden/>
              </w:rPr>
              <w:instrText xml:space="preserve"> PAGEREF _Toc23552318 \h </w:instrText>
            </w:r>
            <w:r>
              <w:rPr>
                <w:noProof/>
                <w:webHidden/>
              </w:rPr>
            </w:r>
            <w:r>
              <w:rPr>
                <w:noProof/>
                <w:webHidden/>
              </w:rPr>
              <w:fldChar w:fldCharType="separate"/>
            </w:r>
            <w:r>
              <w:rPr>
                <w:noProof/>
                <w:webHidden/>
              </w:rPr>
              <w:t>5</w:t>
            </w:r>
            <w:r>
              <w:rPr>
                <w:noProof/>
                <w:webHidden/>
              </w:rPr>
              <w:fldChar w:fldCharType="end"/>
            </w:r>
          </w:hyperlink>
        </w:p>
        <w:p w14:paraId="20EB87CF" w14:textId="1D766B98" w:rsidR="002B0652" w:rsidRDefault="002B0652">
          <w:pPr>
            <w:pStyle w:val="TOC2"/>
            <w:tabs>
              <w:tab w:val="right" w:leader="dot" w:pos="7927"/>
            </w:tabs>
            <w:rPr>
              <w:rFonts w:asciiTheme="minorHAnsi" w:eastAsiaTheme="minorEastAsia" w:hAnsiTheme="minorHAnsi"/>
              <w:noProof/>
              <w:sz w:val="22"/>
            </w:rPr>
          </w:pPr>
          <w:hyperlink w:anchor="_Toc23552319" w:history="1">
            <w:r w:rsidRPr="00845540">
              <w:rPr>
                <w:rStyle w:val="Hyperlink"/>
                <w:rFonts w:cs="Times New Roman"/>
                <w:noProof/>
              </w:rPr>
              <w:t>2.2 Panel Surya</w:t>
            </w:r>
            <w:r>
              <w:rPr>
                <w:noProof/>
                <w:webHidden/>
              </w:rPr>
              <w:tab/>
            </w:r>
            <w:r>
              <w:rPr>
                <w:noProof/>
                <w:webHidden/>
              </w:rPr>
              <w:fldChar w:fldCharType="begin"/>
            </w:r>
            <w:r>
              <w:rPr>
                <w:noProof/>
                <w:webHidden/>
              </w:rPr>
              <w:instrText xml:space="preserve"> PAGEREF _Toc23552319 \h </w:instrText>
            </w:r>
            <w:r>
              <w:rPr>
                <w:noProof/>
                <w:webHidden/>
              </w:rPr>
            </w:r>
            <w:r>
              <w:rPr>
                <w:noProof/>
                <w:webHidden/>
              </w:rPr>
              <w:fldChar w:fldCharType="separate"/>
            </w:r>
            <w:r>
              <w:rPr>
                <w:noProof/>
                <w:webHidden/>
              </w:rPr>
              <w:t>7</w:t>
            </w:r>
            <w:r>
              <w:rPr>
                <w:noProof/>
                <w:webHidden/>
              </w:rPr>
              <w:fldChar w:fldCharType="end"/>
            </w:r>
          </w:hyperlink>
        </w:p>
        <w:p w14:paraId="06C5D0DE" w14:textId="2F0CF3E7" w:rsidR="002B0652" w:rsidRDefault="002B0652">
          <w:pPr>
            <w:pStyle w:val="TOC2"/>
            <w:tabs>
              <w:tab w:val="right" w:leader="dot" w:pos="7927"/>
            </w:tabs>
            <w:rPr>
              <w:rFonts w:asciiTheme="minorHAnsi" w:eastAsiaTheme="minorEastAsia" w:hAnsiTheme="minorHAnsi"/>
              <w:noProof/>
              <w:sz w:val="22"/>
            </w:rPr>
          </w:pPr>
          <w:hyperlink w:anchor="_Toc23552320" w:history="1">
            <w:r w:rsidRPr="00845540">
              <w:rPr>
                <w:rStyle w:val="Hyperlink"/>
                <w:noProof/>
              </w:rPr>
              <w:t>2.3 Light Dependent Resistor (LDR)</w:t>
            </w:r>
            <w:r>
              <w:rPr>
                <w:noProof/>
                <w:webHidden/>
              </w:rPr>
              <w:tab/>
            </w:r>
            <w:r>
              <w:rPr>
                <w:noProof/>
                <w:webHidden/>
              </w:rPr>
              <w:fldChar w:fldCharType="begin"/>
            </w:r>
            <w:r>
              <w:rPr>
                <w:noProof/>
                <w:webHidden/>
              </w:rPr>
              <w:instrText xml:space="preserve"> PAGEREF _Toc23552320 \h </w:instrText>
            </w:r>
            <w:r>
              <w:rPr>
                <w:noProof/>
                <w:webHidden/>
              </w:rPr>
            </w:r>
            <w:r>
              <w:rPr>
                <w:noProof/>
                <w:webHidden/>
              </w:rPr>
              <w:fldChar w:fldCharType="separate"/>
            </w:r>
            <w:r>
              <w:rPr>
                <w:noProof/>
                <w:webHidden/>
              </w:rPr>
              <w:t>7</w:t>
            </w:r>
            <w:r>
              <w:rPr>
                <w:noProof/>
                <w:webHidden/>
              </w:rPr>
              <w:fldChar w:fldCharType="end"/>
            </w:r>
          </w:hyperlink>
        </w:p>
        <w:p w14:paraId="6DEA7EC1" w14:textId="03EC0FDF" w:rsidR="002B0652" w:rsidRDefault="002B0652">
          <w:pPr>
            <w:pStyle w:val="TOC2"/>
            <w:tabs>
              <w:tab w:val="right" w:leader="dot" w:pos="7927"/>
            </w:tabs>
            <w:rPr>
              <w:rFonts w:asciiTheme="minorHAnsi" w:eastAsiaTheme="minorEastAsia" w:hAnsiTheme="minorHAnsi"/>
              <w:noProof/>
              <w:sz w:val="22"/>
            </w:rPr>
          </w:pPr>
          <w:hyperlink w:anchor="_Toc23552321" w:history="1">
            <w:r w:rsidRPr="00845540">
              <w:rPr>
                <w:rStyle w:val="Hyperlink"/>
                <w:rFonts w:cs="Times New Roman"/>
                <w:noProof/>
              </w:rPr>
              <w:t>2.4</w:t>
            </w:r>
            <w:r w:rsidRPr="00845540">
              <w:rPr>
                <w:rStyle w:val="Hyperlink"/>
                <w:rFonts w:cs="Times New Roman"/>
                <w:i/>
                <w:noProof/>
              </w:rPr>
              <w:t xml:space="preserve"> Solar Tracker</w:t>
            </w:r>
            <w:r>
              <w:rPr>
                <w:noProof/>
                <w:webHidden/>
              </w:rPr>
              <w:tab/>
            </w:r>
            <w:r>
              <w:rPr>
                <w:noProof/>
                <w:webHidden/>
              </w:rPr>
              <w:fldChar w:fldCharType="begin"/>
            </w:r>
            <w:r>
              <w:rPr>
                <w:noProof/>
                <w:webHidden/>
              </w:rPr>
              <w:instrText xml:space="preserve"> PAGEREF _Toc23552321 \h </w:instrText>
            </w:r>
            <w:r>
              <w:rPr>
                <w:noProof/>
                <w:webHidden/>
              </w:rPr>
            </w:r>
            <w:r>
              <w:rPr>
                <w:noProof/>
                <w:webHidden/>
              </w:rPr>
              <w:fldChar w:fldCharType="separate"/>
            </w:r>
            <w:r>
              <w:rPr>
                <w:noProof/>
                <w:webHidden/>
              </w:rPr>
              <w:t>8</w:t>
            </w:r>
            <w:r>
              <w:rPr>
                <w:noProof/>
                <w:webHidden/>
              </w:rPr>
              <w:fldChar w:fldCharType="end"/>
            </w:r>
          </w:hyperlink>
        </w:p>
        <w:p w14:paraId="580DB576" w14:textId="5E6169DD" w:rsidR="002B0652" w:rsidRDefault="002B0652">
          <w:pPr>
            <w:pStyle w:val="TOC2"/>
            <w:tabs>
              <w:tab w:val="right" w:leader="dot" w:pos="7927"/>
            </w:tabs>
            <w:rPr>
              <w:rFonts w:asciiTheme="minorHAnsi" w:eastAsiaTheme="minorEastAsia" w:hAnsiTheme="minorHAnsi"/>
              <w:noProof/>
              <w:sz w:val="22"/>
            </w:rPr>
          </w:pPr>
          <w:hyperlink w:anchor="_Toc23552322" w:history="1">
            <w:r w:rsidRPr="00845540">
              <w:rPr>
                <w:rStyle w:val="Hyperlink"/>
                <w:rFonts w:cs="Times New Roman"/>
                <w:noProof/>
              </w:rPr>
              <w:t>2.5</w:t>
            </w:r>
            <w:r w:rsidRPr="00845540">
              <w:rPr>
                <w:rStyle w:val="Hyperlink"/>
                <w:rFonts w:cs="Times New Roman"/>
                <w:i/>
                <w:noProof/>
              </w:rPr>
              <w:t xml:space="preserve"> Fuzyy Logic Control</w:t>
            </w:r>
            <w:r>
              <w:rPr>
                <w:noProof/>
                <w:webHidden/>
              </w:rPr>
              <w:tab/>
            </w:r>
            <w:r>
              <w:rPr>
                <w:noProof/>
                <w:webHidden/>
              </w:rPr>
              <w:fldChar w:fldCharType="begin"/>
            </w:r>
            <w:r>
              <w:rPr>
                <w:noProof/>
                <w:webHidden/>
              </w:rPr>
              <w:instrText xml:space="preserve"> PAGEREF _Toc23552322 \h </w:instrText>
            </w:r>
            <w:r>
              <w:rPr>
                <w:noProof/>
                <w:webHidden/>
              </w:rPr>
            </w:r>
            <w:r>
              <w:rPr>
                <w:noProof/>
                <w:webHidden/>
              </w:rPr>
              <w:fldChar w:fldCharType="separate"/>
            </w:r>
            <w:r>
              <w:rPr>
                <w:noProof/>
                <w:webHidden/>
              </w:rPr>
              <w:t>8</w:t>
            </w:r>
            <w:r>
              <w:rPr>
                <w:noProof/>
                <w:webHidden/>
              </w:rPr>
              <w:fldChar w:fldCharType="end"/>
            </w:r>
          </w:hyperlink>
        </w:p>
        <w:p w14:paraId="20F759BE" w14:textId="78750A42" w:rsidR="002B0652" w:rsidRDefault="002B0652">
          <w:pPr>
            <w:pStyle w:val="TOC3"/>
            <w:tabs>
              <w:tab w:val="right" w:leader="dot" w:pos="7927"/>
            </w:tabs>
            <w:rPr>
              <w:rFonts w:asciiTheme="minorHAnsi" w:eastAsiaTheme="minorEastAsia" w:hAnsiTheme="minorHAnsi"/>
              <w:noProof/>
              <w:sz w:val="22"/>
            </w:rPr>
          </w:pPr>
          <w:hyperlink w:anchor="_Toc23552323" w:history="1">
            <w:r w:rsidRPr="00845540">
              <w:rPr>
                <w:rStyle w:val="Hyperlink"/>
                <w:rFonts w:cs="Times New Roman"/>
                <w:noProof/>
              </w:rPr>
              <w:t>2.5.1</w:t>
            </w:r>
            <w:r w:rsidRPr="00845540">
              <w:rPr>
                <w:rStyle w:val="Hyperlink"/>
                <w:rFonts w:cs="Times New Roman"/>
                <w:i/>
                <w:noProof/>
              </w:rPr>
              <w:t xml:space="preserve"> Fuzzifikasi</w:t>
            </w:r>
            <w:r>
              <w:rPr>
                <w:noProof/>
                <w:webHidden/>
              </w:rPr>
              <w:tab/>
            </w:r>
            <w:r>
              <w:rPr>
                <w:noProof/>
                <w:webHidden/>
              </w:rPr>
              <w:fldChar w:fldCharType="begin"/>
            </w:r>
            <w:r>
              <w:rPr>
                <w:noProof/>
                <w:webHidden/>
              </w:rPr>
              <w:instrText xml:space="preserve"> PAGEREF _Toc23552323 \h </w:instrText>
            </w:r>
            <w:r>
              <w:rPr>
                <w:noProof/>
                <w:webHidden/>
              </w:rPr>
            </w:r>
            <w:r>
              <w:rPr>
                <w:noProof/>
                <w:webHidden/>
              </w:rPr>
              <w:fldChar w:fldCharType="separate"/>
            </w:r>
            <w:r>
              <w:rPr>
                <w:noProof/>
                <w:webHidden/>
              </w:rPr>
              <w:t>8</w:t>
            </w:r>
            <w:r>
              <w:rPr>
                <w:noProof/>
                <w:webHidden/>
              </w:rPr>
              <w:fldChar w:fldCharType="end"/>
            </w:r>
          </w:hyperlink>
        </w:p>
        <w:p w14:paraId="4C3A9AC0" w14:textId="7FCCA03D" w:rsidR="002B0652" w:rsidRDefault="002B0652">
          <w:pPr>
            <w:pStyle w:val="TOC3"/>
            <w:tabs>
              <w:tab w:val="right" w:leader="dot" w:pos="7927"/>
            </w:tabs>
            <w:rPr>
              <w:rFonts w:asciiTheme="minorHAnsi" w:eastAsiaTheme="minorEastAsia" w:hAnsiTheme="minorHAnsi"/>
              <w:noProof/>
              <w:sz w:val="22"/>
            </w:rPr>
          </w:pPr>
          <w:hyperlink w:anchor="_Toc23552324" w:history="1">
            <w:r w:rsidRPr="00845540">
              <w:rPr>
                <w:rStyle w:val="Hyperlink"/>
                <w:rFonts w:eastAsia="Times New Roman" w:cs="Times New Roman"/>
                <w:noProof/>
                <w:lang w:val="id-ID" w:eastAsia="id-ID"/>
              </w:rPr>
              <w:t>2.5.2</w:t>
            </w:r>
            <w:r w:rsidRPr="00845540">
              <w:rPr>
                <w:rStyle w:val="Hyperlink"/>
                <w:rFonts w:eastAsia="Times New Roman" w:cs="Times New Roman"/>
                <w:i/>
                <w:noProof/>
                <w:lang w:val="id-ID" w:eastAsia="id-ID"/>
              </w:rPr>
              <w:t xml:space="preserve"> Control Rule Base</w:t>
            </w:r>
            <w:r>
              <w:rPr>
                <w:noProof/>
                <w:webHidden/>
              </w:rPr>
              <w:tab/>
            </w:r>
            <w:r>
              <w:rPr>
                <w:noProof/>
                <w:webHidden/>
              </w:rPr>
              <w:fldChar w:fldCharType="begin"/>
            </w:r>
            <w:r>
              <w:rPr>
                <w:noProof/>
                <w:webHidden/>
              </w:rPr>
              <w:instrText xml:space="preserve"> PAGEREF _Toc23552324 \h </w:instrText>
            </w:r>
            <w:r>
              <w:rPr>
                <w:noProof/>
                <w:webHidden/>
              </w:rPr>
            </w:r>
            <w:r>
              <w:rPr>
                <w:noProof/>
                <w:webHidden/>
              </w:rPr>
              <w:fldChar w:fldCharType="separate"/>
            </w:r>
            <w:r>
              <w:rPr>
                <w:noProof/>
                <w:webHidden/>
              </w:rPr>
              <w:t>8</w:t>
            </w:r>
            <w:r>
              <w:rPr>
                <w:noProof/>
                <w:webHidden/>
              </w:rPr>
              <w:fldChar w:fldCharType="end"/>
            </w:r>
          </w:hyperlink>
        </w:p>
        <w:p w14:paraId="7F4F9196" w14:textId="547A7255" w:rsidR="002B0652" w:rsidRDefault="002B0652">
          <w:pPr>
            <w:pStyle w:val="TOC3"/>
            <w:tabs>
              <w:tab w:val="right" w:leader="dot" w:pos="7927"/>
            </w:tabs>
            <w:rPr>
              <w:rFonts w:asciiTheme="minorHAnsi" w:eastAsiaTheme="minorEastAsia" w:hAnsiTheme="minorHAnsi"/>
              <w:noProof/>
              <w:sz w:val="22"/>
            </w:rPr>
          </w:pPr>
          <w:hyperlink w:anchor="_Toc23552325" w:history="1">
            <w:r w:rsidRPr="00845540">
              <w:rPr>
                <w:rStyle w:val="Hyperlink"/>
                <w:rFonts w:cs="Times New Roman"/>
                <w:noProof/>
              </w:rPr>
              <w:t>2.5.3</w:t>
            </w:r>
            <w:r w:rsidRPr="00845540">
              <w:rPr>
                <w:rStyle w:val="Hyperlink"/>
                <w:rFonts w:cs="Times New Roman"/>
                <w:i/>
                <w:noProof/>
              </w:rPr>
              <w:t xml:space="preserve"> Defuzzifikasi</w:t>
            </w:r>
            <w:r>
              <w:rPr>
                <w:noProof/>
                <w:webHidden/>
              </w:rPr>
              <w:tab/>
            </w:r>
            <w:r>
              <w:rPr>
                <w:noProof/>
                <w:webHidden/>
              </w:rPr>
              <w:fldChar w:fldCharType="begin"/>
            </w:r>
            <w:r>
              <w:rPr>
                <w:noProof/>
                <w:webHidden/>
              </w:rPr>
              <w:instrText xml:space="preserve"> PAGEREF _Toc23552325 \h </w:instrText>
            </w:r>
            <w:r>
              <w:rPr>
                <w:noProof/>
                <w:webHidden/>
              </w:rPr>
            </w:r>
            <w:r>
              <w:rPr>
                <w:noProof/>
                <w:webHidden/>
              </w:rPr>
              <w:fldChar w:fldCharType="separate"/>
            </w:r>
            <w:r>
              <w:rPr>
                <w:noProof/>
                <w:webHidden/>
              </w:rPr>
              <w:t>9</w:t>
            </w:r>
            <w:r>
              <w:rPr>
                <w:noProof/>
                <w:webHidden/>
              </w:rPr>
              <w:fldChar w:fldCharType="end"/>
            </w:r>
          </w:hyperlink>
        </w:p>
        <w:p w14:paraId="2A911F87" w14:textId="4BB615B4" w:rsidR="002B0652" w:rsidRDefault="002B0652">
          <w:pPr>
            <w:pStyle w:val="TOC2"/>
            <w:tabs>
              <w:tab w:val="right" w:leader="dot" w:pos="7927"/>
            </w:tabs>
            <w:rPr>
              <w:rFonts w:asciiTheme="minorHAnsi" w:eastAsiaTheme="minorEastAsia" w:hAnsiTheme="minorHAnsi"/>
              <w:noProof/>
              <w:sz w:val="22"/>
            </w:rPr>
          </w:pPr>
          <w:hyperlink w:anchor="_Toc23552326" w:history="1">
            <w:r w:rsidRPr="00845540">
              <w:rPr>
                <w:rStyle w:val="Hyperlink"/>
                <w:rFonts w:cs="Times New Roman"/>
                <w:noProof/>
                <w:lang w:val="en-ID"/>
              </w:rPr>
              <w:t>2.6 Proportional Integral D</w:t>
            </w:r>
            <w:r w:rsidRPr="00845540">
              <w:rPr>
                <w:rStyle w:val="Hyperlink"/>
                <w:rFonts w:cs="Times New Roman"/>
                <w:noProof/>
                <w:lang w:val="id-ID"/>
              </w:rPr>
              <w:t>erivative</w:t>
            </w:r>
            <w:r w:rsidRPr="00845540">
              <w:rPr>
                <w:rStyle w:val="Hyperlink"/>
                <w:rFonts w:cs="Times New Roman"/>
                <w:noProof/>
                <w:lang w:val="en-ID"/>
              </w:rPr>
              <w:t xml:space="preserve"> (</w:t>
            </w:r>
            <w:r w:rsidRPr="00845540">
              <w:rPr>
                <w:rStyle w:val="Hyperlink"/>
                <w:rFonts w:cs="Times New Roman"/>
                <w:noProof/>
                <w:lang w:val="id-ID"/>
              </w:rPr>
              <w:t>PID</w:t>
            </w:r>
            <w:r w:rsidRPr="00845540">
              <w:rPr>
                <w:rStyle w:val="Hyperlink"/>
                <w:rFonts w:cs="Times New Roman"/>
                <w:noProof/>
                <w:lang w:val="en-ID"/>
              </w:rPr>
              <w:t>)</w:t>
            </w:r>
            <w:r>
              <w:rPr>
                <w:noProof/>
                <w:webHidden/>
              </w:rPr>
              <w:tab/>
            </w:r>
            <w:r>
              <w:rPr>
                <w:noProof/>
                <w:webHidden/>
              </w:rPr>
              <w:fldChar w:fldCharType="begin"/>
            </w:r>
            <w:r>
              <w:rPr>
                <w:noProof/>
                <w:webHidden/>
              </w:rPr>
              <w:instrText xml:space="preserve"> PAGEREF _Toc23552326 \h </w:instrText>
            </w:r>
            <w:r>
              <w:rPr>
                <w:noProof/>
                <w:webHidden/>
              </w:rPr>
            </w:r>
            <w:r>
              <w:rPr>
                <w:noProof/>
                <w:webHidden/>
              </w:rPr>
              <w:fldChar w:fldCharType="separate"/>
            </w:r>
            <w:r>
              <w:rPr>
                <w:noProof/>
                <w:webHidden/>
              </w:rPr>
              <w:t>9</w:t>
            </w:r>
            <w:r>
              <w:rPr>
                <w:noProof/>
                <w:webHidden/>
              </w:rPr>
              <w:fldChar w:fldCharType="end"/>
            </w:r>
          </w:hyperlink>
        </w:p>
        <w:p w14:paraId="1C735796" w14:textId="7976F02B" w:rsidR="002B0652" w:rsidRDefault="002B0652">
          <w:pPr>
            <w:pStyle w:val="TOC2"/>
            <w:tabs>
              <w:tab w:val="right" w:leader="dot" w:pos="7927"/>
            </w:tabs>
            <w:rPr>
              <w:rFonts w:asciiTheme="minorHAnsi" w:eastAsiaTheme="minorEastAsia" w:hAnsiTheme="minorHAnsi"/>
              <w:noProof/>
              <w:sz w:val="22"/>
            </w:rPr>
          </w:pPr>
          <w:hyperlink w:anchor="_Toc23552327" w:history="1">
            <w:r w:rsidRPr="00845540">
              <w:rPr>
                <w:rStyle w:val="Hyperlink"/>
                <w:rFonts w:cs="Times New Roman"/>
                <w:noProof/>
                <w:lang w:val="en-ID"/>
              </w:rPr>
              <w:t>2.7 Database</w:t>
            </w:r>
            <w:r>
              <w:rPr>
                <w:noProof/>
                <w:webHidden/>
              </w:rPr>
              <w:tab/>
            </w:r>
            <w:r>
              <w:rPr>
                <w:noProof/>
                <w:webHidden/>
              </w:rPr>
              <w:fldChar w:fldCharType="begin"/>
            </w:r>
            <w:r>
              <w:rPr>
                <w:noProof/>
                <w:webHidden/>
              </w:rPr>
              <w:instrText xml:space="preserve"> PAGEREF _Toc23552327 \h </w:instrText>
            </w:r>
            <w:r>
              <w:rPr>
                <w:noProof/>
                <w:webHidden/>
              </w:rPr>
            </w:r>
            <w:r>
              <w:rPr>
                <w:noProof/>
                <w:webHidden/>
              </w:rPr>
              <w:fldChar w:fldCharType="separate"/>
            </w:r>
            <w:r>
              <w:rPr>
                <w:noProof/>
                <w:webHidden/>
              </w:rPr>
              <w:t>10</w:t>
            </w:r>
            <w:r>
              <w:rPr>
                <w:noProof/>
                <w:webHidden/>
              </w:rPr>
              <w:fldChar w:fldCharType="end"/>
            </w:r>
          </w:hyperlink>
        </w:p>
        <w:p w14:paraId="0FF3CB4B" w14:textId="721B1352" w:rsidR="002B0652" w:rsidRDefault="002B0652">
          <w:pPr>
            <w:pStyle w:val="TOC2"/>
            <w:tabs>
              <w:tab w:val="right" w:leader="dot" w:pos="7927"/>
            </w:tabs>
            <w:rPr>
              <w:rFonts w:asciiTheme="minorHAnsi" w:eastAsiaTheme="minorEastAsia" w:hAnsiTheme="minorHAnsi"/>
              <w:noProof/>
              <w:sz w:val="22"/>
            </w:rPr>
          </w:pPr>
          <w:hyperlink w:anchor="_Toc23552328" w:history="1">
            <w:r w:rsidRPr="00845540">
              <w:rPr>
                <w:rStyle w:val="Hyperlink"/>
                <w:rFonts w:cs="Times New Roman"/>
                <w:noProof/>
                <w:lang w:val="en-ID"/>
              </w:rPr>
              <w:t>2.8 Bahasa Pemrograman</w:t>
            </w:r>
            <w:r>
              <w:rPr>
                <w:noProof/>
                <w:webHidden/>
              </w:rPr>
              <w:tab/>
            </w:r>
            <w:r>
              <w:rPr>
                <w:noProof/>
                <w:webHidden/>
              </w:rPr>
              <w:fldChar w:fldCharType="begin"/>
            </w:r>
            <w:r>
              <w:rPr>
                <w:noProof/>
                <w:webHidden/>
              </w:rPr>
              <w:instrText xml:space="preserve"> PAGEREF _Toc23552328 \h </w:instrText>
            </w:r>
            <w:r>
              <w:rPr>
                <w:noProof/>
                <w:webHidden/>
              </w:rPr>
            </w:r>
            <w:r>
              <w:rPr>
                <w:noProof/>
                <w:webHidden/>
              </w:rPr>
              <w:fldChar w:fldCharType="separate"/>
            </w:r>
            <w:r>
              <w:rPr>
                <w:noProof/>
                <w:webHidden/>
              </w:rPr>
              <w:t>10</w:t>
            </w:r>
            <w:r>
              <w:rPr>
                <w:noProof/>
                <w:webHidden/>
              </w:rPr>
              <w:fldChar w:fldCharType="end"/>
            </w:r>
          </w:hyperlink>
        </w:p>
        <w:p w14:paraId="16CABFC2" w14:textId="4A308BC6" w:rsidR="002B0652" w:rsidRDefault="002B0652">
          <w:pPr>
            <w:pStyle w:val="TOC2"/>
            <w:tabs>
              <w:tab w:val="right" w:leader="dot" w:pos="7927"/>
            </w:tabs>
            <w:rPr>
              <w:rFonts w:asciiTheme="minorHAnsi" w:eastAsiaTheme="minorEastAsia" w:hAnsiTheme="minorHAnsi"/>
              <w:noProof/>
              <w:sz w:val="22"/>
            </w:rPr>
          </w:pPr>
          <w:hyperlink w:anchor="_Toc23552329" w:history="1">
            <w:r w:rsidRPr="00845540">
              <w:rPr>
                <w:rStyle w:val="Hyperlink"/>
                <w:rFonts w:cs="Times New Roman"/>
                <w:noProof/>
                <w:lang w:val="id-ID"/>
              </w:rPr>
              <w:t>2.9</w:t>
            </w:r>
            <w:r w:rsidRPr="00845540">
              <w:rPr>
                <w:rStyle w:val="Hyperlink"/>
                <w:rFonts w:cs="Times New Roman"/>
                <w:noProof/>
              </w:rPr>
              <w:t xml:space="preserve"> Internet of Things (IOT)</w:t>
            </w:r>
            <w:r>
              <w:rPr>
                <w:noProof/>
                <w:webHidden/>
              </w:rPr>
              <w:tab/>
            </w:r>
            <w:r>
              <w:rPr>
                <w:noProof/>
                <w:webHidden/>
              </w:rPr>
              <w:fldChar w:fldCharType="begin"/>
            </w:r>
            <w:r>
              <w:rPr>
                <w:noProof/>
                <w:webHidden/>
              </w:rPr>
              <w:instrText xml:space="preserve"> PAGEREF _Toc23552329 \h </w:instrText>
            </w:r>
            <w:r>
              <w:rPr>
                <w:noProof/>
                <w:webHidden/>
              </w:rPr>
            </w:r>
            <w:r>
              <w:rPr>
                <w:noProof/>
                <w:webHidden/>
              </w:rPr>
              <w:fldChar w:fldCharType="separate"/>
            </w:r>
            <w:r>
              <w:rPr>
                <w:noProof/>
                <w:webHidden/>
              </w:rPr>
              <w:t>11</w:t>
            </w:r>
            <w:r>
              <w:rPr>
                <w:noProof/>
                <w:webHidden/>
              </w:rPr>
              <w:fldChar w:fldCharType="end"/>
            </w:r>
          </w:hyperlink>
        </w:p>
        <w:p w14:paraId="7B2B4233" w14:textId="54B351E3" w:rsidR="002B0652" w:rsidRDefault="002B0652">
          <w:pPr>
            <w:pStyle w:val="TOC1"/>
            <w:tabs>
              <w:tab w:val="right" w:leader="dot" w:pos="7927"/>
            </w:tabs>
            <w:rPr>
              <w:rFonts w:asciiTheme="minorHAnsi" w:eastAsiaTheme="minorEastAsia" w:hAnsiTheme="minorHAnsi"/>
              <w:noProof/>
              <w:sz w:val="22"/>
            </w:rPr>
          </w:pPr>
          <w:hyperlink w:anchor="_Toc23552330" w:history="1">
            <w:r w:rsidRPr="00845540">
              <w:rPr>
                <w:rStyle w:val="Hyperlink"/>
                <w:noProof/>
              </w:rPr>
              <w:t>BAB 3. METODOLOGI PENELITIAN</w:t>
            </w:r>
            <w:r>
              <w:rPr>
                <w:noProof/>
                <w:webHidden/>
              </w:rPr>
              <w:tab/>
            </w:r>
            <w:r>
              <w:rPr>
                <w:noProof/>
                <w:webHidden/>
              </w:rPr>
              <w:fldChar w:fldCharType="begin"/>
            </w:r>
            <w:r>
              <w:rPr>
                <w:noProof/>
                <w:webHidden/>
              </w:rPr>
              <w:instrText xml:space="preserve"> PAGEREF _Toc23552330 \h </w:instrText>
            </w:r>
            <w:r>
              <w:rPr>
                <w:noProof/>
                <w:webHidden/>
              </w:rPr>
            </w:r>
            <w:r>
              <w:rPr>
                <w:noProof/>
                <w:webHidden/>
              </w:rPr>
              <w:fldChar w:fldCharType="separate"/>
            </w:r>
            <w:r>
              <w:rPr>
                <w:noProof/>
                <w:webHidden/>
              </w:rPr>
              <w:t>12</w:t>
            </w:r>
            <w:r>
              <w:rPr>
                <w:noProof/>
                <w:webHidden/>
              </w:rPr>
              <w:fldChar w:fldCharType="end"/>
            </w:r>
          </w:hyperlink>
        </w:p>
        <w:p w14:paraId="45979EBB" w14:textId="1431AA34" w:rsidR="002B0652" w:rsidRDefault="002B0652">
          <w:pPr>
            <w:pStyle w:val="TOC2"/>
            <w:tabs>
              <w:tab w:val="right" w:leader="dot" w:pos="7927"/>
            </w:tabs>
            <w:rPr>
              <w:rFonts w:asciiTheme="minorHAnsi" w:eastAsiaTheme="minorEastAsia" w:hAnsiTheme="minorHAnsi"/>
              <w:noProof/>
              <w:sz w:val="22"/>
            </w:rPr>
          </w:pPr>
          <w:hyperlink w:anchor="_Toc23552331" w:history="1">
            <w:r w:rsidRPr="00845540">
              <w:rPr>
                <w:rStyle w:val="Hyperlink"/>
                <w:rFonts w:cs="Times New Roman"/>
                <w:noProof/>
              </w:rPr>
              <w:t>3.1 Objek Penelitian</w:t>
            </w:r>
            <w:r>
              <w:rPr>
                <w:noProof/>
                <w:webHidden/>
              </w:rPr>
              <w:tab/>
            </w:r>
            <w:r>
              <w:rPr>
                <w:noProof/>
                <w:webHidden/>
              </w:rPr>
              <w:fldChar w:fldCharType="begin"/>
            </w:r>
            <w:r>
              <w:rPr>
                <w:noProof/>
                <w:webHidden/>
              </w:rPr>
              <w:instrText xml:space="preserve"> PAGEREF _Toc23552331 \h </w:instrText>
            </w:r>
            <w:r>
              <w:rPr>
                <w:noProof/>
                <w:webHidden/>
              </w:rPr>
            </w:r>
            <w:r>
              <w:rPr>
                <w:noProof/>
                <w:webHidden/>
              </w:rPr>
              <w:fldChar w:fldCharType="separate"/>
            </w:r>
            <w:r>
              <w:rPr>
                <w:noProof/>
                <w:webHidden/>
              </w:rPr>
              <w:t>12</w:t>
            </w:r>
            <w:r>
              <w:rPr>
                <w:noProof/>
                <w:webHidden/>
              </w:rPr>
              <w:fldChar w:fldCharType="end"/>
            </w:r>
          </w:hyperlink>
        </w:p>
        <w:p w14:paraId="64B13DAE" w14:textId="42247D53" w:rsidR="002B0652" w:rsidRDefault="002B0652">
          <w:pPr>
            <w:pStyle w:val="TOC2"/>
            <w:tabs>
              <w:tab w:val="right" w:leader="dot" w:pos="7927"/>
            </w:tabs>
            <w:rPr>
              <w:rFonts w:asciiTheme="minorHAnsi" w:eastAsiaTheme="minorEastAsia" w:hAnsiTheme="minorHAnsi"/>
              <w:noProof/>
              <w:sz w:val="22"/>
            </w:rPr>
          </w:pPr>
          <w:hyperlink w:anchor="_Toc23552332" w:history="1">
            <w:r w:rsidRPr="00845540">
              <w:rPr>
                <w:rStyle w:val="Hyperlink"/>
                <w:rFonts w:cs="Times New Roman"/>
                <w:noProof/>
              </w:rPr>
              <w:t>3.2 Tempat dan Waktu Penelitian</w:t>
            </w:r>
            <w:r>
              <w:rPr>
                <w:noProof/>
                <w:webHidden/>
              </w:rPr>
              <w:tab/>
            </w:r>
            <w:r>
              <w:rPr>
                <w:noProof/>
                <w:webHidden/>
              </w:rPr>
              <w:fldChar w:fldCharType="begin"/>
            </w:r>
            <w:r>
              <w:rPr>
                <w:noProof/>
                <w:webHidden/>
              </w:rPr>
              <w:instrText xml:space="preserve"> PAGEREF _Toc23552332 \h </w:instrText>
            </w:r>
            <w:r>
              <w:rPr>
                <w:noProof/>
                <w:webHidden/>
              </w:rPr>
            </w:r>
            <w:r>
              <w:rPr>
                <w:noProof/>
                <w:webHidden/>
              </w:rPr>
              <w:fldChar w:fldCharType="separate"/>
            </w:r>
            <w:r>
              <w:rPr>
                <w:noProof/>
                <w:webHidden/>
              </w:rPr>
              <w:t>12</w:t>
            </w:r>
            <w:r>
              <w:rPr>
                <w:noProof/>
                <w:webHidden/>
              </w:rPr>
              <w:fldChar w:fldCharType="end"/>
            </w:r>
          </w:hyperlink>
        </w:p>
        <w:p w14:paraId="7E981C91" w14:textId="2E195D05" w:rsidR="002B0652" w:rsidRDefault="002B0652">
          <w:pPr>
            <w:pStyle w:val="TOC2"/>
            <w:tabs>
              <w:tab w:val="right" w:leader="dot" w:pos="7927"/>
            </w:tabs>
            <w:rPr>
              <w:rFonts w:asciiTheme="minorHAnsi" w:eastAsiaTheme="minorEastAsia" w:hAnsiTheme="minorHAnsi"/>
              <w:noProof/>
              <w:sz w:val="22"/>
            </w:rPr>
          </w:pPr>
          <w:hyperlink w:anchor="_Toc23552333" w:history="1">
            <w:r w:rsidRPr="00845540">
              <w:rPr>
                <w:rStyle w:val="Hyperlink"/>
                <w:rFonts w:cs="Times New Roman"/>
                <w:noProof/>
              </w:rPr>
              <w:t>3.3 Tahapan Penelitian</w:t>
            </w:r>
            <w:r>
              <w:rPr>
                <w:noProof/>
                <w:webHidden/>
              </w:rPr>
              <w:tab/>
            </w:r>
            <w:r>
              <w:rPr>
                <w:noProof/>
                <w:webHidden/>
              </w:rPr>
              <w:fldChar w:fldCharType="begin"/>
            </w:r>
            <w:r>
              <w:rPr>
                <w:noProof/>
                <w:webHidden/>
              </w:rPr>
              <w:instrText xml:space="preserve"> PAGEREF _Toc23552333 \h </w:instrText>
            </w:r>
            <w:r>
              <w:rPr>
                <w:noProof/>
                <w:webHidden/>
              </w:rPr>
            </w:r>
            <w:r>
              <w:rPr>
                <w:noProof/>
                <w:webHidden/>
              </w:rPr>
              <w:fldChar w:fldCharType="separate"/>
            </w:r>
            <w:r>
              <w:rPr>
                <w:noProof/>
                <w:webHidden/>
              </w:rPr>
              <w:t>12</w:t>
            </w:r>
            <w:r>
              <w:rPr>
                <w:noProof/>
                <w:webHidden/>
              </w:rPr>
              <w:fldChar w:fldCharType="end"/>
            </w:r>
          </w:hyperlink>
        </w:p>
        <w:p w14:paraId="2C8CD725" w14:textId="48EDC5DF" w:rsidR="002B0652" w:rsidRDefault="002B0652">
          <w:pPr>
            <w:pStyle w:val="TOC3"/>
            <w:tabs>
              <w:tab w:val="right" w:leader="dot" w:pos="7927"/>
            </w:tabs>
            <w:rPr>
              <w:rFonts w:asciiTheme="minorHAnsi" w:eastAsiaTheme="minorEastAsia" w:hAnsiTheme="minorHAnsi"/>
              <w:noProof/>
              <w:sz w:val="22"/>
            </w:rPr>
          </w:pPr>
          <w:hyperlink w:anchor="_Toc23552334" w:history="1">
            <w:r w:rsidRPr="00845540">
              <w:rPr>
                <w:rStyle w:val="Hyperlink"/>
                <w:noProof/>
              </w:rPr>
              <w:t>3.3.1 Analisa Kebutuhan</w:t>
            </w:r>
            <w:r>
              <w:rPr>
                <w:noProof/>
                <w:webHidden/>
              </w:rPr>
              <w:tab/>
            </w:r>
            <w:r>
              <w:rPr>
                <w:noProof/>
                <w:webHidden/>
              </w:rPr>
              <w:fldChar w:fldCharType="begin"/>
            </w:r>
            <w:r>
              <w:rPr>
                <w:noProof/>
                <w:webHidden/>
              </w:rPr>
              <w:instrText xml:space="preserve"> PAGEREF _Toc23552334 \h </w:instrText>
            </w:r>
            <w:r>
              <w:rPr>
                <w:noProof/>
                <w:webHidden/>
              </w:rPr>
            </w:r>
            <w:r>
              <w:rPr>
                <w:noProof/>
                <w:webHidden/>
              </w:rPr>
              <w:fldChar w:fldCharType="separate"/>
            </w:r>
            <w:r>
              <w:rPr>
                <w:noProof/>
                <w:webHidden/>
              </w:rPr>
              <w:t>13</w:t>
            </w:r>
            <w:r>
              <w:rPr>
                <w:noProof/>
                <w:webHidden/>
              </w:rPr>
              <w:fldChar w:fldCharType="end"/>
            </w:r>
          </w:hyperlink>
        </w:p>
        <w:p w14:paraId="322672A5" w14:textId="5A67E0F8" w:rsidR="002B0652" w:rsidRDefault="002B0652">
          <w:pPr>
            <w:pStyle w:val="TOC3"/>
            <w:tabs>
              <w:tab w:val="right" w:leader="dot" w:pos="7927"/>
            </w:tabs>
            <w:rPr>
              <w:rFonts w:asciiTheme="minorHAnsi" w:eastAsiaTheme="minorEastAsia" w:hAnsiTheme="minorHAnsi"/>
              <w:noProof/>
              <w:sz w:val="22"/>
            </w:rPr>
          </w:pPr>
          <w:hyperlink w:anchor="_Toc23552335" w:history="1">
            <w:r w:rsidRPr="00845540">
              <w:rPr>
                <w:rStyle w:val="Hyperlink"/>
                <w:rFonts w:cs="Times New Roman"/>
                <w:noProof/>
              </w:rPr>
              <w:t>3.3.2 Desain sistem</w:t>
            </w:r>
            <w:r>
              <w:rPr>
                <w:noProof/>
                <w:webHidden/>
              </w:rPr>
              <w:tab/>
            </w:r>
            <w:r>
              <w:rPr>
                <w:noProof/>
                <w:webHidden/>
              </w:rPr>
              <w:fldChar w:fldCharType="begin"/>
            </w:r>
            <w:r>
              <w:rPr>
                <w:noProof/>
                <w:webHidden/>
              </w:rPr>
              <w:instrText xml:space="preserve"> PAGEREF _Toc23552335 \h </w:instrText>
            </w:r>
            <w:r>
              <w:rPr>
                <w:noProof/>
                <w:webHidden/>
              </w:rPr>
            </w:r>
            <w:r>
              <w:rPr>
                <w:noProof/>
                <w:webHidden/>
              </w:rPr>
              <w:fldChar w:fldCharType="separate"/>
            </w:r>
            <w:r>
              <w:rPr>
                <w:noProof/>
                <w:webHidden/>
              </w:rPr>
              <w:t>13</w:t>
            </w:r>
            <w:r>
              <w:rPr>
                <w:noProof/>
                <w:webHidden/>
              </w:rPr>
              <w:fldChar w:fldCharType="end"/>
            </w:r>
          </w:hyperlink>
        </w:p>
        <w:p w14:paraId="0808F35E" w14:textId="57331E45" w:rsidR="002B0652" w:rsidRDefault="002B0652">
          <w:pPr>
            <w:pStyle w:val="TOC3"/>
            <w:tabs>
              <w:tab w:val="right" w:leader="dot" w:pos="7927"/>
            </w:tabs>
            <w:rPr>
              <w:rFonts w:asciiTheme="minorHAnsi" w:eastAsiaTheme="minorEastAsia" w:hAnsiTheme="minorHAnsi"/>
              <w:noProof/>
              <w:sz w:val="22"/>
            </w:rPr>
          </w:pPr>
          <w:hyperlink w:anchor="_Toc23552336" w:history="1">
            <w:r w:rsidRPr="00845540">
              <w:rPr>
                <w:rStyle w:val="Hyperlink"/>
                <w:rFonts w:cs="Times New Roman"/>
                <w:noProof/>
              </w:rPr>
              <w:t xml:space="preserve">3.3.3 Impelementasi Desain </w:t>
            </w:r>
            <w:r w:rsidRPr="00845540">
              <w:rPr>
                <w:rStyle w:val="Hyperlink"/>
                <w:rFonts w:cs="Times New Roman"/>
                <w:i/>
                <w:noProof/>
              </w:rPr>
              <w:t>Hardware</w:t>
            </w:r>
            <w:r>
              <w:rPr>
                <w:noProof/>
                <w:webHidden/>
              </w:rPr>
              <w:tab/>
            </w:r>
            <w:r>
              <w:rPr>
                <w:noProof/>
                <w:webHidden/>
              </w:rPr>
              <w:fldChar w:fldCharType="begin"/>
            </w:r>
            <w:r>
              <w:rPr>
                <w:noProof/>
                <w:webHidden/>
              </w:rPr>
              <w:instrText xml:space="preserve"> PAGEREF _Toc23552336 \h </w:instrText>
            </w:r>
            <w:r>
              <w:rPr>
                <w:noProof/>
                <w:webHidden/>
              </w:rPr>
            </w:r>
            <w:r>
              <w:rPr>
                <w:noProof/>
                <w:webHidden/>
              </w:rPr>
              <w:fldChar w:fldCharType="separate"/>
            </w:r>
            <w:r>
              <w:rPr>
                <w:noProof/>
                <w:webHidden/>
              </w:rPr>
              <w:t>13</w:t>
            </w:r>
            <w:r>
              <w:rPr>
                <w:noProof/>
                <w:webHidden/>
              </w:rPr>
              <w:fldChar w:fldCharType="end"/>
            </w:r>
          </w:hyperlink>
        </w:p>
        <w:p w14:paraId="5A6D254E" w14:textId="2C93B7E3" w:rsidR="002B0652" w:rsidRDefault="002B0652">
          <w:pPr>
            <w:pStyle w:val="TOC3"/>
            <w:tabs>
              <w:tab w:val="right" w:leader="dot" w:pos="7927"/>
            </w:tabs>
            <w:rPr>
              <w:rFonts w:asciiTheme="minorHAnsi" w:eastAsiaTheme="minorEastAsia" w:hAnsiTheme="minorHAnsi"/>
              <w:noProof/>
              <w:sz w:val="22"/>
            </w:rPr>
          </w:pPr>
          <w:hyperlink w:anchor="_Toc23552337" w:history="1">
            <w:r w:rsidRPr="00845540">
              <w:rPr>
                <w:rStyle w:val="Hyperlink"/>
                <w:noProof/>
              </w:rPr>
              <w:t>3.3.4 Pengambilan Data Sensor</w:t>
            </w:r>
            <w:r>
              <w:rPr>
                <w:noProof/>
                <w:webHidden/>
              </w:rPr>
              <w:tab/>
            </w:r>
            <w:r>
              <w:rPr>
                <w:noProof/>
                <w:webHidden/>
              </w:rPr>
              <w:fldChar w:fldCharType="begin"/>
            </w:r>
            <w:r>
              <w:rPr>
                <w:noProof/>
                <w:webHidden/>
              </w:rPr>
              <w:instrText xml:space="preserve"> PAGEREF _Toc23552337 \h </w:instrText>
            </w:r>
            <w:r>
              <w:rPr>
                <w:noProof/>
                <w:webHidden/>
              </w:rPr>
            </w:r>
            <w:r>
              <w:rPr>
                <w:noProof/>
                <w:webHidden/>
              </w:rPr>
              <w:fldChar w:fldCharType="separate"/>
            </w:r>
            <w:r>
              <w:rPr>
                <w:noProof/>
                <w:webHidden/>
              </w:rPr>
              <w:t>13</w:t>
            </w:r>
            <w:r>
              <w:rPr>
                <w:noProof/>
                <w:webHidden/>
              </w:rPr>
              <w:fldChar w:fldCharType="end"/>
            </w:r>
          </w:hyperlink>
        </w:p>
        <w:p w14:paraId="283CF81B" w14:textId="20C01B7F" w:rsidR="002B0652" w:rsidRDefault="002B0652">
          <w:pPr>
            <w:pStyle w:val="TOC3"/>
            <w:tabs>
              <w:tab w:val="right" w:leader="dot" w:pos="7927"/>
            </w:tabs>
            <w:rPr>
              <w:rFonts w:asciiTheme="minorHAnsi" w:eastAsiaTheme="minorEastAsia" w:hAnsiTheme="minorHAnsi"/>
              <w:noProof/>
              <w:sz w:val="22"/>
            </w:rPr>
          </w:pPr>
          <w:hyperlink w:anchor="_Toc23552338" w:history="1">
            <w:r w:rsidRPr="00845540">
              <w:rPr>
                <w:rStyle w:val="Hyperlink"/>
                <w:rFonts w:cs="Times New Roman"/>
                <w:noProof/>
              </w:rPr>
              <w:t xml:space="preserve">3.3.5 Implementasi Metode </w:t>
            </w:r>
            <w:r w:rsidRPr="00845540">
              <w:rPr>
                <w:rStyle w:val="Hyperlink"/>
                <w:rFonts w:cs="Times New Roman"/>
                <w:i/>
                <w:noProof/>
              </w:rPr>
              <w:t>Fuzyy</w:t>
            </w:r>
            <w:r>
              <w:rPr>
                <w:noProof/>
                <w:webHidden/>
              </w:rPr>
              <w:tab/>
            </w:r>
            <w:r>
              <w:rPr>
                <w:noProof/>
                <w:webHidden/>
              </w:rPr>
              <w:fldChar w:fldCharType="begin"/>
            </w:r>
            <w:r>
              <w:rPr>
                <w:noProof/>
                <w:webHidden/>
              </w:rPr>
              <w:instrText xml:space="preserve"> PAGEREF _Toc23552338 \h </w:instrText>
            </w:r>
            <w:r>
              <w:rPr>
                <w:noProof/>
                <w:webHidden/>
              </w:rPr>
            </w:r>
            <w:r>
              <w:rPr>
                <w:noProof/>
                <w:webHidden/>
              </w:rPr>
              <w:fldChar w:fldCharType="separate"/>
            </w:r>
            <w:r>
              <w:rPr>
                <w:noProof/>
                <w:webHidden/>
              </w:rPr>
              <w:t>14</w:t>
            </w:r>
            <w:r>
              <w:rPr>
                <w:noProof/>
                <w:webHidden/>
              </w:rPr>
              <w:fldChar w:fldCharType="end"/>
            </w:r>
          </w:hyperlink>
        </w:p>
        <w:p w14:paraId="4606E452" w14:textId="2A07D24C" w:rsidR="002B0652" w:rsidRDefault="002B0652">
          <w:pPr>
            <w:pStyle w:val="TOC3"/>
            <w:tabs>
              <w:tab w:val="right" w:leader="dot" w:pos="7927"/>
            </w:tabs>
            <w:rPr>
              <w:rFonts w:asciiTheme="minorHAnsi" w:eastAsiaTheme="minorEastAsia" w:hAnsiTheme="minorHAnsi"/>
              <w:noProof/>
              <w:sz w:val="22"/>
            </w:rPr>
          </w:pPr>
          <w:hyperlink w:anchor="_Toc23552339" w:history="1">
            <w:r w:rsidRPr="00845540">
              <w:rPr>
                <w:rStyle w:val="Hyperlink"/>
                <w:rFonts w:cs="Times New Roman"/>
                <w:noProof/>
                <w:lang w:val="id-ID"/>
              </w:rPr>
              <w:t xml:space="preserve">3.3.6 Implementasi </w:t>
            </w:r>
            <w:r w:rsidRPr="00845540">
              <w:rPr>
                <w:rStyle w:val="Hyperlink"/>
                <w:rFonts w:cs="Times New Roman"/>
                <w:i/>
                <w:noProof/>
                <w:lang w:val="id-ID"/>
              </w:rPr>
              <w:t>Solar</w:t>
            </w:r>
            <w:r w:rsidRPr="00845540">
              <w:rPr>
                <w:rStyle w:val="Hyperlink"/>
                <w:rFonts w:cs="Times New Roman"/>
                <w:noProof/>
                <w:lang w:val="id-ID"/>
              </w:rPr>
              <w:t xml:space="preserve"> </w:t>
            </w:r>
            <w:r w:rsidRPr="00845540">
              <w:rPr>
                <w:rStyle w:val="Hyperlink"/>
                <w:rFonts w:cs="Times New Roman"/>
                <w:i/>
                <w:noProof/>
                <w:lang w:val="id-ID"/>
              </w:rPr>
              <w:t>Tracker</w:t>
            </w:r>
            <w:r w:rsidRPr="00845540">
              <w:rPr>
                <w:rStyle w:val="Hyperlink"/>
                <w:rFonts w:cs="Times New Roman"/>
                <w:noProof/>
                <w:lang w:val="id-ID"/>
              </w:rPr>
              <w:t xml:space="preserve"> Tanpa Metode </w:t>
            </w:r>
            <w:r w:rsidRPr="00845540">
              <w:rPr>
                <w:rStyle w:val="Hyperlink"/>
                <w:rFonts w:cs="Times New Roman"/>
                <w:i/>
                <w:noProof/>
                <w:lang w:val="id-ID"/>
              </w:rPr>
              <w:t>Fuzyy</w:t>
            </w:r>
            <w:r>
              <w:rPr>
                <w:noProof/>
                <w:webHidden/>
              </w:rPr>
              <w:tab/>
            </w:r>
            <w:r>
              <w:rPr>
                <w:noProof/>
                <w:webHidden/>
              </w:rPr>
              <w:fldChar w:fldCharType="begin"/>
            </w:r>
            <w:r>
              <w:rPr>
                <w:noProof/>
                <w:webHidden/>
              </w:rPr>
              <w:instrText xml:space="preserve"> PAGEREF _Toc23552339 \h </w:instrText>
            </w:r>
            <w:r>
              <w:rPr>
                <w:noProof/>
                <w:webHidden/>
              </w:rPr>
            </w:r>
            <w:r>
              <w:rPr>
                <w:noProof/>
                <w:webHidden/>
              </w:rPr>
              <w:fldChar w:fldCharType="separate"/>
            </w:r>
            <w:r>
              <w:rPr>
                <w:noProof/>
                <w:webHidden/>
              </w:rPr>
              <w:t>21</w:t>
            </w:r>
            <w:r>
              <w:rPr>
                <w:noProof/>
                <w:webHidden/>
              </w:rPr>
              <w:fldChar w:fldCharType="end"/>
            </w:r>
          </w:hyperlink>
        </w:p>
        <w:p w14:paraId="117206B1" w14:textId="166E79A2" w:rsidR="002B0652" w:rsidRDefault="002B0652">
          <w:pPr>
            <w:pStyle w:val="TOC3"/>
            <w:tabs>
              <w:tab w:val="right" w:leader="dot" w:pos="7927"/>
            </w:tabs>
            <w:rPr>
              <w:rFonts w:asciiTheme="minorHAnsi" w:eastAsiaTheme="minorEastAsia" w:hAnsiTheme="minorHAnsi"/>
              <w:noProof/>
              <w:sz w:val="22"/>
            </w:rPr>
          </w:pPr>
          <w:hyperlink w:anchor="_Toc23552340" w:history="1">
            <w:r w:rsidRPr="00845540">
              <w:rPr>
                <w:rStyle w:val="Hyperlink"/>
                <w:rFonts w:cs="Times New Roman"/>
                <w:noProof/>
                <w:lang w:val="id-ID"/>
              </w:rPr>
              <w:t xml:space="preserve">3.3.7 Implementasi </w:t>
            </w:r>
            <w:r w:rsidRPr="00845540">
              <w:rPr>
                <w:rStyle w:val="Hyperlink"/>
                <w:rFonts w:cs="Times New Roman"/>
                <w:i/>
                <w:noProof/>
                <w:lang w:val="id-ID"/>
              </w:rPr>
              <w:t>Solar</w:t>
            </w:r>
            <w:r w:rsidRPr="00845540">
              <w:rPr>
                <w:rStyle w:val="Hyperlink"/>
                <w:rFonts w:cs="Times New Roman"/>
                <w:noProof/>
                <w:lang w:val="id-ID"/>
              </w:rPr>
              <w:t xml:space="preserve"> </w:t>
            </w:r>
            <w:r w:rsidRPr="00845540">
              <w:rPr>
                <w:rStyle w:val="Hyperlink"/>
                <w:rFonts w:cs="Times New Roman"/>
                <w:i/>
                <w:noProof/>
                <w:lang w:val="id-ID"/>
              </w:rPr>
              <w:t>Tracker</w:t>
            </w:r>
            <w:r w:rsidRPr="00845540">
              <w:rPr>
                <w:rStyle w:val="Hyperlink"/>
                <w:rFonts w:cs="Times New Roman"/>
                <w:noProof/>
                <w:lang w:val="id-ID"/>
              </w:rPr>
              <w:t xml:space="preserve"> Dengan Metode </w:t>
            </w:r>
            <w:r w:rsidRPr="00845540">
              <w:rPr>
                <w:rStyle w:val="Hyperlink"/>
                <w:rFonts w:cs="Times New Roman"/>
                <w:i/>
                <w:noProof/>
                <w:lang w:val="id-ID"/>
              </w:rPr>
              <w:t>Fuzyy</w:t>
            </w:r>
            <w:r>
              <w:rPr>
                <w:noProof/>
                <w:webHidden/>
              </w:rPr>
              <w:tab/>
            </w:r>
            <w:r>
              <w:rPr>
                <w:noProof/>
                <w:webHidden/>
              </w:rPr>
              <w:fldChar w:fldCharType="begin"/>
            </w:r>
            <w:r>
              <w:rPr>
                <w:noProof/>
                <w:webHidden/>
              </w:rPr>
              <w:instrText xml:space="preserve"> PAGEREF _Toc23552340 \h </w:instrText>
            </w:r>
            <w:r>
              <w:rPr>
                <w:noProof/>
                <w:webHidden/>
              </w:rPr>
            </w:r>
            <w:r>
              <w:rPr>
                <w:noProof/>
                <w:webHidden/>
              </w:rPr>
              <w:fldChar w:fldCharType="separate"/>
            </w:r>
            <w:r>
              <w:rPr>
                <w:noProof/>
                <w:webHidden/>
              </w:rPr>
              <w:t>22</w:t>
            </w:r>
            <w:r>
              <w:rPr>
                <w:noProof/>
                <w:webHidden/>
              </w:rPr>
              <w:fldChar w:fldCharType="end"/>
            </w:r>
          </w:hyperlink>
        </w:p>
        <w:p w14:paraId="5E77732A" w14:textId="65087EC4" w:rsidR="002B0652" w:rsidRDefault="002B0652">
          <w:pPr>
            <w:pStyle w:val="TOC3"/>
            <w:tabs>
              <w:tab w:val="right" w:leader="dot" w:pos="7927"/>
            </w:tabs>
            <w:rPr>
              <w:rFonts w:asciiTheme="minorHAnsi" w:eastAsiaTheme="minorEastAsia" w:hAnsiTheme="minorHAnsi"/>
              <w:noProof/>
              <w:sz w:val="22"/>
            </w:rPr>
          </w:pPr>
          <w:hyperlink w:anchor="_Toc23552341" w:history="1">
            <w:r w:rsidRPr="00845540">
              <w:rPr>
                <w:rStyle w:val="Hyperlink"/>
                <w:rFonts w:cs="Times New Roman"/>
                <w:noProof/>
              </w:rPr>
              <w:t>3.3.8 Implementasi Metode PID</w:t>
            </w:r>
            <w:r>
              <w:rPr>
                <w:noProof/>
                <w:webHidden/>
              </w:rPr>
              <w:tab/>
            </w:r>
            <w:r>
              <w:rPr>
                <w:noProof/>
                <w:webHidden/>
              </w:rPr>
              <w:fldChar w:fldCharType="begin"/>
            </w:r>
            <w:r>
              <w:rPr>
                <w:noProof/>
                <w:webHidden/>
              </w:rPr>
              <w:instrText xml:space="preserve"> PAGEREF _Toc23552341 \h </w:instrText>
            </w:r>
            <w:r>
              <w:rPr>
                <w:noProof/>
                <w:webHidden/>
              </w:rPr>
            </w:r>
            <w:r>
              <w:rPr>
                <w:noProof/>
                <w:webHidden/>
              </w:rPr>
              <w:fldChar w:fldCharType="separate"/>
            </w:r>
            <w:r>
              <w:rPr>
                <w:noProof/>
                <w:webHidden/>
              </w:rPr>
              <w:t>22</w:t>
            </w:r>
            <w:r>
              <w:rPr>
                <w:noProof/>
                <w:webHidden/>
              </w:rPr>
              <w:fldChar w:fldCharType="end"/>
            </w:r>
          </w:hyperlink>
        </w:p>
        <w:p w14:paraId="2789FB4F" w14:textId="26C3B4AC" w:rsidR="002B0652" w:rsidRDefault="002B0652">
          <w:pPr>
            <w:pStyle w:val="TOC3"/>
            <w:tabs>
              <w:tab w:val="right" w:leader="dot" w:pos="7927"/>
            </w:tabs>
            <w:rPr>
              <w:rFonts w:asciiTheme="minorHAnsi" w:eastAsiaTheme="minorEastAsia" w:hAnsiTheme="minorHAnsi"/>
              <w:noProof/>
              <w:sz w:val="22"/>
            </w:rPr>
          </w:pPr>
          <w:hyperlink w:anchor="_Toc23552342" w:history="1">
            <w:r w:rsidRPr="00845540">
              <w:rPr>
                <w:rStyle w:val="Hyperlink"/>
                <w:rFonts w:cs="Times New Roman"/>
                <w:noProof/>
              </w:rPr>
              <w:t>3.3.9 Pembuatan Web Sistem</w:t>
            </w:r>
            <w:r>
              <w:rPr>
                <w:noProof/>
                <w:webHidden/>
              </w:rPr>
              <w:tab/>
            </w:r>
            <w:r>
              <w:rPr>
                <w:noProof/>
                <w:webHidden/>
              </w:rPr>
              <w:fldChar w:fldCharType="begin"/>
            </w:r>
            <w:r>
              <w:rPr>
                <w:noProof/>
                <w:webHidden/>
              </w:rPr>
              <w:instrText xml:space="preserve"> PAGEREF _Toc23552342 \h </w:instrText>
            </w:r>
            <w:r>
              <w:rPr>
                <w:noProof/>
                <w:webHidden/>
              </w:rPr>
            </w:r>
            <w:r>
              <w:rPr>
                <w:noProof/>
                <w:webHidden/>
              </w:rPr>
              <w:fldChar w:fldCharType="separate"/>
            </w:r>
            <w:r>
              <w:rPr>
                <w:noProof/>
                <w:webHidden/>
              </w:rPr>
              <w:t>23</w:t>
            </w:r>
            <w:r>
              <w:rPr>
                <w:noProof/>
                <w:webHidden/>
              </w:rPr>
              <w:fldChar w:fldCharType="end"/>
            </w:r>
          </w:hyperlink>
        </w:p>
        <w:p w14:paraId="737AD27F" w14:textId="59186E68" w:rsidR="002B0652" w:rsidRDefault="002B0652">
          <w:pPr>
            <w:pStyle w:val="TOC1"/>
            <w:tabs>
              <w:tab w:val="right" w:leader="dot" w:pos="7927"/>
            </w:tabs>
            <w:rPr>
              <w:rFonts w:asciiTheme="minorHAnsi" w:eastAsiaTheme="minorEastAsia" w:hAnsiTheme="minorHAnsi"/>
              <w:noProof/>
              <w:sz w:val="22"/>
            </w:rPr>
          </w:pPr>
          <w:hyperlink w:anchor="_Toc23552343" w:history="1">
            <w:r w:rsidRPr="00845540">
              <w:rPr>
                <w:rStyle w:val="Hyperlink"/>
                <w:noProof/>
              </w:rPr>
              <w:t>BAB 4. ANALISA DAN PERANCANGAN SISTEM</w:t>
            </w:r>
            <w:r>
              <w:rPr>
                <w:noProof/>
                <w:webHidden/>
              </w:rPr>
              <w:tab/>
            </w:r>
            <w:r>
              <w:rPr>
                <w:noProof/>
                <w:webHidden/>
              </w:rPr>
              <w:fldChar w:fldCharType="begin"/>
            </w:r>
            <w:r>
              <w:rPr>
                <w:noProof/>
                <w:webHidden/>
              </w:rPr>
              <w:instrText xml:space="preserve"> PAGEREF _Toc23552343 \h </w:instrText>
            </w:r>
            <w:r>
              <w:rPr>
                <w:noProof/>
                <w:webHidden/>
              </w:rPr>
            </w:r>
            <w:r>
              <w:rPr>
                <w:noProof/>
                <w:webHidden/>
              </w:rPr>
              <w:fldChar w:fldCharType="separate"/>
            </w:r>
            <w:r>
              <w:rPr>
                <w:noProof/>
                <w:webHidden/>
              </w:rPr>
              <w:t>24</w:t>
            </w:r>
            <w:r>
              <w:rPr>
                <w:noProof/>
                <w:webHidden/>
              </w:rPr>
              <w:fldChar w:fldCharType="end"/>
            </w:r>
          </w:hyperlink>
        </w:p>
        <w:p w14:paraId="49EA594F" w14:textId="69146AE1" w:rsidR="002B0652" w:rsidRDefault="002B0652">
          <w:pPr>
            <w:pStyle w:val="TOC2"/>
            <w:tabs>
              <w:tab w:val="right" w:leader="dot" w:pos="7927"/>
            </w:tabs>
            <w:rPr>
              <w:rFonts w:asciiTheme="minorHAnsi" w:eastAsiaTheme="minorEastAsia" w:hAnsiTheme="minorHAnsi"/>
              <w:noProof/>
              <w:sz w:val="22"/>
            </w:rPr>
          </w:pPr>
          <w:hyperlink w:anchor="_Toc23552344" w:history="1">
            <w:r w:rsidRPr="00845540">
              <w:rPr>
                <w:rStyle w:val="Hyperlink"/>
                <w:noProof/>
              </w:rPr>
              <w:t>4.1 Analisa Kebutuhan</w:t>
            </w:r>
            <w:r>
              <w:rPr>
                <w:noProof/>
                <w:webHidden/>
              </w:rPr>
              <w:tab/>
            </w:r>
            <w:r>
              <w:rPr>
                <w:noProof/>
                <w:webHidden/>
              </w:rPr>
              <w:fldChar w:fldCharType="begin"/>
            </w:r>
            <w:r>
              <w:rPr>
                <w:noProof/>
                <w:webHidden/>
              </w:rPr>
              <w:instrText xml:space="preserve"> PAGEREF _Toc23552344 \h </w:instrText>
            </w:r>
            <w:r>
              <w:rPr>
                <w:noProof/>
                <w:webHidden/>
              </w:rPr>
            </w:r>
            <w:r>
              <w:rPr>
                <w:noProof/>
                <w:webHidden/>
              </w:rPr>
              <w:fldChar w:fldCharType="separate"/>
            </w:r>
            <w:r>
              <w:rPr>
                <w:noProof/>
                <w:webHidden/>
              </w:rPr>
              <w:t>24</w:t>
            </w:r>
            <w:r>
              <w:rPr>
                <w:noProof/>
                <w:webHidden/>
              </w:rPr>
              <w:fldChar w:fldCharType="end"/>
            </w:r>
          </w:hyperlink>
        </w:p>
        <w:p w14:paraId="3E70F940" w14:textId="22880FDB" w:rsidR="002B0652" w:rsidRDefault="002B0652">
          <w:pPr>
            <w:pStyle w:val="TOC3"/>
            <w:tabs>
              <w:tab w:val="right" w:leader="dot" w:pos="7927"/>
            </w:tabs>
            <w:rPr>
              <w:rFonts w:asciiTheme="minorHAnsi" w:eastAsiaTheme="minorEastAsia" w:hAnsiTheme="minorHAnsi"/>
              <w:noProof/>
              <w:sz w:val="22"/>
            </w:rPr>
          </w:pPr>
          <w:hyperlink w:anchor="_Toc23552345" w:history="1">
            <w:r w:rsidRPr="00845540">
              <w:rPr>
                <w:rStyle w:val="Hyperlink"/>
                <w:noProof/>
              </w:rPr>
              <w:t>4.1.1 Kebutuhan Fumgsional</w:t>
            </w:r>
            <w:r>
              <w:rPr>
                <w:noProof/>
                <w:webHidden/>
              </w:rPr>
              <w:tab/>
            </w:r>
            <w:r>
              <w:rPr>
                <w:noProof/>
                <w:webHidden/>
              </w:rPr>
              <w:fldChar w:fldCharType="begin"/>
            </w:r>
            <w:r>
              <w:rPr>
                <w:noProof/>
                <w:webHidden/>
              </w:rPr>
              <w:instrText xml:space="preserve"> PAGEREF _Toc23552345 \h </w:instrText>
            </w:r>
            <w:r>
              <w:rPr>
                <w:noProof/>
                <w:webHidden/>
              </w:rPr>
            </w:r>
            <w:r>
              <w:rPr>
                <w:noProof/>
                <w:webHidden/>
              </w:rPr>
              <w:fldChar w:fldCharType="separate"/>
            </w:r>
            <w:r>
              <w:rPr>
                <w:noProof/>
                <w:webHidden/>
              </w:rPr>
              <w:t>24</w:t>
            </w:r>
            <w:r>
              <w:rPr>
                <w:noProof/>
                <w:webHidden/>
              </w:rPr>
              <w:fldChar w:fldCharType="end"/>
            </w:r>
          </w:hyperlink>
        </w:p>
        <w:p w14:paraId="0F16E604" w14:textId="18CE470D" w:rsidR="002B0652" w:rsidRDefault="002B0652">
          <w:pPr>
            <w:pStyle w:val="TOC3"/>
            <w:tabs>
              <w:tab w:val="right" w:leader="dot" w:pos="7927"/>
            </w:tabs>
            <w:rPr>
              <w:rFonts w:asciiTheme="minorHAnsi" w:eastAsiaTheme="minorEastAsia" w:hAnsiTheme="minorHAnsi"/>
              <w:noProof/>
              <w:sz w:val="22"/>
            </w:rPr>
          </w:pPr>
          <w:hyperlink w:anchor="_Toc23552346" w:history="1">
            <w:r w:rsidRPr="00845540">
              <w:rPr>
                <w:rStyle w:val="Hyperlink"/>
                <w:noProof/>
              </w:rPr>
              <w:t>4.1.2 Kebutuhan Non Fumgsional</w:t>
            </w:r>
            <w:r>
              <w:rPr>
                <w:noProof/>
                <w:webHidden/>
              </w:rPr>
              <w:tab/>
            </w:r>
            <w:r>
              <w:rPr>
                <w:noProof/>
                <w:webHidden/>
              </w:rPr>
              <w:fldChar w:fldCharType="begin"/>
            </w:r>
            <w:r>
              <w:rPr>
                <w:noProof/>
                <w:webHidden/>
              </w:rPr>
              <w:instrText xml:space="preserve"> PAGEREF _Toc23552346 \h </w:instrText>
            </w:r>
            <w:r>
              <w:rPr>
                <w:noProof/>
                <w:webHidden/>
              </w:rPr>
            </w:r>
            <w:r>
              <w:rPr>
                <w:noProof/>
                <w:webHidden/>
              </w:rPr>
              <w:fldChar w:fldCharType="separate"/>
            </w:r>
            <w:r>
              <w:rPr>
                <w:noProof/>
                <w:webHidden/>
              </w:rPr>
              <w:t>24</w:t>
            </w:r>
            <w:r>
              <w:rPr>
                <w:noProof/>
                <w:webHidden/>
              </w:rPr>
              <w:fldChar w:fldCharType="end"/>
            </w:r>
          </w:hyperlink>
        </w:p>
        <w:p w14:paraId="7C82F227" w14:textId="231D438F" w:rsidR="002B0652" w:rsidRDefault="002B0652">
          <w:pPr>
            <w:pStyle w:val="TOC2"/>
            <w:tabs>
              <w:tab w:val="right" w:leader="dot" w:pos="7927"/>
            </w:tabs>
            <w:rPr>
              <w:rFonts w:asciiTheme="minorHAnsi" w:eastAsiaTheme="minorEastAsia" w:hAnsiTheme="minorHAnsi"/>
              <w:noProof/>
              <w:sz w:val="22"/>
            </w:rPr>
          </w:pPr>
          <w:hyperlink w:anchor="_Toc23552347" w:history="1">
            <w:r w:rsidRPr="00845540">
              <w:rPr>
                <w:rStyle w:val="Hyperlink"/>
                <w:noProof/>
              </w:rPr>
              <w:t>4.2</w:t>
            </w:r>
            <w:r w:rsidRPr="00845540">
              <w:rPr>
                <w:rStyle w:val="Hyperlink"/>
                <w:i/>
                <w:noProof/>
              </w:rPr>
              <w:t xml:space="preserve"> Business Process</w:t>
            </w:r>
            <w:r>
              <w:rPr>
                <w:noProof/>
                <w:webHidden/>
              </w:rPr>
              <w:tab/>
            </w:r>
            <w:r>
              <w:rPr>
                <w:noProof/>
                <w:webHidden/>
              </w:rPr>
              <w:fldChar w:fldCharType="begin"/>
            </w:r>
            <w:r>
              <w:rPr>
                <w:noProof/>
                <w:webHidden/>
              </w:rPr>
              <w:instrText xml:space="preserve"> PAGEREF _Toc23552347 \h </w:instrText>
            </w:r>
            <w:r>
              <w:rPr>
                <w:noProof/>
                <w:webHidden/>
              </w:rPr>
            </w:r>
            <w:r>
              <w:rPr>
                <w:noProof/>
                <w:webHidden/>
              </w:rPr>
              <w:fldChar w:fldCharType="separate"/>
            </w:r>
            <w:r>
              <w:rPr>
                <w:noProof/>
                <w:webHidden/>
              </w:rPr>
              <w:t>25</w:t>
            </w:r>
            <w:r>
              <w:rPr>
                <w:noProof/>
                <w:webHidden/>
              </w:rPr>
              <w:fldChar w:fldCharType="end"/>
            </w:r>
          </w:hyperlink>
        </w:p>
        <w:p w14:paraId="4690C60B" w14:textId="54894F60" w:rsidR="002B0652" w:rsidRDefault="002B0652">
          <w:pPr>
            <w:pStyle w:val="TOC2"/>
            <w:tabs>
              <w:tab w:val="right" w:leader="dot" w:pos="7927"/>
            </w:tabs>
            <w:rPr>
              <w:rFonts w:asciiTheme="minorHAnsi" w:eastAsiaTheme="minorEastAsia" w:hAnsiTheme="minorHAnsi"/>
              <w:noProof/>
              <w:sz w:val="22"/>
            </w:rPr>
          </w:pPr>
          <w:hyperlink w:anchor="_Toc23552348" w:history="1">
            <w:r w:rsidRPr="00845540">
              <w:rPr>
                <w:rStyle w:val="Hyperlink"/>
                <w:noProof/>
              </w:rPr>
              <w:t>4.3</w:t>
            </w:r>
            <w:r w:rsidRPr="00845540">
              <w:rPr>
                <w:rStyle w:val="Hyperlink"/>
                <w:i/>
                <w:noProof/>
              </w:rPr>
              <w:t xml:space="preserve"> Usecase Diagram</w:t>
            </w:r>
            <w:r>
              <w:rPr>
                <w:noProof/>
                <w:webHidden/>
              </w:rPr>
              <w:tab/>
            </w:r>
            <w:r>
              <w:rPr>
                <w:noProof/>
                <w:webHidden/>
              </w:rPr>
              <w:fldChar w:fldCharType="begin"/>
            </w:r>
            <w:r>
              <w:rPr>
                <w:noProof/>
                <w:webHidden/>
              </w:rPr>
              <w:instrText xml:space="preserve"> PAGEREF _Toc23552348 \h </w:instrText>
            </w:r>
            <w:r>
              <w:rPr>
                <w:noProof/>
                <w:webHidden/>
              </w:rPr>
            </w:r>
            <w:r>
              <w:rPr>
                <w:noProof/>
                <w:webHidden/>
              </w:rPr>
              <w:fldChar w:fldCharType="separate"/>
            </w:r>
            <w:r>
              <w:rPr>
                <w:noProof/>
                <w:webHidden/>
              </w:rPr>
              <w:t>26</w:t>
            </w:r>
            <w:r>
              <w:rPr>
                <w:noProof/>
                <w:webHidden/>
              </w:rPr>
              <w:fldChar w:fldCharType="end"/>
            </w:r>
          </w:hyperlink>
        </w:p>
        <w:p w14:paraId="3B0A61D9" w14:textId="22B0B012" w:rsidR="002B0652" w:rsidRDefault="002B0652">
          <w:pPr>
            <w:pStyle w:val="TOC2"/>
            <w:tabs>
              <w:tab w:val="right" w:leader="dot" w:pos="7927"/>
            </w:tabs>
            <w:rPr>
              <w:rFonts w:asciiTheme="minorHAnsi" w:eastAsiaTheme="minorEastAsia" w:hAnsiTheme="minorHAnsi"/>
              <w:noProof/>
              <w:sz w:val="22"/>
            </w:rPr>
          </w:pPr>
          <w:hyperlink w:anchor="_Toc23552349" w:history="1">
            <w:r w:rsidRPr="00845540">
              <w:rPr>
                <w:rStyle w:val="Hyperlink"/>
                <w:noProof/>
                <w:lang w:val="en-ID"/>
              </w:rPr>
              <w:t>4.4 Skenario</w:t>
            </w:r>
            <w:r>
              <w:rPr>
                <w:noProof/>
                <w:webHidden/>
              </w:rPr>
              <w:tab/>
            </w:r>
            <w:r>
              <w:rPr>
                <w:noProof/>
                <w:webHidden/>
              </w:rPr>
              <w:fldChar w:fldCharType="begin"/>
            </w:r>
            <w:r>
              <w:rPr>
                <w:noProof/>
                <w:webHidden/>
              </w:rPr>
              <w:instrText xml:space="preserve"> PAGEREF _Toc23552349 \h </w:instrText>
            </w:r>
            <w:r>
              <w:rPr>
                <w:noProof/>
                <w:webHidden/>
              </w:rPr>
            </w:r>
            <w:r>
              <w:rPr>
                <w:noProof/>
                <w:webHidden/>
              </w:rPr>
              <w:fldChar w:fldCharType="separate"/>
            </w:r>
            <w:r>
              <w:rPr>
                <w:noProof/>
                <w:webHidden/>
              </w:rPr>
              <w:t>28</w:t>
            </w:r>
            <w:r>
              <w:rPr>
                <w:noProof/>
                <w:webHidden/>
              </w:rPr>
              <w:fldChar w:fldCharType="end"/>
            </w:r>
          </w:hyperlink>
        </w:p>
        <w:p w14:paraId="1858911C" w14:textId="68F28215" w:rsidR="002B0652" w:rsidRDefault="002B0652">
          <w:pPr>
            <w:pStyle w:val="TOC3"/>
            <w:tabs>
              <w:tab w:val="right" w:leader="dot" w:pos="7927"/>
            </w:tabs>
            <w:rPr>
              <w:rFonts w:asciiTheme="minorHAnsi" w:eastAsiaTheme="minorEastAsia" w:hAnsiTheme="minorHAnsi"/>
              <w:noProof/>
              <w:sz w:val="22"/>
            </w:rPr>
          </w:pPr>
          <w:hyperlink w:anchor="_Toc23552350" w:history="1">
            <w:r w:rsidRPr="00845540">
              <w:rPr>
                <w:rStyle w:val="Hyperlink"/>
                <w:noProof/>
                <w:lang w:val="en-ID"/>
              </w:rPr>
              <w:t xml:space="preserve">4.4.1 Skenario </w:t>
            </w:r>
            <w:r w:rsidRPr="00845540">
              <w:rPr>
                <w:rStyle w:val="Hyperlink"/>
                <w:i/>
                <w:noProof/>
                <w:lang w:val="en-ID"/>
              </w:rPr>
              <w:t>Log In</w:t>
            </w:r>
            <w:r>
              <w:rPr>
                <w:noProof/>
                <w:webHidden/>
              </w:rPr>
              <w:tab/>
            </w:r>
            <w:r>
              <w:rPr>
                <w:noProof/>
                <w:webHidden/>
              </w:rPr>
              <w:fldChar w:fldCharType="begin"/>
            </w:r>
            <w:r>
              <w:rPr>
                <w:noProof/>
                <w:webHidden/>
              </w:rPr>
              <w:instrText xml:space="preserve"> PAGEREF _Toc23552350 \h </w:instrText>
            </w:r>
            <w:r>
              <w:rPr>
                <w:noProof/>
                <w:webHidden/>
              </w:rPr>
            </w:r>
            <w:r>
              <w:rPr>
                <w:noProof/>
                <w:webHidden/>
              </w:rPr>
              <w:fldChar w:fldCharType="separate"/>
            </w:r>
            <w:r>
              <w:rPr>
                <w:noProof/>
                <w:webHidden/>
              </w:rPr>
              <w:t>28</w:t>
            </w:r>
            <w:r>
              <w:rPr>
                <w:noProof/>
                <w:webHidden/>
              </w:rPr>
              <w:fldChar w:fldCharType="end"/>
            </w:r>
          </w:hyperlink>
        </w:p>
        <w:p w14:paraId="18C39965" w14:textId="0A541040" w:rsidR="002B0652" w:rsidRDefault="002B0652">
          <w:pPr>
            <w:pStyle w:val="TOC3"/>
            <w:tabs>
              <w:tab w:val="right" w:leader="dot" w:pos="7927"/>
            </w:tabs>
            <w:rPr>
              <w:rFonts w:asciiTheme="minorHAnsi" w:eastAsiaTheme="minorEastAsia" w:hAnsiTheme="minorHAnsi"/>
              <w:noProof/>
              <w:sz w:val="22"/>
            </w:rPr>
          </w:pPr>
          <w:hyperlink w:anchor="_Toc23552351" w:history="1">
            <w:r w:rsidRPr="00845540">
              <w:rPr>
                <w:rStyle w:val="Hyperlink"/>
                <w:noProof/>
                <w:lang w:val="en-ID"/>
              </w:rPr>
              <w:t>4.4.2 Skenario Tambah</w:t>
            </w:r>
            <w:r w:rsidRPr="00845540">
              <w:rPr>
                <w:rStyle w:val="Hyperlink"/>
                <w:i/>
                <w:noProof/>
                <w:lang w:val="en-ID"/>
              </w:rPr>
              <w:t xml:space="preserve"> User</w:t>
            </w:r>
            <w:r>
              <w:rPr>
                <w:noProof/>
                <w:webHidden/>
              </w:rPr>
              <w:tab/>
            </w:r>
            <w:r>
              <w:rPr>
                <w:noProof/>
                <w:webHidden/>
              </w:rPr>
              <w:fldChar w:fldCharType="begin"/>
            </w:r>
            <w:r>
              <w:rPr>
                <w:noProof/>
                <w:webHidden/>
              </w:rPr>
              <w:instrText xml:space="preserve"> PAGEREF _Toc23552351 \h </w:instrText>
            </w:r>
            <w:r>
              <w:rPr>
                <w:noProof/>
                <w:webHidden/>
              </w:rPr>
            </w:r>
            <w:r>
              <w:rPr>
                <w:noProof/>
                <w:webHidden/>
              </w:rPr>
              <w:fldChar w:fldCharType="separate"/>
            </w:r>
            <w:r>
              <w:rPr>
                <w:noProof/>
                <w:webHidden/>
              </w:rPr>
              <w:t>28</w:t>
            </w:r>
            <w:r>
              <w:rPr>
                <w:noProof/>
                <w:webHidden/>
              </w:rPr>
              <w:fldChar w:fldCharType="end"/>
            </w:r>
          </w:hyperlink>
        </w:p>
        <w:p w14:paraId="22E07057" w14:textId="5CC453AE" w:rsidR="002B0652" w:rsidRDefault="002B0652">
          <w:pPr>
            <w:pStyle w:val="TOC3"/>
            <w:tabs>
              <w:tab w:val="right" w:leader="dot" w:pos="7927"/>
            </w:tabs>
            <w:rPr>
              <w:rFonts w:asciiTheme="minorHAnsi" w:eastAsiaTheme="minorEastAsia" w:hAnsiTheme="minorHAnsi"/>
              <w:noProof/>
              <w:sz w:val="22"/>
            </w:rPr>
          </w:pPr>
          <w:hyperlink w:anchor="_Toc23552352" w:history="1">
            <w:r w:rsidRPr="00845540">
              <w:rPr>
                <w:rStyle w:val="Hyperlink"/>
                <w:noProof/>
              </w:rPr>
              <w:t>4.4.3 Edit Us</w:t>
            </w:r>
            <w:r w:rsidRPr="00845540">
              <w:rPr>
                <w:rStyle w:val="Hyperlink"/>
                <w:i/>
                <w:noProof/>
              </w:rPr>
              <w:t>er</w:t>
            </w:r>
            <w:r>
              <w:rPr>
                <w:noProof/>
                <w:webHidden/>
              </w:rPr>
              <w:tab/>
            </w:r>
            <w:r>
              <w:rPr>
                <w:noProof/>
                <w:webHidden/>
              </w:rPr>
              <w:fldChar w:fldCharType="begin"/>
            </w:r>
            <w:r>
              <w:rPr>
                <w:noProof/>
                <w:webHidden/>
              </w:rPr>
              <w:instrText xml:space="preserve"> PAGEREF _Toc23552352 \h </w:instrText>
            </w:r>
            <w:r>
              <w:rPr>
                <w:noProof/>
                <w:webHidden/>
              </w:rPr>
            </w:r>
            <w:r>
              <w:rPr>
                <w:noProof/>
                <w:webHidden/>
              </w:rPr>
              <w:fldChar w:fldCharType="separate"/>
            </w:r>
            <w:r>
              <w:rPr>
                <w:noProof/>
                <w:webHidden/>
              </w:rPr>
              <w:t>28</w:t>
            </w:r>
            <w:r>
              <w:rPr>
                <w:noProof/>
                <w:webHidden/>
              </w:rPr>
              <w:fldChar w:fldCharType="end"/>
            </w:r>
          </w:hyperlink>
        </w:p>
        <w:p w14:paraId="1742795F" w14:textId="3FDE2F12" w:rsidR="002B0652" w:rsidRDefault="002B0652">
          <w:pPr>
            <w:pStyle w:val="TOC3"/>
            <w:tabs>
              <w:tab w:val="right" w:leader="dot" w:pos="7927"/>
            </w:tabs>
            <w:rPr>
              <w:rFonts w:asciiTheme="minorHAnsi" w:eastAsiaTheme="minorEastAsia" w:hAnsiTheme="minorHAnsi"/>
              <w:noProof/>
              <w:sz w:val="22"/>
            </w:rPr>
          </w:pPr>
          <w:hyperlink w:anchor="_Toc23552353" w:history="1">
            <w:r w:rsidRPr="00845540">
              <w:rPr>
                <w:rStyle w:val="Hyperlink"/>
                <w:noProof/>
              </w:rPr>
              <w:t>4.4.4 History Log In</w:t>
            </w:r>
            <w:r>
              <w:rPr>
                <w:noProof/>
                <w:webHidden/>
              </w:rPr>
              <w:tab/>
            </w:r>
            <w:r>
              <w:rPr>
                <w:noProof/>
                <w:webHidden/>
              </w:rPr>
              <w:fldChar w:fldCharType="begin"/>
            </w:r>
            <w:r>
              <w:rPr>
                <w:noProof/>
                <w:webHidden/>
              </w:rPr>
              <w:instrText xml:space="preserve"> PAGEREF _Toc23552353 \h </w:instrText>
            </w:r>
            <w:r>
              <w:rPr>
                <w:noProof/>
                <w:webHidden/>
              </w:rPr>
            </w:r>
            <w:r>
              <w:rPr>
                <w:noProof/>
                <w:webHidden/>
              </w:rPr>
              <w:fldChar w:fldCharType="separate"/>
            </w:r>
            <w:r>
              <w:rPr>
                <w:noProof/>
                <w:webHidden/>
              </w:rPr>
              <w:t>28</w:t>
            </w:r>
            <w:r>
              <w:rPr>
                <w:noProof/>
                <w:webHidden/>
              </w:rPr>
              <w:fldChar w:fldCharType="end"/>
            </w:r>
          </w:hyperlink>
        </w:p>
        <w:p w14:paraId="6C36FB17" w14:textId="565298CF" w:rsidR="002B0652" w:rsidRDefault="002B0652">
          <w:pPr>
            <w:pStyle w:val="TOC3"/>
            <w:tabs>
              <w:tab w:val="right" w:leader="dot" w:pos="7927"/>
            </w:tabs>
            <w:rPr>
              <w:rFonts w:asciiTheme="minorHAnsi" w:eastAsiaTheme="minorEastAsia" w:hAnsiTheme="minorHAnsi"/>
              <w:noProof/>
              <w:sz w:val="22"/>
            </w:rPr>
          </w:pPr>
          <w:hyperlink w:anchor="_Toc23552354" w:history="1">
            <w:r w:rsidRPr="00845540">
              <w:rPr>
                <w:rStyle w:val="Hyperlink"/>
                <w:noProof/>
              </w:rPr>
              <w:t>4.4.5 Lihat Data</w:t>
            </w:r>
            <w:r w:rsidRPr="00845540">
              <w:rPr>
                <w:rStyle w:val="Hyperlink"/>
                <w:i/>
                <w:noProof/>
              </w:rPr>
              <w:t xml:space="preserve"> History Tracker</w:t>
            </w:r>
            <w:r>
              <w:rPr>
                <w:noProof/>
                <w:webHidden/>
              </w:rPr>
              <w:tab/>
            </w:r>
            <w:r>
              <w:rPr>
                <w:noProof/>
                <w:webHidden/>
              </w:rPr>
              <w:fldChar w:fldCharType="begin"/>
            </w:r>
            <w:r>
              <w:rPr>
                <w:noProof/>
                <w:webHidden/>
              </w:rPr>
              <w:instrText xml:space="preserve"> PAGEREF _Toc23552354 \h </w:instrText>
            </w:r>
            <w:r>
              <w:rPr>
                <w:noProof/>
                <w:webHidden/>
              </w:rPr>
            </w:r>
            <w:r>
              <w:rPr>
                <w:noProof/>
                <w:webHidden/>
              </w:rPr>
              <w:fldChar w:fldCharType="separate"/>
            </w:r>
            <w:r>
              <w:rPr>
                <w:noProof/>
                <w:webHidden/>
              </w:rPr>
              <w:t>29</w:t>
            </w:r>
            <w:r>
              <w:rPr>
                <w:noProof/>
                <w:webHidden/>
              </w:rPr>
              <w:fldChar w:fldCharType="end"/>
            </w:r>
          </w:hyperlink>
        </w:p>
        <w:p w14:paraId="144B896F" w14:textId="66EF1B63" w:rsidR="002B0652" w:rsidRDefault="002B0652">
          <w:pPr>
            <w:pStyle w:val="TOC3"/>
            <w:tabs>
              <w:tab w:val="right" w:leader="dot" w:pos="7927"/>
            </w:tabs>
            <w:rPr>
              <w:rFonts w:asciiTheme="minorHAnsi" w:eastAsiaTheme="minorEastAsia" w:hAnsiTheme="minorHAnsi"/>
              <w:noProof/>
              <w:sz w:val="22"/>
            </w:rPr>
          </w:pPr>
          <w:hyperlink w:anchor="_Toc23552355" w:history="1">
            <w:r w:rsidRPr="00845540">
              <w:rPr>
                <w:rStyle w:val="Hyperlink"/>
                <w:noProof/>
              </w:rPr>
              <w:t>4.4.6 Lihat Data History Aktuator</w:t>
            </w:r>
            <w:r>
              <w:rPr>
                <w:noProof/>
                <w:webHidden/>
              </w:rPr>
              <w:tab/>
            </w:r>
            <w:r>
              <w:rPr>
                <w:noProof/>
                <w:webHidden/>
              </w:rPr>
              <w:fldChar w:fldCharType="begin"/>
            </w:r>
            <w:r>
              <w:rPr>
                <w:noProof/>
                <w:webHidden/>
              </w:rPr>
              <w:instrText xml:space="preserve"> PAGEREF _Toc23552355 \h </w:instrText>
            </w:r>
            <w:r>
              <w:rPr>
                <w:noProof/>
                <w:webHidden/>
              </w:rPr>
            </w:r>
            <w:r>
              <w:rPr>
                <w:noProof/>
                <w:webHidden/>
              </w:rPr>
              <w:fldChar w:fldCharType="separate"/>
            </w:r>
            <w:r>
              <w:rPr>
                <w:noProof/>
                <w:webHidden/>
              </w:rPr>
              <w:t>29</w:t>
            </w:r>
            <w:r>
              <w:rPr>
                <w:noProof/>
                <w:webHidden/>
              </w:rPr>
              <w:fldChar w:fldCharType="end"/>
            </w:r>
          </w:hyperlink>
        </w:p>
        <w:p w14:paraId="30E42657" w14:textId="3EC6A49D" w:rsidR="002B0652" w:rsidRDefault="002B0652">
          <w:pPr>
            <w:pStyle w:val="TOC3"/>
            <w:tabs>
              <w:tab w:val="right" w:leader="dot" w:pos="7927"/>
            </w:tabs>
            <w:rPr>
              <w:rFonts w:asciiTheme="minorHAnsi" w:eastAsiaTheme="minorEastAsia" w:hAnsiTheme="minorHAnsi"/>
              <w:noProof/>
              <w:sz w:val="22"/>
            </w:rPr>
          </w:pPr>
          <w:hyperlink w:anchor="_Toc23552356" w:history="1">
            <w:r w:rsidRPr="00845540">
              <w:rPr>
                <w:rStyle w:val="Hyperlink"/>
                <w:noProof/>
              </w:rPr>
              <w:t xml:space="preserve">4.4.7 Lihat </w:t>
            </w:r>
            <w:r w:rsidRPr="00845540">
              <w:rPr>
                <w:rStyle w:val="Hyperlink"/>
                <w:i/>
                <w:noProof/>
              </w:rPr>
              <w:t>Grafik Sensor</w:t>
            </w:r>
            <w:r>
              <w:rPr>
                <w:noProof/>
                <w:webHidden/>
              </w:rPr>
              <w:tab/>
            </w:r>
            <w:r>
              <w:rPr>
                <w:noProof/>
                <w:webHidden/>
              </w:rPr>
              <w:fldChar w:fldCharType="begin"/>
            </w:r>
            <w:r>
              <w:rPr>
                <w:noProof/>
                <w:webHidden/>
              </w:rPr>
              <w:instrText xml:space="preserve"> PAGEREF _Toc23552356 \h </w:instrText>
            </w:r>
            <w:r>
              <w:rPr>
                <w:noProof/>
                <w:webHidden/>
              </w:rPr>
            </w:r>
            <w:r>
              <w:rPr>
                <w:noProof/>
                <w:webHidden/>
              </w:rPr>
              <w:fldChar w:fldCharType="separate"/>
            </w:r>
            <w:r>
              <w:rPr>
                <w:noProof/>
                <w:webHidden/>
              </w:rPr>
              <w:t>29</w:t>
            </w:r>
            <w:r>
              <w:rPr>
                <w:noProof/>
                <w:webHidden/>
              </w:rPr>
              <w:fldChar w:fldCharType="end"/>
            </w:r>
          </w:hyperlink>
        </w:p>
        <w:p w14:paraId="3B9FA83B" w14:textId="7DA90C5F" w:rsidR="002B0652" w:rsidRDefault="002B0652">
          <w:pPr>
            <w:pStyle w:val="TOC3"/>
            <w:tabs>
              <w:tab w:val="right" w:leader="dot" w:pos="7927"/>
            </w:tabs>
            <w:rPr>
              <w:rFonts w:asciiTheme="minorHAnsi" w:eastAsiaTheme="minorEastAsia" w:hAnsiTheme="minorHAnsi"/>
              <w:noProof/>
              <w:sz w:val="22"/>
            </w:rPr>
          </w:pPr>
          <w:hyperlink w:anchor="_Toc23552357" w:history="1">
            <w:r w:rsidRPr="00845540">
              <w:rPr>
                <w:rStyle w:val="Hyperlink"/>
                <w:noProof/>
              </w:rPr>
              <w:t>4.4.8 Lihat Nilai</w:t>
            </w:r>
            <w:r w:rsidRPr="00845540">
              <w:rPr>
                <w:rStyle w:val="Hyperlink"/>
                <w:i/>
                <w:noProof/>
              </w:rPr>
              <w:t xml:space="preserve"> Setpoint</w:t>
            </w:r>
            <w:r>
              <w:rPr>
                <w:noProof/>
                <w:webHidden/>
              </w:rPr>
              <w:tab/>
            </w:r>
            <w:r>
              <w:rPr>
                <w:noProof/>
                <w:webHidden/>
              </w:rPr>
              <w:fldChar w:fldCharType="begin"/>
            </w:r>
            <w:r>
              <w:rPr>
                <w:noProof/>
                <w:webHidden/>
              </w:rPr>
              <w:instrText xml:space="preserve"> PAGEREF _Toc23552357 \h </w:instrText>
            </w:r>
            <w:r>
              <w:rPr>
                <w:noProof/>
                <w:webHidden/>
              </w:rPr>
            </w:r>
            <w:r>
              <w:rPr>
                <w:noProof/>
                <w:webHidden/>
              </w:rPr>
              <w:fldChar w:fldCharType="separate"/>
            </w:r>
            <w:r>
              <w:rPr>
                <w:noProof/>
                <w:webHidden/>
              </w:rPr>
              <w:t>29</w:t>
            </w:r>
            <w:r>
              <w:rPr>
                <w:noProof/>
                <w:webHidden/>
              </w:rPr>
              <w:fldChar w:fldCharType="end"/>
            </w:r>
          </w:hyperlink>
        </w:p>
        <w:p w14:paraId="7705A3FD" w14:textId="54923548" w:rsidR="002B0652" w:rsidRDefault="002B0652">
          <w:pPr>
            <w:pStyle w:val="TOC3"/>
            <w:tabs>
              <w:tab w:val="right" w:leader="dot" w:pos="7927"/>
            </w:tabs>
            <w:rPr>
              <w:rFonts w:asciiTheme="minorHAnsi" w:eastAsiaTheme="minorEastAsia" w:hAnsiTheme="minorHAnsi"/>
              <w:noProof/>
              <w:sz w:val="22"/>
            </w:rPr>
          </w:pPr>
          <w:hyperlink w:anchor="_Toc23552358" w:history="1">
            <w:r w:rsidRPr="00845540">
              <w:rPr>
                <w:rStyle w:val="Hyperlink"/>
                <w:noProof/>
              </w:rPr>
              <w:t>4.4.9 Lihat Grafik</w:t>
            </w:r>
            <w:r w:rsidRPr="00845540">
              <w:rPr>
                <w:rStyle w:val="Hyperlink"/>
                <w:i/>
                <w:noProof/>
              </w:rPr>
              <w:t xml:space="preserve"> Tracker</w:t>
            </w:r>
            <w:r>
              <w:rPr>
                <w:noProof/>
                <w:webHidden/>
              </w:rPr>
              <w:tab/>
            </w:r>
            <w:r>
              <w:rPr>
                <w:noProof/>
                <w:webHidden/>
              </w:rPr>
              <w:fldChar w:fldCharType="begin"/>
            </w:r>
            <w:r>
              <w:rPr>
                <w:noProof/>
                <w:webHidden/>
              </w:rPr>
              <w:instrText xml:space="preserve"> PAGEREF _Toc23552358 \h </w:instrText>
            </w:r>
            <w:r>
              <w:rPr>
                <w:noProof/>
                <w:webHidden/>
              </w:rPr>
            </w:r>
            <w:r>
              <w:rPr>
                <w:noProof/>
                <w:webHidden/>
              </w:rPr>
              <w:fldChar w:fldCharType="separate"/>
            </w:r>
            <w:r>
              <w:rPr>
                <w:noProof/>
                <w:webHidden/>
              </w:rPr>
              <w:t>29</w:t>
            </w:r>
            <w:r>
              <w:rPr>
                <w:noProof/>
                <w:webHidden/>
              </w:rPr>
              <w:fldChar w:fldCharType="end"/>
            </w:r>
          </w:hyperlink>
        </w:p>
        <w:p w14:paraId="2E7128D5" w14:textId="4B9161BE" w:rsidR="002B0652" w:rsidRDefault="002B0652">
          <w:pPr>
            <w:pStyle w:val="TOC3"/>
            <w:tabs>
              <w:tab w:val="right" w:leader="dot" w:pos="7927"/>
            </w:tabs>
            <w:rPr>
              <w:rFonts w:asciiTheme="minorHAnsi" w:eastAsiaTheme="minorEastAsia" w:hAnsiTheme="minorHAnsi"/>
              <w:noProof/>
              <w:sz w:val="22"/>
            </w:rPr>
          </w:pPr>
          <w:hyperlink w:anchor="_Toc23552359" w:history="1">
            <w:r w:rsidRPr="00845540">
              <w:rPr>
                <w:rStyle w:val="Hyperlink"/>
                <w:noProof/>
              </w:rPr>
              <w:t>4.4.10 Lihat Grafik Aktuator</w:t>
            </w:r>
            <w:r>
              <w:rPr>
                <w:noProof/>
                <w:webHidden/>
              </w:rPr>
              <w:tab/>
            </w:r>
            <w:r>
              <w:rPr>
                <w:noProof/>
                <w:webHidden/>
              </w:rPr>
              <w:fldChar w:fldCharType="begin"/>
            </w:r>
            <w:r>
              <w:rPr>
                <w:noProof/>
                <w:webHidden/>
              </w:rPr>
              <w:instrText xml:space="preserve"> PAGEREF _Toc23552359 \h </w:instrText>
            </w:r>
            <w:r>
              <w:rPr>
                <w:noProof/>
                <w:webHidden/>
              </w:rPr>
            </w:r>
            <w:r>
              <w:rPr>
                <w:noProof/>
                <w:webHidden/>
              </w:rPr>
              <w:fldChar w:fldCharType="separate"/>
            </w:r>
            <w:r>
              <w:rPr>
                <w:noProof/>
                <w:webHidden/>
              </w:rPr>
              <w:t>30</w:t>
            </w:r>
            <w:r>
              <w:rPr>
                <w:noProof/>
                <w:webHidden/>
              </w:rPr>
              <w:fldChar w:fldCharType="end"/>
            </w:r>
          </w:hyperlink>
        </w:p>
        <w:p w14:paraId="46383A09" w14:textId="4D00A0AA" w:rsidR="002B0652" w:rsidRDefault="002B0652">
          <w:pPr>
            <w:pStyle w:val="TOC3"/>
            <w:tabs>
              <w:tab w:val="right" w:leader="dot" w:pos="7927"/>
            </w:tabs>
            <w:rPr>
              <w:rFonts w:asciiTheme="minorHAnsi" w:eastAsiaTheme="minorEastAsia" w:hAnsiTheme="minorHAnsi"/>
              <w:noProof/>
              <w:sz w:val="22"/>
            </w:rPr>
          </w:pPr>
          <w:hyperlink w:anchor="_Toc23552360" w:history="1">
            <w:r w:rsidRPr="00845540">
              <w:rPr>
                <w:rStyle w:val="Hyperlink"/>
                <w:noProof/>
              </w:rPr>
              <w:t>4.4.11 Log out</w:t>
            </w:r>
            <w:r>
              <w:rPr>
                <w:noProof/>
                <w:webHidden/>
              </w:rPr>
              <w:tab/>
            </w:r>
            <w:r>
              <w:rPr>
                <w:noProof/>
                <w:webHidden/>
              </w:rPr>
              <w:fldChar w:fldCharType="begin"/>
            </w:r>
            <w:r>
              <w:rPr>
                <w:noProof/>
                <w:webHidden/>
              </w:rPr>
              <w:instrText xml:space="preserve"> PAGEREF _Toc23552360 \h </w:instrText>
            </w:r>
            <w:r>
              <w:rPr>
                <w:noProof/>
                <w:webHidden/>
              </w:rPr>
            </w:r>
            <w:r>
              <w:rPr>
                <w:noProof/>
                <w:webHidden/>
              </w:rPr>
              <w:fldChar w:fldCharType="separate"/>
            </w:r>
            <w:r>
              <w:rPr>
                <w:noProof/>
                <w:webHidden/>
              </w:rPr>
              <w:t>30</w:t>
            </w:r>
            <w:r>
              <w:rPr>
                <w:noProof/>
                <w:webHidden/>
              </w:rPr>
              <w:fldChar w:fldCharType="end"/>
            </w:r>
          </w:hyperlink>
        </w:p>
        <w:p w14:paraId="7617501F" w14:textId="50368EA7" w:rsidR="002B0652" w:rsidRDefault="002B0652">
          <w:pPr>
            <w:pStyle w:val="TOC2"/>
            <w:tabs>
              <w:tab w:val="right" w:leader="dot" w:pos="7927"/>
            </w:tabs>
            <w:rPr>
              <w:rFonts w:asciiTheme="minorHAnsi" w:eastAsiaTheme="minorEastAsia" w:hAnsiTheme="minorHAnsi"/>
              <w:noProof/>
              <w:sz w:val="22"/>
            </w:rPr>
          </w:pPr>
          <w:hyperlink w:anchor="_Toc23552361" w:history="1">
            <w:r w:rsidRPr="00845540">
              <w:rPr>
                <w:rStyle w:val="Hyperlink"/>
                <w:noProof/>
              </w:rPr>
              <w:t>4.5 Activity Diagram</w:t>
            </w:r>
            <w:r>
              <w:rPr>
                <w:noProof/>
                <w:webHidden/>
              </w:rPr>
              <w:tab/>
            </w:r>
            <w:r>
              <w:rPr>
                <w:noProof/>
                <w:webHidden/>
              </w:rPr>
              <w:fldChar w:fldCharType="begin"/>
            </w:r>
            <w:r>
              <w:rPr>
                <w:noProof/>
                <w:webHidden/>
              </w:rPr>
              <w:instrText xml:space="preserve"> PAGEREF _Toc23552361 \h </w:instrText>
            </w:r>
            <w:r>
              <w:rPr>
                <w:noProof/>
                <w:webHidden/>
              </w:rPr>
            </w:r>
            <w:r>
              <w:rPr>
                <w:noProof/>
                <w:webHidden/>
              </w:rPr>
              <w:fldChar w:fldCharType="separate"/>
            </w:r>
            <w:r>
              <w:rPr>
                <w:noProof/>
                <w:webHidden/>
              </w:rPr>
              <w:t>30</w:t>
            </w:r>
            <w:r>
              <w:rPr>
                <w:noProof/>
                <w:webHidden/>
              </w:rPr>
              <w:fldChar w:fldCharType="end"/>
            </w:r>
          </w:hyperlink>
        </w:p>
        <w:p w14:paraId="7769A1D4" w14:textId="22C85D54" w:rsidR="002B0652" w:rsidRDefault="002B0652">
          <w:pPr>
            <w:pStyle w:val="TOC3"/>
            <w:tabs>
              <w:tab w:val="right" w:leader="dot" w:pos="7927"/>
            </w:tabs>
            <w:rPr>
              <w:rFonts w:asciiTheme="minorHAnsi" w:eastAsiaTheme="minorEastAsia" w:hAnsiTheme="minorHAnsi"/>
              <w:noProof/>
              <w:sz w:val="22"/>
            </w:rPr>
          </w:pPr>
          <w:hyperlink w:anchor="_Toc23552362" w:history="1">
            <w:r w:rsidRPr="00845540">
              <w:rPr>
                <w:rStyle w:val="Hyperlink"/>
                <w:noProof/>
              </w:rPr>
              <w:t>4.5.1 Log in</w:t>
            </w:r>
            <w:r>
              <w:rPr>
                <w:noProof/>
                <w:webHidden/>
              </w:rPr>
              <w:tab/>
            </w:r>
            <w:r>
              <w:rPr>
                <w:noProof/>
                <w:webHidden/>
              </w:rPr>
              <w:fldChar w:fldCharType="begin"/>
            </w:r>
            <w:r>
              <w:rPr>
                <w:noProof/>
                <w:webHidden/>
              </w:rPr>
              <w:instrText xml:space="preserve"> PAGEREF _Toc23552362 \h </w:instrText>
            </w:r>
            <w:r>
              <w:rPr>
                <w:noProof/>
                <w:webHidden/>
              </w:rPr>
            </w:r>
            <w:r>
              <w:rPr>
                <w:noProof/>
                <w:webHidden/>
              </w:rPr>
              <w:fldChar w:fldCharType="separate"/>
            </w:r>
            <w:r>
              <w:rPr>
                <w:noProof/>
                <w:webHidden/>
              </w:rPr>
              <w:t>30</w:t>
            </w:r>
            <w:r>
              <w:rPr>
                <w:noProof/>
                <w:webHidden/>
              </w:rPr>
              <w:fldChar w:fldCharType="end"/>
            </w:r>
          </w:hyperlink>
        </w:p>
        <w:p w14:paraId="2A7249DD" w14:textId="799F6FF1" w:rsidR="002B0652" w:rsidRDefault="002B0652">
          <w:pPr>
            <w:pStyle w:val="TOC3"/>
            <w:tabs>
              <w:tab w:val="right" w:leader="dot" w:pos="7927"/>
            </w:tabs>
            <w:rPr>
              <w:rFonts w:asciiTheme="minorHAnsi" w:eastAsiaTheme="minorEastAsia" w:hAnsiTheme="minorHAnsi"/>
              <w:noProof/>
              <w:sz w:val="22"/>
            </w:rPr>
          </w:pPr>
          <w:hyperlink w:anchor="_Toc23552363" w:history="1">
            <w:r w:rsidRPr="00845540">
              <w:rPr>
                <w:rStyle w:val="Hyperlink"/>
                <w:noProof/>
              </w:rPr>
              <w:t>4.5.2 Tambah user</w:t>
            </w:r>
            <w:r>
              <w:rPr>
                <w:noProof/>
                <w:webHidden/>
              </w:rPr>
              <w:tab/>
            </w:r>
            <w:r>
              <w:rPr>
                <w:noProof/>
                <w:webHidden/>
              </w:rPr>
              <w:fldChar w:fldCharType="begin"/>
            </w:r>
            <w:r>
              <w:rPr>
                <w:noProof/>
                <w:webHidden/>
              </w:rPr>
              <w:instrText xml:space="preserve"> PAGEREF _Toc23552363 \h </w:instrText>
            </w:r>
            <w:r>
              <w:rPr>
                <w:noProof/>
                <w:webHidden/>
              </w:rPr>
            </w:r>
            <w:r>
              <w:rPr>
                <w:noProof/>
                <w:webHidden/>
              </w:rPr>
              <w:fldChar w:fldCharType="separate"/>
            </w:r>
            <w:r>
              <w:rPr>
                <w:noProof/>
                <w:webHidden/>
              </w:rPr>
              <w:t>30</w:t>
            </w:r>
            <w:r>
              <w:rPr>
                <w:noProof/>
                <w:webHidden/>
              </w:rPr>
              <w:fldChar w:fldCharType="end"/>
            </w:r>
          </w:hyperlink>
        </w:p>
        <w:p w14:paraId="7D8862E5" w14:textId="644B547A" w:rsidR="002B0652" w:rsidRDefault="002B0652">
          <w:pPr>
            <w:pStyle w:val="TOC3"/>
            <w:tabs>
              <w:tab w:val="right" w:leader="dot" w:pos="7927"/>
            </w:tabs>
            <w:rPr>
              <w:rFonts w:asciiTheme="minorHAnsi" w:eastAsiaTheme="minorEastAsia" w:hAnsiTheme="minorHAnsi"/>
              <w:noProof/>
              <w:sz w:val="22"/>
            </w:rPr>
          </w:pPr>
          <w:hyperlink w:anchor="_Toc23552364" w:history="1">
            <w:r w:rsidRPr="00845540">
              <w:rPr>
                <w:rStyle w:val="Hyperlink"/>
                <w:noProof/>
              </w:rPr>
              <w:t xml:space="preserve">4.5.3 Edit </w:t>
            </w:r>
            <w:r w:rsidRPr="00845540">
              <w:rPr>
                <w:rStyle w:val="Hyperlink"/>
                <w:i/>
                <w:noProof/>
              </w:rPr>
              <w:t>user</w:t>
            </w:r>
            <w:r>
              <w:rPr>
                <w:noProof/>
                <w:webHidden/>
              </w:rPr>
              <w:tab/>
            </w:r>
            <w:r>
              <w:rPr>
                <w:noProof/>
                <w:webHidden/>
              </w:rPr>
              <w:fldChar w:fldCharType="begin"/>
            </w:r>
            <w:r>
              <w:rPr>
                <w:noProof/>
                <w:webHidden/>
              </w:rPr>
              <w:instrText xml:space="preserve"> PAGEREF _Toc23552364 \h </w:instrText>
            </w:r>
            <w:r>
              <w:rPr>
                <w:noProof/>
                <w:webHidden/>
              </w:rPr>
            </w:r>
            <w:r>
              <w:rPr>
                <w:noProof/>
                <w:webHidden/>
              </w:rPr>
              <w:fldChar w:fldCharType="separate"/>
            </w:r>
            <w:r>
              <w:rPr>
                <w:noProof/>
                <w:webHidden/>
              </w:rPr>
              <w:t>31</w:t>
            </w:r>
            <w:r>
              <w:rPr>
                <w:noProof/>
                <w:webHidden/>
              </w:rPr>
              <w:fldChar w:fldCharType="end"/>
            </w:r>
          </w:hyperlink>
        </w:p>
        <w:p w14:paraId="7446F38F" w14:textId="1A3BC042" w:rsidR="002B0652" w:rsidRDefault="002B0652">
          <w:pPr>
            <w:pStyle w:val="TOC3"/>
            <w:tabs>
              <w:tab w:val="right" w:leader="dot" w:pos="7927"/>
            </w:tabs>
            <w:rPr>
              <w:rFonts w:asciiTheme="minorHAnsi" w:eastAsiaTheme="minorEastAsia" w:hAnsiTheme="minorHAnsi"/>
              <w:noProof/>
              <w:sz w:val="22"/>
            </w:rPr>
          </w:pPr>
          <w:hyperlink w:anchor="_Toc23552365" w:history="1">
            <w:r w:rsidRPr="00845540">
              <w:rPr>
                <w:rStyle w:val="Hyperlink"/>
                <w:rFonts w:cs="Times New Roman"/>
                <w:noProof/>
              </w:rPr>
              <w:t>4.5.4</w:t>
            </w:r>
            <w:r w:rsidRPr="00845540">
              <w:rPr>
                <w:rStyle w:val="Hyperlink"/>
                <w:noProof/>
              </w:rPr>
              <w:t xml:space="preserve"> Lihat Data History Aktuator</w:t>
            </w:r>
            <w:r>
              <w:rPr>
                <w:noProof/>
                <w:webHidden/>
              </w:rPr>
              <w:tab/>
            </w:r>
            <w:r>
              <w:rPr>
                <w:noProof/>
                <w:webHidden/>
              </w:rPr>
              <w:fldChar w:fldCharType="begin"/>
            </w:r>
            <w:r>
              <w:rPr>
                <w:noProof/>
                <w:webHidden/>
              </w:rPr>
              <w:instrText xml:space="preserve"> PAGEREF _Toc23552365 \h </w:instrText>
            </w:r>
            <w:r>
              <w:rPr>
                <w:noProof/>
                <w:webHidden/>
              </w:rPr>
            </w:r>
            <w:r>
              <w:rPr>
                <w:noProof/>
                <w:webHidden/>
              </w:rPr>
              <w:fldChar w:fldCharType="separate"/>
            </w:r>
            <w:r>
              <w:rPr>
                <w:noProof/>
                <w:webHidden/>
              </w:rPr>
              <w:t>31</w:t>
            </w:r>
            <w:r>
              <w:rPr>
                <w:noProof/>
                <w:webHidden/>
              </w:rPr>
              <w:fldChar w:fldCharType="end"/>
            </w:r>
          </w:hyperlink>
        </w:p>
        <w:p w14:paraId="60FAA544" w14:textId="3E68DC96" w:rsidR="002B0652" w:rsidRDefault="002B0652">
          <w:pPr>
            <w:pStyle w:val="TOC3"/>
            <w:tabs>
              <w:tab w:val="right" w:leader="dot" w:pos="7927"/>
            </w:tabs>
            <w:rPr>
              <w:rFonts w:asciiTheme="minorHAnsi" w:eastAsiaTheme="minorEastAsia" w:hAnsiTheme="minorHAnsi"/>
              <w:noProof/>
              <w:sz w:val="22"/>
            </w:rPr>
          </w:pPr>
          <w:hyperlink w:anchor="_Toc23552366" w:history="1">
            <w:r w:rsidRPr="00845540">
              <w:rPr>
                <w:rStyle w:val="Hyperlink"/>
                <w:noProof/>
              </w:rPr>
              <w:t>4.5.5 Lihat Data</w:t>
            </w:r>
            <w:r w:rsidRPr="00845540">
              <w:rPr>
                <w:rStyle w:val="Hyperlink"/>
                <w:i/>
                <w:noProof/>
              </w:rPr>
              <w:t xml:space="preserve"> History Tracker</w:t>
            </w:r>
            <w:r>
              <w:rPr>
                <w:noProof/>
                <w:webHidden/>
              </w:rPr>
              <w:tab/>
            </w:r>
            <w:r>
              <w:rPr>
                <w:noProof/>
                <w:webHidden/>
              </w:rPr>
              <w:fldChar w:fldCharType="begin"/>
            </w:r>
            <w:r>
              <w:rPr>
                <w:noProof/>
                <w:webHidden/>
              </w:rPr>
              <w:instrText xml:space="preserve"> PAGEREF _Toc23552366 \h </w:instrText>
            </w:r>
            <w:r>
              <w:rPr>
                <w:noProof/>
                <w:webHidden/>
              </w:rPr>
            </w:r>
            <w:r>
              <w:rPr>
                <w:noProof/>
                <w:webHidden/>
              </w:rPr>
              <w:fldChar w:fldCharType="separate"/>
            </w:r>
            <w:r>
              <w:rPr>
                <w:noProof/>
                <w:webHidden/>
              </w:rPr>
              <w:t>31</w:t>
            </w:r>
            <w:r>
              <w:rPr>
                <w:noProof/>
                <w:webHidden/>
              </w:rPr>
              <w:fldChar w:fldCharType="end"/>
            </w:r>
          </w:hyperlink>
        </w:p>
        <w:p w14:paraId="0AA30656" w14:textId="2F63F2BB" w:rsidR="002B0652" w:rsidRDefault="002B0652">
          <w:pPr>
            <w:pStyle w:val="TOC3"/>
            <w:tabs>
              <w:tab w:val="right" w:leader="dot" w:pos="7927"/>
            </w:tabs>
            <w:rPr>
              <w:rFonts w:asciiTheme="minorHAnsi" w:eastAsiaTheme="minorEastAsia" w:hAnsiTheme="minorHAnsi"/>
              <w:noProof/>
              <w:sz w:val="22"/>
            </w:rPr>
          </w:pPr>
          <w:hyperlink w:anchor="_Toc23552367" w:history="1">
            <w:r w:rsidRPr="00845540">
              <w:rPr>
                <w:rStyle w:val="Hyperlink"/>
                <w:noProof/>
              </w:rPr>
              <w:t>4.5.6 Lihat Grafik Sensor</w:t>
            </w:r>
            <w:r>
              <w:rPr>
                <w:noProof/>
                <w:webHidden/>
              </w:rPr>
              <w:tab/>
            </w:r>
            <w:r>
              <w:rPr>
                <w:noProof/>
                <w:webHidden/>
              </w:rPr>
              <w:fldChar w:fldCharType="begin"/>
            </w:r>
            <w:r>
              <w:rPr>
                <w:noProof/>
                <w:webHidden/>
              </w:rPr>
              <w:instrText xml:space="preserve"> PAGEREF _Toc23552367 \h </w:instrText>
            </w:r>
            <w:r>
              <w:rPr>
                <w:noProof/>
                <w:webHidden/>
              </w:rPr>
            </w:r>
            <w:r>
              <w:rPr>
                <w:noProof/>
                <w:webHidden/>
              </w:rPr>
              <w:fldChar w:fldCharType="separate"/>
            </w:r>
            <w:r>
              <w:rPr>
                <w:noProof/>
                <w:webHidden/>
              </w:rPr>
              <w:t>31</w:t>
            </w:r>
            <w:r>
              <w:rPr>
                <w:noProof/>
                <w:webHidden/>
              </w:rPr>
              <w:fldChar w:fldCharType="end"/>
            </w:r>
          </w:hyperlink>
        </w:p>
        <w:p w14:paraId="2B36C28C" w14:textId="6776B659" w:rsidR="002B0652" w:rsidRDefault="002B0652">
          <w:pPr>
            <w:pStyle w:val="TOC3"/>
            <w:tabs>
              <w:tab w:val="right" w:leader="dot" w:pos="7927"/>
            </w:tabs>
            <w:rPr>
              <w:rFonts w:asciiTheme="minorHAnsi" w:eastAsiaTheme="minorEastAsia" w:hAnsiTheme="minorHAnsi"/>
              <w:noProof/>
              <w:sz w:val="22"/>
            </w:rPr>
          </w:pPr>
          <w:hyperlink w:anchor="_Toc23552368" w:history="1">
            <w:r w:rsidRPr="00845540">
              <w:rPr>
                <w:rStyle w:val="Hyperlink"/>
                <w:noProof/>
              </w:rPr>
              <w:t>4.5.7 Lihat Nilai Setpoint</w:t>
            </w:r>
            <w:r>
              <w:rPr>
                <w:noProof/>
                <w:webHidden/>
              </w:rPr>
              <w:tab/>
            </w:r>
            <w:r>
              <w:rPr>
                <w:noProof/>
                <w:webHidden/>
              </w:rPr>
              <w:fldChar w:fldCharType="begin"/>
            </w:r>
            <w:r>
              <w:rPr>
                <w:noProof/>
                <w:webHidden/>
              </w:rPr>
              <w:instrText xml:space="preserve"> PAGEREF _Toc23552368 \h </w:instrText>
            </w:r>
            <w:r>
              <w:rPr>
                <w:noProof/>
                <w:webHidden/>
              </w:rPr>
            </w:r>
            <w:r>
              <w:rPr>
                <w:noProof/>
                <w:webHidden/>
              </w:rPr>
              <w:fldChar w:fldCharType="separate"/>
            </w:r>
            <w:r>
              <w:rPr>
                <w:noProof/>
                <w:webHidden/>
              </w:rPr>
              <w:t>32</w:t>
            </w:r>
            <w:r>
              <w:rPr>
                <w:noProof/>
                <w:webHidden/>
              </w:rPr>
              <w:fldChar w:fldCharType="end"/>
            </w:r>
          </w:hyperlink>
        </w:p>
        <w:p w14:paraId="6ED23C43" w14:textId="46FA0C86" w:rsidR="002B0652" w:rsidRDefault="002B0652">
          <w:pPr>
            <w:pStyle w:val="TOC3"/>
            <w:tabs>
              <w:tab w:val="right" w:leader="dot" w:pos="7927"/>
            </w:tabs>
            <w:rPr>
              <w:rFonts w:asciiTheme="minorHAnsi" w:eastAsiaTheme="minorEastAsia" w:hAnsiTheme="minorHAnsi"/>
              <w:noProof/>
              <w:sz w:val="22"/>
            </w:rPr>
          </w:pPr>
          <w:hyperlink w:anchor="_Toc23552369" w:history="1">
            <w:r w:rsidRPr="00845540">
              <w:rPr>
                <w:rStyle w:val="Hyperlink"/>
                <w:noProof/>
              </w:rPr>
              <w:t xml:space="preserve">4.5.8 Lihat Grafik </w:t>
            </w:r>
            <w:r w:rsidRPr="00845540">
              <w:rPr>
                <w:rStyle w:val="Hyperlink"/>
                <w:i/>
                <w:noProof/>
              </w:rPr>
              <w:t>Tracker</w:t>
            </w:r>
            <w:r>
              <w:rPr>
                <w:noProof/>
                <w:webHidden/>
              </w:rPr>
              <w:tab/>
            </w:r>
            <w:r>
              <w:rPr>
                <w:noProof/>
                <w:webHidden/>
              </w:rPr>
              <w:fldChar w:fldCharType="begin"/>
            </w:r>
            <w:r>
              <w:rPr>
                <w:noProof/>
                <w:webHidden/>
              </w:rPr>
              <w:instrText xml:space="preserve"> PAGEREF _Toc23552369 \h </w:instrText>
            </w:r>
            <w:r>
              <w:rPr>
                <w:noProof/>
                <w:webHidden/>
              </w:rPr>
            </w:r>
            <w:r>
              <w:rPr>
                <w:noProof/>
                <w:webHidden/>
              </w:rPr>
              <w:fldChar w:fldCharType="separate"/>
            </w:r>
            <w:r>
              <w:rPr>
                <w:noProof/>
                <w:webHidden/>
              </w:rPr>
              <w:t>32</w:t>
            </w:r>
            <w:r>
              <w:rPr>
                <w:noProof/>
                <w:webHidden/>
              </w:rPr>
              <w:fldChar w:fldCharType="end"/>
            </w:r>
          </w:hyperlink>
        </w:p>
        <w:p w14:paraId="125EDA84" w14:textId="7BC93446" w:rsidR="002B0652" w:rsidRDefault="002B0652">
          <w:pPr>
            <w:pStyle w:val="TOC3"/>
            <w:tabs>
              <w:tab w:val="right" w:leader="dot" w:pos="7927"/>
            </w:tabs>
            <w:rPr>
              <w:rFonts w:asciiTheme="minorHAnsi" w:eastAsiaTheme="minorEastAsia" w:hAnsiTheme="minorHAnsi"/>
              <w:noProof/>
              <w:sz w:val="22"/>
            </w:rPr>
          </w:pPr>
          <w:hyperlink w:anchor="_Toc23552370" w:history="1">
            <w:r w:rsidRPr="00845540">
              <w:rPr>
                <w:rStyle w:val="Hyperlink"/>
                <w:noProof/>
              </w:rPr>
              <w:t>4.5.9 Lihat Grafik Aktuator</w:t>
            </w:r>
            <w:r>
              <w:rPr>
                <w:noProof/>
                <w:webHidden/>
              </w:rPr>
              <w:tab/>
            </w:r>
            <w:r>
              <w:rPr>
                <w:noProof/>
                <w:webHidden/>
              </w:rPr>
              <w:fldChar w:fldCharType="begin"/>
            </w:r>
            <w:r>
              <w:rPr>
                <w:noProof/>
                <w:webHidden/>
              </w:rPr>
              <w:instrText xml:space="preserve"> PAGEREF _Toc23552370 \h </w:instrText>
            </w:r>
            <w:r>
              <w:rPr>
                <w:noProof/>
                <w:webHidden/>
              </w:rPr>
            </w:r>
            <w:r>
              <w:rPr>
                <w:noProof/>
                <w:webHidden/>
              </w:rPr>
              <w:fldChar w:fldCharType="separate"/>
            </w:r>
            <w:r>
              <w:rPr>
                <w:noProof/>
                <w:webHidden/>
              </w:rPr>
              <w:t>32</w:t>
            </w:r>
            <w:r>
              <w:rPr>
                <w:noProof/>
                <w:webHidden/>
              </w:rPr>
              <w:fldChar w:fldCharType="end"/>
            </w:r>
          </w:hyperlink>
        </w:p>
        <w:p w14:paraId="5BF1BD50" w14:textId="3B0B85E3" w:rsidR="002B0652" w:rsidRDefault="002B0652">
          <w:pPr>
            <w:pStyle w:val="TOC3"/>
            <w:tabs>
              <w:tab w:val="right" w:leader="dot" w:pos="7927"/>
            </w:tabs>
            <w:rPr>
              <w:rFonts w:asciiTheme="minorHAnsi" w:eastAsiaTheme="minorEastAsia" w:hAnsiTheme="minorHAnsi"/>
              <w:noProof/>
              <w:sz w:val="22"/>
            </w:rPr>
          </w:pPr>
          <w:hyperlink w:anchor="_Toc23552371" w:history="1">
            <w:r w:rsidRPr="00845540">
              <w:rPr>
                <w:rStyle w:val="Hyperlink"/>
                <w:noProof/>
              </w:rPr>
              <w:t>4.5.10 Log out</w:t>
            </w:r>
            <w:r>
              <w:rPr>
                <w:noProof/>
                <w:webHidden/>
              </w:rPr>
              <w:tab/>
            </w:r>
            <w:r>
              <w:rPr>
                <w:noProof/>
                <w:webHidden/>
              </w:rPr>
              <w:fldChar w:fldCharType="begin"/>
            </w:r>
            <w:r>
              <w:rPr>
                <w:noProof/>
                <w:webHidden/>
              </w:rPr>
              <w:instrText xml:space="preserve"> PAGEREF _Toc23552371 \h </w:instrText>
            </w:r>
            <w:r>
              <w:rPr>
                <w:noProof/>
                <w:webHidden/>
              </w:rPr>
            </w:r>
            <w:r>
              <w:rPr>
                <w:noProof/>
                <w:webHidden/>
              </w:rPr>
              <w:fldChar w:fldCharType="separate"/>
            </w:r>
            <w:r>
              <w:rPr>
                <w:noProof/>
                <w:webHidden/>
              </w:rPr>
              <w:t>32</w:t>
            </w:r>
            <w:r>
              <w:rPr>
                <w:noProof/>
                <w:webHidden/>
              </w:rPr>
              <w:fldChar w:fldCharType="end"/>
            </w:r>
          </w:hyperlink>
        </w:p>
        <w:p w14:paraId="63F88B37" w14:textId="5F899FA7" w:rsidR="002B0652" w:rsidRDefault="002B0652">
          <w:pPr>
            <w:pStyle w:val="TOC2"/>
            <w:tabs>
              <w:tab w:val="right" w:leader="dot" w:pos="7927"/>
            </w:tabs>
            <w:rPr>
              <w:rFonts w:asciiTheme="minorHAnsi" w:eastAsiaTheme="minorEastAsia" w:hAnsiTheme="minorHAnsi"/>
              <w:noProof/>
              <w:sz w:val="22"/>
            </w:rPr>
          </w:pPr>
          <w:hyperlink w:anchor="_Toc23552372" w:history="1">
            <w:r w:rsidRPr="00845540">
              <w:rPr>
                <w:rStyle w:val="Hyperlink"/>
                <w:noProof/>
              </w:rPr>
              <w:t>4.6 Sequence Diagram</w:t>
            </w:r>
            <w:r>
              <w:rPr>
                <w:noProof/>
                <w:webHidden/>
              </w:rPr>
              <w:tab/>
            </w:r>
            <w:r>
              <w:rPr>
                <w:noProof/>
                <w:webHidden/>
              </w:rPr>
              <w:fldChar w:fldCharType="begin"/>
            </w:r>
            <w:r>
              <w:rPr>
                <w:noProof/>
                <w:webHidden/>
              </w:rPr>
              <w:instrText xml:space="preserve"> PAGEREF _Toc23552372 \h </w:instrText>
            </w:r>
            <w:r>
              <w:rPr>
                <w:noProof/>
                <w:webHidden/>
              </w:rPr>
            </w:r>
            <w:r>
              <w:rPr>
                <w:noProof/>
                <w:webHidden/>
              </w:rPr>
              <w:fldChar w:fldCharType="separate"/>
            </w:r>
            <w:r>
              <w:rPr>
                <w:noProof/>
                <w:webHidden/>
              </w:rPr>
              <w:t>32</w:t>
            </w:r>
            <w:r>
              <w:rPr>
                <w:noProof/>
                <w:webHidden/>
              </w:rPr>
              <w:fldChar w:fldCharType="end"/>
            </w:r>
          </w:hyperlink>
        </w:p>
        <w:p w14:paraId="51019F10" w14:textId="78BCDD01" w:rsidR="002B0652" w:rsidRDefault="002B0652">
          <w:pPr>
            <w:pStyle w:val="TOC3"/>
            <w:tabs>
              <w:tab w:val="right" w:leader="dot" w:pos="7927"/>
            </w:tabs>
            <w:rPr>
              <w:rFonts w:asciiTheme="minorHAnsi" w:eastAsiaTheme="minorEastAsia" w:hAnsiTheme="minorHAnsi"/>
              <w:noProof/>
              <w:sz w:val="22"/>
            </w:rPr>
          </w:pPr>
          <w:hyperlink w:anchor="_Toc23552373" w:history="1">
            <w:r w:rsidRPr="00845540">
              <w:rPr>
                <w:rStyle w:val="Hyperlink"/>
                <w:noProof/>
              </w:rPr>
              <w:t>4.6.1 Log In</w:t>
            </w:r>
            <w:r>
              <w:rPr>
                <w:noProof/>
                <w:webHidden/>
              </w:rPr>
              <w:tab/>
            </w:r>
            <w:r>
              <w:rPr>
                <w:noProof/>
                <w:webHidden/>
              </w:rPr>
              <w:fldChar w:fldCharType="begin"/>
            </w:r>
            <w:r>
              <w:rPr>
                <w:noProof/>
                <w:webHidden/>
              </w:rPr>
              <w:instrText xml:space="preserve"> PAGEREF _Toc23552373 \h </w:instrText>
            </w:r>
            <w:r>
              <w:rPr>
                <w:noProof/>
                <w:webHidden/>
              </w:rPr>
            </w:r>
            <w:r>
              <w:rPr>
                <w:noProof/>
                <w:webHidden/>
              </w:rPr>
              <w:fldChar w:fldCharType="separate"/>
            </w:r>
            <w:r>
              <w:rPr>
                <w:noProof/>
                <w:webHidden/>
              </w:rPr>
              <w:t>32</w:t>
            </w:r>
            <w:r>
              <w:rPr>
                <w:noProof/>
                <w:webHidden/>
              </w:rPr>
              <w:fldChar w:fldCharType="end"/>
            </w:r>
          </w:hyperlink>
        </w:p>
        <w:p w14:paraId="463FF9BC" w14:textId="43BA2C3A" w:rsidR="002B0652" w:rsidRDefault="002B0652">
          <w:pPr>
            <w:pStyle w:val="TOC3"/>
            <w:tabs>
              <w:tab w:val="right" w:leader="dot" w:pos="7927"/>
            </w:tabs>
            <w:rPr>
              <w:rFonts w:asciiTheme="minorHAnsi" w:eastAsiaTheme="minorEastAsia" w:hAnsiTheme="minorHAnsi"/>
              <w:noProof/>
              <w:sz w:val="22"/>
            </w:rPr>
          </w:pPr>
          <w:hyperlink w:anchor="_Toc23552374" w:history="1">
            <w:r w:rsidRPr="00845540">
              <w:rPr>
                <w:rStyle w:val="Hyperlink"/>
                <w:noProof/>
              </w:rPr>
              <w:t>4.6.2 Tambah User</w:t>
            </w:r>
            <w:r>
              <w:rPr>
                <w:noProof/>
                <w:webHidden/>
              </w:rPr>
              <w:tab/>
            </w:r>
            <w:r>
              <w:rPr>
                <w:noProof/>
                <w:webHidden/>
              </w:rPr>
              <w:fldChar w:fldCharType="begin"/>
            </w:r>
            <w:r>
              <w:rPr>
                <w:noProof/>
                <w:webHidden/>
              </w:rPr>
              <w:instrText xml:space="preserve"> PAGEREF _Toc23552374 \h </w:instrText>
            </w:r>
            <w:r>
              <w:rPr>
                <w:noProof/>
                <w:webHidden/>
              </w:rPr>
            </w:r>
            <w:r>
              <w:rPr>
                <w:noProof/>
                <w:webHidden/>
              </w:rPr>
              <w:fldChar w:fldCharType="separate"/>
            </w:r>
            <w:r>
              <w:rPr>
                <w:noProof/>
                <w:webHidden/>
              </w:rPr>
              <w:t>33</w:t>
            </w:r>
            <w:r>
              <w:rPr>
                <w:noProof/>
                <w:webHidden/>
              </w:rPr>
              <w:fldChar w:fldCharType="end"/>
            </w:r>
          </w:hyperlink>
        </w:p>
        <w:p w14:paraId="1F5C81BB" w14:textId="20C0C43E" w:rsidR="002B0652" w:rsidRDefault="002B0652">
          <w:pPr>
            <w:pStyle w:val="TOC3"/>
            <w:tabs>
              <w:tab w:val="right" w:leader="dot" w:pos="7927"/>
            </w:tabs>
            <w:rPr>
              <w:rFonts w:asciiTheme="minorHAnsi" w:eastAsiaTheme="minorEastAsia" w:hAnsiTheme="minorHAnsi"/>
              <w:noProof/>
              <w:sz w:val="22"/>
            </w:rPr>
          </w:pPr>
          <w:hyperlink w:anchor="_Toc23552375" w:history="1">
            <w:r w:rsidRPr="00845540">
              <w:rPr>
                <w:rStyle w:val="Hyperlink"/>
                <w:noProof/>
              </w:rPr>
              <w:t>4.6.3 Edit user</w:t>
            </w:r>
            <w:r>
              <w:rPr>
                <w:noProof/>
                <w:webHidden/>
              </w:rPr>
              <w:tab/>
            </w:r>
            <w:r>
              <w:rPr>
                <w:noProof/>
                <w:webHidden/>
              </w:rPr>
              <w:fldChar w:fldCharType="begin"/>
            </w:r>
            <w:r>
              <w:rPr>
                <w:noProof/>
                <w:webHidden/>
              </w:rPr>
              <w:instrText xml:space="preserve"> PAGEREF _Toc23552375 \h </w:instrText>
            </w:r>
            <w:r>
              <w:rPr>
                <w:noProof/>
                <w:webHidden/>
              </w:rPr>
            </w:r>
            <w:r>
              <w:rPr>
                <w:noProof/>
                <w:webHidden/>
              </w:rPr>
              <w:fldChar w:fldCharType="separate"/>
            </w:r>
            <w:r>
              <w:rPr>
                <w:noProof/>
                <w:webHidden/>
              </w:rPr>
              <w:t>33</w:t>
            </w:r>
            <w:r>
              <w:rPr>
                <w:noProof/>
                <w:webHidden/>
              </w:rPr>
              <w:fldChar w:fldCharType="end"/>
            </w:r>
          </w:hyperlink>
        </w:p>
        <w:p w14:paraId="3AE9B402" w14:textId="1BBD9C99" w:rsidR="002B0652" w:rsidRDefault="002B0652">
          <w:pPr>
            <w:pStyle w:val="TOC3"/>
            <w:tabs>
              <w:tab w:val="right" w:leader="dot" w:pos="7927"/>
            </w:tabs>
            <w:rPr>
              <w:rFonts w:asciiTheme="minorHAnsi" w:eastAsiaTheme="minorEastAsia" w:hAnsiTheme="minorHAnsi"/>
              <w:noProof/>
              <w:sz w:val="22"/>
            </w:rPr>
          </w:pPr>
          <w:hyperlink w:anchor="_Toc23552376" w:history="1">
            <w:r w:rsidRPr="00845540">
              <w:rPr>
                <w:rStyle w:val="Hyperlink"/>
                <w:noProof/>
              </w:rPr>
              <w:t>4.6.4 History Login</w:t>
            </w:r>
            <w:r>
              <w:rPr>
                <w:noProof/>
                <w:webHidden/>
              </w:rPr>
              <w:tab/>
            </w:r>
            <w:r>
              <w:rPr>
                <w:noProof/>
                <w:webHidden/>
              </w:rPr>
              <w:fldChar w:fldCharType="begin"/>
            </w:r>
            <w:r>
              <w:rPr>
                <w:noProof/>
                <w:webHidden/>
              </w:rPr>
              <w:instrText xml:space="preserve"> PAGEREF _Toc23552376 \h </w:instrText>
            </w:r>
            <w:r>
              <w:rPr>
                <w:noProof/>
                <w:webHidden/>
              </w:rPr>
            </w:r>
            <w:r>
              <w:rPr>
                <w:noProof/>
                <w:webHidden/>
              </w:rPr>
              <w:fldChar w:fldCharType="separate"/>
            </w:r>
            <w:r>
              <w:rPr>
                <w:noProof/>
                <w:webHidden/>
              </w:rPr>
              <w:t>33</w:t>
            </w:r>
            <w:r>
              <w:rPr>
                <w:noProof/>
                <w:webHidden/>
              </w:rPr>
              <w:fldChar w:fldCharType="end"/>
            </w:r>
          </w:hyperlink>
        </w:p>
        <w:p w14:paraId="32AB78BC" w14:textId="5DB874E1" w:rsidR="002B0652" w:rsidRDefault="002B0652">
          <w:pPr>
            <w:pStyle w:val="TOC3"/>
            <w:tabs>
              <w:tab w:val="right" w:leader="dot" w:pos="7927"/>
            </w:tabs>
            <w:rPr>
              <w:rFonts w:asciiTheme="minorHAnsi" w:eastAsiaTheme="minorEastAsia" w:hAnsiTheme="minorHAnsi"/>
              <w:noProof/>
              <w:sz w:val="22"/>
            </w:rPr>
          </w:pPr>
          <w:hyperlink w:anchor="_Toc23552377" w:history="1">
            <w:r w:rsidRPr="00845540">
              <w:rPr>
                <w:rStyle w:val="Hyperlink"/>
                <w:noProof/>
              </w:rPr>
              <w:t xml:space="preserve">4.6.5 Lihat Data </w:t>
            </w:r>
            <w:r w:rsidRPr="00845540">
              <w:rPr>
                <w:rStyle w:val="Hyperlink"/>
                <w:i/>
                <w:noProof/>
              </w:rPr>
              <w:t>History</w:t>
            </w:r>
            <w:r w:rsidRPr="00845540">
              <w:rPr>
                <w:rStyle w:val="Hyperlink"/>
                <w:noProof/>
              </w:rPr>
              <w:t xml:space="preserve"> Aktuator</w:t>
            </w:r>
            <w:r>
              <w:rPr>
                <w:noProof/>
                <w:webHidden/>
              </w:rPr>
              <w:tab/>
            </w:r>
            <w:r>
              <w:rPr>
                <w:noProof/>
                <w:webHidden/>
              </w:rPr>
              <w:fldChar w:fldCharType="begin"/>
            </w:r>
            <w:r>
              <w:rPr>
                <w:noProof/>
                <w:webHidden/>
              </w:rPr>
              <w:instrText xml:space="preserve"> PAGEREF _Toc23552377 \h </w:instrText>
            </w:r>
            <w:r>
              <w:rPr>
                <w:noProof/>
                <w:webHidden/>
              </w:rPr>
            </w:r>
            <w:r>
              <w:rPr>
                <w:noProof/>
                <w:webHidden/>
              </w:rPr>
              <w:fldChar w:fldCharType="separate"/>
            </w:r>
            <w:r>
              <w:rPr>
                <w:noProof/>
                <w:webHidden/>
              </w:rPr>
              <w:t>33</w:t>
            </w:r>
            <w:r>
              <w:rPr>
                <w:noProof/>
                <w:webHidden/>
              </w:rPr>
              <w:fldChar w:fldCharType="end"/>
            </w:r>
          </w:hyperlink>
        </w:p>
        <w:p w14:paraId="77438D20" w14:textId="3485DB75" w:rsidR="002B0652" w:rsidRDefault="002B0652">
          <w:pPr>
            <w:pStyle w:val="TOC3"/>
            <w:tabs>
              <w:tab w:val="right" w:leader="dot" w:pos="7927"/>
            </w:tabs>
            <w:rPr>
              <w:rFonts w:asciiTheme="minorHAnsi" w:eastAsiaTheme="minorEastAsia" w:hAnsiTheme="minorHAnsi"/>
              <w:noProof/>
              <w:sz w:val="22"/>
            </w:rPr>
          </w:pPr>
          <w:hyperlink w:anchor="_Toc23552378" w:history="1">
            <w:r w:rsidRPr="00845540">
              <w:rPr>
                <w:rStyle w:val="Hyperlink"/>
                <w:noProof/>
              </w:rPr>
              <w:t xml:space="preserve">4.6.6 Lihat Data </w:t>
            </w:r>
            <w:r w:rsidRPr="00845540">
              <w:rPr>
                <w:rStyle w:val="Hyperlink"/>
                <w:i/>
                <w:noProof/>
              </w:rPr>
              <w:t>History Tracker</w:t>
            </w:r>
            <w:r>
              <w:rPr>
                <w:noProof/>
                <w:webHidden/>
              </w:rPr>
              <w:tab/>
            </w:r>
            <w:r>
              <w:rPr>
                <w:noProof/>
                <w:webHidden/>
              </w:rPr>
              <w:fldChar w:fldCharType="begin"/>
            </w:r>
            <w:r>
              <w:rPr>
                <w:noProof/>
                <w:webHidden/>
              </w:rPr>
              <w:instrText xml:space="preserve"> PAGEREF _Toc23552378 \h </w:instrText>
            </w:r>
            <w:r>
              <w:rPr>
                <w:noProof/>
                <w:webHidden/>
              </w:rPr>
            </w:r>
            <w:r>
              <w:rPr>
                <w:noProof/>
                <w:webHidden/>
              </w:rPr>
              <w:fldChar w:fldCharType="separate"/>
            </w:r>
            <w:r>
              <w:rPr>
                <w:noProof/>
                <w:webHidden/>
              </w:rPr>
              <w:t>34</w:t>
            </w:r>
            <w:r>
              <w:rPr>
                <w:noProof/>
                <w:webHidden/>
              </w:rPr>
              <w:fldChar w:fldCharType="end"/>
            </w:r>
          </w:hyperlink>
        </w:p>
        <w:p w14:paraId="7589F3BE" w14:textId="31AEA76C" w:rsidR="002B0652" w:rsidRDefault="002B0652">
          <w:pPr>
            <w:pStyle w:val="TOC3"/>
            <w:tabs>
              <w:tab w:val="right" w:leader="dot" w:pos="7927"/>
            </w:tabs>
            <w:rPr>
              <w:rFonts w:asciiTheme="minorHAnsi" w:eastAsiaTheme="minorEastAsia" w:hAnsiTheme="minorHAnsi"/>
              <w:noProof/>
              <w:sz w:val="22"/>
            </w:rPr>
          </w:pPr>
          <w:hyperlink w:anchor="_Toc23552379" w:history="1">
            <w:r w:rsidRPr="00845540">
              <w:rPr>
                <w:rStyle w:val="Hyperlink"/>
                <w:noProof/>
              </w:rPr>
              <w:t>4.6.7 Lihat Grafik Sensor</w:t>
            </w:r>
            <w:r>
              <w:rPr>
                <w:noProof/>
                <w:webHidden/>
              </w:rPr>
              <w:tab/>
            </w:r>
            <w:r>
              <w:rPr>
                <w:noProof/>
                <w:webHidden/>
              </w:rPr>
              <w:fldChar w:fldCharType="begin"/>
            </w:r>
            <w:r>
              <w:rPr>
                <w:noProof/>
                <w:webHidden/>
              </w:rPr>
              <w:instrText xml:space="preserve"> PAGEREF _Toc23552379 \h </w:instrText>
            </w:r>
            <w:r>
              <w:rPr>
                <w:noProof/>
                <w:webHidden/>
              </w:rPr>
            </w:r>
            <w:r>
              <w:rPr>
                <w:noProof/>
                <w:webHidden/>
              </w:rPr>
              <w:fldChar w:fldCharType="separate"/>
            </w:r>
            <w:r>
              <w:rPr>
                <w:noProof/>
                <w:webHidden/>
              </w:rPr>
              <w:t>34</w:t>
            </w:r>
            <w:r>
              <w:rPr>
                <w:noProof/>
                <w:webHidden/>
              </w:rPr>
              <w:fldChar w:fldCharType="end"/>
            </w:r>
          </w:hyperlink>
        </w:p>
        <w:p w14:paraId="4858A840" w14:textId="58077C93" w:rsidR="002B0652" w:rsidRDefault="002B0652">
          <w:pPr>
            <w:pStyle w:val="TOC3"/>
            <w:tabs>
              <w:tab w:val="right" w:leader="dot" w:pos="7927"/>
            </w:tabs>
            <w:rPr>
              <w:rFonts w:asciiTheme="minorHAnsi" w:eastAsiaTheme="minorEastAsia" w:hAnsiTheme="minorHAnsi"/>
              <w:noProof/>
              <w:sz w:val="22"/>
            </w:rPr>
          </w:pPr>
          <w:hyperlink w:anchor="_Toc23552380" w:history="1">
            <w:r w:rsidRPr="00845540">
              <w:rPr>
                <w:rStyle w:val="Hyperlink"/>
                <w:noProof/>
              </w:rPr>
              <w:t xml:space="preserve">4.6.8 Lihat Nilai </w:t>
            </w:r>
            <w:r w:rsidRPr="00845540">
              <w:rPr>
                <w:rStyle w:val="Hyperlink"/>
                <w:i/>
                <w:noProof/>
              </w:rPr>
              <w:t>Setpoint</w:t>
            </w:r>
            <w:r>
              <w:rPr>
                <w:noProof/>
                <w:webHidden/>
              </w:rPr>
              <w:tab/>
            </w:r>
            <w:r>
              <w:rPr>
                <w:noProof/>
                <w:webHidden/>
              </w:rPr>
              <w:fldChar w:fldCharType="begin"/>
            </w:r>
            <w:r>
              <w:rPr>
                <w:noProof/>
                <w:webHidden/>
              </w:rPr>
              <w:instrText xml:space="preserve"> PAGEREF _Toc23552380 \h </w:instrText>
            </w:r>
            <w:r>
              <w:rPr>
                <w:noProof/>
                <w:webHidden/>
              </w:rPr>
            </w:r>
            <w:r>
              <w:rPr>
                <w:noProof/>
                <w:webHidden/>
              </w:rPr>
              <w:fldChar w:fldCharType="separate"/>
            </w:r>
            <w:r>
              <w:rPr>
                <w:noProof/>
                <w:webHidden/>
              </w:rPr>
              <w:t>34</w:t>
            </w:r>
            <w:r>
              <w:rPr>
                <w:noProof/>
                <w:webHidden/>
              </w:rPr>
              <w:fldChar w:fldCharType="end"/>
            </w:r>
          </w:hyperlink>
        </w:p>
        <w:p w14:paraId="0C3B6C34" w14:textId="5934F987" w:rsidR="002B0652" w:rsidRDefault="002B0652">
          <w:pPr>
            <w:pStyle w:val="TOC3"/>
            <w:tabs>
              <w:tab w:val="right" w:leader="dot" w:pos="7927"/>
            </w:tabs>
            <w:rPr>
              <w:rFonts w:asciiTheme="minorHAnsi" w:eastAsiaTheme="minorEastAsia" w:hAnsiTheme="minorHAnsi"/>
              <w:noProof/>
              <w:sz w:val="22"/>
            </w:rPr>
          </w:pPr>
          <w:hyperlink w:anchor="_Toc23552381" w:history="1">
            <w:r w:rsidRPr="00845540">
              <w:rPr>
                <w:rStyle w:val="Hyperlink"/>
                <w:noProof/>
              </w:rPr>
              <w:t>4.6.9 Lihat Grafik</w:t>
            </w:r>
            <w:r w:rsidRPr="00845540">
              <w:rPr>
                <w:rStyle w:val="Hyperlink"/>
                <w:i/>
                <w:noProof/>
              </w:rPr>
              <w:t xml:space="preserve"> Tracker</w:t>
            </w:r>
            <w:r>
              <w:rPr>
                <w:noProof/>
                <w:webHidden/>
              </w:rPr>
              <w:tab/>
            </w:r>
            <w:r>
              <w:rPr>
                <w:noProof/>
                <w:webHidden/>
              </w:rPr>
              <w:fldChar w:fldCharType="begin"/>
            </w:r>
            <w:r>
              <w:rPr>
                <w:noProof/>
                <w:webHidden/>
              </w:rPr>
              <w:instrText xml:space="preserve"> PAGEREF _Toc23552381 \h </w:instrText>
            </w:r>
            <w:r>
              <w:rPr>
                <w:noProof/>
                <w:webHidden/>
              </w:rPr>
            </w:r>
            <w:r>
              <w:rPr>
                <w:noProof/>
                <w:webHidden/>
              </w:rPr>
              <w:fldChar w:fldCharType="separate"/>
            </w:r>
            <w:r>
              <w:rPr>
                <w:noProof/>
                <w:webHidden/>
              </w:rPr>
              <w:t>35</w:t>
            </w:r>
            <w:r>
              <w:rPr>
                <w:noProof/>
                <w:webHidden/>
              </w:rPr>
              <w:fldChar w:fldCharType="end"/>
            </w:r>
          </w:hyperlink>
        </w:p>
        <w:p w14:paraId="5EB2CF45" w14:textId="30A73BA4" w:rsidR="002B0652" w:rsidRDefault="002B0652">
          <w:pPr>
            <w:pStyle w:val="TOC3"/>
            <w:tabs>
              <w:tab w:val="right" w:leader="dot" w:pos="7927"/>
            </w:tabs>
            <w:rPr>
              <w:rFonts w:asciiTheme="minorHAnsi" w:eastAsiaTheme="minorEastAsia" w:hAnsiTheme="minorHAnsi"/>
              <w:noProof/>
              <w:sz w:val="22"/>
            </w:rPr>
          </w:pPr>
          <w:hyperlink w:anchor="_Toc23552382" w:history="1">
            <w:r w:rsidRPr="00845540">
              <w:rPr>
                <w:rStyle w:val="Hyperlink"/>
                <w:noProof/>
              </w:rPr>
              <w:t>4.6.10 Lihat Grafik</w:t>
            </w:r>
            <w:r w:rsidRPr="00845540">
              <w:rPr>
                <w:rStyle w:val="Hyperlink"/>
                <w:i/>
                <w:noProof/>
              </w:rPr>
              <w:t xml:space="preserve"> </w:t>
            </w:r>
            <w:r w:rsidRPr="00845540">
              <w:rPr>
                <w:rStyle w:val="Hyperlink"/>
                <w:noProof/>
              </w:rPr>
              <w:t>Aktuator</w:t>
            </w:r>
            <w:r>
              <w:rPr>
                <w:noProof/>
                <w:webHidden/>
              </w:rPr>
              <w:tab/>
            </w:r>
            <w:r>
              <w:rPr>
                <w:noProof/>
                <w:webHidden/>
              </w:rPr>
              <w:fldChar w:fldCharType="begin"/>
            </w:r>
            <w:r>
              <w:rPr>
                <w:noProof/>
                <w:webHidden/>
              </w:rPr>
              <w:instrText xml:space="preserve"> PAGEREF _Toc23552382 \h </w:instrText>
            </w:r>
            <w:r>
              <w:rPr>
                <w:noProof/>
                <w:webHidden/>
              </w:rPr>
            </w:r>
            <w:r>
              <w:rPr>
                <w:noProof/>
                <w:webHidden/>
              </w:rPr>
              <w:fldChar w:fldCharType="separate"/>
            </w:r>
            <w:r>
              <w:rPr>
                <w:noProof/>
                <w:webHidden/>
              </w:rPr>
              <w:t>35</w:t>
            </w:r>
            <w:r>
              <w:rPr>
                <w:noProof/>
                <w:webHidden/>
              </w:rPr>
              <w:fldChar w:fldCharType="end"/>
            </w:r>
          </w:hyperlink>
        </w:p>
        <w:p w14:paraId="0CC675BE" w14:textId="142555CD" w:rsidR="002B0652" w:rsidRDefault="002B0652">
          <w:pPr>
            <w:pStyle w:val="TOC3"/>
            <w:tabs>
              <w:tab w:val="right" w:leader="dot" w:pos="7927"/>
            </w:tabs>
            <w:rPr>
              <w:rFonts w:asciiTheme="minorHAnsi" w:eastAsiaTheme="minorEastAsia" w:hAnsiTheme="minorHAnsi"/>
              <w:noProof/>
              <w:sz w:val="22"/>
            </w:rPr>
          </w:pPr>
          <w:hyperlink w:anchor="_Toc23552383" w:history="1">
            <w:r w:rsidRPr="00845540">
              <w:rPr>
                <w:rStyle w:val="Hyperlink"/>
                <w:noProof/>
              </w:rPr>
              <w:t>4.6.11 Log out</w:t>
            </w:r>
            <w:r>
              <w:rPr>
                <w:noProof/>
                <w:webHidden/>
              </w:rPr>
              <w:tab/>
            </w:r>
            <w:r>
              <w:rPr>
                <w:noProof/>
                <w:webHidden/>
              </w:rPr>
              <w:fldChar w:fldCharType="begin"/>
            </w:r>
            <w:r>
              <w:rPr>
                <w:noProof/>
                <w:webHidden/>
              </w:rPr>
              <w:instrText xml:space="preserve"> PAGEREF _Toc23552383 \h </w:instrText>
            </w:r>
            <w:r>
              <w:rPr>
                <w:noProof/>
                <w:webHidden/>
              </w:rPr>
            </w:r>
            <w:r>
              <w:rPr>
                <w:noProof/>
                <w:webHidden/>
              </w:rPr>
              <w:fldChar w:fldCharType="separate"/>
            </w:r>
            <w:r>
              <w:rPr>
                <w:noProof/>
                <w:webHidden/>
              </w:rPr>
              <w:t>35</w:t>
            </w:r>
            <w:r>
              <w:rPr>
                <w:noProof/>
                <w:webHidden/>
              </w:rPr>
              <w:fldChar w:fldCharType="end"/>
            </w:r>
          </w:hyperlink>
        </w:p>
        <w:p w14:paraId="349FAE2D" w14:textId="06B8891B" w:rsidR="002B0652" w:rsidRDefault="002B0652">
          <w:pPr>
            <w:pStyle w:val="TOC2"/>
            <w:tabs>
              <w:tab w:val="right" w:leader="dot" w:pos="7927"/>
            </w:tabs>
            <w:rPr>
              <w:rFonts w:asciiTheme="minorHAnsi" w:eastAsiaTheme="minorEastAsia" w:hAnsiTheme="minorHAnsi"/>
              <w:noProof/>
              <w:sz w:val="22"/>
            </w:rPr>
          </w:pPr>
          <w:hyperlink w:anchor="_Toc23552384" w:history="1">
            <w:r w:rsidRPr="00845540">
              <w:rPr>
                <w:rStyle w:val="Hyperlink"/>
                <w:noProof/>
              </w:rPr>
              <w:t>4.7</w:t>
            </w:r>
            <w:r w:rsidRPr="00845540">
              <w:rPr>
                <w:rStyle w:val="Hyperlink"/>
                <w:i/>
                <w:noProof/>
              </w:rPr>
              <w:t xml:space="preserve"> Entity Relationship Diagram</w:t>
            </w:r>
            <w:r w:rsidRPr="00845540">
              <w:rPr>
                <w:rStyle w:val="Hyperlink"/>
                <w:noProof/>
              </w:rPr>
              <w:t xml:space="preserve"> (ERD)</w:t>
            </w:r>
            <w:r>
              <w:rPr>
                <w:noProof/>
                <w:webHidden/>
              </w:rPr>
              <w:tab/>
            </w:r>
            <w:r>
              <w:rPr>
                <w:noProof/>
                <w:webHidden/>
              </w:rPr>
              <w:fldChar w:fldCharType="begin"/>
            </w:r>
            <w:r>
              <w:rPr>
                <w:noProof/>
                <w:webHidden/>
              </w:rPr>
              <w:instrText xml:space="preserve"> PAGEREF _Toc23552384 \h </w:instrText>
            </w:r>
            <w:r>
              <w:rPr>
                <w:noProof/>
                <w:webHidden/>
              </w:rPr>
            </w:r>
            <w:r>
              <w:rPr>
                <w:noProof/>
                <w:webHidden/>
              </w:rPr>
              <w:fldChar w:fldCharType="separate"/>
            </w:r>
            <w:r>
              <w:rPr>
                <w:noProof/>
                <w:webHidden/>
              </w:rPr>
              <w:t>36</w:t>
            </w:r>
            <w:r>
              <w:rPr>
                <w:noProof/>
                <w:webHidden/>
              </w:rPr>
              <w:fldChar w:fldCharType="end"/>
            </w:r>
          </w:hyperlink>
        </w:p>
        <w:p w14:paraId="6CE9B801" w14:textId="1F200B39" w:rsidR="002B0652" w:rsidRDefault="002B0652">
          <w:pPr>
            <w:pStyle w:val="TOC2"/>
            <w:tabs>
              <w:tab w:val="right" w:leader="dot" w:pos="7927"/>
            </w:tabs>
            <w:rPr>
              <w:rFonts w:asciiTheme="minorHAnsi" w:eastAsiaTheme="minorEastAsia" w:hAnsiTheme="minorHAnsi"/>
              <w:noProof/>
              <w:sz w:val="22"/>
            </w:rPr>
          </w:pPr>
          <w:hyperlink w:anchor="_Toc23552385" w:history="1">
            <w:r w:rsidRPr="00845540">
              <w:rPr>
                <w:rStyle w:val="Hyperlink"/>
                <w:noProof/>
              </w:rPr>
              <w:t>4.8</w:t>
            </w:r>
            <w:r w:rsidRPr="00845540">
              <w:rPr>
                <w:rStyle w:val="Hyperlink"/>
                <w:i/>
                <w:noProof/>
              </w:rPr>
              <w:t xml:space="preserve"> Class Diagram</w:t>
            </w:r>
            <w:r>
              <w:rPr>
                <w:noProof/>
                <w:webHidden/>
              </w:rPr>
              <w:tab/>
            </w:r>
            <w:r>
              <w:rPr>
                <w:noProof/>
                <w:webHidden/>
              </w:rPr>
              <w:fldChar w:fldCharType="begin"/>
            </w:r>
            <w:r>
              <w:rPr>
                <w:noProof/>
                <w:webHidden/>
              </w:rPr>
              <w:instrText xml:space="preserve"> PAGEREF _Toc23552385 \h </w:instrText>
            </w:r>
            <w:r>
              <w:rPr>
                <w:noProof/>
                <w:webHidden/>
              </w:rPr>
            </w:r>
            <w:r>
              <w:rPr>
                <w:noProof/>
                <w:webHidden/>
              </w:rPr>
              <w:fldChar w:fldCharType="separate"/>
            </w:r>
            <w:r>
              <w:rPr>
                <w:noProof/>
                <w:webHidden/>
              </w:rPr>
              <w:t>36</w:t>
            </w:r>
            <w:r>
              <w:rPr>
                <w:noProof/>
                <w:webHidden/>
              </w:rPr>
              <w:fldChar w:fldCharType="end"/>
            </w:r>
          </w:hyperlink>
        </w:p>
        <w:p w14:paraId="5D44FF63" w14:textId="517D7857" w:rsidR="002B0652" w:rsidRDefault="002B0652">
          <w:pPr>
            <w:pStyle w:val="TOC2"/>
            <w:tabs>
              <w:tab w:val="right" w:leader="dot" w:pos="7927"/>
            </w:tabs>
            <w:rPr>
              <w:rFonts w:asciiTheme="minorHAnsi" w:eastAsiaTheme="minorEastAsia" w:hAnsiTheme="minorHAnsi"/>
              <w:noProof/>
              <w:sz w:val="22"/>
            </w:rPr>
          </w:pPr>
          <w:hyperlink w:anchor="_Toc23552386" w:history="1">
            <w:r w:rsidRPr="00845540">
              <w:rPr>
                <w:rStyle w:val="Hyperlink"/>
                <w:noProof/>
              </w:rPr>
              <w:t xml:space="preserve">4.9 Desain </w:t>
            </w:r>
            <w:r w:rsidRPr="00845540">
              <w:rPr>
                <w:rStyle w:val="Hyperlink"/>
                <w:i/>
                <w:noProof/>
              </w:rPr>
              <w:t xml:space="preserve">User Interface </w:t>
            </w:r>
            <w:r w:rsidRPr="00845540">
              <w:rPr>
                <w:rStyle w:val="Hyperlink"/>
                <w:noProof/>
              </w:rPr>
              <w:t>(UI)</w:t>
            </w:r>
            <w:r>
              <w:rPr>
                <w:noProof/>
                <w:webHidden/>
              </w:rPr>
              <w:tab/>
            </w:r>
            <w:r>
              <w:rPr>
                <w:noProof/>
                <w:webHidden/>
              </w:rPr>
              <w:fldChar w:fldCharType="begin"/>
            </w:r>
            <w:r>
              <w:rPr>
                <w:noProof/>
                <w:webHidden/>
              </w:rPr>
              <w:instrText xml:space="preserve"> PAGEREF _Toc23552386 \h </w:instrText>
            </w:r>
            <w:r>
              <w:rPr>
                <w:noProof/>
                <w:webHidden/>
              </w:rPr>
            </w:r>
            <w:r>
              <w:rPr>
                <w:noProof/>
                <w:webHidden/>
              </w:rPr>
              <w:fldChar w:fldCharType="separate"/>
            </w:r>
            <w:r>
              <w:rPr>
                <w:noProof/>
                <w:webHidden/>
              </w:rPr>
              <w:t>37</w:t>
            </w:r>
            <w:r>
              <w:rPr>
                <w:noProof/>
                <w:webHidden/>
              </w:rPr>
              <w:fldChar w:fldCharType="end"/>
            </w:r>
          </w:hyperlink>
        </w:p>
        <w:p w14:paraId="3B067113" w14:textId="62DF9093" w:rsidR="002B0652" w:rsidRDefault="002B0652">
          <w:pPr>
            <w:pStyle w:val="TOC3"/>
            <w:tabs>
              <w:tab w:val="right" w:leader="dot" w:pos="7927"/>
            </w:tabs>
            <w:rPr>
              <w:rFonts w:asciiTheme="minorHAnsi" w:eastAsiaTheme="minorEastAsia" w:hAnsiTheme="minorHAnsi"/>
              <w:noProof/>
              <w:sz w:val="22"/>
            </w:rPr>
          </w:pPr>
          <w:hyperlink w:anchor="_Toc23552387" w:history="1">
            <w:r w:rsidRPr="00845540">
              <w:rPr>
                <w:rStyle w:val="Hyperlink"/>
                <w:noProof/>
              </w:rPr>
              <w:t>4.9.1</w:t>
            </w:r>
            <w:r w:rsidRPr="00845540">
              <w:rPr>
                <w:rStyle w:val="Hyperlink"/>
                <w:i/>
                <w:noProof/>
              </w:rPr>
              <w:t xml:space="preserve"> User Interface Log In</w:t>
            </w:r>
            <w:r>
              <w:rPr>
                <w:noProof/>
                <w:webHidden/>
              </w:rPr>
              <w:tab/>
            </w:r>
            <w:r>
              <w:rPr>
                <w:noProof/>
                <w:webHidden/>
              </w:rPr>
              <w:fldChar w:fldCharType="begin"/>
            </w:r>
            <w:r>
              <w:rPr>
                <w:noProof/>
                <w:webHidden/>
              </w:rPr>
              <w:instrText xml:space="preserve"> PAGEREF _Toc23552387 \h </w:instrText>
            </w:r>
            <w:r>
              <w:rPr>
                <w:noProof/>
                <w:webHidden/>
              </w:rPr>
            </w:r>
            <w:r>
              <w:rPr>
                <w:noProof/>
                <w:webHidden/>
              </w:rPr>
              <w:fldChar w:fldCharType="separate"/>
            </w:r>
            <w:r>
              <w:rPr>
                <w:noProof/>
                <w:webHidden/>
              </w:rPr>
              <w:t>37</w:t>
            </w:r>
            <w:r>
              <w:rPr>
                <w:noProof/>
                <w:webHidden/>
              </w:rPr>
              <w:fldChar w:fldCharType="end"/>
            </w:r>
          </w:hyperlink>
        </w:p>
        <w:p w14:paraId="012CC644" w14:textId="31E2B71A" w:rsidR="002B0652" w:rsidRDefault="002B0652">
          <w:pPr>
            <w:pStyle w:val="TOC3"/>
            <w:tabs>
              <w:tab w:val="right" w:leader="dot" w:pos="7927"/>
            </w:tabs>
            <w:rPr>
              <w:rFonts w:asciiTheme="minorHAnsi" w:eastAsiaTheme="minorEastAsia" w:hAnsiTheme="minorHAnsi"/>
              <w:noProof/>
              <w:sz w:val="22"/>
            </w:rPr>
          </w:pPr>
          <w:hyperlink w:anchor="_Toc23552388" w:history="1">
            <w:r w:rsidRPr="00845540">
              <w:rPr>
                <w:rStyle w:val="Hyperlink"/>
                <w:noProof/>
              </w:rPr>
              <w:t>4.9.2</w:t>
            </w:r>
            <w:r w:rsidRPr="00845540">
              <w:rPr>
                <w:rStyle w:val="Hyperlink"/>
                <w:i/>
                <w:noProof/>
              </w:rPr>
              <w:t xml:space="preserve"> User Interface</w:t>
            </w:r>
            <w:r w:rsidRPr="00845540">
              <w:rPr>
                <w:rStyle w:val="Hyperlink"/>
                <w:noProof/>
              </w:rPr>
              <w:t xml:space="preserve"> Tambah User</w:t>
            </w:r>
            <w:r>
              <w:rPr>
                <w:noProof/>
                <w:webHidden/>
              </w:rPr>
              <w:tab/>
            </w:r>
            <w:r>
              <w:rPr>
                <w:noProof/>
                <w:webHidden/>
              </w:rPr>
              <w:fldChar w:fldCharType="begin"/>
            </w:r>
            <w:r>
              <w:rPr>
                <w:noProof/>
                <w:webHidden/>
              </w:rPr>
              <w:instrText xml:space="preserve"> PAGEREF _Toc23552388 \h </w:instrText>
            </w:r>
            <w:r>
              <w:rPr>
                <w:noProof/>
                <w:webHidden/>
              </w:rPr>
            </w:r>
            <w:r>
              <w:rPr>
                <w:noProof/>
                <w:webHidden/>
              </w:rPr>
              <w:fldChar w:fldCharType="separate"/>
            </w:r>
            <w:r>
              <w:rPr>
                <w:noProof/>
                <w:webHidden/>
              </w:rPr>
              <w:t>38</w:t>
            </w:r>
            <w:r>
              <w:rPr>
                <w:noProof/>
                <w:webHidden/>
              </w:rPr>
              <w:fldChar w:fldCharType="end"/>
            </w:r>
          </w:hyperlink>
        </w:p>
        <w:p w14:paraId="2DBEC272" w14:textId="2184424D" w:rsidR="002B0652" w:rsidRDefault="002B0652">
          <w:pPr>
            <w:pStyle w:val="TOC3"/>
            <w:tabs>
              <w:tab w:val="right" w:leader="dot" w:pos="7927"/>
            </w:tabs>
            <w:rPr>
              <w:rFonts w:asciiTheme="minorHAnsi" w:eastAsiaTheme="minorEastAsia" w:hAnsiTheme="minorHAnsi"/>
              <w:noProof/>
              <w:sz w:val="22"/>
            </w:rPr>
          </w:pPr>
          <w:hyperlink w:anchor="_Toc23552389" w:history="1">
            <w:r w:rsidRPr="00845540">
              <w:rPr>
                <w:rStyle w:val="Hyperlink"/>
                <w:noProof/>
              </w:rPr>
              <w:t>4.9.3</w:t>
            </w:r>
            <w:r w:rsidRPr="00845540">
              <w:rPr>
                <w:rStyle w:val="Hyperlink"/>
                <w:i/>
                <w:noProof/>
              </w:rPr>
              <w:t xml:space="preserve"> User Interface </w:t>
            </w:r>
            <w:r w:rsidRPr="00845540">
              <w:rPr>
                <w:rStyle w:val="Hyperlink"/>
                <w:noProof/>
              </w:rPr>
              <w:t>Edit User</w:t>
            </w:r>
            <w:r>
              <w:rPr>
                <w:noProof/>
                <w:webHidden/>
              </w:rPr>
              <w:tab/>
            </w:r>
            <w:r>
              <w:rPr>
                <w:noProof/>
                <w:webHidden/>
              </w:rPr>
              <w:fldChar w:fldCharType="begin"/>
            </w:r>
            <w:r>
              <w:rPr>
                <w:noProof/>
                <w:webHidden/>
              </w:rPr>
              <w:instrText xml:space="preserve"> PAGEREF _Toc23552389 \h </w:instrText>
            </w:r>
            <w:r>
              <w:rPr>
                <w:noProof/>
                <w:webHidden/>
              </w:rPr>
            </w:r>
            <w:r>
              <w:rPr>
                <w:noProof/>
                <w:webHidden/>
              </w:rPr>
              <w:fldChar w:fldCharType="separate"/>
            </w:r>
            <w:r>
              <w:rPr>
                <w:noProof/>
                <w:webHidden/>
              </w:rPr>
              <w:t>38</w:t>
            </w:r>
            <w:r>
              <w:rPr>
                <w:noProof/>
                <w:webHidden/>
              </w:rPr>
              <w:fldChar w:fldCharType="end"/>
            </w:r>
          </w:hyperlink>
        </w:p>
        <w:p w14:paraId="0A365B8C" w14:textId="39F4D992" w:rsidR="002B0652" w:rsidRDefault="002B0652">
          <w:pPr>
            <w:pStyle w:val="TOC3"/>
            <w:tabs>
              <w:tab w:val="right" w:leader="dot" w:pos="7927"/>
            </w:tabs>
            <w:rPr>
              <w:rFonts w:asciiTheme="minorHAnsi" w:eastAsiaTheme="minorEastAsia" w:hAnsiTheme="minorHAnsi"/>
              <w:noProof/>
              <w:sz w:val="22"/>
            </w:rPr>
          </w:pPr>
          <w:hyperlink w:anchor="_Toc23552390" w:history="1">
            <w:r w:rsidRPr="00845540">
              <w:rPr>
                <w:rStyle w:val="Hyperlink"/>
                <w:noProof/>
              </w:rPr>
              <w:t>4.9.4</w:t>
            </w:r>
            <w:r w:rsidRPr="00845540">
              <w:rPr>
                <w:rStyle w:val="Hyperlink"/>
                <w:i/>
                <w:noProof/>
              </w:rPr>
              <w:t xml:space="preserve"> User Interface History Log in</w:t>
            </w:r>
            <w:r>
              <w:rPr>
                <w:noProof/>
                <w:webHidden/>
              </w:rPr>
              <w:tab/>
            </w:r>
            <w:r>
              <w:rPr>
                <w:noProof/>
                <w:webHidden/>
              </w:rPr>
              <w:fldChar w:fldCharType="begin"/>
            </w:r>
            <w:r>
              <w:rPr>
                <w:noProof/>
                <w:webHidden/>
              </w:rPr>
              <w:instrText xml:space="preserve"> PAGEREF _Toc23552390 \h </w:instrText>
            </w:r>
            <w:r>
              <w:rPr>
                <w:noProof/>
                <w:webHidden/>
              </w:rPr>
            </w:r>
            <w:r>
              <w:rPr>
                <w:noProof/>
                <w:webHidden/>
              </w:rPr>
              <w:fldChar w:fldCharType="separate"/>
            </w:r>
            <w:r>
              <w:rPr>
                <w:noProof/>
                <w:webHidden/>
              </w:rPr>
              <w:t>38</w:t>
            </w:r>
            <w:r>
              <w:rPr>
                <w:noProof/>
                <w:webHidden/>
              </w:rPr>
              <w:fldChar w:fldCharType="end"/>
            </w:r>
          </w:hyperlink>
        </w:p>
        <w:p w14:paraId="6262B774" w14:textId="6A9BC3D8" w:rsidR="002B0652" w:rsidRDefault="002B0652">
          <w:pPr>
            <w:pStyle w:val="TOC3"/>
            <w:tabs>
              <w:tab w:val="right" w:leader="dot" w:pos="7927"/>
            </w:tabs>
            <w:rPr>
              <w:rFonts w:asciiTheme="minorHAnsi" w:eastAsiaTheme="minorEastAsia" w:hAnsiTheme="minorHAnsi"/>
              <w:noProof/>
              <w:sz w:val="22"/>
            </w:rPr>
          </w:pPr>
          <w:hyperlink w:anchor="_Toc23552391" w:history="1">
            <w:r w:rsidRPr="00845540">
              <w:rPr>
                <w:rStyle w:val="Hyperlink"/>
                <w:noProof/>
              </w:rPr>
              <w:t>4.9.5</w:t>
            </w:r>
            <w:r w:rsidRPr="00845540">
              <w:rPr>
                <w:rStyle w:val="Hyperlink"/>
                <w:i/>
                <w:noProof/>
              </w:rPr>
              <w:t xml:space="preserve"> User Interface History Tracker</w:t>
            </w:r>
            <w:r>
              <w:rPr>
                <w:noProof/>
                <w:webHidden/>
              </w:rPr>
              <w:tab/>
            </w:r>
            <w:r>
              <w:rPr>
                <w:noProof/>
                <w:webHidden/>
              </w:rPr>
              <w:fldChar w:fldCharType="begin"/>
            </w:r>
            <w:r>
              <w:rPr>
                <w:noProof/>
                <w:webHidden/>
              </w:rPr>
              <w:instrText xml:space="preserve"> PAGEREF _Toc23552391 \h </w:instrText>
            </w:r>
            <w:r>
              <w:rPr>
                <w:noProof/>
                <w:webHidden/>
              </w:rPr>
            </w:r>
            <w:r>
              <w:rPr>
                <w:noProof/>
                <w:webHidden/>
              </w:rPr>
              <w:fldChar w:fldCharType="separate"/>
            </w:r>
            <w:r>
              <w:rPr>
                <w:noProof/>
                <w:webHidden/>
              </w:rPr>
              <w:t>38</w:t>
            </w:r>
            <w:r>
              <w:rPr>
                <w:noProof/>
                <w:webHidden/>
              </w:rPr>
              <w:fldChar w:fldCharType="end"/>
            </w:r>
          </w:hyperlink>
        </w:p>
        <w:p w14:paraId="0024B812" w14:textId="67A71A34" w:rsidR="002B0652" w:rsidRDefault="002B0652">
          <w:pPr>
            <w:pStyle w:val="TOC3"/>
            <w:tabs>
              <w:tab w:val="right" w:leader="dot" w:pos="7927"/>
            </w:tabs>
            <w:rPr>
              <w:rFonts w:asciiTheme="minorHAnsi" w:eastAsiaTheme="minorEastAsia" w:hAnsiTheme="minorHAnsi"/>
              <w:noProof/>
              <w:sz w:val="22"/>
            </w:rPr>
          </w:pPr>
          <w:hyperlink w:anchor="_Toc23552392" w:history="1">
            <w:r w:rsidRPr="00845540">
              <w:rPr>
                <w:rStyle w:val="Hyperlink"/>
                <w:noProof/>
              </w:rPr>
              <w:t>4.9.6</w:t>
            </w:r>
            <w:r w:rsidRPr="00845540">
              <w:rPr>
                <w:rStyle w:val="Hyperlink"/>
                <w:i/>
                <w:noProof/>
              </w:rPr>
              <w:t xml:space="preserve"> User Interface History </w:t>
            </w:r>
            <w:r w:rsidRPr="00845540">
              <w:rPr>
                <w:rStyle w:val="Hyperlink"/>
                <w:noProof/>
              </w:rPr>
              <w:t>Aktuator</w:t>
            </w:r>
            <w:r>
              <w:rPr>
                <w:noProof/>
                <w:webHidden/>
              </w:rPr>
              <w:tab/>
            </w:r>
            <w:r>
              <w:rPr>
                <w:noProof/>
                <w:webHidden/>
              </w:rPr>
              <w:fldChar w:fldCharType="begin"/>
            </w:r>
            <w:r>
              <w:rPr>
                <w:noProof/>
                <w:webHidden/>
              </w:rPr>
              <w:instrText xml:space="preserve"> PAGEREF _Toc23552392 \h </w:instrText>
            </w:r>
            <w:r>
              <w:rPr>
                <w:noProof/>
                <w:webHidden/>
              </w:rPr>
            </w:r>
            <w:r>
              <w:rPr>
                <w:noProof/>
                <w:webHidden/>
              </w:rPr>
              <w:fldChar w:fldCharType="separate"/>
            </w:r>
            <w:r>
              <w:rPr>
                <w:noProof/>
                <w:webHidden/>
              </w:rPr>
              <w:t>39</w:t>
            </w:r>
            <w:r>
              <w:rPr>
                <w:noProof/>
                <w:webHidden/>
              </w:rPr>
              <w:fldChar w:fldCharType="end"/>
            </w:r>
          </w:hyperlink>
        </w:p>
        <w:p w14:paraId="1BB63AF2" w14:textId="6A484CF2" w:rsidR="002B0652" w:rsidRDefault="002B0652">
          <w:pPr>
            <w:pStyle w:val="TOC3"/>
            <w:tabs>
              <w:tab w:val="right" w:leader="dot" w:pos="7927"/>
            </w:tabs>
            <w:rPr>
              <w:rFonts w:asciiTheme="minorHAnsi" w:eastAsiaTheme="minorEastAsia" w:hAnsiTheme="minorHAnsi"/>
              <w:noProof/>
              <w:sz w:val="22"/>
            </w:rPr>
          </w:pPr>
          <w:hyperlink w:anchor="_Toc23552393" w:history="1">
            <w:r w:rsidRPr="00845540">
              <w:rPr>
                <w:rStyle w:val="Hyperlink"/>
                <w:noProof/>
              </w:rPr>
              <w:t>4.9.7</w:t>
            </w:r>
            <w:r w:rsidRPr="00845540">
              <w:rPr>
                <w:rStyle w:val="Hyperlink"/>
                <w:i/>
                <w:noProof/>
              </w:rPr>
              <w:t xml:space="preserve"> User Interface </w:t>
            </w:r>
            <w:r w:rsidRPr="00845540">
              <w:rPr>
                <w:rStyle w:val="Hyperlink"/>
                <w:noProof/>
              </w:rPr>
              <w:t>Grafik Sensor</w:t>
            </w:r>
            <w:r>
              <w:rPr>
                <w:noProof/>
                <w:webHidden/>
              </w:rPr>
              <w:tab/>
            </w:r>
            <w:r>
              <w:rPr>
                <w:noProof/>
                <w:webHidden/>
              </w:rPr>
              <w:fldChar w:fldCharType="begin"/>
            </w:r>
            <w:r>
              <w:rPr>
                <w:noProof/>
                <w:webHidden/>
              </w:rPr>
              <w:instrText xml:space="preserve"> PAGEREF _Toc23552393 \h </w:instrText>
            </w:r>
            <w:r>
              <w:rPr>
                <w:noProof/>
                <w:webHidden/>
              </w:rPr>
            </w:r>
            <w:r>
              <w:rPr>
                <w:noProof/>
                <w:webHidden/>
              </w:rPr>
              <w:fldChar w:fldCharType="separate"/>
            </w:r>
            <w:r>
              <w:rPr>
                <w:noProof/>
                <w:webHidden/>
              </w:rPr>
              <w:t>39</w:t>
            </w:r>
            <w:r>
              <w:rPr>
                <w:noProof/>
                <w:webHidden/>
              </w:rPr>
              <w:fldChar w:fldCharType="end"/>
            </w:r>
          </w:hyperlink>
        </w:p>
        <w:p w14:paraId="3900166E" w14:textId="7C4DB2D4" w:rsidR="002B0652" w:rsidRDefault="002B0652">
          <w:pPr>
            <w:pStyle w:val="TOC3"/>
            <w:tabs>
              <w:tab w:val="right" w:leader="dot" w:pos="7927"/>
            </w:tabs>
            <w:rPr>
              <w:rFonts w:asciiTheme="minorHAnsi" w:eastAsiaTheme="minorEastAsia" w:hAnsiTheme="minorHAnsi"/>
              <w:noProof/>
              <w:sz w:val="22"/>
            </w:rPr>
          </w:pPr>
          <w:hyperlink w:anchor="_Toc23552394" w:history="1">
            <w:r w:rsidRPr="00845540">
              <w:rPr>
                <w:rStyle w:val="Hyperlink"/>
                <w:noProof/>
              </w:rPr>
              <w:t>4.9.8</w:t>
            </w:r>
            <w:r w:rsidRPr="00845540">
              <w:rPr>
                <w:rStyle w:val="Hyperlink"/>
                <w:i/>
                <w:noProof/>
              </w:rPr>
              <w:t xml:space="preserve"> User Interface</w:t>
            </w:r>
            <w:r w:rsidRPr="00845540">
              <w:rPr>
                <w:rStyle w:val="Hyperlink"/>
                <w:noProof/>
              </w:rPr>
              <w:t xml:space="preserve"> Nilai </w:t>
            </w:r>
            <w:r w:rsidRPr="00845540">
              <w:rPr>
                <w:rStyle w:val="Hyperlink"/>
                <w:i/>
                <w:noProof/>
              </w:rPr>
              <w:t>Setpoint</w:t>
            </w:r>
            <w:r>
              <w:rPr>
                <w:noProof/>
                <w:webHidden/>
              </w:rPr>
              <w:tab/>
            </w:r>
            <w:r>
              <w:rPr>
                <w:noProof/>
                <w:webHidden/>
              </w:rPr>
              <w:fldChar w:fldCharType="begin"/>
            </w:r>
            <w:r>
              <w:rPr>
                <w:noProof/>
                <w:webHidden/>
              </w:rPr>
              <w:instrText xml:space="preserve"> PAGEREF _Toc23552394 \h </w:instrText>
            </w:r>
            <w:r>
              <w:rPr>
                <w:noProof/>
                <w:webHidden/>
              </w:rPr>
            </w:r>
            <w:r>
              <w:rPr>
                <w:noProof/>
                <w:webHidden/>
              </w:rPr>
              <w:fldChar w:fldCharType="separate"/>
            </w:r>
            <w:r>
              <w:rPr>
                <w:noProof/>
                <w:webHidden/>
              </w:rPr>
              <w:t>39</w:t>
            </w:r>
            <w:r>
              <w:rPr>
                <w:noProof/>
                <w:webHidden/>
              </w:rPr>
              <w:fldChar w:fldCharType="end"/>
            </w:r>
          </w:hyperlink>
        </w:p>
        <w:p w14:paraId="53694AE2" w14:textId="77BC2837" w:rsidR="002B0652" w:rsidRDefault="002B0652">
          <w:pPr>
            <w:pStyle w:val="TOC3"/>
            <w:tabs>
              <w:tab w:val="right" w:leader="dot" w:pos="7927"/>
            </w:tabs>
            <w:rPr>
              <w:rFonts w:asciiTheme="minorHAnsi" w:eastAsiaTheme="minorEastAsia" w:hAnsiTheme="minorHAnsi"/>
              <w:noProof/>
              <w:sz w:val="22"/>
            </w:rPr>
          </w:pPr>
          <w:hyperlink w:anchor="_Toc23552395" w:history="1">
            <w:r w:rsidRPr="00845540">
              <w:rPr>
                <w:rStyle w:val="Hyperlink"/>
                <w:noProof/>
              </w:rPr>
              <w:t>4.9.9</w:t>
            </w:r>
            <w:r w:rsidRPr="00845540">
              <w:rPr>
                <w:rStyle w:val="Hyperlink"/>
                <w:i/>
                <w:noProof/>
              </w:rPr>
              <w:t xml:space="preserve"> User Interface </w:t>
            </w:r>
            <w:r w:rsidRPr="00845540">
              <w:rPr>
                <w:rStyle w:val="Hyperlink"/>
                <w:noProof/>
              </w:rPr>
              <w:t>Grafik</w:t>
            </w:r>
            <w:r w:rsidRPr="00845540">
              <w:rPr>
                <w:rStyle w:val="Hyperlink"/>
                <w:i/>
                <w:noProof/>
              </w:rPr>
              <w:t xml:space="preserve"> Tracker</w:t>
            </w:r>
            <w:r>
              <w:rPr>
                <w:noProof/>
                <w:webHidden/>
              </w:rPr>
              <w:tab/>
            </w:r>
            <w:r>
              <w:rPr>
                <w:noProof/>
                <w:webHidden/>
              </w:rPr>
              <w:fldChar w:fldCharType="begin"/>
            </w:r>
            <w:r>
              <w:rPr>
                <w:noProof/>
                <w:webHidden/>
              </w:rPr>
              <w:instrText xml:space="preserve"> PAGEREF _Toc23552395 \h </w:instrText>
            </w:r>
            <w:r>
              <w:rPr>
                <w:noProof/>
                <w:webHidden/>
              </w:rPr>
            </w:r>
            <w:r>
              <w:rPr>
                <w:noProof/>
                <w:webHidden/>
              </w:rPr>
              <w:fldChar w:fldCharType="separate"/>
            </w:r>
            <w:r>
              <w:rPr>
                <w:noProof/>
                <w:webHidden/>
              </w:rPr>
              <w:t>39</w:t>
            </w:r>
            <w:r>
              <w:rPr>
                <w:noProof/>
                <w:webHidden/>
              </w:rPr>
              <w:fldChar w:fldCharType="end"/>
            </w:r>
          </w:hyperlink>
        </w:p>
        <w:p w14:paraId="096AA08A" w14:textId="4B2CC572" w:rsidR="002B0652" w:rsidRDefault="002B0652">
          <w:pPr>
            <w:pStyle w:val="TOC3"/>
            <w:tabs>
              <w:tab w:val="right" w:leader="dot" w:pos="7927"/>
            </w:tabs>
            <w:rPr>
              <w:rFonts w:asciiTheme="minorHAnsi" w:eastAsiaTheme="minorEastAsia" w:hAnsiTheme="minorHAnsi"/>
              <w:noProof/>
              <w:sz w:val="22"/>
            </w:rPr>
          </w:pPr>
          <w:hyperlink w:anchor="_Toc23552396" w:history="1">
            <w:r w:rsidRPr="00845540">
              <w:rPr>
                <w:rStyle w:val="Hyperlink"/>
                <w:noProof/>
              </w:rPr>
              <w:t>4.9.10</w:t>
            </w:r>
            <w:r w:rsidRPr="00845540">
              <w:rPr>
                <w:rStyle w:val="Hyperlink"/>
                <w:i/>
                <w:noProof/>
              </w:rPr>
              <w:t xml:space="preserve"> User Interface </w:t>
            </w:r>
            <w:r w:rsidRPr="00845540">
              <w:rPr>
                <w:rStyle w:val="Hyperlink"/>
                <w:noProof/>
              </w:rPr>
              <w:t>Grafik Aktuator</w:t>
            </w:r>
            <w:r>
              <w:rPr>
                <w:noProof/>
                <w:webHidden/>
              </w:rPr>
              <w:tab/>
            </w:r>
            <w:r>
              <w:rPr>
                <w:noProof/>
                <w:webHidden/>
              </w:rPr>
              <w:fldChar w:fldCharType="begin"/>
            </w:r>
            <w:r>
              <w:rPr>
                <w:noProof/>
                <w:webHidden/>
              </w:rPr>
              <w:instrText xml:space="preserve"> PAGEREF _Toc23552396 \h </w:instrText>
            </w:r>
            <w:r>
              <w:rPr>
                <w:noProof/>
                <w:webHidden/>
              </w:rPr>
            </w:r>
            <w:r>
              <w:rPr>
                <w:noProof/>
                <w:webHidden/>
              </w:rPr>
              <w:fldChar w:fldCharType="separate"/>
            </w:r>
            <w:r>
              <w:rPr>
                <w:noProof/>
                <w:webHidden/>
              </w:rPr>
              <w:t>39</w:t>
            </w:r>
            <w:r>
              <w:rPr>
                <w:noProof/>
                <w:webHidden/>
              </w:rPr>
              <w:fldChar w:fldCharType="end"/>
            </w:r>
          </w:hyperlink>
        </w:p>
        <w:p w14:paraId="5A9D78D7" w14:textId="46F9C615" w:rsidR="002B0652" w:rsidRDefault="002B0652">
          <w:pPr>
            <w:pStyle w:val="TOC3"/>
            <w:tabs>
              <w:tab w:val="right" w:leader="dot" w:pos="7927"/>
            </w:tabs>
            <w:rPr>
              <w:rFonts w:asciiTheme="minorHAnsi" w:eastAsiaTheme="minorEastAsia" w:hAnsiTheme="minorHAnsi"/>
              <w:noProof/>
              <w:sz w:val="22"/>
            </w:rPr>
          </w:pPr>
          <w:hyperlink w:anchor="_Toc23552397" w:history="1">
            <w:r w:rsidRPr="00845540">
              <w:rPr>
                <w:rStyle w:val="Hyperlink"/>
                <w:noProof/>
              </w:rPr>
              <w:t>4.9.11</w:t>
            </w:r>
            <w:r w:rsidRPr="00845540">
              <w:rPr>
                <w:rStyle w:val="Hyperlink"/>
                <w:i/>
                <w:noProof/>
              </w:rPr>
              <w:t xml:space="preserve"> User Interface Log Out</w:t>
            </w:r>
            <w:r>
              <w:rPr>
                <w:noProof/>
                <w:webHidden/>
              </w:rPr>
              <w:tab/>
            </w:r>
            <w:r>
              <w:rPr>
                <w:noProof/>
                <w:webHidden/>
              </w:rPr>
              <w:fldChar w:fldCharType="begin"/>
            </w:r>
            <w:r>
              <w:rPr>
                <w:noProof/>
                <w:webHidden/>
              </w:rPr>
              <w:instrText xml:space="preserve"> PAGEREF _Toc23552397 \h </w:instrText>
            </w:r>
            <w:r>
              <w:rPr>
                <w:noProof/>
                <w:webHidden/>
              </w:rPr>
            </w:r>
            <w:r>
              <w:rPr>
                <w:noProof/>
                <w:webHidden/>
              </w:rPr>
              <w:fldChar w:fldCharType="separate"/>
            </w:r>
            <w:r>
              <w:rPr>
                <w:noProof/>
                <w:webHidden/>
              </w:rPr>
              <w:t>40</w:t>
            </w:r>
            <w:r>
              <w:rPr>
                <w:noProof/>
                <w:webHidden/>
              </w:rPr>
              <w:fldChar w:fldCharType="end"/>
            </w:r>
          </w:hyperlink>
        </w:p>
        <w:p w14:paraId="6631BE79" w14:textId="6FD35445" w:rsidR="002B0652" w:rsidRDefault="002B0652">
          <w:pPr>
            <w:pStyle w:val="TOC2"/>
            <w:tabs>
              <w:tab w:val="right" w:leader="dot" w:pos="7927"/>
            </w:tabs>
            <w:rPr>
              <w:rFonts w:asciiTheme="minorHAnsi" w:eastAsiaTheme="minorEastAsia" w:hAnsiTheme="minorHAnsi"/>
              <w:noProof/>
              <w:sz w:val="22"/>
            </w:rPr>
          </w:pPr>
          <w:hyperlink w:anchor="_Toc23552398" w:history="1">
            <w:r w:rsidRPr="00845540">
              <w:rPr>
                <w:rStyle w:val="Hyperlink"/>
                <w:noProof/>
              </w:rPr>
              <w:t>4.10 Pengujian Sistem</w:t>
            </w:r>
            <w:r>
              <w:rPr>
                <w:noProof/>
                <w:webHidden/>
              </w:rPr>
              <w:tab/>
            </w:r>
            <w:r>
              <w:rPr>
                <w:noProof/>
                <w:webHidden/>
              </w:rPr>
              <w:fldChar w:fldCharType="begin"/>
            </w:r>
            <w:r>
              <w:rPr>
                <w:noProof/>
                <w:webHidden/>
              </w:rPr>
              <w:instrText xml:space="preserve"> PAGEREF _Toc23552398 \h </w:instrText>
            </w:r>
            <w:r>
              <w:rPr>
                <w:noProof/>
                <w:webHidden/>
              </w:rPr>
            </w:r>
            <w:r>
              <w:rPr>
                <w:noProof/>
                <w:webHidden/>
              </w:rPr>
              <w:fldChar w:fldCharType="separate"/>
            </w:r>
            <w:r>
              <w:rPr>
                <w:noProof/>
                <w:webHidden/>
              </w:rPr>
              <w:t>40</w:t>
            </w:r>
            <w:r>
              <w:rPr>
                <w:noProof/>
                <w:webHidden/>
              </w:rPr>
              <w:fldChar w:fldCharType="end"/>
            </w:r>
          </w:hyperlink>
        </w:p>
        <w:p w14:paraId="1D651727" w14:textId="4C1F04D4" w:rsidR="002B0652" w:rsidRDefault="002B0652">
          <w:pPr>
            <w:pStyle w:val="TOC3"/>
            <w:tabs>
              <w:tab w:val="right" w:leader="dot" w:pos="7927"/>
            </w:tabs>
            <w:rPr>
              <w:rFonts w:asciiTheme="minorHAnsi" w:eastAsiaTheme="minorEastAsia" w:hAnsiTheme="minorHAnsi"/>
              <w:noProof/>
              <w:sz w:val="22"/>
            </w:rPr>
          </w:pPr>
          <w:hyperlink w:anchor="_Toc23552399" w:history="1">
            <w:r w:rsidRPr="00845540">
              <w:rPr>
                <w:rStyle w:val="Hyperlink"/>
                <w:noProof/>
              </w:rPr>
              <w:t xml:space="preserve">4.10.1 Pengujian </w:t>
            </w:r>
            <w:r w:rsidRPr="00845540">
              <w:rPr>
                <w:rStyle w:val="Hyperlink"/>
                <w:i/>
                <w:noProof/>
              </w:rPr>
              <w:t xml:space="preserve">Solar Tracker </w:t>
            </w:r>
            <w:r w:rsidRPr="00845540">
              <w:rPr>
                <w:rStyle w:val="Hyperlink"/>
                <w:noProof/>
              </w:rPr>
              <w:t>Tanpa Metode</w:t>
            </w:r>
            <w:r w:rsidRPr="00845540">
              <w:rPr>
                <w:rStyle w:val="Hyperlink"/>
                <w:i/>
                <w:noProof/>
              </w:rPr>
              <w:t xml:space="preserve"> Fuzzy</w:t>
            </w:r>
            <w:r>
              <w:rPr>
                <w:noProof/>
                <w:webHidden/>
              </w:rPr>
              <w:tab/>
            </w:r>
            <w:r>
              <w:rPr>
                <w:noProof/>
                <w:webHidden/>
              </w:rPr>
              <w:fldChar w:fldCharType="begin"/>
            </w:r>
            <w:r>
              <w:rPr>
                <w:noProof/>
                <w:webHidden/>
              </w:rPr>
              <w:instrText xml:space="preserve"> PAGEREF _Toc23552399 \h </w:instrText>
            </w:r>
            <w:r>
              <w:rPr>
                <w:noProof/>
                <w:webHidden/>
              </w:rPr>
            </w:r>
            <w:r>
              <w:rPr>
                <w:noProof/>
                <w:webHidden/>
              </w:rPr>
              <w:fldChar w:fldCharType="separate"/>
            </w:r>
            <w:r>
              <w:rPr>
                <w:noProof/>
                <w:webHidden/>
              </w:rPr>
              <w:t>40</w:t>
            </w:r>
            <w:r>
              <w:rPr>
                <w:noProof/>
                <w:webHidden/>
              </w:rPr>
              <w:fldChar w:fldCharType="end"/>
            </w:r>
          </w:hyperlink>
        </w:p>
        <w:p w14:paraId="4A35FBEC" w14:textId="7D9EBF8B" w:rsidR="002B0652" w:rsidRDefault="002B0652">
          <w:pPr>
            <w:pStyle w:val="TOC3"/>
            <w:tabs>
              <w:tab w:val="right" w:leader="dot" w:pos="7927"/>
            </w:tabs>
            <w:rPr>
              <w:rFonts w:asciiTheme="minorHAnsi" w:eastAsiaTheme="minorEastAsia" w:hAnsiTheme="minorHAnsi"/>
              <w:noProof/>
              <w:sz w:val="22"/>
            </w:rPr>
          </w:pPr>
          <w:hyperlink w:anchor="_Toc23552400" w:history="1">
            <w:r w:rsidRPr="00845540">
              <w:rPr>
                <w:rStyle w:val="Hyperlink"/>
                <w:noProof/>
              </w:rPr>
              <w:t xml:space="preserve">4.10.2 Pengujian </w:t>
            </w:r>
            <w:r w:rsidRPr="00845540">
              <w:rPr>
                <w:rStyle w:val="Hyperlink"/>
                <w:i/>
                <w:noProof/>
              </w:rPr>
              <w:t xml:space="preserve">Solar Tracker </w:t>
            </w:r>
            <w:r w:rsidRPr="00845540">
              <w:rPr>
                <w:rStyle w:val="Hyperlink"/>
                <w:noProof/>
              </w:rPr>
              <w:t>dengan Metode</w:t>
            </w:r>
            <w:r w:rsidRPr="00845540">
              <w:rPr>
                <w:rStyle w:val="Hyperlink"/>
                <w:i/>
                <w:noProof/>
              </w:rPr>
              <w:t xml:space="preserve"> Fuzzy</w:t>
            </w:r>
            <w:r>
              <w:rPr>
                <w:noProof/>
                <w:webHidden/>
              </w:rPr>
              <w:tab/>
            </w:r>
            <w:r>
              <w:rPr>
                <w:noProof/>
                <w:webHidden/>
              </w:rPr>
              <w:fldChar w:fldCharType="begin"/>
            </w:r>
            <w:r>
              <w:rPr>
                <w:noProof/>
                <w:webHidden/>
              </w:rPr>
              <w:instrText xml:space="preserve"> PAGEREF _Toc23552400 \h </w:instrText>
            </w:r>
            <w:r>
              <w:rPr>
                <w:noProof/>
                <w:webHidden/>
              </w:rPr>
            </w:r>
            <w:r>
              <w:rPr>
                <w:noProof/>
                <w:webHidden/>
              </w:rPr>
              <w:fldChar w:fldCharType="separate"/>
            </w:r>
            <w:r>
              <w:rPr>
                <w:noProof/>
                <w:webHidden/>
              </w:rPr>
              <w:t>41</w:t>
            </w:r>
            <w:r>
              <w:rPr>
                <w:noProof/>
                <w:webHidden/>
              </w:rPr>
              <w:fldChar w:fldCharType="end"/>
            </w:r>
          </w:hyperlink>
        </w:p>
        <w:p w14:paraId="140E74E3" w14:textId="14E39E58" w:rsidR="002B0652" w:rsidRDefault="002B0652">
          <w:pPr>
            <w:pStyle w:val="TOC3"/>
            <w:tabs>
              <w:tab w:val="right" w:leader="dot" w:pos="7927"/>
            </w:tabs>
            <w:rPr>
              <w:rFonts w:asciiTheme="minorHAnsi" w:eastAsiaTheme="minorEastAsia" w:hAnsiTheme="minorHAnsi"/>
              <w:noProof/>
              <w:sz w:val="22"/>
            </w:rPr>
          </w:pPr>
          <w:hyperlink w:anchor="_Toc23552401" w:history="1">
            <w:r w:rsidRPr="00845540">
              <w:rPr>
                <w:rStyle w:val="Hyperlink"/>
                <w:noProof/>
              </w:rPr>
              <w:t xml:space="preserve">4.10.3 Pengujian Aktuator </w:t>
            </w:r>
            <w:r w:rsidRPr="00845540">
              <w:rPr>
                <w:rStyle w:val="Hyperlink"/>
                <w:i/>
                <w:noProof/>
              </w:rPr>
              <w:t xml:space="preserve"> </w:t>
            </w:r>
            <w:r w:rsidRPr="00845540">
              <w:rPr>
                <w:rStyle w:val="Hyperlink"/>
                <w:noProof/>
              </w:rPr>
              <w:t>dengan Metode</w:t>
            </w:r>
            <w:r w:rsidRPr="00845540">
              <w:rPr>
                <w:rStyle w:val="Hyperlink"/>
                <w:i/>
                <w:noProof/>
              </w:rPr>
              <w:t xml:space="preserve"> </w:t>
            </w:r>
            <w:r w:rsidRPr="00845540">
              <w:rPr>
                <w:rStyle w:val="Hyperlink"/>
                <w:noProof/>
              </w:rPr>
              <w:t>PID</w:t>
            </w:r>
            <w:r>
              <w:rPr>
                <w:noProof/>
                <w:webHidden/>
              </w:rPr>
              <w:tab/>
            </w:r>
            <w:r>
              <w:rPr>
                <w:noProof/>
                <w:webHidden/>
              </w:rPr>
              <w:fldChar w:fldCharType="begin"/>
            </w:r>
            <w:r>
              <w:rPr>
                <w:noProof/>
                <w:webHidden/>
              </w:rPr>
              <w:instrText xml:space="preserve"> PAGEREF _Toc23552401 \h </w:instrText>
            </w:r>
            <w:r>
              <w:rPr>
                <w:noProof/>
                <w:webHidden/>
              </w:rPr>
            </w:r>
            <w:r>
              <w:rPr>
                <w:noProof/>
                <w:webHidden/>
              </w:rPr>
              <w:fldChar w:fldCharType="separate"/>
            </w:r>
            <w:r>
              <w:rPr>
                <w:noProof/>
                <w:webHidden/>
              </w:rPr>
              <w:t>42</w:t>
            </w:r>
            <w:r>
              <w:rPr>
                <w:noProof/>
                <w:webHidden/>
              </w:rPr>
              <w:fldChar w:fldCharType="end"/>
            </w:r>
          </w:hyperlink>
        </w:p>
        <w:p w14:paraId="09A6EE60" w14:textId="6340EBD0" w:rsidR="002B0652" w:rsidRDefault="002B0652">
          <w:pPr>
            <w:pStyle w:val="TOC3"/>
            <w:tabs>
              <w:tab w:val="right" w:leader="dot" w:pos="7927"/>
            </w:tabs>
            <w:rPr>
              <w:rFonts w:asciiTheme="minorHAnsi" w:eastAsiaTheme="minorEastAsia" w:hAnsiTheme="minorHAnsi"/>
              <w:noProof/>
              <w:sz w:val="22"/>
            </w:rPr>
          </w:pPr>
          <w:hyperlink w:anchor="_Toc23552402" w:history="1">
            <w:r w:rsidRPr="00845540">
              <w:rPr>
                <w:rStyle w:val="Hyperlink"/>
                <w:noProof/>
              </w:rPr>
              <w:t>4.10.4 Pengujian Aktuator dengan Metode</w:t>
            </w:r>
            <w:r w:rsidRPr="00845540">
              <w:rPr>
                <w:rStyle w:val="Hyperlink"/>
                <w:i/>
                <w:noProof/>
              </w:rPr>
              <w:t xml:space="preserve"> </w:t>
            </w:r>
            <w:r w:rsidRPr="00845540">
              <w:rPr>
                <w:rStyle w:val="Hyperlink"/>
                <w:noProof/>
              </w:rPr>
              <w:t>PID</w:t>
            </w:r>
            <w:r>
              <w:rPr>
                <w:noProof/>
                <w:webHidden/>
              </w:rPr>
              <w:tab/>
            </w:r>
            <w:r>
              <w:rPr>
                <w:noProof/>
                <w:webHidden/>
              </w:rPr>
              <w:fldChar w:fldCharType="begin"/>
            </w:r>
            <w:r>
              <w:rPr>
                <w:noProof/>
                <w:webHidden/>
              </w:rPr>
              <w:instrText xml:space="preserve"> PAGEREF _Toc23552402 \h </w:instrText>
            </w:r>
            <w:r>
              <w:rPr>
                <w:noProof/>
                <w:webHidden/>
              </w:rPr>
            </w:r>
            <w:r>
              <w:rPr>
                <w:noProof/>
                <w:webHidden/>
              </w:rPr>
              <w:fldChar w:fldCharType="separate"/>
            </w:r>
            <w:r>
              <w:rPr>
                <w:noProof/>
                <w:webHidden/>
              </w:rPr>
              <w:t>43</w:t>
            </w:r>
            <w:r>
              <w:rPr>
                <w:noProof/>
                <w:webHidden/>
              </w:rPr>
              <w:fldChar w:fldCharType="end"/>
            </w:r>
          </w:hyperlink>
        </w:p>
        <w:p w14:paraId="64139E68" w14:textId="280E5C0A" w:rsidR="002B0652" w:rsidRDefault="002B0652">
          <w:pPr>
            <w:pStyle w:val="TOC1"/>
            <w:tabs>
              <w:tab w:val="right" w:leader="dot" w:pos="7927"/>
            </w:tabs>
            <w:rPr>
              <w:rFonts w:asciiTheme="minorHAnsi" w:eastAsiaTheme="minorEastAsia" w:hAnsiTheme="minorHAnsi"/>
              <w:noProof/>
              <w:sz w:val="22"/>
            </w:rPr>
          </w:pPr>
          <w:hyperlink w:anchor="_Toc23552403" w:history="1">
            <w:r w:rsidRPr="00845540">
              <w:rPr>
                <w:rStyle w:val="Hyperlink"/>
                <w:noProof/>
              </w:rPr>
              <w:t>BAB 5. HASIL DAN PEMBAHASAN</w:t>
            </w:r>
            <w:r>
              <w:rPr>
                <w:noProof/>
                <w:webHidden/>
              </w:rPr>
              <w:tab/>
            </w:r>
            <w:r>
              <w:rPr>
                <w:noProof/>
                <w:webHidden/>
              </w:rPr>
              <w:fldChar w:fldCharType="begin"/>
            </w:r>
            <w:r>
              <w:rPr>
                <w:noProof/>
                <w:webHidden/>
              </w:rPr>
              <w:instrText xml:space="preserve"> PAGEREF _Toc23552403 \h </w:instrText>
            </w:r>
            <w:r>
              <w:rPr>
                <w:noProof/>
                <w:webHidden/>
              </w:rPr>
            </w:r>
            <w:r>
              <w:rPr>
                <w:noProof/>
                <w:webHidden/>
              </w:rPr>
              <w:fldChar w:fldCharType="separate"/>
            </w:r>
            <w:r>
              <w:rPr>
                <w:noProof/>
                <w:webHidden/>
              </w:rPr>
              <w:t>46</w:t>
            </w:r>
            <w:r>
              <w:rPr>
                <w:noProof/>
                <w:webHidden/>
              </w:rPr>
              <w:fldChar w:fldCharType="end"/>
            </w:r>
          </w:hyperlink>
        </w:p>
        <w:p w14:paraId="5FB0EB33" w14:textId="60648EB9" w:rsidR="002B0652" w:rsidRDefault="002B0652">
          <w:pPr>
            <w:pStyle w:val="TOC2"/>
            <w:tabs>
              <w:tab w:val="right" w:leader="dot" w:pos="7927"/>
            </w:tabs>
            <w:rPr>
              <w:rFonts w:asciiTheme="minorHAnsi" w:eastAsiaTheme="minorEastAsia" w:hAnsiTheme="minorHAnsi"/>
              <w:noProof/>
              <w:sz w:val="22"/>
            </w:rPr>
          </w:pPr>
          <w:hyperlink w:anchor="_Toc23552404" w:history="1">
            <w:r w:rsidRPr="00845540">
              <w:rPr>
                <w:rStyle w:val="Hyperlink"/>
                <w:rFonts w:cs="Times New Roman"/>
                <w:noProof/>
              </w:rPr>
              <w:t>5.1 Hasil Pembangunan Sistem</w:t>
            </w:r>
            <w:r>
              <w:rPr>
                <w:noProof/>
                <w:webHidden/>
              </w:rPr>
              <w:tab/>
            </w:r>
            <w:r>
              <w:rPr>
                <w:noProof/>
                <w:webHidden/>
              </w:rPr>
              <w:fldChar w:fldCharType="begin"/>
            </w:r>
            <w:r>
              <w:rPr>
                <w:noProof/>
                <w:webHidden/>
              </w:rPr>
              <w:instrText xml:space="preserve"> PAGEREF _Toc23552404 \h </w:instrText>
            </w:r>
            <w:r>
              <w:rPr>
                <w:noProof/>
                <w:webHidden/>
              </w:rPr>
            </w:r>
            <w:r>
              <w:rPr>
                <w:noProof/>
                <w:webHidden/>
              </w:rPr>
              <w:fldChar w:fldCharType="separate"/>
            </w:r>
            <w:r>
              <w:rPr>
                <w:noProof/>
                <w:webHidden/>
              </w:rPr>
              <w:t>46</w:t>
            </w:r>
            <w:r>
              <w:rPr>
                <w:noProof/>
                <w:webHidden/>
              </w:rPr>
              <w:fldChar w:fldCharType="end"/>
            </w:r>
          </w:hyperlink>
        </w:p>
        <w:p w14:paraId="213BE131" w14:textId="68B37D1C" w:rsidR="002B0652" w:rsidRDefault="002B0652">
          <w:pPr>
            <w:pStyle w:val="TOC3"/>
            <w:tabs>
              <w:tab w:val="right" w:leader="dot" w:pos="7927"/>
            </w:tabs>
            <w:rPr>
              <w:rFonts w:asciiTheme="minorHAnsi" w:eastAsiaTheme="minorEastAsia" w:hAnsiTheme="minorHAnsi"/>
              <w:noProof/>
              <w:sz w:val="22"/>
            </w:rPr>
          </w:pPr>
          <w:hyperlink w:anchor="_Toc23552405" w:history="1">
            <w:r w:rsidRPr="00845540">
              <w:rPr>
                <w:rStyle w:val="Hyperlink"/>
                <w:noProof/>
              </w:rPr>
              <w:t xml:space="preserve">5.1.1 Fitur </w:t>
            </w:r>
            <w:r w:rsidRPr="00845540">
              <w:rPr>
                <w:rStyle w:val="Hyperlink"/>
                <w:i/>
                <w:noProof/>
              </w:rPr>
              <w:t>Log In</w:t>
            </w:r>
            <w:r>
              <w:rPr>
                <w:noProof/>
                <w:webHidden/>
              </w:rPr>
              <w:tab/>
            </w:r>
            <w:r>
              <w:rPr>
                <w:noProof/>
                <w:webHidden/>
              </w:rPr>
              <w:fldChar w:fldCharType="begin"/>
            </w:r>
            <w:r>
              <w:rPr>
                <w:noProof/>
                <w:webHidden/>
              </w:rPr>
              <w:instrText xml:space="preserve"> PAGEREF _Toc23552405 \h </w:instrText>
            </w:r>
            <w:r>
              <w:rPr>
                <w:noProof/>
                <w:webHidden/>
              </w:rPr>
            </w:r>
            <w:r>
              <w:rPr>
                <w:noProof/>
                <w:webHidden/>
              </w:rPr>
              <w:fldChar w:fldCharType="separate"/>
            </w:r>
            <w:r>
              <w:rPr>
                <w:noProof/>
                <w:webHidden/>
              </w:rPr>
              <w:t>47</w:t>
            </w:r>
            <w:r>
              <w:rPr>
                <w:noProof/>
                <w:webHidden/>
              </w:rPr>
              <w:fldChar w:fldCharType="end"/>
            </w:r>
          </w:hyperlink>
        </w:p>
        <w:p w14:paraId="113ACA3A" w14:textId="11BC9DF7" w:rsidR="002B0652" w:rsidRDefault="002B0652">
          <w:pPr>
            <w:pStyle w:val="TOC3"/>
            <w:tabs>
              <w:tab w:val="right" w:leader="dot" w:pos="7927"/>
            </w:tabs>
            <w:rPr>
              <w:rFonts w:asciiTheme="minorHAnsi" w:eastAsiaTheme="minorEastAsia" w:hAnsiTheme="minorHAnsi"/>
              <w:noProof/>
              <w:sz w:val="22"/>
            </w:rPr>
          </w:pPr>
          <w:hyperlink w:anchor="_Toc23552406" w:history="1">
            <w:r w:rsidRPr="00845540">
              <w:rPr>
                <w:rStyle w:val="Hyperlink"/>
                <w:noProof/>
              </w:rPr>
              <w:t>5.1.2 Fitur Tambah User</w:t>
            </w:r>
            <w:r>
              <w:rPr>
                <w:noProof/>
                <w:webHidden/>
              </w:rPr>
              <w:tab/>
            </w:r>
            <w:r>
              <w:rPr>
                <w:noProof/>
                <w:webHidden/>
              </w:rPr>
              <w:fldChar w:fldCharType="begin"/>
            </w:r>
            <w:r>
              <w:rPr>
                <w:noProof/>
                <w:webHidden/>
              </w:rPr>
              <w:instrText xml:space="preserve"> PAGEREF _Toc23552406 \h </w:instrText>
            </w:r>
            <w:r>
              <w:rPr>
                <w:noProof/>
                <w:webHidden/>
              </w:rPr>
            </w:r>
            <w:r>
              <w:rPr>
                <w:noProof/>
                <w:webHidden/>
              </w:rPr>
              <w:fldChar w:fldCharType="separate"/>
            </w:r>
            <w:r>
              <w:rPr>
                <w:noProof/>
                <w:webHidden/>
              </w:rPr>
              <w:t>48</w:t>
            </w:r>
            <w:r>
              <w:rPr>
                <w:noProof/>
                <w:webHidden/>
              </w:rPr>
              <w:fldChar w:fldCharType="end"/>
            </w:r>
          </w:hyperlink>
        </w:p>
        <w:p w14:paraId="176CDA1B" w14:textId="28221353" w:rsidR="002B0652" w:rsidRDefault="002B0652">
          <w:pPr>
            <w:pStyle w:val="TOC3"/>
            <w:tabs>
              <w:tab w:val="right" w:leader="dot" w:pos="7927"/>
            </w:tabs>
            <w:rPr>
              <w:rFonts w:asciiTheme="minorHAnsi" w:eastAsiaTheme="minorEastAsia" w:hAnsiTheme="minorHAnsi"/>
              <w:noProof/>
              <w:sz w:val="22"/>
            </w:rPr>
          </w:pPr>
          <w:hyperlink w:anchor="_Toc23552407" w:history="1">
            <w:r w:rsidRPr="00845540">
              <w:rPr>
                <w:rStyle w:val="Hyperlink"/>
                <w:noProof/>
              </w:rPr>
              <w:t>5.1.3 Fitur Edit User</w:t>
            </w:r>
            <w:r>
              <w:rPr>
                <w:noProof/>
                <w:webHidden/>
              </w:rPr>
              <w:tab/>
            </w:r>
            <w:r>
              <w:rPr>
                <w:noProof/>
                <w:webHidden/>
              </w:rPr>
              <w:fldChar w:fldCharType="begin"/>
            </w:r>
            <w:r>
              <w:rPr>
                <w:noProof/>
                <w:webHidden/>
              </w:rPr>
              <w:instrText xml:space="preserve"> PAGEREF _Toc23552407 \h </w:instrText>
            </w:r>
            <w:r>
              <w:rPr>
                <w:noProof/>
                <w:webHidden/>
              </w:rPr>
            </w:r>
            <w:r>
              <w:rPr>
                <w:noProof/>
                <w:webHidden/>
              </w:rPr>
              <w:fldChar w:fldCharType="separate"/>
            </w:r>
            <w:r>
              <w:rPr>
                <w:noProof/>
                <w:webHidden/>
              </w:rPr>
              <w:t>48</w:t>
            </w:r>
            <w:r>
              <w:rPr>
                <w:noProof/>
                <w:webHidden/>
              </w:rPr>
              <w:fldChar w:fldCharType="end"/>
            </w:r>
          </w:hyperlink>
        </w:p>
        <w:p w14:paraId="45F7F8C7" w14:textId="54415DEE" w:rsidR="002B0652" w:rsidRDefault="002B0652">
          <w:pPr>
            <w:pStyle w:val="TOC3"/>
            <w:tabs>
              <w:tab w:val="right" w:leader="dot" w:pos="7927"/>
            </w:tabs>
            <w:rPr>
              <w:rFonts w:asciiTheme="minorHAnsi" w:eastAsiaTheme="minorEastAsia" w:hAnsiTheme="minorHAnsi"/>
              <w:noProof/>
              <w:sz w:val="22"/>
            </w:rPr>
          </w:pPr>
          <w:hyperlink w:anchor="_Toc23552408" w:history="1">
            <w:r w:rsidRPr="00845540">
              <w:rPr>
                <w:rStyle w:val="Hyperlink"/>
                <w:noProof/>
              </w:rPr>
              <w:t xml:space="preserve">5.1.4 Fitur </w:t>
            </w:r>
            <w:r w:rsidRPr="00845540">
              <w:rPr>
                <w:rStyle w:val="Hyperlink"/>
                <w:i/>
                <w:noProof/>
              </w:rPr>
              <w:t>History Log in</w:t>
            </w:r>
            <w:r>
              <w:rPr>
                <w:noProof/>
                <w:webHidden/>
              </w:rPr>
              <w:tab/>
            </w:r>
            <w:r>
              <w:rPr>
                <w:noProof/>
                <w:webHidden/>
              </w:rPr>
              <w:fldChar w:fldCharType="begin"/>
            </w:r>
            <w:r>
              <w:rPr>
                <w:noProof/>
                <w:webHidden/>
              </w:rPr>
              <w:instrText xml:space="preserve"> PAGEREF _Toc23552408 \h </w:instrText>
            </w:r>
            <w:r>
              <w:rPr>
                <w:noProof/>
                <w:webHidden/>
              </w:rPr>
            </w:r>
            <w:r>
              <w:rPr>
                <w:noProof/>
                <w:webHidden/>
              </w:rPr>
              <w:fldChar w:fldCharType="separate"/>
            </w:r>
            <w:r>
              <w:rPr>
                <w:noProof/>
                <w:webHidden/>
              </w:rPr>
              <w:t>49</w:t>
            </w:r>
            <w:r>
              <w:rPr>
                <w:noProof/>
                <w:webHidden/>
              </w:rPr>
              <w:fldChar w:fldCharType="end"/>
            </w:r>
          </w:hyperlink>
        </w:p>
        <w:p w14:paraId="550FC242" w14:textId="1C85775A" w:rsidR="002B0652" w:rsidRDefault="002B0652">
          <w:pPr>
            <w:pStyle w:val="TOC3"/>
            <w:tabs>
              <w:tab w:val="right" w:leader="dot" w:pos="7927"/>
            </w:tabs>
            <w:rPr>
              <w:rFonts w:asciiTheme="minorHAnsi" w:eastAsiaTheme="minorEastAsia" w:hAnsiTheme="minorHAnsi"/>
              <w:noProof/>
              <w:sz w:val="22"/>
            </w:rPr>
          </w:pPr>
          <w:hyperlink w:anchor="_Toc23552409" w:history="1">
            <w:r w:rsidRPr="00845540">
              <w:rPr>
                <w:rStyle w:val="Hyperlink"/>
                <w:noProof/>
              </w:rPr>
              <w:t xml:space="preserve">5.1.5 Fitur </w:t>
            </w:r>
            <w:r w:rsidRPr="00845540">
              <w:rPr>
                <w:rStyle w:val="Hyperlink"/>
                <w:i/>
                <w:noProof/>
              </w:rPr>
              <w:t>History Tracker</w:t>
            </w:r>
            <w:r>
              <w:rPr>
                <w:noProof/>
                <w:webHidden/>
              </w:rPr>
              <w:tab/>
            </w:r>
            <w:r>
              <w:rPr>
                <w:noProof/>
                <w:webHidden/>
              </w:rPr>
              <w:fldChar w:fldCharType="begin"/>
            </w:r>
            <w:r>
              <w:rPr>
                <w:noProof/>
                <w:webHidden/>
              </w:rPr>
              <w:instrText xml:space="preserve"> PAGEREF _Toc23552409 \h </w:instrText>
            </w:r>
            <w:r>
              <w:rPr>
                <w:noProof/>
                <w:webHidden/>
              </w:rPr>
            </w:r>
            <w:r>
              <w:rPr>
                <w:noProof/>
                <w:webHidden/>
              </w:rPr>
              <w:fldChar w:fldCharType="separate"/>
            </w:r>
            <w:r>
              <w:rPr>
                <w:noProof/>
                <w:webHidden/>
              </w:rPr>
              <w:t>49</w:t>
            </w:r>
            <w:r>
              <w:rPr>
                <w:noProof/>
                <w:webHidden/>
              </w:rPr>
              <w:fldChar w:fldCharType="end"/>
            </w:r>
          </w:hyperlink>
        </w:p>
        <w:p w14:paraId="589C4141" w14:textId="0FF541A0" w:rsidR="002B0652" w:rsidRDefault="002B0652">
          <w:pPr>
            <w:pStyle w:val="TOC3"/>
            <w:tabs>
              <w:tab w:val="right" w:leader="dot" w:pos="7927"/>
            </w:tabs>
            <w:rPr>
              <w:rFonts w:asciiTheme="minorHAnsi" w:eastAsiaTheme="minorEastAsia" w:hAnsiTheme="minorHAnsi"/>
              <w:noProof/>
              <w:sz w:val="22"/>
            </w:rPr>
          </w:pPr>
          <w:hyperlink w:anchor="_Toc23552410" w:history="1">
            <w:r w:rsidRPr="00845540">
              <w:rPr>
                <w:rStyle w:val="Hyperlink"/>
                <w:noProof/>
              </w:rPr>
              <w:t xml:space="preserve">5.1.6 Fitur </w:t>
            </w:r>
            <w:r w:rsidRPr="00845540">
              <w:rPr>
                <w:rStyle w:val="Hyperlink"/>
                <w:i/>
                <w:noProof/>
              </w:rPr>
              <w:t xml:space="preserve">History </w:t>
            </w:r>
            <w:r w:rsidRPr="00845540">
              <w:rPr>
                <w:rStyle w:val="Hyperlink"/>
                <w:noProof/>
              </w:rPr>
              <w:t>Aktuator</w:t>
            </w:r>
            <w:r>
              <w:rPr>
                <w:noProof/>
                <w:webHidden/>
              </w:rPr>
              <w:tab/>
            </w:r>
            <w:r>
              <w:rPr>
                <w:noProof/>
                <w:webHidden/>
              </w:rPr>
              <w:fldChar w:fldCharType="begin"/>
            </w:r>
            <w:r>
              <w:rPr>
                <w:noProof/>
                <w:webHidden/>
              </w:rPr>
              <w:instrText xml:space="preserve"> PAGEREF _Toc23552410 \h </w:instrText>
            </w:r>
            <w:r>
              <w:rPr>
                <w:noProof/>
                <w:webHidden/>
              </w:rPr>
            </w:r>
            <w:r>
              <w:rPr>
                <w:noProof/>
                <w:webHidden/>
              </w:rPr>
              <w:fldChar w:fldCharType="separate"/>
            </w:r>
            <w:r>
              <w:rPr>
                <w:noProof/>
                <w:webHidden/>
              </w:rPr>
              <w:t>50</w:t>
            </w:r>
            <w:r>
              <w:rPr>
                <w:noProof/>
                <w:webHidden/>
              </w:rPr>
              <w:fldChar w:fldCharType="end"/>
            </w:r>
          </w:hyperlink>
        </w:p>
        <w:p w14:paraId="7D804E4D" w14:textId="0A6AA1A6" w:rsidR="002B0652" w:rsidRDefault="002B0652">
          <w:pPr>
            <w:pStyle w:val="TOC3"/>
            <w:tabs>
              <w:tab w:val="right" w:leader="dot" w:pos="7927"/>
            </w:tabs>
            <w:rPr>
              <w:rFonts w:asciiTheme="minorHAnsi" w:eastAsiaTheme="minorEastAsia" w:hAnsiTheme="minorHAnsi"/>
              <w:noProof/>
              <w:sz w:val="22"/>
            </w:rPr>
          </w:pPr>
          <w:hyperlink w:anchor="_Toc23552411" w:history="1">
            <w:r w:rsidRPr="00845540">
              <w:rPr>
                <w:rStyle w:val="Hyperlink"/>
                <w:noProof/>
              </w:rPr>
              <w:t>5.1.7 Fitur Grafik Sensor</w:t>
            </w:r>
            <w:r>
              <w:rPr>
                <w:noProof/>
                <w:webHidden/>
              </w:rPr>
              <w:tab/>
            </w:r>
            <w:r>
              <w:rPr>
                <w:noProof/>
                <w:webHidden/>
              </w:rPr>
              <w:fldChar w:fldCharType="begin"/>
            </w:r>
            <w:r>
              <w:rPr>
                <w:noProof/>
                <w:webHidden/>
              </w:rPr>
              <w:instrText xml:space="preserve"> PAGEREF _Toc23552411 \h </w:instrText>
            </w:r>
            <w:r>
              <w:rPr>
                <w:noProof/>
                <w:webHidden/>
              </w:rPr>
            </w:r>
            <w:r>
              <w:rPr>
                <w:noProof/>
                <w:webHidden/>
              </w:rPr>
              <w:fldChar w:fldCharType="separate"/>
            </w:r>
            <w:r>
              <w:rPr>
                <w:noProof/>
                <w:webHidden/>
              </w:rPr>
              <w:t>51</w:t>
            </w:r>
            <w:r>
              <w:rPr>
                <w:noProof/>
                <w:webHidden/>
              </w:rPr>
              <w:fldChar w:fldCharType="end"/>
            </w:r>
          </w:hyperlink>
        </w:p>
        <w:p w14:paraId="3E48CB32" w14:textId="74DA95FA" w:rsidR="002B0652" w:rsidRDefault="002B0652">
          <w:pPr>
            <w:pStyle w:val="TOC3"/>
            <w:tabs>
              <w:tab w:val="right" w:leader="dot" w:pos="7927"/>
            </w:tabs>
            <w:rPr>
              <w:rFonts w:asciiTheme="minorHAnsi" w:eastAsiaTheme="minorEastAsia" w:hAnsiTheme="minorHAnsi"/>
              <w:noProof/>
              <w:sz w:val="22"/>
            </w:rPr>
          </w:pPr>
          <w:hyperlink w:anchor="_Toc23552412" w:history="1">
            <w:r w:rsidRPr="00845540">
              <w:rPr>
                <w:rStyle w:val="Hyperlink"/>
                <w:noProof/>
              </w:rPr>
              <w:t xml:space="preserve">5.1.8 Fitur Nilai </w:t>
            </w:r>
            <w:r w:rsidRPr="00845540">
              <w:rPr>
                <w:rStyle w:val="Hyperlink"/>
                <w:i/>
                <w:noProof/>
              </w:rPr>
              <w:t>Setpoint</w:t>
            </w:r>
            <w:r>
              <w:rPr>
                <w:noProof/>
                <w:webHidden/>
              </w:rPr>
              <w:tab/>
            </w:r>
            <w:r>
              <w:rPr>
                <w:noProof/>
                <w:webHidden/>
              </w:rPr>
              <w:fldChar w:fldCharType="begin"/>
            </w:r>
            <w:r>
              <w:rPr>
                <w:noProof/>
                <w:webHidden/>
              </w:rPr>
              <w:instrText xml:space="preserve"> PAGEREF _Toc23552412 \h </w:instrText>
            </w:r>
            <w:r>
              <w:rPr>
                <w:noProof/>
                <w:webHidden/>
              </w:rPr>
            </w:r>
            <w:r>
              <w:rPr>
                <w:noProof/>
                <w:webHidden/>
              </w:rPr>
              <w:fldChar w:fldCharType="separate"/>
            </w:r>
            <w:r>
              <w:rPr>
                <w:noProof/>
                <w:webHidden/>
              </w:rPr>
              <w:t>51</w:t>
            </w:r>
            <w:r>
              <w:rPr>
                <w:noProof/>
                <w:webHidden/>
              </w:rPr>
              <w:fldChar w:fldCharType="end"/>
            </w:r>
          </w:hyperlink>
        </w:p>
        <w:p w14:paraId="09A8144F" w14:textId="3AE2BAA1" w:rsidR="002B0652" w:rsidRDefault="002B0652">
          <w:pPr>
            <w:pStyle w:val="TOC3"/>
            <w:tabs>
              <w:tab w:val="right" w:leader="dot" w:pos="7927"/>
            </w:tabs>
            <w:rPr>
              <w:rFonts w:asciiTheme="minorHAnsi" w:eastAsiaTheme="minorEastAsia" w:hAnsiTheme="minorHAnsi"/>
              <w:noProof/>
              <w:sz w:val="22"/>
            </w:rPr>
          </w:pPr>
          <w:hyperlink w:anchor="_Toc23552413" w:history="1">
            <w:r w:rsidRPr="00845540">
              <w:rPr>
                <w:rStyle w:val="Hyperlink"/>
                <w:noProof/>
              </w:rPr>
              <w:t>5.1.9 Fitur Grafik</w:t>
            </w:r>
            <w:r w:rsidRPr="00845540">
              <w:rPr>
                <w:rStyle w:val="Hyperlink"/>
                <w:i/>
                <w:noProof/>
              </w:rPr>
              <w:t xml:space="preserve"> Tracker</w:t>
            </w:r>
            <w:r>
              <w:rPr>
                <w:noProof/>
                <w:webHidden/>
              </w:rPr>
              <w:tab/>
            </w:r>
            <w:r>
              <w:rPr>
                <w:noProof/>
                <w:webHidden/>
              </w:rPr>
              <w:fldChar w:fldCharType="begin"/>
            </w:r>
            <w:r>
              <w:rPr>
                <w:noProof/>
                <w:webHidden/>
              </w:rPr>
              <w:instrText xml:space="preserve"> PAGEREF _Toc23552413 \h </w:instrText>
            </w:r>
            <w:r>
              <w:rPr>
                <w:noProof/>
                <w:webHidden/>
              </w:rPr>
            </w:r>
            <w:r>
              <w:rPr>
                <w:noProof/>
                <w:webHidden/>
              </w:rPr>
              <w:fldChar w:fldCharType="separate"/>
            </w:r>
            <w:r>
              <w:rPr>
                <w:noProof/>
                <w:webHidden/>
              </w:rPr>
              <w:t>51</w:t>
            </w:r>
            <w:r>
              <w:rPr>
                <w:noProof/>
                <w:webHidden/>
              </w:rPr>
              <w:fldChar w:fldCharType="end"/>
            </w:r>
          </w:hyperlink>
        </w:p>
        <w:p w14:paraId="101FD7B2" w14:textId="674771B3" w:rsidR="002B0652" w:rsidRDefault="002B0652">
          <w:pPr>
            <w:pStyle w:val="TOC3"/>
            <w:tabs>
              <w:tab w:val="right" w:leader="dot" w:pos="7927"/>
            </w:tabs>
            <w:rPr>
              <w:rFonts w:asciiTheme="minorHAnsi" w:eastAsiaTheme="minorEastAsia" w:hAnsiTheme="minorHAnsi"/>
              <w:noProof/>
              <w:sz w:val="22"/>
            </w:rPr>
          </w:pPr>
          <w:hyperlink w:anchor="_Toc23552414" w:history="1">
            <w:r w:rsidRPr="00845540">
              <w:rPr>
                <w:rStyle w:val="Hyperlink"/>
                <w:noProof/>
              </w:rPr>
              <w:t>5.1.10 Fitur Grafik Aktuator</w:t>
            </w:r>
            <w:r>
              <w:rPr>
                <w:noProof/>
                <w:webHidden/>
              </w:rPr>
              <w:tab/>
            </w:r>
            <w:r>
              <w:rPr>
                <w:noProof/>
                <w:webHidden/>
              </w:rPr>
              <w:fldChar w:fldCharType="begin"/>
            </w:r>
            <w:r>
              <w:rPr>
                <w:noProof/>
                <w:webHidden/>
              </w:rPr>
              <w:instrText xml:space="preserve"> PAGEREF _Toc23552414 \h </w:instrText>
            </w:r>
            <w:r>
              <w:rPr>
                <w:noProof/>
                <w:webHidden/>
              </w:rPr>
            </w:r>
            <w:r>
              <w:rPr>
                <w:noProof/>
                <w:webHidden/>
              </w:rPr>
              <w:fldChar w:fldCharType="separate"/>
            </w:r>
            <w:r>
              <w:rPr>
                <w:noProof/>
                <w:webHidden/>
              </w:rPr>
              <w:t>52</w:t>
            </w:r>
            <w:r>
              <w:rPr>
                <w:noProof/>
                <w:webHidden/>
              </w:rPr>
              <w:fldChar w:fldCharType="end"/>
            </w:r>
          </w:hyperlink>
        </w:p>
        <w:p w14:paraId="30A27599" w14:textId="62B5F27E" w:rsidR="002B0652" w:rsidRDefault="002B0652">
          <w:pPr>
            <w:pStyle w:val="TOC3"/>
            <w:tabs>
              <w:tab w:val="right" w:leader="dot" w:pos="7927"/>
            </w:tabs>
            <w:rPr>
              <w:rFonts w:asciiTheme="minorHAnsi" w:eastAsiaTheme="minorEastAsia" w:hAnsiTheme="minorHAnsi"/>
              <w:noProof/>
              <w:sz w:val="22"/>
            </w:rPr>
          </w:pPr>
          <w:hyperlink w:anchor="_Toc23552415" w:history="1">
            <w:r w:rsidRPr="00845540">
              <w:rPr>
                <w:rStyle w:val="Hyperlink"/>
                <w:noProof/>
              </w:rPr>
              <w:t xml:space="preserve">5.1.11 Fitur </w:t>
            </w:r>
            <w:r w:rsidRPr="00845540">
              <w:rPr>
                <w:rStyle w:val="Hyperlink"/>
                <w:i/>
                <w:noProof/>
              </w:rPr>
              <w:t>Log Out</w:t>
            </w:r>
            <w:r>
              <w:rPr>
                <w:noProof/>
                <w:webHidden/>
              </w:rPr>
              <w:tab/>
            </w:r>
            <w:r>
              <w:rPr>
                <w:noProof/>
                <w:webHidden/>
              </w:rPr>
              <w:fldChar w:fldCharType="begin"/>
            </w:r>
            <w:r>
              <w:rPr>
                <w:noProof/>
                <w:webHidden/>
              </w:rPr>
              <w:instrText xml:space="preserve"> PAGEREF _Toc23552415 \h </w:instrText>
            </w:r>
            <w:r>
              <w:rPr>
                <w:noProof/>
                <w:webHidden/>
              </w:rPr>
            </w:r>
            <w:r>
              <w:rPr>
                <w:noProof/>
                <w:webHidden/>
              </w:rPr>
              <w:fldChar w:fldCharType="separate"/>
            </w:r>
            <w:r>
              <w:rPr>
                <w:noProof/>
                <w:webHidden/>
              </w:rPr>
              <w:t>52</w:t>
            </w:r>
            <w:r>
              <w:rPr>
                <w:noProof/>
                <w:webHidden/>
              </w:rPr>
              <w:fldChar w:fldCharType="end"/>
            </w:r>
          </w:hyperlink>
        </w:p>
        <w:p w14:paraId="63862F51" w14:textId="16311A00" w:rsidR="002B0652" w:rsidRDefault="002B0652">
          <w:pPr>
            <w:pStyle w:val="TOC2"/>
            <w:tabs>
              <w:tab w:val="right" w:leader="dot" w:pos="7927"/>
            </w:tabs>
            <w:rPr>
              <w:rFonts w:asciiTheme="minorHAnsi" w:eastAsiaTheme="minorEastAsia" w:hAnsiTheme="minorHAnsi"/>
              <w:noProof/>
              <w:sz w:val="22"/>
            </w:rPr>
          </w:pPr>
          <w:hyperlink w:anchor="_Toc23552416" w:history="1">
            <w:r w:rsidRPr="00845540">
              <w:rPr>
                <w:rStyle w:val="Hyperlink"/>
                <w:noProof/>
              </w:rPr>
              <w:t xml:space="preserve">5.2 Hasil Implementasi Solar Tracker dengan Metode </w:t>
            </w:r>
            <w:r w:rsidRPr="00845540">
              <w:rPr>
                <w:rStyle w:val="Hyperlink"/>
                <w:i/>
                <w:noProof/>
              </w:rPr>
              <w:t>Fuzzy</w:t>
            </w:r>
            <w:r>
              <w:rPr>
                <w:noProof/>
                <w:webHidden/>
              </w:rPr>
              <w:tab/>
            </w:r>
            <w:r>
              <w:rPr>
                <w:noProof/>
                <w:webHidden/>
              </w:rPr>
              <w:fldChar w:fldCharType="begin"/>
            </w:r>
            <w:r>
              <w:rPr>
                <w:noProof/>
                <w:webHidden/>
              </w:rPr>
              <w:instrText xml:space="preserve"> PAGEREF _Toc23552416 \h </w:instrText>
            </w:r>
            <w:r>
              <w:rPr>
                <w:noProof/>
                <w:webHidden/>
              </w:rPr>
            </w:r>
            <w:r>
              <w:rPr>
                <w:noProof/>
                <w:webHidden/>
              </w:rPr>
              <w:fldChar w:fldCharType="separate"/>
            </w:r>
            <w:r>
              <w:rPr>
                <w:noProof/>
                <w:webHidden/>
              </w:rPr>
              <w:t>52</w:t>
            </w:r>
            <w:r>
              <w:rPr>
                <w:noProof/>
                <w:webHidden/>
              </w:rPr>
              <w:fldChar w:fldCharType="end"/>
            </w:r>
          </w:hyperlink>
        </w:p>
        <w:p w14:paraId="2DD2343B" w14:textId="38A21AE8" w:rsidR="002B0652" w:rsidRDefault="002B0652">
          <w:pPr>
            <w:pStyle w:val="TOC2"/>
            <w:tabs>
              <w:tab w:val="right" w:leader="dot" w:pos="7927"/>
            </w:tabs>
            <w:rPr>
              <w:rFonts w:asciiTheme="minorHAnsi" w:eastAsiaTheme="minorEastAsia" w:hAnsiTheme="minorHAnsi"/>
              <w:noProof/>
              <w:sz w:val="22"/>
            </w:rPr>
          </w:pPr>
          <w:hyperlink w:anchor="_Toc23552417" w:history="1">
            <w:r w:rsidRPr="00845540">
              <w:rPr>
                <w:rStyle w:val="Hyperlink"/>
                <w:noProof/>
              </w:rPr>
              <w:t>5.3 Hasil Implementasi Aktuator dengan Metode PID</w:t>
            </w:r>
            <w:r>
              <w:rPr>
                <w:noProof/>
                <w:webHidden/>
              </w:rPr>
              <w:tab/>
            </w:r>
            <w:r>
              <w:rPr>
                <w:noProof/>
                <w:webHidden/>
              </w:rPr>
              <w:fldChar w:fldCharType="begin"/>
            </w:r>
            <w:r>
              <w:rPr>
                <w:noProof/>
                <w:webHidden/>
              </w:rPr>
              <w:instrText xml:space="preserve"> PAGEREF _Toc23552417 \h </w:instrText>
            </w:r>
            <w:r>
              <w:rPr>
                <w:noProof/>
                <w:webHidden/>
              </w:rPr>
            </w:r>
            <w:r>
              <w:rPr>
                <w:noProof/>
                <w:webHidden/>
              </w:rPr>
              <w:fldChar w:fldCharType="separate"/>
            </w:r>
            <w:r>
              <w:rPr>
                <w:noProof/>
                <w:webHidden/>
              </w:rPr>
              <w:t>52</w:t>
            </w:r>
            <w:r>
              <w:rPr>
                <w:noProof/>
                <w:webHidden/>
              </w:rPr>
              <w:fldChar w:fldCharType="end"/>
            </w:r>
          </w:hyperlink>
        </w:p>
        <w:p w14:paraId="742A944C" w14:textId="454671E4" w:rsidR="002B0652" w:rsidRDefault="002B0652">
          <w:pPr>
            <w:pStyle w:val="TOC2"/>
            <w:tabs>
              <w:tab w:val="right" w:leader="dot" w:pos="7927"/>
            </w:tabs>
            <w:rPr>
              <w:rFonts w:asciiTheme="minorHAnsi" w:eastAsiaTheme="minorEastAsia" w:hAnsiTheme="minorHAnsi"/>
              <w:noProof/>
              <w:sz w:val="22"/>
            </w:rPr>
          </w:pPr>
          <w:hyperlink w:anchor="_Toc23552418" w:history="1">
            <w:r w:rsidRPr="00845540">
              <w:rPr>
                <w:rStyle w:val="Hyperlink"/>
                <w:noProof/>
              </w:rPr>
              <w:t xml:space="preserve">5.4 Hasil Implementasi Web </w:t>
            </w:r>
            <w:r w:rsidRPr="00845540">
              <w:rPr>
                <w:rStyle w:val="Hyperlink"/>
                <w:i/>
                <w:noProof/>
              </w:rPr>
              <w:t>Solar Tracker System</w:t>
            </w:r>
            <w:r>
              <w:rPr>
                <w:noProof/>
                <w:webHidden/>
              </w:rPr>
              <w:tab/>
            </w:r>
            <w:r>
              <w:rPr>
                <w:noProof/>
                <w:webHidden/>
              </w:rPr>
              <w:fldChar w:fldCharType="begin"/>
            </w:r>
            <w:r>
              <w:rPr>
                <w:noProof/>
                <w:webHidden/>
              </w:rPr>
              <w:instrText xml:space="preserve"> PAGEREF _Toc23552418 \h </w:instrText>
            </w:r>
            <w:r>
              <w:rPr>
                <w:noProof/>
                <w:webHidden/>
              </w:rPr>
            </w:r>
            <w:r>
              <w:rPr>
                <w:noProof/>
                <w:webHidden/>
              </w:rPr>
              <w:fldChar w:fldCharType="separate"/>
            </w:r>
            <w:r>
              <w:rPr>
                <w:noProof/>
                <w:webHidden/>
              </w:rPr>
              <w:t>52</w:t>
            </w:r>
            <w:r>
              <w:rPr>
                <w:noProof/>
                <w:webHidden/>
              </w:rPr>
              <w:fldChar w:fldCharType="end"/>
            </w:r>
          </w:hyperlink>
        </w:p>
        <w:p w14:paraId="208811C9" w14:textId="026F9485" w:rsidR="002B0652" w:rsidRDefault="002B0652">
          <w:pPr>
            <w:pStyle w:val="TOC1"/>
            <w:tabs>
              <w:tab w:val="right" w:leader="dot" w:pos="7927"/>
            </w:tabs>
            <w:rPr>
              <w:rFonts w:asciiTheme="minorHAnsi" w:eastAsiaTheme="minorEastAsia" w:hAnsiTheme="minorHAnsi"/>
              <w:noProof/>
              <w:sz w:val="22"/>
            </w:rPr>
          </w:pPr>
          <w:hyperlink w:anchor="_Toc23552419" w:history="1">
            <w:r w:rsidRPr="00845540">
              <w:rPr>
                <w:rStyle w:val="Hyperlink"/>
                <w:noProof/>
              </w:rPr>
              <w:t>BAB 6. KESIMPULAN</w:t>
            </w:r>
            <w:r>
              <w:rPr>
                <w:noProof/>
                <w:webHidden/>
              </w:rPr>
              <w:tab/>
            </w:r>
            <w:r>
              <w:rPr>
                <w:noProof/>
                <w:webHidden/>
              </w:rPr>
              <w:fldChar w:fldCharType="begin"/>
            </w:r>
            <w:r>
              <w:rPr>
                <w:noProof/>
                <w:webHidden/>
              </w:rPr>
              <w:instrText xml:space="preserve"> PAGEREF _Toc23552419 \h </w:instrText>
            </w:r>
            <w:r>
              <w:rPr>
                <w:noProof/>
                <w:webHidden/>
              </w:rPr>
            </w:r>
            <w:r>
              <w:rPr>
                <w:noProof/>
                <w:webHidden/>
              </w:rPr>
              <w:fldChar w:fldCharType="separate"/>
            </w:r>
            <w:r>
              <w:rPr>
                <w:noProof/>
                <w:webHidden/>
              </w:rPr>
              <w:t>53</w:t>
            </w:r>
            <w:r>
              <w:rPr>
                <w:noProof/>
                <w:webHidden/>
              </w:rPr>
              <w:fldChar w:fldCharType="end"/>
            </w:r>
          </w:hyperlink>
        </w:p>
        <w:p w14:paraId="1F1F0E55" w14:textId="1A314476" w:rsidR="002B0652" w:rsidRDefault="002B0652">
          <w:pPr>
            <w:pStyle w:val="TOC2"/>
            <w:tabs>
              <w:tab w:val="right" w:leader="dot" w:pos="7927"/>
            </w:tabs>
            <w:rPr>
              <w:rFonts w:asciiTheme="minorHAnsi" w:eastAsiaTheme="minorEastAsia" w:hAnsiTheme="minorHAnsi"/>
              <w:noProof/>
              <w:sz w:val="22"/>
            </w:rPr>
          </w:pPr>
          <w:hyperlink w:anchor="_Toc23553702" w:history="1">
            <w:r w:rsidRPr="00845540">
              <w:rPr>
                <w:rStyle w:val="Hyperlink"/>
                <w:noProof/>
              </w:rPr>
              <w:t>6.1 Kesimpulan</w:t>
            </w:r>
            <w:r>
              <w:rPr>
                <w:noProof/>
                <w:webHidden/>
              </w:rPr>
              <w:tab/>
            </w:r>
            <w:r>
              <w:rPr>
                <w:noProof/>
                <w:webHidden/>
              </w:rPr>
              <w:fldChar w:fldCharType="begin"/>
            </w:r>
            <w:r>
              <w:rPr>
                <w:noProof/>
                <w:webHidden/>
              </w:rPr>
              <w:instrText xml:space="preserve"> PAGEREF _Toc23553702 \h </w:instrText>
            </w:r>
            <w:r>
              <w:rPr>
                <w:noProof/>
                <w:webHidden/>
              </w:rPr>
            </w:r>
            <w:r>
              <w:rPr>
                <w:noProof/>
                <w:webHidden/>
              </w:rPr>
              <w:fldChar w:fldCharType="separate"/>
            </w:r>
            <w:r>
              <w:rPr>
                <w:noProof/>
                <w:webHidden/>
              </w:rPr>
              <w:t>53</w:t>
            </w:r>
            <w:r>
              <w:rPr>
                <w:noProof/>
                <w:webHidden/>
              </w:rPr>
              <w:fldChar w:fldCharType="end"/>
            </w:r>
          </w:hyperlink>
        </w:p>
        <w:p w14:paraId="0575A335" w14:textId="5D4A7B57" w:rsidR="002B0652" w:rsidRDefault="002B0652">
          <w:pPr>
            <w:pStyle w:val="TOC2"/>
            <w:tabs>
              <w:tab w:val="right" w:leader="dot" w:pos="7927"/>
            </w:tabs>
            <w:rPr>
              <w:rFonts w:asciiTheme="minorHAnsi" w:eastAsiaTheme="minorEastAsia" w:hAnsiTheme="minorHAnsi"/>
              <w:noProof/>
              <w:sz w:val="22"/>
            </w:rPr>
          </w:pPr>
          <w:hyperlink w:anchor="_Toc23553703" w:history="1">
            <w:r w:rsidRPr="00845540">
              <w:rPr>
                <w:rStyle w:val="Hyperlink"/>
                <w:noProof/>
              </w:rPr>
              <w:t>6.2 Saran</w:t>
            </w:r>
            <w:r>
              <w:rPr>
                <w:noProof/>
                <w:webHidden/>
              </w:rPr>
              <w:tab/>
            </w:r>
            <w:r>
              <w:rPr>
                <w:noProof/>
                <w:webHidden/>
              </w:rPr>
              <w:fldChar w:fldCharType="begin"/>
            </w:r>
            <w:r>
              <w:rPr>
                <w:noProof/>
                <w:webHidden/>
              </w:rPr>
              <w:instrText xml:space="preserve"> PAGEREF _Toc23553703 \h </w:instrText>
            </w:r>
            <w:r>
              <w:rPr>
                <w:noProof/>
                <w:webHidden/>
              </w:rPr>
            </w:r>
            <w:r>
              <w:rPr>
                <w:noProof/>
                <w:webHidden/>
              </w:rPr>
              <w:fldChar w:fldCharType="separate"/>
            </w:r>
            <w:r>
              <w:rPr>
                <w:noProof/>
                <w:webHidden/>
              </w:rPr>
              <w:t>55</w:t>
            </w:r>
            <w:r>
              <w:rPr>
                <w:noProof/>
                <w:webHidden/>
              </w:rPr>
              <w:fldChar w:fldCharType="end"/>
            </w:r>
          </w:hyperlink>
        </w:p>
        <w:p w14:paraId="0D02D0F2" w14:textId="621D3724" w:rsidR="002B0652" w:rsidRDefault="002B0652">
          <w:pPr>
            <w:pStyle w:val="TOC1"/>
            <w:tabs>
              <w:tab w:val="right" w:leader="dot" w:pos="7927"/>
            </w:tabs>
            <w:rPr>
              <w:rFonts w:asciiTheme="minorHAnsi" w:eastAsiaTheme="minorEastAsia" w:hAnsiTheme="minorHAnsi"/>
              <w:noProof/>
              <w:sz w:val="22"/>
            </w:rPr>
          </w:pPr>
          <w:hyperlink w:anchor="_Toc23553704" w:history="1">
            <w:r w:rsidRPr="00845540">
              <w:rPr>
                <w:rStyle w:val="Hyperlink"/>
                <w:noProof/>
              </w:rPr>
              <w:t>Daftar Pustaka</w:t>
            </w:r>
            <w:r>
              <w:rPr>
                <w:noProof/>
                <w:webHidden/>
              </w:rPr>
              <w:tab/>
            </w:r>
            <w:r>
              <w:rPr>
                <w:noProof/>
                <w:webHidden/>
              </w:rPr>
              <w:fldChar w:fldCharType="begin"/>
            </w:r>
            <w:r>
              <w:rPr>
                <w:noProof/>
                <w:webHidden/>
              </w:rPr>
              <w:instrText xml:space="preserve"> PAGEREF _Toc23553704 \h </w:instrText>
            </w:r>
            <w:r>
              <w:rPr>
                <w:noProof/>
                <w:webHidden/>
              </w:rPr>
            </w:r>
            <w:r>
              <w:rPr>
                <w:noProof/>
                <w:webHidden/>
              </w:rPr>
              <w:fldChar w:fldCharType="separate"/>
            </w:r>
            <w:r>
              <w:rPr>
                <w:noProof/>
                <w:webHidden/>
              </w:rPr>
              <w:t>57</w:t>
            </w:r>
            <w:r>
              <w:rPr>
                <w:noProof/>
                <w:webHidden/>
              </w:rPr>
              <w:fldChar w:fldCharType="end"/>
            </w:r>
          </w:hyperlink>
        </w:p>
        <w:p w14:paraId="4016793B" w14:textId="0B7A0C9F" w:rsidR="002B0652" w:rsidRDefault="002B0652">
          <w:pPr>
            <w:pStyle w:val="TOC1"/>
            <w:tabs>
              <w:tab w:val="right" w:leader="dot" w:pos="7927"/>
            </w:tabs>
            <w:rPr>
              <w:rFonts w:asciiTheme="minorHAnsi" w:eastAsiaTheme="minorEastAsia" w:hAnsiTheme="minorHAnsi"/>
              <w:noProof/>
              <w:sz w:val="22"/>
            </w:rPr>
          </w:pPr>
          <w:hyperlink w:anchor="_Toc23553705" w:history="1">
            <w:r w:rsidRPr="00845540">
              <w:rPr>
                <w:rStyle w:val="Hyperlink"/>
                <w:noProof/>
              </w:rPr>
              <w:t>LAMPIRAN</w:t>
            </w:r>
            <w:r>
              <w:rPr>
                <w:noProof/>
                <w:webHidden/>
              </w:rPr>
              <w:tab/>
            </w:r>
            <w:r>
              <w:rPr>
                <w:noProof/>
                <w:webHidden/>
              </w:rPr>
              <w:fldChar w:fldCharType="begin"/>
            </w:r>
            <w:r>
              <w:rPr>
                <w:noProof/>
                <w:webHidden/>
              </w:rPr>
              <w:instrText xml:space="preserve"> PAGEREF _Toc23553705 \h </w:instrText>
            </w:r>
            <w:r>
              <w:rPr>
                <w:noProof/>
                <w:webHidden/>
              </w:rPr>
            </w:r>
            <w:r>
              <w:rPr>
                <w:noProof/>
                <w:webHidden/>
              </w:rPr>
              <w:fldChar w:fldCharType="separate"/>
            </w:r>
            <w:r>
              <w:rPr>
                <w:noProof/>
                <w:webHidden/>
              </w:rPr>
              <w:t>59</w:t>
            </w:r>
            <w:r>
              <w:rPr>
                <w:noProof/>
                <w:webHidden/>
              </w:rPr>
              <w:fldChar w:fldCharType="end"/>
            </w:r>
          </w:hyperlink>
        </w:p>
        <w:p w14:paraId="39359171" w14:textId="0BD2F25D" w:rsidR="002B0652" w:rsidRDefault="002B0652">
          <w:pPr>
            <w:pStyle w:val="TOC1"/>
            <w:tabs>
              <w:tab w:val="left" w:pos="480"/>
              <w:tab w:val="right" w:leader="dot" w:pos="7927"/>
            </w:tabs>
            <w:rPr>
              <w:rFonts w:asciiTheme="minorHAnsi" w:eastAsiaTheme="minorEastAsia" w:hAnsiTheme="minorHAnsi"/>
              <w:noProof/>
              <w:sz w:val="22"/>
            </w:rPr>
          </w:pPr>
          <w:hyperlink w:anchor="_Toc23553706" w:history="1">
            <w:r w:rsidRPr="00845540">
              <w:rPr>
                <w:rStyle w:val="Hyperlink"/>
                <w:noProof/>
              </w:rPr>
              <w:t>A.</w:t>
            </w:r>
            <w:r>
              <w:rPr>
                <w:rFonts w:asciiTheme="minorHAnsi" w:eastAsiaTheme="minorEastAsia" w:hAnsiTheme="minorHAnsi"/>
                <w:noProof/>
                <w:sz w:val="22"/>
              </w:rPr>
              <w:tab/>
            </w:r>
            <w:r w:rsidRPr="00845540">
              <w:rPr>
                <w:rStyle w:val="Hyperlink"/>
                <w:noProof/>
              </w:rPr>
              <w:t>Skenario</w:t>
            </w:r>
            <w:r>
              <w:rPr>
                <w:noProof/>
                <w:webHidden/>
              </w:rPr>
              <w:tab/>
            </w:r>
            <w:r>
              <w:rPr>
                <w:noProof/>
                <w:webHidden/>
              </w:rPr>
              <w:fldChar w:fldCharType="begin"/>
            </w:r>
            <w:r>
              <w:rPr>
                <w:noProof/>
                <w:webHidden/>
              </w:rPr>
              <w:instrText xml:space="preserve"> PAGEREF _Toc23553706 \h </w:instrText>
            </w:r>
            <w:r>
              <w:rPr>
                <w:noProof/>
                <w:webHidden/>
              </w:rPr>
            </w:r>
            <w:r>
              <w:rPr>
                <w:noProof/>
                <w:webHidden/>
              </w:rPr>
              <w:fldChar w:fldCharType="separate"/>
            </w:r>
            <w:r>
              <w:rPr>
                <w:noProof/>
                <w:webHidden/>
              </w:rPr>
              <w:t>59</w:t>
            </w:r>
            <w:r>
              <w:rPr>
                <w:noProof/>
                <w:webHidden/>
              </w:rPr>
              <w:fldChar w:fldCharType="end"/>
            </w:r>
          </w:hyperlink>
        </w:p>
        <w:p w14:paraId="5719810E" w14:textId="5CB0D113" w:rsidR="002B0652" w:rsidRDefault="002B0652">
          <w:pPr>
            <w:pStyle w:val="TOC1"/>
            <w:tabs>
              <w:tab w:val="left" w:pos="480"/>
              <w:tab w:val="right" w:leader="dot" w:pos="7927"/>
            </w:tabs>
            <w:rPr>
              <w:rFonts w:asciiTheme="minorHAnsi" w:eastAsiaTheme="minorEastAsia" w:hAnsiTheme="minorHAnsi"/>
              <w:noProof/>
              <w:sz w:val="22"/>
            </w:rPr>
          </w:pPr>
          <w:hyperlink w:anchor="_Toc23553707" w:history="1">
            <w:r w:rsidRPr="00845540">
              <w:rPr>
                <w:rStyle w:val="Hyperlink"/>
                <w:noProof/>
              </w:rPr>
              <w:t>B.</w:t>
            </w:r>
            <w:r>
              <w:rPr>
                <w:rFonts w:asciiTheme="minorHAnsi" w:eastAsiaTheme="minorEastAsia" w:hAnsiTheme="minorHAnsi"/>
                <w:noProof/>
                <w:sz w:val="22"/>
              </w:rPr>
              <w:tab/>
            </w:r>
            <w:r w:rsidRPr="00845540">
              <w:rPr>
                <w:rStyle w:val="Hyperlink"/>
                <w:i/>
                <w:noProof/>
              </w:rPr>
              <w:t>Activity Diagram</w:t>
            </w:r>
            <w:r>
              <w:rPr>
                <w:noProof/>
                <w:webHidden/>
              </w:rPr>
              <w:tab/>
            </w:r>
            <w:r>
              <w:rPr>
                <w:noProof/>
                <w:webHidden/>
              </w:rPr>
              <w:fldChar w:fldCharType="begin"/>
            </w:r>
            <w:r>
              <w:rPr>
                <w:noProof/>
                <w:webHidden/>
              </w:rPr>
              <w:instrText xml:space="preserve"> PAGEREF _Toc23553707 \h </w:instrText>
            </w:r>
            <w:r>
              <w:rPr>
                <w:noProof/>
                <w:webHidden/>
              </w:rPr>
            </w:r>
            <w:r>
              <w:rPr>
                <w:noProof/>
                <w:webHidden/>
              </w:rPr>
              <w:fldChar w:fldCharType="separate"/>
            </w:r>
            <w:r>
              <w:rPr>
                <w:noProof/>
                <w:webHidden/>
              </w:rPr>
              <w:t>65</w:t>
            </w:r>
            <w:r>
              <w:rPr>
                <w:noProof/>
                <w:webHidden/>
              </w:rPr>
              <w:fldChar w:fldCharType="end"/>
            </w:r>
          </w:hyperlink>
        </w:p>
        <w:p w14:paraId="0878CA3C" w14:textId="30BDCA6A" w:rsidR="002B0652" w:rsidRDefault="002B0652">
          <w:pPr>
            <w:pStyle w:val="TOC1"/>
            <w:tabs>
              <w:tab w:val="left" w:pos="480"/>
              <w:tab w:val="right" w:leader="dot" w:pos="7927"/>
            </w:tabs>
            <w:rPr>
              <w:rFonts w:asciiTheme="minorHAnsi" w:eastAsiaTheme="minorEastAsia" w:hAnsiTheme="minorHAnsi"/>
              <w:noProof/>
              <w:sz w:val="22"/>
            </w:rPr>
          </w:pPr>
          <w:hyperlink w:anchor="_Toc23553708" w:history="1">
            <w:r w:rsidRPr="00845540">
              <w:rPr>
                <w:rStyle w:val="Hyperlink"/>
                <w:noProof/>
              </w:rPr>
              <w:t>C.</w:t>
            </w:r>
            <w:r>
              <w:rPr>
                <w:rFonts w:asciiTheme="minorHAnsi" w:eastAsiaTheme="minorEastAsia" w:hAnsiTheme="minorHAnsi"/>
                <w:noProof/>
                <w:sz w:val="22"/>
              </w:rPr>
              <w:tab/>
            </w:r>
            <w:r w:rsidRPr="00845540">
              <w:rPr>
                <w:rStyle w:val="Hyperlink"/>
                <w:i/>
                <w:noProof/>
              </w:rPr>
              <w:t>Sequence Diagram</w:t>
            </w:r>
            <w:r>
              <w:rPr>
                <w:noProof/>
                <w:webHidden/>
              </w:rPr>
              <w:tab/>
            </w:r>
            <w:r>
              <w:rPr>
                <w:noProof/>
                <w:webHidden/>
              </w:rPr>
              <w:fldChar w:fldCharType="begin"/>
            </w:r>
            <w:r>
              <w:rPr>
                <w:noProof/>
                <w:webHidden/>
              </w:rPr>
              <w:instrText xml:space="preserve"> PAGEREF _Toc23553708 \h </w:instrText>
            </w:r>
            <w:r>
              <w:rPr>
                <w:noProof/>
                <w:webHidden/>
              </w:rPr>
            </w:r>
            <w:r>
              <w:rPr>
                <w:noProof/>
                <w:webHidden/>
              </w:rPr>
              <w:fldChar w:fldCharType="separate"/>
            </w:r>
            <w:r>
              <w:rPr>
                <w:noProof/>
                <w:webHidden/>
              </w:rPr>
              <w:t>69</w:t>
            </w:r>
            <w:r>
              <w:rPr>
                <w:noProof/>
                <w:webHidden/>
              </w:rPr>
              <w:fldChar w:fldCharType="end"/>
            </w:r>
          </w:hyperlink>
        </w:p>
        <w:p w14:paraId="1CF3129A" w14:textId="5167142E" w:rsidR="002B0652" w:rsidRDefault="002B0652">
          <w:pPr>
            <w:pStyle w:val="TOC1"/>
            <w:tabs>
              <w:tab w:val="left" w:pos="480"/>
              <w:tab w:val="right" w:leader="dot" w:pos="7927"/>
            </w:tabs>
            <w:rPr>
              <w:rFonts w:asciiTheme="minorHAnsi" w:eastAsiaTheme="minorEastAsia" w:hAnsiTheme="minorHAnsi"/>
              <w:noProof/>
              <w:sz w:val="22"/>
            </w:rPr>
          </w:pPr>
          <w:hyperlink w:anchor="_Toc23553709" w:history="1">
            <w:r w:rsidRPr="00845540">
              <w:rPr>
                <w:rStyle w:val="Hyperlink"/>
                <w:noProof/>
              </w:rPr>
              <w:t>D.</w:t>
            </w:r>
            <w:r>
              <w:rPr>
                <w:rFonts w:asciiTheme="minorHAnsi" w:eastAsiaTheme="minorEastAsia" w:hAnsiTheme="minorHAnsi"/>
                <w:noProof/>
                <w:sz w:val="22"/>
              </w:rPr>
              <w:tab/>
            </w:r>
            <w:r w:rsidRPr="00845540">
              <w:rPr>
                <w:rStyle w:val="Hyperlink"/>
                <w:noProof/>
              </w:rPr>
              <w:t>Desain</w:t>
            </w:r>
            <w:r w:rsidRPr="00845540">
              <w:rPr>
                <w:rStyle w:val="Hyperlink"/>
                <w:i/>
                <w:noProof/>
              </w:rPr>
              <w:t xml:space="preserve"> User Interface</w:t>
            </w:r>
            <w:r>
              <w:rPr>
                <w:noProof/>
                <w:webHidden/>
              </w:rPr>
              <w:tab/>
            </w:r>
            <w:r>
              <w:rPr>
                <w:noProof/>
                <w:webHidden/>
              </w:rPr>
              <w:fldChar w:fldCharType="begin"/>
            </w:r>
            <w:r>
              <w:rPr>
                <w:noProof/>
                <w:webHidden/>
              </w:rPr>
              <w:instrText xml:space="preserve"> PAGEREF _Toc23553709 \h </w:instrText>
            </w:r>
            <w:r>
              <w:rPr>
                <w:noProof/>
                <w:webHidden/>
              </w:rPr>
            </w:r>
            <w:r>
              <w:rPr>
                <w:noProof/>
                <w:webHidden/>
              </w:rPr>
              <w:fldChar w:fldCharType="separate"/>
            </w:r>
            <w:r>
              <w:rPr>
                <w:noProof/>
                <w:webHidden/>
              </w:rPr>
              <w:t>73</w:t>
            </w:r>
            <w:r>
              <w:rPr>
                <w:noProof/>
                <w:webHidden/>
              </w:rPr>
              <w:fldChar w:fldCharType="end"/>
            </w:r>
          </w:hyperlink>
        </w:p>
        <w:p w14:paraId="60E85A07" w14:textId="0F54FEE1" w:rsidR="009D3587" w:rsidRPr="006A0BE8" w:rsidRDefault="009D3587">
          <w:pPr>
            <w:rPr>
              <w:rFonts w:cs="Times New Roman"/>
            </w:rPr>
          </w:pPr>
          <w:r w:rsidRPr="006A0BE8">
            <w:rPr>
              <w:rFonts w:cs="Times New Roman"/>
              <w:b/>
              <w:bCs/>
            </w:rPr>
            <w:fldChar w:fldCharType="end"/>
          </w:r>
        </w:p>
      </w:sdtContent>
    </w:sdt>
    <w:p w14:paraId="26632F21" w14:textId="77777777" w:rsidR="0010463E" w:rsidRPr="006A0BE8" w:rsidRDefault="0010463E" w:rsidP="008955CA">
      <w:pPr>
        <w:rPr>
          <w:rFonts w:cs="Times New Roman"/>
          <w:lang w:val="id-ID" w:eastAsia="id-ID"/>
        </w:rPr>
        <w:sectPr w:rsidR="0010463E" w:rsidRPr="006A0BE8" w:rsidSect="00CF5B06">
          <w:pgSz w:w="11906" w:h="16838" w:code="9"/>
          <w:pgMar w:top="2268" w:right="1701" w:bottom="1701" w:left="2268" w:header="720" w:footer="720" w:gutter="0"/>
          <w:pgNumType w:fmt="lowerRoman" w:start="1"/>
          <w:cols w:space="720"/>
          <w:docGrid w:linePitch="360"/>
        </w:sectPr>
      </w:pPr>
    </w:p>
    <w:p w14:paraId="2649E215" w14:textId="6078DD79" w:rsidR="00EB2BFE" w:rsidRPr="006A0BE8" w:rsidRDefault="008030F8" w:rsidP="005E1D23">
      <w:pPr>
        <w:pStyle w:val="Heading1"/>
      </w:pPr>
      <w:bookmarkStart w:id="6" w:name="_Toc23552311"/>
      <w:r w:rsidRPr="006A0BE8">
        <w:lastRenderedPageBreak/>
        <w:t>PENDAHULUAN</w:t>
      </w:r>
      <w:bookmarkEnd w:id="6"/>
    </w:p>
    <w:p w14:paraId="0DDCD74C" w14:textId="77777777" w:rsidR="00EB2BFE" w:rsidRPr="006A0BE8" w:rsidRDefault="00EB2BFE" w:rsidP="00EB2BFE">
      <w:pPr>
        <w:pStyle w:val="Default"/>
        <w:jc w:val="center"/>
        <w:rPr>
          <w:color w:val="auto"/>
          <w:szCs w:val="23"/>
        </w:rPr>
      </w:pPr>
    </w:p>
    <w:p w14:paraId="06F33656" w14:textId="29B89296" w:rsidR="00C06B84" w:rsidRPr="006A0BE8" w:rsidRDefault="00EB2BFE" w:rsidP="00EB2BFE">
      <w:pPr>
        <w:ind w:firstLine="432"/>
        <w:rPr>
          <w:rFonts w:cs="Times New Roman"/>
          <w:sz w:val="28"/>
          <w:szCs w:val="24"/>
        </w:rPr>
      </w:pPr>
      <w:r w:rsidRPr="006A0BE8">
        <w:rPr>
          <w:rFonts w:cs="Times New Roman"/>
          <w:szCs w:val="23"/>
        </w:rPr>
        <w:t>Bab ini merupakan langkah awal dari penulisan tugas akhir. Bab ini berisi latar belak</w:t>
      </w:r>
      <w:r w:rsidR="00447A89" w:rsidRPr="006A0BE8">
        <w:rPr>
          <w:rFonts w:cs="Times New Roman"/>
          <w:szCs w:val="23"/>
        </w:rPr>
        <w:t>ang, rumusan masalah, tujuan,</w:t>
      </w:r>
      <w:r w:rsidRPr="006A0BE8">
        <w:rPr>
          <w:rFonts w:cs="Times New Roman"/>
          <w:szCs w:val="23"/>
        </w:rPr>
        <w:t xml:space="preserve"> manfaat, </w:t>
      </w:r>
      <w:r w:rsidR="00447A89" w:rsidRPr="006A0BE8">
        <w:rPr>
          <w:rFonts w:cs="Times New Roman"/>
          <w:szCs w:val="23"/>
        </w:rPr>
        <w:t xml:space="preserve">dan </w:t>
      </w:r>
      <w:r w:rsidRPr="006A0BE8">
        <w:rPr>
          <w:rFonts w:cs="Times New Roman"/>
          <w:szCs w:val="23"/>
        </w:rPr>
        <w:t xml:space="preserve">batasan masalah. </w:t>
      </w:r>
    </w:p>
    <w:p w14:paraId="3F8D4BEF" w14:textId="5C5CD6E6" w:rsidR="003D32D4" w:rsidRPr="006A0BE8" w:rsidRDefault="00C06B84" w:rsidP="003D32D4">
      <w:pPr>
        <w:pStyle w:val="Heading2"/>
        <w:rPr>
          <w:rFonts w:cs="Times New Roman"/>
        </w:rPr>
      </w:pPr>
      <w:bookmarkStart w:id="7" w:name="_Toc23552312"/>
      <w:r w:rsidRPr="006A0BE8">
        <w:rPr>
          <w:rFonts w:cs="Times New Roman"/>
        </w:rPr>
        <w:t>Latar Belakang</w:t>
      </w:r>
      <w:bookmarkEnd w:id="7"/>
      <w:r w:rsidR="007316F3" w:rsidRPr="006A0BE8">
        <w:rPr>
          <w:rFonts w:cs="Times New Roman"/>
        </w:rPr>
        <w:t xml:space="preserve"> </w:t>
      </w:r>
    </w:p>
    <w:p w14:paraId="399C4E91" w14:textId="299B0A14" w:rsidR="0001598D" w:rsidRPr="006A0BE8" w:rsidRDefault="0001598D" w:rsidP="003D32D4">
      <w:pPr>
        <w:pStyle w:val="ListParagraph"/>
        <w:ind w:left="0" w:firstLine="426"/>
        <w:rPr>
          <w:rFonts w:eastAsia="Times New Roman" w:cs="Times New Roman"/>
          <w:szCs w:val="24"/>
          <w:lang w:val="id-ID" w:eastAsia="id-ID"/>
        </w:rPr>
      </w:pPr>
      <w:r w:rsidRPr="006A0BE8">
        <w:rPr>
          <w:rFonts w:eastAsia="Times New Roman" w:cs="Times New Roman"/>
          <w:szCs w:val="24"/>
          <w:lang w:val="id-ID" w:eastAsia="id-ID"/>
        </w:rPr>
        <w:t>Sumber energi baru dan yang terbarukan di masa mendatang akan semakin mempunyai peran yang sangat penting dalam memenuhi kebutuhan energi. Hal ini disebabkan oleh penggunaan baha</w:t>
      </w:r>
      <w:r w:rsidR="00E649FA" w:rsidRPr="006A0BE8">
        <w:rPr>
          <w:rFonts w:eastAsia="Times New Roman" w:cs="Times New Roman"/>
          <w:szCs w:val="24"/>
          <w:lang w:val="id-ID" w:eastAsia="id-ID"/>
        </w:rPr>
        <w:t xml:space="preserve">n bakar fosil </w:t>
      </w:r>
      <w:r w:rsidR="006F226F" w:rsidRPr="006A0BE8">
        <w:rPr>
          <w:rFonts w:eastAsia="Times New Roman" w:cs="Times New Roman"/>
          <w:szCs w:val="24"/>
          <w:lang w:val="en-ID" w:eastAsia="id-ID"/>
        </w:rPr>
        <w:t>sebagai sumber daya pembangkit listrik konvensional dalam jangka panjang akan menguras</w:t>
      </w:r>
      <w:r w:rsidR="006F226F" w:rsidRPr="006A0BE8">
        <w:rPr>
          <w:rFonts w:eastAsia="Times New Roman" w:cs="Times New Roman"/>
          <w:szCs w:val="24"/>
          <w:lang w:val="id-ID" w:eastAsia="id-ID"/>
        </w:rPr>
        <w:t xml:space="preserve"> </w:t>
      </w:r>
      <w:r w:rsidRPr="006A0BE8">
        <w:rPr>
          <w:rFonts w:eastAsia="Times New Roman" w:cs="Times New Roman"/>
          <w:szCs w:val="24"/>
          <w:lang w:val="id-ID" w:eastAsia="id-ID"/>
        </w:rPr>
        <w:t>sumber minyak bumi, gas dan batu bara yang cadanganny</w:t>
      </w:r>
      <w:r w:rsidR="00784223" w:rsidRPr="006A0BE8">
        <w:rPr>
          <w:rFonts w:eastAsia="Times New Roman" w:cs="Times New Roman"/>
          <w:szCs w:val="24"/>
          <w:lang w:val="id-ID" w:eastAsia="id-ID"/>
        </w:rPr>
        <w:t>a semakin lama semakin menipis</w:t>
      </w:r>
      <w:r w:rsidR="006F226F" w:rsidRPr="006A0BE8">
        <w:rPr>
          <w:rFonts w:eastAsia="Times New Roman" w:cs="Times New Roman"/>
          <w:szCs w:val="24"/>
          <w:lang w:val="id-ID" w:eastAsia="id-ID"/>
        </w:rPr>
        <w:t xml:space="preserve"> </w:t>
      </w:r>
      <w:sdt>
        <w:sdtPr>
          <w:rPr>
            <w:rFonts w:cs="Times New Roman"/>
            <w:lang w:val="id-ID" w:eastAsia="id-ID"/>
          </w:rPr>
          <w:id w:val="1774279293"/>
          <w:citation/>
        </w:sdtPr>
        <w:sdtContent>
          <w:r w:rsidR="00784223" w:rsidRPr="006A0BE8">
            <w:rPr>
              <w:rFonts w:eastAsia="Times New Roman" w:cs="Times New Roman"/>
              <w:szCs w:val="24"/>
              <w:lang w:val="id-ID" w:eastAsia="id-ID"/>
            </w:rPr>
            <w:fldChar w:fldCharType="begin"/>
          </w:r>
          <w:r w:rsidR="006F226F" w:rsidRPr="006A0BE8">
            <w:rPr>
              <w:rFonts w:eastAsia="Times New Roman" w:cs="Times New Roman"/>
              <w:szCs w:val="24"/>
              <w:lang w:val="en-ID" w:eastAsia="id-ID"/>
            </w:rPr>
            <w:instrText xml:space="preserve">CITATION IWG14 \l 14345 </w:instrText>
          </w:r>
          <w:r w:rsidR="00784223" w:rsidRPr="006A0BE8">
            <w:rPr>
              <w:rFonts w:eastAsia="Times New Roman" w:cs="Times New Roman"/>
              <w:szCs w:val="24"/>
              <w:lang w:val="id-ID" w:eastAsia="id-ID"/>
            </w:rPr>
            <w:fldChar w:fldCharType="separate"/>
          </w:r>
          <w:r w:rsidR="004519D2" w:rsidRPr="006A0BE8">
            <w:rPr>
              <w:rFonts w:eastAsia="Times New Roman" w:cs="Times New Roman"/>
              <w:noProof/>
              <w:szCs w:val="24"/>
              <w:lang w:val="en-ID" w:eastAsia="id-ID"/>
            </w:rPr>
            <w:t>(Anggara, Kumara, &amp; Giriantari, 2014)</w:t>
          </w:r>
          <w:r w:rsidR="00784223" w:rsidRPr="006A0BE8">
            <w:rPr>
              <w:rFonts w:eastAsia="Times New Roman" w:cs="Times New Roman"/>
              <w:szCs w:val="24"/>
              <w:lang w:val="id-ID" w:eastAsia="id-ID"/>
            </w:rPr>
            <w:fldChar w:fldCharType="end"/>
          </w:r>
        </w:sdtContent>
      </w:sdt>
      <w:r w:rsidR="00AD5611" w:rsidRPr="006A0BE8">
        <w:rPr>
          <w:rFonts w:eastAsia="Times New Roman" w:cs="Times New Roman"/>
          <w:szCs w:val="24"/>
          <w:lang w:val="id-ID" w:eastAsia="id-ID"/>
        </w:rPr>
        <w:t xml:space="preserve">. </w:t>
      </w:r>
      <w:r w:rsidR="00E229BA" w:rsidRPr="006A0BE8">
        <w:rPr>
          <w:rFonts w:eastAsia="Times New Roman" w:cs="Times New Roman"/>
          <w:szCs w:val="24"/>
          <w:lang w:val="en-ID" w:eastAsia="id-ID"/>
        </w:rPr>
        <w:t>En</w:t>
      </w:r>
      <w:r w:rsidR="00B72629" w:rsidRPr="006A0BE8">
        <w:rPr>
          <w:rFonts w:eastAsia="Times New Roman" w:cs="Times New Roman"/>
          <w:szCs w:val="24"/>
          <w:lang w:val="en-ID" w:eastAsia="id-ID"/>
        </w:rPr>
        <w:t xml:space="preserve">ergi terbarukan juga lebih </w:t>
      </w:r>
      <w:r w:rsidR="00780E88" w:rsidRPr="006A0BE8">
        <w:rPr>
          <w:rFonts w:eastAsia="Times New Roman" w:cs="Times New Roman"/>
          <w:szCs w:val="24"/>
          <w:lang w:val="en-ID" w:eastAsia="id-ID"/>
        </w:rPr>
        <w:t>ramah lingkungan dan lebi</w:t>
      </w:r>
      <w:r w:rsidR="00E275C8" w:rsidRPr="006A0BE8">
        <w:rPr>
          <w:rFonts w:eastAsia="Times New Roman" w:cs="Times New Roman"/>
          <w:szCs w:val="24"/>
          <w:lang w:val="en-ID" w:eastAsia="id-ID"/>
        </w:rPr>
        <w:t>h aman dari</w:t>
      </w:r>
      <w:r w:rsidR="00B72629" w:rsidRPr="006A0BE8">
        <w:rPr>
          <w:rFonts w:eastAsia="Times New Roman" w:cs="Times New Roman"/>
          <w:szCs w:val="24"/>
          <w:lang w:val="en-ID" w:eastAsia="id-ID"/>
        </w:rPr>
        <w:t>pada energi tidak terbarukan seperti energi fosil.</w:t>
      </w:r>
    </w:p>
    <w:p w14:paraId="3C7EF3BB" w14:textId="28DE4722" w:rsidR="0001598D" w:rsidRPr="006A0BE8" w:rsidRDefault="0001598D" w:rsidP="0069091D">
      <w:pPr>
        <w:ind w:firstLine="426"/>
        <w:rPr>
          <w:rFonts w:cs="Times New Roman"/>
          <w:szCs w:val="24"/>
        </w:rPr>
      </w:pPr>
      <w:r w:rsidRPr="006A0BE8">
        <w:rPr>
          <w:rFonts w:cs="Times New Roman"/>
          <w:szCs w:val="24"/>
        </w:rPr>
        <w:t>Tenaga listrik sangat di</w:t>
      </w:r>
      <w:ins w:id="8" w:author="Windows User" w:date="2019-09-14T03:52:00Z">
        <w:r w:rsidR="00451BA0" w:rsidRPr="006A0BE8">
          <w:rPr>
            <w:rFonts w:cs="Times New Roman"/>
            <w:szCs w:val="24"/>
          </w:rPr>
          <w:t xml:space="preserve"> </w:t>
        </w:r>
      </w:ins>
      <w:del w:id="9" w:author="nova" w:date="2019-09-02T07:16:00Z">
        <w:r w:rsidRPr="006A0BE8" w:rsidDel="006841FF">
          <w:rPr>
            <w:rFonts w:cs="Times New Roman"/>
            <w:szCs w:val="24"/>
          </w:rPr>
          <w:delText xml:space="preserve"> </w:delText>
        </w:r>
      </w:del>
      <w:r w:rsidRPr="006A0BE8">
        <w:rPr>
          <w:rFonts w:cs="Times New Roman"/>
          <w:szCs w:val="24"/>
        </w:rPr>
        <w:t>butuhkan dalam era modern saat ini. Berbagai metode telah ditemukan dalam hal membangkitkan tenaga listrik mulai dari yang memakai energi terbarukan sampai nonterbarukan.</w:t>
      </w:r>
      <w:r w:rsidR="00B17CB3" w:rsidRPr="006A0BE8">
        <w:rPr>
          <w:rFonts w:cs="Times New Roman"/>
          <w:szCs w:val="24"/>
        </w:rPr>
        <w:t xml:space="preserve"> </w:t>
      </w:r>
      <w:r w:rsidR="00B72629" w:rsidRPr="006A0BE8">
        <w:rPr>
          <w:rFonts w:cs="Times New Roman"/>
          <w:szCs w:val="24"/>
        </w:rPr>
        <w:t>S</w:t>
      </w:r>
      <w:r w:rsidRPr="006A0BE8">
        <w:rPr>
          <w:rFonts w:cs="Times New Roman"/>
          <w:szCs w:val="24"/>
        </w:rPr>
        <w:t xml:space="preserve">alah satu cara membangkitkan energi listrik adalah dengan menggunakan tenaga matahari. </w:t>
      </w:r>
    </w:p>
    <w:p w14:paraId="05CC173A" w14:textId="7A47E375" w:rsidR="006F226F" w:rsidRPr="006A0BE8" w:rsidRDefault="0001598D" w:rsidP="0069091D">
      <w:pPr>
        <w:ind w:firstLine="426"/>
        <w:rPr>
          <w:rFonts w:cs="Times New Roman"/>
          <w:szCs w:val="24"/>
        </w:rPr>
      </w:pPr>
      <w:r w:rsidRPr="006A0BE8">
        <w:rPr>
          <w:rFonts w:cs="Times New Roman"/>
          <w:szCs w:val="24"/>
        </w:rPr>
        <w:t xml:space="preserve">Pembangkit listrik tenaga matahari banyak digunakan karena pemasangan dan perawatannya </w:t>
      </w:r>
      <w:r w:rsidR="00780E88" w:rsidRPr="006A0BE8">
        <w:rPr>
          <w:rFonts w:cs="Times New Roman"/>
          <w:szCs w:val="24"/>
        </w:rPr>
        <w:t>relatif</w:t>
      </w:r>
      <w:r w:rsidRPr="006A0BE8">
        <w:rPr>
          <w:rFonts w:cs="Times New Roman"/>
          <w:szCs w:val="24"/>
        </w:rPr>
        <w:t xml:space="preserve"> lebih mudah. Selain itu teknologi ini juga ramah lingkungan dan jauh lebih aman daripada metode yang lain. pembangkit listrik tanaga surya juga bersifat </w:t>
      </w:r>
      <w:commentRangeStart w:id="10"/>
      <w:del w:id="11" w:author="Windows User" w:date="2019-09-02T13:42:00Z">
        <w:r w:rsidRPr="006A0BE8" w:rsidDel="00096E50">
          <w:rPr>
            <w:rFonts w:cs="Times New Roman"/>
            <w:szCs w:val="24"/>
          </w:rPr>
          <w:delText>portable</w:delText>
        </w:r>
        <w:commentRangeEnd w:id="10"/>
        <w:r w:rsidR="006841FF" w:rsidRPr="006A0BE8" w:rsidDel="00096E50">
          <w:rPr>
            <w:rStyle w:val="CommentReference"/>
            <w:rFonts w:cs="Times New Roman"/>
          </w:rPr>
          <w:commentReference w:id="10"/>
        </w:r>
        <w:r w:rsidRPr="006A0BE8" w:rsidDel="00096E50">
          <w:rPr>
            <w:rFonts w:cs="Times New Roman"/>
            <w:szCs w:val="24"/>
            <w:lang w:val="id-ID"/>
          </w:rPr>
          <w:delText xml:space="preserve"> </w:delText>
        </w:r>
      </w:del>
      <w:ins w:id="12" w:author="Windows User" w:date="2019-09-02T13:42:00Z">
        <w:r w:rsidR="00096E50" w:rsidRPr="006A0BE8">
          <w:rPr>
            <w:rFonts w:cs="Times New Roman"/>
            <w:szCs w:val="24"/>
          </w:rPr>
          <w:t>fleksibel</w:t>
        </w:r>
        <w:r w:rsidR="00096E50" w:rsidRPr="006A0BE8">
          <w:rPr>
            <w:rFonts w:cs="Times New Roman"/>
            <w:szCs w:val="24"/>
            <w:lang w:val="id-ID"/>
          </w:rPr>
          <w:t xml:space="preserve"> </w:t>
        </w:r>
      </w:ins>
      <w:r w:rsidRPr="006A0BE8">
        <w:rPr>
          <w:rFonts w:cs="Times New Roman"/>
          <w:szCs w:val="24"/>
          <w:lang w:val="id-ID"/>
        </w:rPr>
        <w:t>dan modular</w:t>
      </w:r>
      <w:r w:rsidRPr="006A0BE8">
        <w:rPr>
          <w:rFonts w:cs="Times New Roman"/>
          <w:szCs w:val="24"/>
        </w:rPr>
        <w:t xml:space="preserve"> sehingga dapat di pasangkan pada benda bergerak seperi perahu atau mobil.</w:t>
      </w:r>
    </w:p>
    <w:p w14:paraId="771A9BF0" w14:textId="5D7100B3" w:rsidR="000832F7" w:rsidRPr="006A0BE8" w:rsidRDefault="00F935D6" w:rsidP="0069091D">
      <w:pPr>
        <w:ind w:firstLine="426"/>
        <w:rPr>
          <w:rFonts w:cs="Times New Roman"/>
          <w:szCs w:val="24"/>
          <w:lang w:val="en-ID"/>
        </w:rPr>
      </w:pPr>
      <w:r w:rsidRPr="006A0BE8">
        <w:rPr>
          <w:rFonts w:cs="Times New Roman"/>
        </w:rPr>
        <w:t xml:space="preserve">Intensistas radiasi yang tinggi di Indonesia dapat membangkitkan energy listrik yang besar dengan rata-rata radiasi sebesar </w:t>
      </w:r>
      <w:r w:rsidRPr="006A0BE8">
        <w:rPr>
          <w:rFonts w:cs="Times New Roman"/>
          <w:szCs w:val="24"/>
          <w:lang w:val="id-ID"/>
        </w:rPr>
        <w:t>1000 Watt/m</w:t>
      </w:r>
      <w:r w:rsidRPr="006A0BE8">
        <w:rPr>
          <w:rFonts w:cs="Times New Roman"/>
          <w:szCs w:val="24"/>
          <w:vertAlign w:val="superscript"/>
          <w:lang w:val="id-ID"/>
        </w:rPr>
        <w:t>2</w:t>
      </w:r>
      <w:r w:rsidRPr="006A0BE8">
        <w:rPr>
          <w:rFonts w:cs="Times New Roman"/>
          <w:szCs w:val="24"/>
          <w:vertAlign w:val="superscript"/>
          <w:lang w:val="en-ID"/>
        </w:rPr>
        <w:t xml:space="preserve"> </w:t>
      </w:r>
      <w:r w:rsidRPr="006A0BE8">
        <w:rPr>
          <w:rFonts w:cs="Times New Roman"/>
          <w:szCs w:val="24"/>
        </w:rPr>
        <w:t xml:space="preserve"> </w:t>
      </w:r>
      <w:sdt>
        <w:sdtPr>
          <w:rPr>
            <w:rFonts w:cs="Times New Roman"/>
          </w:rPr>
          <w:id w:val="-627089157"/>
          <w:citation/>
        </w:sdtPr>
        <w:sdtContent>
          <w:r w:rsidRPr="006A0BE8">
            <w:rPr>
              <w:rFonts w:cs="Times New Roman"/>
              <w:szCs w:val="24"/>
            </w:rPr>
            <w:fldChar w:fldCharType="begin"/>
          </w:r>
          <w:r w:rsidRPr="006A0BE8">
            <w:rPr>
              <w:rFonts w:cs="Times New Roman"/>
              <w:szCs w:val="24"/>
              <w:lang w:val="en-ID"/>
            </w:rPr>
            <w:instrText xml:space="preserve">CITATION Ira14 \l 14345 </w:instrText>
          </w:r>
          <w:r w:rsidRPr="006A0BE8">
            <w:rPr>
              <w:rFonts w:cs="Times New Roman"/>
              <w:szCs w:val="24"/>
            </w:rPr>
            <w:fldChar w:fldCharType="separate"/>
          </w:r>
          <w:r w:rsidRPr="006A0BE8">
            <w:rPr>
              <w:rFonts w:cs="Times New Roman"/>
              <w:noProof/>
              <w:szCs w:val="24"/>
              <w:lang w:val="en-ID"/>
            </w:rPr>
            <w:t>(Rahardjo &amp; Fitriana, 2014)</w:t>
          </w:r>
          <w:r w:rsidRPr="006A0BE8">
            <w:rPr>
              <w:rFonts w:cs="Times New Roman"/>
              <w:szCs w:val="24"/>
            </w:rPr>
            <w:fldChar w:fldCharType="end"/>
          </w:r>
        </w:sdtContent>
      </w:sdt>
      <w:r w:rsidR="0001598D" w:rsidRPr="006A0BE8">
        <w:rPr>
          <w:rFonts w:cs="Times New Roman"/>
          <w:szCs w:val="24"/>
          <w:lang w:val="id-ID"/>
        </w:rPr>
        <w:t>.</w:t>
      </w:r>
      <w:r w:rsidR="00AA6E54" w:rsidRPr="006A0BE8">
        <w:rPr>
          <w:rFonts w:cs="Times New Roman"/>
          <w:szCs w:val="24"/>
          <w:lang w:val="en-ID"/>
        </w:rPr>
        <w:t xml:space="preserve"> </w:t>
      </w:r>
      <w:r w:rsidR="000832F7" w:rsidRPr="006A0BE8">
        <w:rPr>
          <w:rFonts w:cs="Times New Roman"/>
          <w:szCs w:val="24"/>
          <w:lang w:val="en-ID"/>
        </w:rPr>
        <w:t>Kondisi ini sangat cocok sebagai acuan untu</w:t>
      </w:r>
      <w:r w:rsidR="00E275C8" w:rsidRPr="006A0BE8">
        <w:rPr>
          <w:rFonts w:cs="Times New Roman"/>
          <w:szCs w:val="24"/>
          <w:lang w:val="en-ID"/>
        </w:rPr>
        <w:t>k</w:t>
      </w:r>
      <w:r w:rsidR="000832F7" w:rsidRPr="006A0BE8">
        <w:rPr>
          <w:rFonts w:cs="Times New Roman"/>
          <w:szCs w:val="24"/>
          <w:lang w:val="en-ID"/>
        </w:rPr>
        <w:t xml:space="preserve"> mengembangkan </w:t>
      </w:r>
      <w:r w:rsidR="00B44AD9" w:rsidRPr="006A0BE8">
        <w:rPr>
          <w:rFonts w:cs="Times New Roman"/>
          <w:szCs w:val="24"/>
          <w:lang w:val="en-ID"/>
        </w:rPr>
        <w:t>pembangkit listrik tenaga surya di Indonesia.</w:t>
      </w:r>
      <w:r w:rsidR="00394422" w:rsidRPr="006A0BE8">
        <w:rPr>
          <w:rFonts w:cs="Times New Roman"/>
          <w:szCs w:val="24"/>
          <w:lang w:val="en-ID"/>
        </w:rPr>
        <w:t xml:space="preserve"> Hal ini dapat dilakukan dengan bantuan panel surya yaitu satu kesatuan modul yang didalamnya terdapat sel surya dan komponen pendukung lainnya.</w:t>
      </w:r>
    </w:p>
    <w:p w14:paraId="10EF0312" w14:textId="35D3A1E4" w:rsidR="00307896" w:rsidRPr="006A0BE8" w:rsidRDefault="0001598D" w:rsidP="0069091D">
      <w:pPr>
        <w:ind w:firstLine="426"/>
        <w:rPr>
          <w:ins w:id="13" w:author="nova" w:date="2019-09-02T07:23:00Z"/>
          <w:rFonts w:eastAsia="Times New Roman" w:cs="Times New Roman"/>
          <w:sz w:val="25"/>
          <w:szCs w:val="25"/>
          <w:lang w:val="id-ID" w:eastAsia="id-ID"/>
        </w:rPr>
      </w:pPr>
      <w:r w:rsidRPr="006A0BE8">
        <w:rPr>
          <w:rFonts w:cs="Times New Roman"/>
          <w:szCs w:val="24"/>
        </w:rPr>
        <w:t>Panel surya memiliki beberapa kelemahan yaitu ketersediaan sinar matahari yang di perlukan untuk membangkitka</w:t>
      </w:r>
      <w:r w:rsidR="00314DA2" w:rsidRPr="006A0BE8">
        <w:rPr>
          <w:rFonts w:cs="Times New Roman"/>
          <w:szCs w:val="24"/>
        </w:rPr>
        <w:t>n listrik. Mulai dari topografi, lokasi, dan musim. S</w:t>
      </w:r>
      <w:r w:rsidRPr="006A0BE8">
        <w:rPr>
          <w:rFonts w:cs="Times New Roman"/>
          <w:szCs w:val="24"/>
        </w:rPr>
        <w:t xml:space="preserve">alah satu cara mengatasi kelemahan itu adalah dengan menggerakan posisi </w:t>
      </w:r>
      <w:r w:rsidRPr="006A0BE8">
        <w:rPr>
          <w:rFonts w:cs="Times New Roman"/>
          <w:szCs w:val="24"/>
        </w:rPr>
        <w:lastRenderedPageBreak/>
        <w:t>panel surya ke</w:t>
      </w:r>
      <w:ins w:id="14" w:author="nova" w:date="2019-09-02T07:19:00Z">
        <w:r w:rsidR="006841FF" w:rsidRPr="006A0BE8">
          <w:rPr>
            <w:rFonts w:cs="Times New Roman"/>
            <w:szCs w:val="24"/>
          </w:rPr>
          <w:t xml:space="preserve"> </w:t>
        </w:r>
      </w:ins>
      <w:r w:rsidRPr="006A0BE8">
        <w:rPr>
          <w:rFonts w:cs="Times New Roman"/>
          <w:szCs w:val="24"/>
        </w:rPr>
        <w:t>arah yang tepat.</w:t>
      </w:r>
      <w:r w:rsidR="000832F7" w:rsidRPr="006A0BE8">
        <w:rPr>
          <w:rFonts w:cs="Times New Roman"/>
          <w:szCs w:val="24"/>
        </w:rPr>
        <w:t xml:space="preserve"> </w:t>
      </w:r>
      <w:r w:rsidR="00314DA2" w:rsidRPr="006A0BE8">
        <w:rPr>
          <w:rFonts w:cs="Times New Roman"/>
          <w:szCs w:val="24"/>
        </w:rPr>
        <w:t>Menggerakkan posisi panel surya</w:t>
      </w:r>
      <w:r w:rsidRPr="006A0BE8">
        <w:rPr>
          <w:rFonts w:cs="Times New Roman"/>
          <w:szCs w:val="24"/>
        </w:rPr>
        <w:t xml:space="preserve"> dapat membantu</w:t>
      </w:r>
      <w:r w:rsidR="00314DA2" w:rsidRPr="006A0BE8">
        <w:rPr>
          <w:rFonts w:cs="Times New Roman"/>
          <w:szCs w:val="24"/>
        </w:rPr>
        <w:t xml:space="preserve"> memaksimalkan</w:t>
      </w:r>
      <w:r w:rsidRPr="006A0BE8">
        <w:rPr>
          <w:rFonts w:cs="Times New Roman"/>
          <w:szCs w:val="24"/>
        </w:rPr>
        <w:t xml:space="preserve"> penerimaan sinar matahari sehingga</w:t>
      </w:r>
      <w:r w:rsidR="00E275C8" w:rsidRPr="006A0BE8">
        <w:rPr>
          <w:rFonts w:cs="Times New Roman"/>
          <w:szCs w:val="24"/>
        </w:rPr>
        <w:t xml:space="preserve"> produtiv</w:t>
      </w:r>
      <w:r w:rsidR="00314DA2" w:rsidRPr="006A0BE8">
        <w:rPr>
          <w:rFonts w:cs="Times New Roman"/>
          <w:szCs w:val="24"/>
        </w:rPr>
        <w:t>itas panel menjadi lebi</w:t>
      </w:r>
      <w:r w:rsidRPr="006A0BE8">
        <w:rPr>
          <w:rFonts w:cs="Times New Roman"/>
          <w:szCs w:val="24"/>
        </w:rPr>
        <w:t xml:space="preserve">h baik. </w:t>
      </w:r>
      <w:r w:rsidR="00314DA2" w:rsidRPr="006A0BE8">
        <w:rPr>
          <w:rFonts w:eastAsia="Times New Roman" w:cs="Times New Roman"/>
          <w:szCs w:val="24"/>
          <w:lang w:val="id-ID" w:eastAsia="id-ID"/>
        </w:rPr>
        <w:t>P</w:t>
      </w:r>
      <w:r w:rsidRPr="006A0BE8">
        <w:rPr>
          <w:rFonts w:eastAsia="Times New Roman" w:cs="Times New Roman"/>
          <w:szCs w:val="24"/>
          <w:lang w:val="id-ID" w:eastAsia="id-ID"/>
        </w:rPr>
        <w:t>engaruh sudut kemiringan panel surya</w:t>
      </w:r>
      <w:r w:rsidR="00314DA2" w:rsidRPr="006A0BE8">
        <w:rPr>
          <w:rFonts w:eastAsia="Times New Roman" w:cs="Times New Roman"/>
          <w:szCs w:val="24"/>
          <w:lang w:val="en-ID" w:eastAsia="id-ID"/>
        </w:rPr>
        <w:t xml:space="preserve"> </w:t>
      </w:r>
      <w:r w:rsidRPr="006A0BE8">
        <w:rPr>
          <w:rFonts w:eastAsia="Times New Roman" w:cs="Times New Roman"/>
          <w:szCs w:val="24"/>
          <w:lang w:val="id-ID" w:eastAsia="id-ID"/>
        </w:rPr>
        <w:t>terhadap radiasi matahari yang diterima oleh panel surya</w:t>
      </w:r>
      <w:r w:rsidR="00314DA2" w:rsidRPr="006A0BE8">
        <w:rPr>
          <w:rFonts w:eastAsia="Times New Roman" w:cs="Times New Roman"/>
          <w:szCs w:val="24"/>
          <w:lang w:val="en-ID" w:eastAsia="id-ID"/>
        </w:rPr>
        <w:t xml:space="preserve"> </w:t>
      </w:r>
      <w:r w:rsidRPr="006A0BE8">
        <w:rPr>
          <w:rFonts w:eastAsia="Times New Roman" w:cs="Times New Roman"/>
          <w:szCs w:val="24"/>
          <w:lang w:val="id-ID" w:eastAsia="id-ID"/>
        </w:rPr>
        <w:t xml:space="preserve">per bulan cenderung </w:t>
      </w:r>
      <w:r w:rsidR="00B44AD9" w:rsidRPr="006A0BE8">
        <w:rPr>
          <w:rFonts w:eastAsia="Times New Roman" w:cs="Times New Roman"/>
          <w:szCs w:val="24"/>
          <w:lang w:val="en-ID" w:eastAsia="id-ID"/>
        </w:rPr>
        <w:t>tidak tetap</w:t>
      </w:r>
      <w:r w:rsidRPr="006A0BE8">
        <w:rPr>
          <w:rFonts w:eastAsia="Times New Roman" w:cs="Times New Roman"/>
          <w:szCs w:val="24"/>
          <w:lang w:val="id-ID" w:eastAsia="id-ID"/>
        </w:rPr>
        <w:t xml:space="preserve">. Hal ini </w:t>
      </w:r>
      <w:r w:rsidR="00B44AD9" w:rsidRPr="006A0BE8">
        <w:rPr>
          <w:rFonts w:eastAsia="Times New Roman" w:cs="Times New Roman"/>
          <w:szCs w:val="24"/>
          <w:lang w:val="en-ID" w:eastAsia="id-ID"/>
        </w:rPr>
        <w:t xml:space="preserve">disebabkan radiasi yang diterima </w:t>
      </w:r>
      <w:r w:rsidRPr="006A0BE8">
        <w:rPr>
          <w:rFonts w:eastAsia="Times New Roman" w:cs="Times New Roman"/>
          <w:szCs w:val="24"/>
          <w:lang w:val="id-ID" w:eastAsia="id-ID"/>
        </w:rPr>
        <w:t>panel surya</w:t>
      </w:r>
      <w:r w:rsidR="00314DA2" w:rsidRPr="006A0BE8">
        <w:rPr>
          <w:rFonts w:eastAsia="Times New Roman" w:cs="Times New Roman"/>
          <w:szCs w:val="24"/>
          <w:lang w:val="en-ID" w:eastAsia="id-ID"/>
        </w:rPr>
        <w:t xml:space="preserve"> </w:t>
      </w:r>
      <w:r w:rsidRPr="006A0BE8">
        <w:rPr>
          <w:rFonts w:eastAsia="Times New Roman" w:cs="Times New Roman"/>
          <w:szCs w:val="24"/>
          <w:lang w:val="id-ID" w:eastAsia="id-ID"/>
        </w:rPr>
        <w:t>tidak hanya bergantung pada besar sudut kemiringan panel</w:t>
      </w:r>
      <w:r w:rsidR="000832F7" w:rsidRPr="006A0BE8">
        <w:rPr>
          <w:rFonts w:eastAsia="Times New Roman" w:cs="Times New Roman"/>
          <w:szCs w:val="24"/>
          <w:lang w:val="en-ID" w:eastAsia="id-ID"/>
        </w:rPr>
        <w:t xml:space="preserve"> </w:t>
      </w:r>
      <w:r w:rsidRPr="006A0BE8">
        <w:rPr>
          <w:rFonts w:eastAsia="Times New Roman" w:cs="Times New Roman"/>
          <w:szCs w:val="24"/>
          <w:lang w:val="id-ID" w:eastAsia="id-ID"/>
        </w:rPr>
        <w:t>tetapi juga diakibatkan</w:t>
      </w:r>
      <w:r w:rsidR="00314DA2" w:rsidRPr="006A0BE8">
        <w:rPr>
          <w:rFonts w:eastAsia="Times New Roman" w:cs="Times New Roman"/>
          <w:szCs w:val="24"/>
          <w:lang w:val="en-ID" w:eastAsia="id-ID"/>
        </w:rPr>
        <w:t xml:space="preserve"> </w:t>
      </w:r>
      <w:r w:rsidRPr="006A0BE8">
        <w:rPr>
          <w:rFonts w:eastAsia="Times New Roman" w:cs="Times New Roman"/>
          <w:szCs w:val="24"/>
          <w:lang w:val="id-ID" w:eastAsia="id-ID"/>
        </w:rPr>
        <w:t>beberapa faktor lain seperti gerak semu harian dan tahunan matahari serta indeks kecerahan per bulan</w:t>
      </w:r>
      <w:r w:rsidR="00AA6E54" w:rsidRPr="006A0BE8">
        <w:rPr>
          <w:rFonts w:eastAsia="Times New Roman" w:cs="Times New Roman"/>
          <w:szCs w:val="24"/>
          <w:lang w:val="id-ID" w:eastAsia="id-ID"/>
        </w:rPr>
        <w:t xml:space="preserve"> </w:t>
      </w:r>
      <w:sdt>
        <w:sdtPr>
          <w:rPr>
            <w:rFonts w:eastAsia="Times New Roman" w:cs="Times New Roman"/>
            <w:lang w:val="id-ID" w:eastAsia="id-ID"/>
          </w:rPr>
          <w:id w:val="-514155135"/>
          <w:citation/>
        </w:sdtPr>
        <w:sdtContent>
          <w:r w:rsidR="00AA6E54" w:rsidRPr="006A0BE8">
            <w:rPr>
              <w:rFonts w:eastAsia="Times New Roman" w:cs="Times New Roman"/>
              <w:szCs w:val="24"/>
              <w:lang w:val="id-ID" w:eastAsia="id-ID"/>
            </w:rPr>
            <w:fldChar w:fldCharType="begin"/>
          </w:r>
          <w:r w:rsidR="004E6C03" w:rsidRPr="006A0BE8">
            <w:rPr>
              <w:rFonts w:eastAsia="Times New Roman" w:cs="Times New Roman"/>
              <w:szCs w:val="24"/>
              <w:lang w:val="en-ID" w:eastAsia="id-ID"/>
            </w:rPr>
            <w:instrText xml:space="preserve">CITATION Pan15 \l 14345 </w:instrText>
          </w:r>
          <w:r w:rsidR="00AA6E54" w:rsidRPr="006A0BE8">
            <w:rPr>
              <w:rFonts w:eastAsia="Times New Roman" w:cs="Times New Roman"/>
              <w:szCs w:val="24"/>
              <w:lang w:val="id-ID" w:eastAsia="id-ID"/>
            </w:rPr>
            <w:fldChar w:fldCharType="separate"/>
          </w:r>
          <w:r w:rsidR="004519D2" w:rsidRPr="006A0BE8">
            <w:rPr>
              <w:rFonts w:eastAsia="Times New Roman" w:cs="Times New Roman"/>
              <w:noProof/>
              <w:szCs w:val="24"/>
              <w:lang w:val="en-ID" w:eastAsia="id-ID"/>
            </w:rPr>
            <w:t>(Pangestuningtyas, 2013)</w:t>
          </w:r>
          <w:r w:rsidR="00AA6E54" w:rsidRPr="006A0BE8">
            <w:rPr>
              <w:rFonts w:eastAsia="Times New Roman" w:cs="Times New Roman"/>
              <w:szCs w:val="24"/>
              <w:lang w:val="id-ID" w:eastAsia="id-ID"/>
            </w:rPr>
            <w:fldChar w:fldCharType="end"/>
          </w:r>
        </w:sdtContent>
      </w:sdt>
      <w:r w:rsidRPr="006A0BE8">
        <w:rPr>
          <w:rFonts w:eastAsia="Times New Roman" w:cs="Times New Roman"/>
          <w:szCs w:val="24"/>
          <w:lang w:val="id-ID" w:eastAsia="id-ID"/>
        </w:rPr>
        <w:t>.</w:t>
      </w:r>
      <w:r w:rsidRPr="006A0BE8">
        <w:rPr>
          <w:rFonts w:eastAsia="Times New Roman" w:cs="Times New Roman"/>
          <w:sz w:val="25"/>
          <w:szCs w:val="25"/>
          <w:lang w:val="id-ID" w:eastAsia="id-ID"/>
        </w:rPr>
        <w:t xml:space="preserve"> </w:t>
      </w:r>
    </w:p>
    <w:p w14:paraId="12F677EE" w14:textId="793F3D3C" w:rsidR="00232711" w:rsidRPr="006A0BE8" w:rsidRDefault="00232711" w:rsidP="0069091D">
      <w:pPr>
        <w:ind w:firstLine="426"/>
        <w:rPr>
          <w:rFonts w:eastAsia="Times New Roman" w:cs="Times New Roman"/>
          <w:i/>
          <w:iCs/>
          <w:sz w:val="25"/>
          <w:szCs w:val="25"/>
          <w:lang w:eastAsia="id-ID"/>
          <w:rPrChange w:id="15" w:author="nova" w:date="2019-09-02T07:23:00Z">
            <w:rPr>
              <w:rFonts w:eastAsia="Times New Roman" w:cs="Times New Roman"/>
              <w:sz w:val="25"/>
              <w:szCs w:val="25"/>
              <w:lang w:val="id-ID" w:eastAsia="id-ID"/>
            </w:rPr>
          </w:rPrChange>
        </w:rPr>
      </w:pPr>
      <w:ins w:id="16" w:author="nova" w:date="2019-09-02T07:23:00Z">
        <w:del w:id="17" w:author="Windows User" w:date="2019-09-14T03:56:00Z">
          <w:r w:rsidRPr="006A0BE8" w:rsidDel="00451BA0">
            <w:rPr>
              <w:rFonts w:eastAsia="Times New Roman" w:cs="Times New Roman"/>
              <w:sz w:val="25"/>
              <w:szCs w:val="25"/>
              <w:lang w:eastAsia="id-ID"/>
            </w:rPr>
            <w:delText xml:space="preserve">Belum diberi </w:delText>
          </w:r>
          <w:r w:rsidRPr="006A0BE8" w:rsidDel="00451BA0">
            <w:rPr>
              <w:rFonts w:eastAsia="Times New Roman" w:cs="Times New Roman"/>
              <w:szCs w:val="24"/>
              <w:lang w:val="id-ID" w:eastAsia="id-ID"/>
            </w:rPr>
            <w:delText>p</w:delText>
          </w:r>
          <w:r w:rsidRPr="006A0BE8" w:rsidDel="00451BA0">
            <w:rPr>
              <w:rFonts w:eastAsia="Times New Roman" w:cs="Times New Roman"/>
              <w:sz w:val="25"/>
              <w:szCs w:val="25"/>
              <w:lang w:eastAsia="id-ID"/>
            </w:rPr>
            <w:delText>engantar singkat a</w:delText>
          </w:r>
          <w:r w:rsidRPr="006A0BE8" w:rsidDel="00451BA0">
            <w:rPr>
              <w:rFonts w:eastAsia="Times New Roman" w:cs="Times New Roman"/>
              <w:szCs w:val="24"/>
              <w:lang w:val="id-ID" w:eastAsia="id-ID"/>
            </w:rPr>
            <w:delText>p</w:delText>
          </w:r>
          <w:r w:rsidRPr="006A0BE8" w:rsidDel="00451BA0">
            <w:rPr>
              <w:rFonts w:eastAsia="Times New Roman" w:cs="Times New Roman"/>
              <w:szCs w:val="24"/>
              <w:lang w:eastAsia="id-ID"/>
            </w:rPr>
            <w:delText xml:space="preserve">a itu </w:delText>
          </w:r>
        </w:del>
        <w:del w:id="18" w:author="Windows User" w:date="2019-09-14T03:53:00Z">
          <w:r w:rsidRPr="006A0BE8" w:rsidDel="00451BA0">
            <w:rPr>
              <w:rFonts w:eastAsia="Times New Roman" w:cs="Times New Roman"/>
              <w:i/>
              <w:iCs/>
              <w:szCs w:val="24"/>
              <w:lang w:eastAsia="id-ID"/>
            </w:rPr>
            <w:delText>fuzzy</w:delText>
          </w:r>
        </w:del>
        <w:del w:id="19" w:author="Windows User" w:date="2019-09-14T03:56:00Z">
          <w:r w:rsidRPr="006A0BE8" w:rsidDel="00451BA0">
            <w:rPr>
              <w:rFonts w:eastAsia="Times New Roman" w:cs="Times New Roman"/>
              <w:i/>
              <w:iCs/>
              <w:szCs w:val="24"/>
              <w:lang w:eastAsia="id-ID"/>
            </w:rPr>
            <w:delText xml:space="preserve"> </w:delText>
          </w:r>
          <w:r w:rsidRPr="006A0BE8" w:rsidDel="00451BA0">
            <w:rPr>
              <w:rFonts w:eastAsia="Times New Roman" w:cs="Times New Roman"/>
              <w:szCs w:val="24"/>
              <w:lang w:eastAsia="id-ID"/>
            </w:rPr>
            <w:delText xml:space="preserve">dan </w:delText>
          </w:r>
        </w:del>
      </w:ins>
      <w:ins w:id="20" w:author="nova" w:date="2019-09-02T07:24:00Z">
        <w:del w:id="21" w:author="Windows User" w:date="2019-09-14T03:56:00Z">
          <w:r w:rsidRPr="006A0BE8" w:rsidDel="00451BA0">
            <w:rPr>
              <w:rFonts w:eastAsia="Times New Roman" w:cs="Times New Roman"/>
              <w:szCs w:val="24"/>
              <w:lang w:val="en-ID" w:eastAsia="id-ID"/>
            </w:rPr>
            <w:delText>PID</w:delText>
          </w:r>
        </w:del>
      </w:ins>
      <w:ins w:id="22" w:author="nova" w:date="2019-09-02T07:25:00Z">
        <w:del w:id="23" w:author="Windows User" w:date="2019-09-14T03:56:00Z">
          <w:r w:rsidRPr="006A0BE8" w:rsidDel="00451BA0">
            <w:rPr>
              <w:rFonts w:eastAsia="Times New Roman" w:cs="Times New Roman"/>
              <w:szCs w:val="24"/>
              <w:lang w:val="en-ID" w:eastAsia="id-ID"/>
            </w:rPr>
            <w:delText xml:space="preserve"> sehingga kemudian bisa digunakan sebagai penyelesaian masalah Anda</w:delText>
          </w:r>
        </w:del>
      </w:ins>
      <w:ins w:id="24" w:author="Windows User" w:date="2019-09-14T03:56:00Z">
        <w:r w:rsidR="00451BA0" w:rsidRPr="006A0BE8">
          <w:rPr>
            <w:rFonts w:eastAsia="Times New Roman" w:cs="Times New Roman"/>
            <w:sz w:val="25"/>
            <w:szCs w:val="25"/>
            <w:lang w:eastAsia="id-ID"/>
          </w:rPr>
          <w:t>Penelitian ini akan menggunakan metode</w:t>
        </w:r>
        <w:r w:rsidR="00451BA0" w:rsidRPr="006A0BE8">
          <w:rPr>
            <w:rFonts w:eastAsia="Times New Roman" w:cs="Times New Roman"/>
            <w:i/>
            <w:sz w:val="25"/>
            <w:szCs w:val="25"/>
            <w:lang w:eastAsia="id-ID"/>
          </w:rPr>
          <w:t xml:space="preserve"> </w:t>
        </w:r>
      </w:ins>
      <w:r w:rsidR="00886455" w:rsidRPr="00886455">
        <w:rPr>
          <w:rFonts w:eastAsia="Times New Roman" w:cs="Times New Roman"/>
          <w:i/>
          <w:sz w:val="25"/>
          <w:szCs w:val="25"/>
          <w:lang w:eastAsia="id-ID"/>
        </w:rPr>
        <w:t>Fuzyy</w:t>
      </w:r>
      <w:ins w:id="25" w:author="Windows User" w:date="2019-09-14T03:56:00Z">
        <w:r w:rsidR="00451BA0" w:rsidRPr="006A0BE8">
          <w:rPr>
            <w:rFonts w:eastAsia="Times New Roman" w:cs="Times New Roman"/>
            <w:sz w:val="25"/>
            <w:szCs w:val="25"/>
            <w:lang w:eastAsia="id-ID"/>
          </w:rPr>
          <w:t xml:space="preserve"> yaitu suatu metode yang </w:t>
        </w:r>
      </w:ins>
      <w:ins w:id="26" w:author="Windows User" w:date="2019-09-14T04:01:00Z">
        <w:r w:rsidR="00451BA0" w:rsidRPr="006A0BE8">
          <w:rPr>
            <w:rFonts w:eastAsia="Times New Roman" w:cs="Times New Roman"/>
            <w:sz w:val="25"/>
            <w:szCs w:val="25"/>
            <w:lang w:eastAsia="id-ID"/>
          </w:rPr>
          <w:t>digunakan untuk menentukan nilai yang tidak pasti diantara nilai 0 dan 1. Pada penelitian ini metode</w:t>
        </w:r>
      </w:ins>
      <w:ins w:id="27" w:author="Windows User" w:date="2019-09-14T04:02:00Z">
        <w:r w:rsidR="00451BA0" w:rsidRPr="006A0BE8">
          <w:rPr>
            <w:rFonts w:eastAsia="Times New Roman" w:cs="Times New Roman"/>
            <w:sz w:val="25"/>
            <w:szCs w:val="25"/>
            <w:lang w:eastAsia="id-ID"/>
          </w:rPr>
          <w:t xml:space="preserve"> </w:t>
        </w:r>
      </w:ins>
      <w:r w:rsidR="00886455" w:rsidRPr="00886455">
        <w:rPr>
          <w:rFonts w:eastAsia="Times New Roman" w:cs="Times New Roman"/>
          <w:i/>
          <w:sz w:val="25"/>
          <w:szCs w:val="25"/>
          <w:lang w:eastAsia="id-ID"/>
        </w:rPr>
        <w:t>Fuzyy</w:t>
      </w:r>
      <w:ins w:id="28" w:author="Windows User" w:date="2019-09-14T04:02:00Z">
        <w:r w:rsidR="002617D0" w:rsidRPr="006A0BE8">
          <w:rPr>
            <w:rFonts w:eastAsia="Times New Roman" w:cs="Times New Roman"/>
            <w:i/>
            <w:sz w:val="25"/>
            <w:szCs w:val="25"/>
            <w:lang w:eastAsia="id-ID"/>
          </w:rPr>
          <w:t xml:space="preserve"> </w:t>
        </w:r>
        <w:r w:rsidR="002617D0" w:rsidRPr="006A0BE8">
          <w:rPr>
            <w:rFonts w:eastAsia="Times New Roman" w:cs="Times New Roman"/>
            <w:sz w:val="25"/>
            <w:szCs w:val="25"/>
            <w:lang w:eastAsia="id-ID"/>
            <w:rPrChange w:id="29" w:author="Windows User" w:date="2019-09-14T04:02:00Z">
              <w:rPr>
                <w:rFonts w:eastAsia="Times New Roman" w:cs="Times New Roman"/>
                <w:i/>
                <w:sz w:val="25"/>
                <w:szCs w:val="25"/>
                <w:lang w:eastAsia="id-ID"/>
              </w:rPr>
            </w:rPrChange>
          </w:rPr>
          <w:t>akan</w:t>
        </w:r>
        <w:r w:rsidR="00451BA0" w:rsidRPr="006A0BE8">
          <w:rPr>
            <w:rFonts w:eastAsia="Times New Roman" w:cs="Times New Roman"/>
            <w:sz w:val="25"/>
            <w:szCs w:val="25"/>
            <w:lang w:eastAsia="id-ID"/>
          </w:rPr>
          <w:t xml:space="preserve"> </w:t>
        </w:r>
      </w:ins>
      <w:ins w:id="30" w:author="Windows User" w:date="2019-09-14T04:01:00Z">
        <w:r w:rsidR="00451BA0" w:rsidRPr="006A0BE8">
          <w:rPr>
            <w:rFonts w:eastAsia="Times New Roman" w:cs="Times New Roman"/>
            <w:sz w:val="25"/>
            <w:szCs w:val="25"/>
            <w:lang w:eastAsia="id-ID"/>
          </w:rPr>
          <w:t>digunakan untuk menentukan posisi sudut optimal (</w:t>
        </w:r>
      </w:ins>
      <w:ins w:id="31" w:author="Windows User" w:date="2019-09-14T04:02:00Z">
        <w:r w:rsidR="00451BA0" w:rsidRPr="006A0BE8">
          <w:rPr>
            <w:rFonts w:eastAsia="Times New Roman" w:cs="Times New Roman"/>
            <w:i/>
            <w:sz w:val="25"/>
            <w:szCs w:val="25"/>
            <w:lang w:eastAsia="id-ID"/>
            <w:rPrChange w:id="32" w:author="Windows User" w:date="2019-09-14T04:02:00Z">
              <w:rPr>
                <w:rFonts w:eastAsia="Times New Roman" w:cs="Times New Roman"/>
                <w:sz w:val="25"/>
                <w:szCs w:val="25"/>
                <w:lang w:eastAsia="id-ID"/>
              </w:rPr>
            </w:rPrChange>
          </w:rPr>
          <w:t>setpoint</w:t>
        </w:r>
      </w:ins>
      <w:ins w:id="33" w:author="Windows User" w:date="2019-09-14T04:01:00Z">
        <w:r w:rsidR="00451BA0" w:rsidRPr="006A0BE8">
          <w:rPr>
            <w:rFonts w:eastAsia="Times New Roman" w:cs="Times New Roman"/>
            <w:sz w:val="25"/>
            <w:szCs w:val="25"/>
            <w:lang w:eastAsia="id-ID"/>
          </w:rPr>
          <w:t>)</w:t>
        </w:r>
      </w:ins>
      <w:r w:rsidR="00C91793" w:rsidRPr="006A0BE8">
        <w:rPr>
          <w:rFonts w:eastAsia="Times New Roman" w:cs="Times New Roman"/>
          <w:sz w:val="25"/>
          <w:szCs w:val="25"/>
          <w:lang w:eastAsia="id-ID"/>
        </w:rPr>
        <w:t xml:space="preserve"> dalam menentukan arah pengambilan sinar matahari</w:t>
      </w:r>
      <w:ins w:id="34" w:author="Windows User" w:date="2019-09-14T04:02:00Z">
        <w:r w:rsidR="002617D0" w:rsidRPr="006A0BE8">
          <w:rPr>
            <w:rFonts w:eastAsia="Times New Roman" w:cs="Times New Roman"/>
            <w:sz w:val="25"/>
            <w:szCs w:val="25"/>
            <w:lang w:eastAsia="id-ID"/>
          </w:rPr>
          <w:t xml:space="preserve"> .</w:t>
        </w:r>
      </w:ins>
      <w:ins w:id="35" w:author="Windows User" w:date="2019-09-14T04:03:00Z">
        <w:r w:rsidR="002617D0" w:rsidRPr="006A0BE8">
          <w:rPr>
            <w:rFonts w:eastAsia="Times New Roman" w:cs="Times New Roman"/>
            <w:sz w:val="25"/>
            <w:szCs w:val="25"/>
            <w:lang w:eastAsia="id-ID"/>
          </w:rPr>
          <w:t xml:space="preserve">Selain menggunakan metode </w:t>
        </w:r>
      </w:ins>
      <w:r w:rsidR="00886455" w:rsidRPr="00886455">
        <w:rPr>
          <w:rFonts w:eastAsia="Times New Roman" w:cs="Times New Roman"/>
          <w:i/>
          <w:sz w:val="25"/>
          <w:szCs w:val="25"/>
          <w:lang w:eastAsia="id-ID"/>
        </w:rPr>
        <w:t>Fuzyy</w:t>
      </w:r>
      <w:ins w:id="36" w:author="Windows User" w:date="2019-09-14T04:03:00Z">
        <w:r w:rsidR="002617D0" w:rsidRPr="006A0BE8">
          <w:rPr>
            <w:rFonts w:eastAsia="Times New Roman" w:cs="Times New Roman"/>
            <w:szCs w:val="24"/>
            <w:lang w:val="en-ID" w:eastAsia="id-ID"/>
          </w:rPr>
          <w:t xml:space="preserve"> penelitian ini juga menggunakan metode </w:t>
        </w:r>
      </w:ins>
      <w:ins w:id="37" w:author="Windows User" w:date="2019-09-14T04:06:00Z">
        <w:r w:rsidR="002617D0" w:rsidRPr="006A0BE8">
          <w:rPr>
            <w:rFonts w:eastAsia="Times New Roman" w:cs="Times New Roman"/>
            <w:i/>
            <w:szCs w:val="24"/>
            <w:lang w:val="id-ID" w:eastAsia="id-ID"/>
          </w:rPr>
          <w:t>Proportional Integral Derivative</w:t>
        </w:r>
        <w:r w:rsidR="002617D0" w:rsidRPr="006A0BE8">
          <w:rPr>
            <w:rFonts w:eastAsia="Times New Roman" w:cs="Times New Roman"/>
            <w:szCs w:val="24"/>
            <w:lang w:val="id-ID" w:eastAsia="id-ID"/>
          </w:rPr>
          <w:t xml:space="preserve"> </w:t>
        </w:r>
        <w:r w:rsidR="002617D0" w:rsidRPr="006A0BE8">
          <w:rPr>
            <w:rFonts w:eastAsia="Times New Roman" w:cs="Times New Roman"/>
            <w:szCs w:val="24"/>
            <w:lang w:val="en-ID" w:eastAsia="id-ID"/>
          </w:rPr>
          <w:t>(</w:t>
        </w:r>
      </w:ins>
      <w:ins w:id="38" w:author="Windows User" w:date="2019-09-14T04:03:00Z">
        <w:r w:rsidR="002617D0" w:rsidRPr="006A0BE8">
          <w:rPr>
            <w:rFonts w:eastAsia="Times New Roman" w:cs="Times New Roman"/>
            <w:szCs w:val="24"/>
            <w:lang w:val="en-ID" w:eastAsia="id-ID"/>
          </w:rPr>
          <w:t>PID</w:t>
        </w:r>
      </w:ins>
      <w:ins w:id="39" w:author="Windows User" w:date="2019-09-14T04:07:00Z">
        <w:r w:rsidR="002617D0" w:rsidRPr="006A0BE8">
          <w:rPr>
            <w:rFonts w:eastAsia="Times New Roman" w:cs="Times New Roman"/>
            <w:szCs w:val="24"/>
            <w:lang w:val="en-ID" w:eastAsia="id-ID"/>
          </w:rPr>
          <w:t>)</w:t>
        </w:r>
      </w:ins>
      <w:ins w:id="40" w:author="Windows User" w:date="2019-09-14T04:03:00Z">
        <w:r w:rsidR="002617D0" w:rsidRPr="006A0BE8">
          <w:rPr>
            <w:rFonts w:eastAsia="Times New Roman" w:cs="Times New Roman"/>
            <w:szCs w:val="24"/>
            <w:lang w:val="en-ID" w:eastAsia="id-ID"/>
          </w:rPr>
          <w:t xml:space="preserve"> </w:t>
        </w:r>
      </w:ins>
      <w:ins w:id="41" w:author="Windows User" w:date="2019-09-14T04:04:00Z">
        <w:r w:rsidR="002617D0" w:rsidRPr="006A0BE8">
          <w:rPr>
            <w:rFonts w:eastAsia="Times New Roman" w:cs="Times New Roman"/>
            <w:szCs w:val="24"/>
            <w:lang w:val="en-ID" w:eastAsia="id-ID"/>
          </w:rPr>
          <w:t xml:space="preserve">yaitu suatu metode yang digunakan untuk menjaga </w:t>
        </w:r>
        <w:r w:rsidR="002617D0" w:rsidRPr="006A0BE8">
          <w:rPr>
            <w:rStyle w:val="e24kjd"/>
            <w:rFonts w:cs="Times New Roman"/>
          </w:rPr>
          <w:t xml:space="preserve">presisi suatu </w:t>
        </w:r>
      </w:ins>
      <w:ins w:id="42" w:author="Windows User" w:date="2019-09-14T04:05:00Z">
        <w:r w:rsidR="002617D0" w:rsidRPr="006A0BE8">
          <w:rPr>
            <w:rStyle w:val="e24kjd"/>
            <w:rFonts w:cs="Times New Roman"/>
          </w:rPr>
          <w:t>benda</w:t>
        </w:r>
      </w:ins>
      <w:ins w:id="43" w:author="Windows User" w:date="2019-09-14T04:08:00Z">
        <w:r w:rsidR="002617D0" w:rsidRPr="006A0BE8">
          <w:rPr>
            <w:rFonts w:eastAsia="Times New Roman" w:cs="Times New Roman"/>
            <w:szCs w:val="24"/>
            <w:lang w:val="en-ID" w:eastAsia="id-ID"/>
          </w:rPr>
          <w:t xml:space="preserve"> agar selalu berada pada posisi yang telah ditentukan.</w:t>
        </w:r>
      </w:ins>
      <w:ins w:id="44" w:author="nova" w:date="2019-09-02T07:25:00Z">
        <w:del w:id="45" w:author="Windows User" w:date="2019-09-14T04:08:00Z">
          <w:r w:rsidRPr="006A0BE8" w:rsidDel="002617D0">
            <w:rPr>
              <w:rFonts w:eastAsia="Times New Roman" w:cs="Times New Roman"/>
              <w:szCs w:val="24"/>
              <w:lang w:val="en-ID" w:eastAsia="id-ID"/>
            </w:rPr>
            <w:delText>.</w:delText>
          </w:r>
        </w:del>
      </w:ins>
    </w:p>
    <w:p w14:paraId="1A0FC9E6" w14:textId="6AB154C2" w:rsidR="00AD6CD8" w:rsidRPr="006A0BE8" w:rsidRDefault="0085110D" w:rsidP="00AD6CD8">
      <w:pPr>
        <w:ind w:firstLine="426"/>
        <w:rPr>
          <w:rFonts w:eastAsia="Times New Roman" w:cs="Times New Roman"/>
          <w:szCs w:val="24"/>
          <w:lang w:val="en-ID" w:eastAsia="id-ID"/>
        </w:rPr>
      </w:pPr>
      <w:r w:rsidRPr="006A0BE8">
        <w:rPr>
          <w:rFonts w:eastAsia="Times New Roman" w:cs="Times New Roman"/>
          <w:szCs w:val="24"/>
          <w:lang w:val="en-ID" w:eastAsia="id-ID"/>
        </w:rPr>
        <w:t>Memaksimalkan penerimaan sumber cahaya dapat dilakuka</w:t>
      </w:r>
      <w:r w:rsidR="00D73786" w:rsidRPr="006A0BE8">
        <w:rPr>
          <w:rFonts w:eastAsia="Times New Roman" w:cs="Times New Roman"/>
          <w:szCs w:val="24"/>
          <w:lang w:val="en-ID" w:eastAsia="id-ID"/>
        </w:rPr>
        <w:t xml:space="preserve">n </w:t>
      </w:r>
      <w:r w:rsidRPr="006A0BE8">
        <w:rPr>
          <w:rFonts w:eastAsia="Times New Roman" w:cs="Times New Roman"/>
          <w:szCs w:val="24"/>
          <w:lang w:val="en-ID" w:eastAsia="id-ID"/>
        </w:rPr>
        <w:t xml:space="preserve">dengan menggabungkan </w:t>
      </w:r>
      <w:commentRangeStart w:id="46"/>
      <w:del w:id="47" w:author="Windows User" w:date="2019-09-14T03:53:00Z">
        <w:r w:rsidRPr="006A0BE8" w:rsidDel="00451BA0">
          <w:rPr>
            <w:rFonts w:eastAsia="Times New Roman" w:cs="Times New Roman"/>
            <w:i/>
            <w:iCs/>
            <w:szCs w:val="24"/>
            <w:lang w:val="en-ID" w:eastAsia="id-ID"/>
            <w:rPrChange w:id="48" w:author="nova" w:date="2019-09-02T07:26:00Z">
              <w:rPr>
                <w:rFonts w:eastAsia="Times New Roman" w:cs="Times New Roman"/>
                <w:szCs w:val="24"/>
                <w:lang w:val="en-ID" w:eastAsia="id-ID"/>
              </w:rPr>
            </w:rPrChange>
          </w:rPr>
          <w:delText>Fuzzy</w:delText>
        </w:r>
      </w:del>
      <w:commentRangeEnd w:id="46"/>
      <w:r w:rsidR="00886455" w:rsidRPr="00886455">
        <w:rPr>
          <w:rFonts w:eastAsia="Times New Roman" w:cs="Times New Roman"/>
          <w:i/>
          <w:iCs/>
          <w:szCs w:val="24"/>
          <w:lang w:val="en-ID" w:eastAsia="id-ID"/>
        </w:rPr>
        <w:t>Fuzyy</w:t>
      </w:r>
      <w:r w:rsidR="006841FF" w:rsidRPr="006A0BE8">
        <w:rPr>
          <w:rStyle w:val="CommentReference"/>
          <w:rFonts w:cs="Times New Roman"/>
          <w:rPrChange w:id="49" w:author="nova" w:date="2019-09-02T07:26:00Z">
            <w:rPr>
              <w:rStyle w:val="CommentReference"/>
            </w:rPr>
          </w:rPrChange>
        </w:rPr>
        <w:commentReference w:id="46"/>
      </w:r>
      <w:r w:rsidRPr="006A0BE8">
        <w:rPr>
          <w:rFonts w:eastAsia="Times New Roman" w:cs="Times New Roman"/>
          <w:szCs w:val="24"/>
          <w:lang w:val="en-ID" w:eastAsia="id-ID"/>
        </w:rPr>
        <w:t xml:space="preserve"> dan </w:t>
      </w:r>
      <w:commentRangeStart w:id="50"/>
      <w:r w:rsidRPr="006A0BE8">
        <w:rPr>
          <w:rFonts w:eastAsia="Times New Roman" w:cs="Times New Roman"/>
          <w:szCs w:val="24"/>
          <w:lang w:val="en-ID" w:eastAsia="id-ID"/>
        </w:rPr>
        <w:t>PID</w:t>
      </w:r>
      <w:commentRangeEnd w:id="50"/>
      <w:r w:rsidR="00232711" w:rsidRPr="006A0BE8">
        <w:rPr>
          <w:rStyle w:val="CommentReference"/>
          <w:rFonts w:cs="Times New Roman"/>
        </w:rPr>
        <w:commentReference w:id="50"/>
      </w:r>
      <w:r w:rsidRPr="006A0BE8">
        <w:rPr>
          <w:rFonts w:eastAsia="Times New Roman" w:cs="Times New Roman"/>
          <w:szCs w:val="24"/>
          <w:lang w:val="en-ID" w:eastAsia="id-ID"/>
        </w:rPr>
        <w:t>. Pengaturan sudut panel surya ditentukan menggunakan</w:t>
      </w:r>
      <w:r w:rsidR="0014618A" w:rsidRPr="006A0BE8">
        <w:rPr>
          <w:rFonts w:eastAsia="Times New Roman" w:cs="Times New Roman"/>
          <w:szCs w:val="24"/>
          <w:lang w:val="en-ID" w:eastAsia="id-ID"/>
        </w:rPr>
        <w:t xml:space="preserve"> </w:t>
      </w:r>
      <w:r w:rsidR="0014618A" w:rsidRPr="006A0BE8">
        <w:rPr>
          <w:rFonts w:eastAsia="Times New Roman" w:cs="Times New Roman"/>
          <w:i/>
          <w:szCs w:val="24"/>
          <w:lang w:val="en-ID" w:eastAsia="id-ID"/>
        </w:rPr>
        <w:t>solar tracker</w:t>
      </w:r>
      <w:r w:rsidR="0014618A" w:rsidRPr="006A0BE8">
        <w:rPr>
          <w:rFonts w:eastAsia="Times New Roman" w:cs="Times New Roman"/>
          <w:szCs w:val="24"/>
          <w:lang w:val="en-ID" w:eastAsia="id-ID"/>
        </w:rPr>
        <w:t xml:space="preserve"> dengan menerapkan</w:t>
      </w:r>
      <w:r w:rsidRPr="006A0BE8">
        <w:rPr>
          <w:rFonts w:eastAsia="Times New Roman" w:cs="Times New Roman"/>
          <w:szCs w:val="24"/>
          <w:lang w:val="en-ID" w:eastAsia="id-ID"/>
        </w:rPr>
        <w:t xml:space="preserve"> metode </w:t>
      </w:r>
      <w:del w:id="51" w:author="Windows User" w:date="2019-09-14T03:53:00Z">
        <w:r w:rsidRPr="006A0BE8" w:rsidDel="00451BA0">
          <w:rPr>
            <w:rFonts w:eastAsia="Times New Roman" w:cs="Times New Roman"/>
            <w:i/>
            <w:szCs w:val="24"/>
            <w:lang w:val="en-ID" w:eastAsia="id-ID"/>
          </w:rPr>
          <w:delText>Fuzzy</w:delText>
        </w:r>
      </w:del>
      <w:r w:rsidR="00886455" w:rsidRPr="00886455">
        <w:rPr>
          <w:rFonts w:eastAsia="Times New Roman" w:cs="Times New Roman"/>
          <w:i/>
          <w:szCs w:val="24"/>
          <w:lang w:val="en-ID" w:eastAsia="id-ID"/>
        </w:rPr>
        <w:t>Fuzyy</w:t>
      </w:r>
      <w:r w:rsidRPr="006A0BE8">
        <w:rPr>
          <w:rFonts w:eastAsia="Times New Roman" w:cs="Times New Roman"/>
          <w:i/>
          <w:szCs w:val="24"/>
          <w:lang w:val="en-ID" w:eastAsia="id-ID"/>
        </w:rPr>
        <w:t xml:space="preserve"> Logic Controller</w:t>
      </w:r>
      <w:r w:rsidRPr="006A0BE8">
        <w:rPr>
          <w:rFonts w:eastAsia="Times New Roman" w:cs="Times New Roman"/>
          <w:szCs w:val="24"/>
          <w:lang w:val="en-ID" w:eastAsia="id-ID"/>
        </w:rPr>
        <w:t xml:space="preserve"> dengan menilai sudut yang paling optimal untuk penerimaan sinar matahari</w:t>
      </w:r>
      <w:r w:rsidR="0034460B" w:rsidRPr="006A0BE8">
        <w:rPr>
          <w:rFonts w:eastAsia="Times New Roman" w:cs="Times New Roman"/>
          <w:szCs w:val="24"/>
          <w:lang w:val="en-ID" w:eastAsia="id-ID"/>
        </w:rPr>
        <w:t xml:space="preserve"> yang didapat melalui data sensor </w:t>
      </w:r>
      <w:r w:rsidR="00447A89" w:rsidRPr="006A0BE8">
        <w:rPr>
          <w:rFonts w:eastAsia="Times New Roman" w:cs="Times New Roman"/>
          <w:i/>
          <w:szCs w:val="24"/>
          <w:lang w:val="en-ID" w:eastAsia="id-ID"/>
        </w:rPr>
        <w:t>Light Dependant Resistor</w:t>
      </w:r>
      <w:r w:rsidR="00447A89" w:rsidRPr="006A0BE8">
        <w:rPr>
          <w:rFonts w:eastAsia="Times New Roman" w:cs="Times New Roman"/>
          <w:szCs w:val="24"/>
          <w:lang w:val="en-ID" w:eastAsia="id-ID"/>
        </w:rPr>
        <w:t xml:space="preserve"> (</w:t>
      </w:r>
      <w:r w:rsidR="0034460B" w:rsidRPr="006A0BE8">
        <w:rPr>
          <w:rFonts w:eastAsia="Times New Roman" w:cs="Times New Roman"/>
          <w:szCs w:val="24"/>
          <w:lang w:val="en-ID" w:eastAsia="id-ID"/>
        </w:rPr>
        <w:t>LDR</w:t>
      </w:r>
      <w:r w:rsidR="00447A89" w:rsidRPr="006A0BE8">
        <w:rPr>
          <w:rFonts w:eastAsia="Times New Roman" w:cs="Times New Roman"/>
          <w:szCs w:val="24"/>
          <w:lang w:val="en-ID" w:eastAsia="id-ID"/>
        </w:rPr>
        <w:t>)</w:t>
      </w:r>
      <w:r w:rsidRPr="006A0BE8">
        <w:rPr>
          <w:rFonts w:eastAsia="Times New Roman" w:cs="Times New Roman"/>
          <w:szCs w:val="24"/>
          <w:lang w:val="en-ID" w:eastAsia="id-ID"/>
        </w:rPr>
        <w:t xml:space="preserve">. </w:t>
      </w:r>
      <w:r w:rsidR="00F935D6" w:rsidRPr="006A0BE8">
        <w:rPr>
          <w:rFonts w:eastAsia="Times New Roman" w:cs="Times New Roman"/>
          <w:szCs w:val="24"/>
          <w:lang w:val="id-ID" w:eastAsia="id-ID"/>
        </w:rPr>
        <w:t xml:space="preserve">Sedangkan untuk </w:t>
      </w:r>
      <w:del w:id="52" w:author="Windows User" w:date="2019-09-14T04:07:00Z">
        <w:r w:rsidR="007B689A" w:rsidRPr="006A0BE8" w:rsidDel="002617D0">
          <w:rPr>
            <w:rFonts w:eastAsia="Times New Roman" w:cs="Times New Roman"/>
            <w:i/>
            <w:szCs w:val="24"/>
            <w:lang w:val="id-ID" w:eastAsia="id-ID"/>
          </w:rPr>
          <w:delText xml:space="preserve">Proportional Integral </w:delText>
        </w:r>
        <w:r w:rsidR="00613CBB" w:rsidRPr="006A0BE8" w:rsidDel="002617D0">
          <w:rPr>
            <w:rFonts w:eastAsia="Times New Roman" w:cs="Times New Roman"/>
            <w:i/>
            <w:szCs w:val="24"/>
            <w:lang w:val="id-ID" w:eastAsia="id-ID"/>
          </w:rPr>
          <w:delText>Derivative</w:delText>
        </w:r>
        <w:r w:rsidR="007B689A" w:rsidRPr="006A0BE8" w:rsidDel="002617D0">
          <w:rPr>
            <w:rFonts w:eastAsia="Times New Roman" w:cs="Times New Roman"/>
            <w:szCs w:val="24"/>
            <w:lang w:val="id-ID" w:eastAsia="id-ID"/>
          </w:rPr>
          <w:delText xml:space="preserve"> </w:delText>
        </w:r>
        <w:r w:rsidR="00F935D6" w:rsidRPr="006A0BE8" w:rsidDel="002617D0">
          <w:rPr>
            <w:rFonts w:eastAsia="Times New Roman" w:cs="Times New Roman"/>
            <w:szCs w:val="24"/>
            <w:lang w:val="en-ID" w:eastAsia="id-ID"/>
          </w:rPr>
          <w:delText xml:space="preserve"> (</w:delText>
        </w:r>
      </w:del>
      <w:r w:rsidR="00F935D6" w:rsidRPr="006A0BE8">
        <w:rPr>
          <w:rFonts w:eastAsia="Times New Roman" w:cs="Times New Roman"/>
          <w:szCs w:val="24"/>
          <w:lang w:val="id-ID" w:eastAsia="id-ID"/>
        </w:rPr>
        <w:t>PID</w:t>
      </w:r>
      <w:del w:id="53" w:author="Windows User" w:date="2019-09-14T04:07:00Z">
        <w:r w:rsidR="00F935D6" w:rsidRPr="006A0BE8" w:rsidDel="002617D0">
          <w:rPr>
            <w:rFonts w:eastAsia="Times New Roman" w:cs="Times New Roman"/>
            <w:szCs w:val="24"/>
            <w:lang w:val="en-ID" w:eastAsia="id-ID"/>
          </w:rPr>
          <w:delText>)</w:delText>
        </w:r>
      </w:del>
      <w:r w:rsidR="00F935D6" w:rsidRPr="006A0BE8">
        <w:rPr>
          <w:rFonts w:eastAsia="Times New Roman" w:cs="Times New Roman"/>
          <w:szCs w:val="24"/>
          <w:lang w:val="en-ID" w:eastAsia="id-ID"/>
        </w:rPr>
        <w:t xml:space="preserve"> </w:t>
      </w:r>
      <w:r w:rsidR="00613CBB" w:rsidRPr="006A0BE8">
        <w:rPr>
          <w:rFonts w:eastAsia="Times New Roman" w:cs="Times New Roman"/>
          <w:szCs w:val="24"/>
          <w:lang w:val="id-ID" w:eastAsia="id-ID"/>
        </w:rPr>
        <w:t xml:space="preserve">berfungsi </w:t>
      </w:r>
      <w:r w:rsidR="007B689A" w:rsidRPr="006A0BE8">
        <w:rPr>
          <w:rFonts w:eastAsia="Times New Roman" w:cs="Times New Roman"/>
          <w:szCs w:val="24"/>
          <w:lang w:val="en-ID" w:eastAsia="id-ID"/>
        </w:rPr>
        <w:t>sebagai</w:t>
      </w:r>
      <w:r w:rsidR="00613CBB" w:rsidRPr="006A0BE8">
        <w:rPr>
          <w:rFonts w:eastAsia="Times New Roman" w:cs="Times New Roman"/>
          <w:szCs w:val="24"/>
          <w:lang w:val="id-ID" w:eastAsia="id-ID"/>
        </w:rPr>
        <w:t xml:space="preserve"> penyesuaian motor untuk mendekati sudut optimal.</w:t>
      </w:r>
      <w:r w:rsidR="00613CBB" w:rsidRPr="006A0BE8">
        <w:rPr>
          <w:rFonts w:cs="Times New Roman"/>
          <w:szCs w:val="24"/>
        </w:rPr>
        <w:t xml:space="preserve"> </w:t>
      </w:r>
      <w:r w:rsidR="003562DD" w:rsidRPr="006A0BE8">
        <w:rPr>
          <w:rFonts w:eastAsia="Times New Roman" w:cs="Times New Roman"/>
          <w:szCs w:val="24"/>
          <w:lang w:val="en-ID" w:eastAsia="id-ID"/>
        </w:rPr>
        <w:t xml:space="preserve">Penggabungan kedua metode tersebut juga bertujuan untuk </w:t>
      </w:r>
      <w:r w:rsidR="00AD6CD8" w:rsidRPr="006A0BE8">
        <w:rPr>
          <w:rFonts w:eastAsia="Times New Roman" w:cs="Times New Roman"/>
          <w:szCs w:val="24"/>
          <w:lang w:val="en-ID" w:eastAsia="id-ID"/>
        </w:rPr>
        <w:t xml:space="preserve">mempercepat kinerja </w:t>
      </w:r>
      <w:r w:rsidR="00240AAC" w:rsidRPr="006A0BE8">
        <w:rPr>
          <w:rFonts w:eastAsia="Times New Roman" w:cs="Times New Roman"/>
          <w:i/>
          <w:szCs w:val="24"/>
          <w:lang w:val="en-ID" w:eastAsia="id-ID"/>
        </w:rPr>
        <w:t>solar</w:t>
      </w:r>
      <w:r w:rsidR="00AD6CD8" w:rsidRPr="006A0BE8">
        <w:rPr>
          <w:rFonts w:eastAsia="Times New Roman" w:cs="Times New Roman"/>
          <w:i/>
          <w:szCs w:val="24"/>
          <w:lang w:val="en-ID" w:eastAsia="id-ID"/>
        </w:rPr>
        <w:t xml:space="preserve"> </w:t>
      </w:r>
      <w:r w:rsidR="00240AAC" w:rsidRPr="006A0BE8">
        <w:rPr>
          <w:rFonts w:eastAsia="Times New Roman" w:cs="Times New Roman"/>
          <w:i/>
          <w:szCs w:val="24"/>
          <w:lang w:val="en-ID" w:eastAsia="id-ID"/>
        </w:rPr>
        <w:t>tracker</w:t>
      </w:r>
      <w:r w:rsidR="00AD6CD8" w:rsidRPr="006A0BE8">
        <w:rPr>
          <w:rFonts w:eastAsia="Times New Roman" w:cs="Times New Roman"/>
          <w:szCs w:val="24"/>
          <w:lang w:val="en-ID" w:eastAsia="id-ID"/>
        </w:rPr>
        <w:t xml:space="preserve">. </w:t>
      </w:r>
    </w:p>
    <w:p w14:paraId="02A6AD2A" w14:textId="320E8A36" w:rsidR="001A2E70" w:rsidRPr="006A0BE8" w:rsidDel="002617D0" w:rsidRDefault="005555BB" w:rsidP="00F54CE3">
      <w:pPr>
        <w:ind w:firstLine="426"/>
        <w:rPr>
          <w:del w:id="54" w:author="Windows User" w:date="2019-09-14T04:09:00Z"/>
          <w:rFonts w:cs="Times New Roman"/>
          <w:szCs w:val="24"/>
          <w:lang w:val="en-ID"/>
        </w:rPr>
      </w:pPr>
      <w:commentRangeStart w:id="55"/>
      <w:commentRangeStart w:id="56"/>
      <w:del w:id="57" w:author="Windows User" w:date="2019-09-14T04:09:00Z">
        <w:r w:rsidRPr="006A0BE8" w:rsidDel="002617D0">
          <w:rPr>
            <w:rFonts w:cs="Times New Roman"/>
            <w:szCs w:val="24"/>
            <w:lang w:val="en-ID"/>
          </w:rPr>
          <w:delText xml:space="preserve">Hasil perhitungan dari </w:delText>
        </w:r>
      </w:del>
      <w:del w:id="58" w:author="Windows User" w:date="2019-09-14T03:53:00Z">
        <w:r w:rsidRPr="006A0BE8" w:rsidDel="00451BA0">
          <w:rPr>
            <w:rFonts w:cs="Times New Roman"/>
            <w:i/>
            <w:iCs/>
            <w:szCs w:val="24"/>
            <w:lang w:val="en-ID"/>
            <w:rPrChange w:id="59" w:author="nova" w:date="2019-09-02T07:21:00Z">
              <w:rPr>
                <w:rFonts w:cs="Times New Roman"/>
                <w:szCs w:val="24"/>
                <w:lang w:val="en-ID"/>
              </w:rPr>
            </w:rPrChange>
          </w:rPr>
          <w:delText>fuzzy</w:delText>
        </w:r>
      </w:del>
      <w:del w:id="60" w:author="Windows User" w:date="2019-09-14T04:09:00Z">
        <w:r w:rsidR="001A2E70" w:rsidRPr="006A0BE8" w:rsidDel="002617D0">
          <w:rPr>
            <w:rFonts w:cs="Times New Roman"/>
            <w:szCs w:val="24"/>
            <w:lang w:val="en-ID"/>
          </w:rPr>
          <w:delText xml:space="preserve"> berupa sudut x dan y yang akan disimpan ke dalam </w:delText>
        </w:r>
        <w:r w:rsidR="001A2E70" w:rsidRPr="006A0BE8" w:rsidDel="002617D0">
          <w:rPr>
            <w:rFonts w:cs="Times New Roman"/>
            <w:szCs w:val="24"/>
            <w:highlight w:val="yellow"/>
            <w:lang w:val="en-ID"/>
            <w:rPrChange w:id="61" w:author="nova" w:date="2019-09-02T07:26:00Z">
              <w:rPr>
                <w:rFonts w:cs="Times New Roman"/>
                <w:szCs w:val="24"/>
                <w:lang w:val="en-ID"/>
              </w:rPr>
            </w:rPrChange>
          </w:rPr>
          <w:delText>database</w:delText>
        </w:r>
        <w:r w:rsidR="001A2E70" w:rsidRPr="006A0BE8" w:rsidDel="002617D0">
          <w:rPr>
            <w:rFonts w:cs="Times New Roman"/>
            <w:szCs w:val="24"/>
            <w:lang w:val="en-ID"/>
          </w:rPr>
          <w:delText xml:space="preserve">. Proses penyimpanan data tersebut melalui </w:delText>
        </w:r>
        <w:r w:rsidR="00FD100C" w:rsidRPr="006A0BE8" w:rsidDel="002617D0">
          <w:rPr>
            <w:rFonts w:cs="Times New Roman"/>
            <w:i/>
            <w:szCs w:val="24"/>
            <w:lang w:val="en-ID"/>
          </w:rPr>
          <w:delText>Application Programming Interface</w:delText>
        </w:r>
        <w:r w:rsidR="00FD100C" w:rsidRPr="006A0BE8" w:rsidDel="002617D0">
          <w:rPr>
            <w:rFonts w:cs="Times New Roman"/>
            <w:szCs w:val="24"/>
            <w:lang w:val="en-ID"/>
          </w:rPr>
          <w:delText xml:space="preserve"> (API)  </w:delText>
        </w:r>
        <w:r w:rsidR="001A2E70" w:rsidRPr="006A0BE8" w:rsidDel="002617D0">
          <w:rPr>
            <w:rFonts w:cs="Times New Roman"/>
            <w:szCs w:val="24"/>
            <w:lang w:val="en-ID"/>
          </w:rPr>
          <w:delText xml:space="preserve"> yang ada pada </w:delText>
        </w:r>
        <w:r w:rsidR="001A2E70" w:rsidRPr="006A0BE8" w:rsidDel="002617D0">
          <w:rPr>
            <w:rFonts w:cs="Times New Roman"/>
            <w:i/>
            <w:iCs/>
            <w:szCs w:val="24"/>
            <w:lang w:val="en-ID"/>
            <w:rPrChange w:id="62" w:author="nova" w:date="2019-09-02T07:21:00Z">
              <w:rPr>
                <w:rFonts w:cs="Times New Roman"/>
                <w:szCs w:val="24"/>
                <w:lang w:val="en-ID"/>
              </w:rPr>
            </w:rPrChange>
          </w:rPr>
          <w:delText>web</w:delText>
        </w:r>
        <w:r w:rsidR="001A2E70" w:rsidRPr="006A0BE8" w:rsidDel="002617D0">
          <w:rPr>
            <w:rFonts w:cs="Times New Roman"/>
            <w:szCs w:val="24"/>
            <w:lang w:val="en-ID"/>
          </w:rPr>
          <w:delText xml:space="preserve">. </w:delText>
        </w:r>
        <w:r w:rsidRPr="006A0BE8" w:rsidDel="002617D0">
          <w:rPr>
            <w:rFonts w:cs="Times New Roman"/>
            <w:szCs w:val="24"/>
            <w:lang w:val="en-ID"/>
          </w:rPr>
          <w:delText>Data yang di olah menghasilkan keluaran berupa sudut optimal yang digunakan untuk menentukan arah gerakan panel surya.</w:delText>
        </w:r>
      </w:del>
      <w:ins w:id="63" w:author="nova" w:date="2019-09-02T07:23:00Z">
        <w:del w:id="64" w:author="Windows User" w:date="2019-09-14T04:09:00Z">
          <w:r w:rsidR="00232711" w:rsidRPr="006A0BE8" w:rsidDel="002617D0">
            <w:rPr>
              <w:rFonts w:cs="Times New Roman"/>
              <w:szCs w:val="24"/>
              <w:lang w:val="en-ID"/>
            </w:rPr>
            <w:delText xml:space="preserve"> </w:delText>
          </w:r>
        </w:del>
      </w:ins>
      <w:del w:id="65" w:author="Windows User" w:date="2019-09-14T04:09:00Z">
        <w:r w:rsidR="001A2E70" w:rsidRPr="006A0BE8" w:rsidDel="002617D0">
          <w:rPr>
            <w:rFonts w:cs="Times New Roman"/>
            <w:szCs w:val="24"/>
            <w:lang w:val="en-ID"/>
          </w:rPr>
          <w:delText>Setelah di dapatkan su</w:delText>
        </w:r>
        <w:r w:rsidRPr="006A0BE8" w:rsidDel="002617D0">
          <w:rPr>
            <w:rFonts w:cs="Times New Roman"/>
            <w:szCs w:val="24"/>
            <w:lang w:val="en-ID"/>
          </w:rPr>
          <w:delText xml:space="preserve">dut x dan y dari perhitungan </w:delText>
        </w:r>
      </w:del>
      <w:del w:id="66" w:author="Windows User" w:date="2019-09-14T03:53:00Z">
        <w:r w:rsidRPr="006A0BE8" w:rsidDel="00451BA0">
          <w:rPr>
            <w:rFonts w:cs="Times New Roman"/>
            <w:szCs w:val="24"/>
            <w:lang w:val="en-ID"/>
          </w:rPr>
          <w:delText>fuzzy</w:delText>
        </w:r>
      </w:del>
      <w:del w:id="67" w:author="Windows User" w:date="2019-09-14T04:09:00Z">
        <w:r w:rsidR="001A2E70" w:rsidRPr="006A0BE8" w:rsidDel="002617D0">
          <w:rPr>
            <w:rFonts w:cs="Times New Roman"/>
            <w:szCs w:val="24"/>
            <w:lang w:val="en-ID"/>
          </w:rPr>
          <w:delText xml:space="preserve"> maka, </w:delText>
        </w:r>
        <w:r w:rsidRPr="006A0BE8" w:rsidDel="002617D0">
          <w:rPr>
            <w:rFonts w:cs="Times New Roman"/>
            <w:szCs w:val="24"/>
            <w:lang w:val="en-ID"/>
          </w:rPr>
          <w:delText>PID</w:delText>
        </w:r>
        <w:r w:rsidR="001A2E70" w:rsidRPr="006A0BE8" w:rsidDel="002617D0">
          <w:rPr>
            <w:rFonts w:cs="Times New Roman"/>
            <w:szCs w:val="24"/>
            <w:lang w:val="en-ID"/>
          </w:rPr>
          <w:delText xml:space="preserve"> mengolah data x dan y untuk mengubah posisi sudut panel surya. Pengiriman data dari sensor ke server menggunakan sinyal wifi agar lebih fleksibel dan cepat</w:delText>
        </w:r>
      </w:del>
      <w:ins w:id="68" w:author="Windows User" w:date="2019-09-25T19:48:00Z">
        <w:r w:rsidR="00434463" w:rsidRPr="006A0BE8">
          <w:rPr>
            <w:rFonts w:cs="Times New Roman"/>
            <w:szCs w:val="24"/>
            <w:lang w:val="en-ID"/>
          </w:rPr>
          <w:t>P</w:t>
        </w:r>
      </w:ins>
      <w:del w:id="69" w:author="Windows User" w:date="2019-09-25T19:48:00Z">
        <w:r w:rsidR="001A2E70" w:rsidRPr="006A0BE8" w:rsidDel="00434463">
          <w:rPr>
            <w:rFonts w:cs="Times New Roman"/>
            <w:szCs w:val="24"/>
            <w:lang w:val="en-ID"/>
          </w:rPr>
          <w:delText xml:space="preserve">. </w:delText>
        </w:r>
        <w:commentRangeEnd w:id="55"/>
        <w:r w:rsidR="00232711" w:rsidRPr="006A0BE8" w:rsidDel="00434463">
          <w:rPr>
            <w:rStyle w:val="CommentReference"/>
            <w:rFonts w:cs="Times New Roman"/>
          </w:rPr>
          <w:commentReference w:id="55"/>
        </w:r>
      </w:del>
      <w:commentRangeEnd w:id="56"/>
      <w:r w:rsidR="00434463" w:rsidRPr="006A0BE8">
        <w:rPr>
          <w:rStyle w:val="CommentReference"/>
          <w:rFonts w:cs="Times New Roman"/>
        </w:rPr>
        <w:commentReference w:id="56"/>
      </w:r>
    </w:p>
    <w:p w14:paraId="7EC42D08" w14:textId="2E0C3538" w:rsidR="002A5337" w:rsidRPr="006A0BE8" w:rsidRDefault="005A46EA" w:rsidP="00F54CE3">
      <w:pPr>
        <w:ind w:firstLine="426"/>
        <w:rPr>
          <w:rFonts w:cs="Times New Roman"/>
        </w:rPr>
      </w:pPr>
      <w:del w:id="70" w:author="Windows User" w:date="2019-09-25T19:48:00Z">
        <w:r w:rsidRPr="006A0BE8" w:rsidDel="00434463">
          <w:rPr>
            <w:rFonts w:cs="Times New Roman"/>
            <w:szCs w:val="24"/>
          </w:rPr>
          <w:delText>P</w:delText>
        </w:r>
      </w:del>
      <w:r w:rsidR="00AA6E54" w:rsidRPr="006A0BE8">
        <w:rPr>
          <w:rFonts w:cs="Times New Roman"/>
          <w:szCs w:val="24"/>
        </w:rPr>
        <w:t>enelitian ini bertujuan untuk mengimplementasikan metod</w:t>
      </w:r>
      <w:r w:rsidR="00993549" w:rsidRPr="006A0BE8">
        <w:rPr>
          <w:rFonts w:cs="Times New Roman"/>
          <w:szCs w:val="24"/>
        </w:rPr>
        <w:t xml:space="preserve">e </w:t>
      </w:r>
      <w:del w:id="71" w:author="Windows User" w:date="2019-09-14T03:53:00Z">
        <w:r w:rsidR="00993549" w:rsidRPr="006A0BE8" w:rsidDel="00451BA0">
          <w:rPr>
            <w:rFonts w:cs="Times New Roman"/>
            <w:i/>
            <w:szCs w:val="24"/>
          </w:rPr>
          <w:delText>Fuzzy</w:delText>
        </w:r>
      </w:del>
      <w:r w:rsidR="00886455" w:rsidRPr="00886455">
        <w:rPr>
          <w:rFonts w:cs="Times New Roman"/>
          <w:i/>
          <w:szCs w:val="24"/>
        </w:rPr>
        <w:t>Fuzyy</w:t>
      </w:r>
      <w:r w:rsidR="00993549" w:rsidRPr="006A0BE8">
        <w:rPr>
          <w:rFonts w:cs="Times New Roman"/>
          <w:szCs w:val="24"/>
        </w:rPr>
        <w:t xml:space="preserve"> PID</w:t>
      </w:r>
      <w:r w:rsidR="008563A8" w:rsidRPr="006A0BE8">
        <w:rPr>
          <w:rFonts w:cs="Times New Roman"/>
          <w:szCs w:val="24"/>
        </w:rPr>
        <w:t xml:space="preserve"> </w:t>
      </w:r>
      <w:r w:rsidRPr="006A0BE8">
        <w:rPr>
          <w:rFonts w:cs="Times New Roman"/>
          <w:szCs w:val="24"/>
        </w:rPr>
        <w:t xml:space="preserve">pada </w:t>
      </w:r>
      <w:r w:rsidR="00240AAC" w:rsidRPr="006A0BE8">
        <w:rPr>
          <w:rFonts w:cs="Times New Roman"/>
          <w:i/>
          <w:szCs w:val="24"/>
        </w:rPr>
        <w:t>solar</w:t>
      </w:r>
      <w:r w:rsidRPr="006A0BE8">
        <w:rPr>
          <w:rFonts w:cs="Times New Roman"/>
          <w:i/>
          <w:szCs w:val="24"/>
        </w:rPr>
        <w:t xml:space="preserve"> </w:t>
      </w:r>
      <w:r w:rsidR="00240AAC" w:rsidRPr="006A0BE8">
        <w:rPr>
          <w:rFonts w:cs="Times New Roman"/>
          <w:i/>
          <w:szCs w:val="24"/>
        </w:rPr>
        <w:t>tracker</w:t>
      </w:r>
      <w:r w:rsidRPr="006A0BE8">
        <w:rPr>
          <w:rFonts w:cs="Times New Roman"/>
          <w:i/>
          <w:szCs w:val="24"/>
        </w:rPr>
        <w:t xml:space="preserve"> </w:t>
      </w:r>
      <w:r w:rsidR="00E10EF9" w:rsidRPr="006A0BE8">
        <w:rPr>
          <w:rFonts w:cs="Times New Roman"/>
          <w:szCs w:val="24"/>
        </w:rPr>
        <w:t xml:space="preserve">dengan cara </w:t>
      </w:r>
      <w:r w:rsidR="00240993" w:rsidRPr="006A0BE8">
        <w:rPr>
          <w:rFonts w:eastAsia="Times New Roman" w:cs="Times New Roman"/>
          <w:szCs w:val="24"/>
          <w:lang w:val="en-ID" w:eastAsia="id-ID"/>
        </w:rPr>
        <w:t xml:space="preserve">menentukan </w:t>
      </w:r>
      <w:r w:rsidRPr="006A0BE8">
        <w:rPr>
          <w:rFonts w:eastAsia="Times New Roman" w:cs="Times New Roman"/>
          <w:szCs w:val="24"/>
          <w:lang w:val="en-ID" w:eastAsia="id-ID"/>
        </w:rPr>
        <w:t xml:space="preserve">sudut terbaik dalam penerimaan cahaya </w:t>
      </w:r>
      <w:r w:rsidR="00240993" w:rsidRPr="006A0BE8">
        <w:rPr>
          <w:rFonts w:eastAsia="Times New Roman" w:cs="Times New Roman"/>
          <w:szCs w:val="24"/>
          <w:lang w:val="en-ID" w:eastAsia="id-ID"/>
        </w:rPr>
        <w:t xml:space="preserve">yang didapat melalui perhitungan </w:t>
      </w:r>
      <w:del w:id="72" w:author="Windows User" w:date="2019-09-14T03:53:00Z">
        <w:r w:rsidR="005555BB" w:rsidRPr="006A0BE8" w:rsidDel="00451BA0">
          <w:rPr>
            <w:rFonts w:eastAsia="Times New Roman" w:cs="Times New Roman"/>
            <w:i/>
            <w:szCs w:val="24"/>
            <w:lang w:val="en-ID" w:eastAsia="id-ID"/>
            <w:rPrChange w:id="73" w:author="nova" w:date="2019-09-02T07:28:00Z">
              <w:rPr>
                <w:rFonts w:eastAsia="Times New Roman" w:cs="Times New Roman"/>
                <w:szCs w:val="24"/>
                <w:lang w:val="en-ID" w:eastAsia="id-ID"/>
              </w:rPr>
            </w:rPrChange>
          </w:rPr>
          <w:delText>fuzzy</w:delText>
        </w:r>
      </w:del>
      <w:r w:rsidR="00886455" w:rsidRPr="00886455">
        <w:rPr>
          <w:rFonts w:eastAsia="Times New Roman" w:cs="Times New Roman"/>
          <w:i/>
          <w:szCs w:val="24"/>
          <w:lang w:val="en-ID" w:eastAsia="id-ID"/>
        </w:rPr>
        <w:t>Fuzyy</w:t>
      </w:r>
      <w:r w:rsidRPr="006A0BE8">
        <w:rPr>
          <w:rFonts w:eastAsia="Times New Roman" w:cs="Times New Roman"/>
          <w:i/>
          <w:szCs w:val="24"/>
          <w:lang w:val="en-ID" w:eastAsia="id-ID"/>
        </w:rPr>
        <w:t>.</w:t>
      </w:r>
      <w:r w:rsidRPr="006A0BE8">
        <w:rPr>
          <w:rFonts w:eastAsia="Times New Roman" w:cs="Times New Roman"/>
          <w:szCs w:val="24"/>
          <w:lang w:val="en-ID" w:eastAsia="id-ID"/>
        </w:rPr>
        <w:t xml:space="preserve"> Hasil </w:t>
      </w:r>
      <w:r w:rsidR="005555BB" w:rsidRPr="006A0BE8">
        <w:rPr>
          <w:rFonts w:eastAsia="Times New Roman" w:cs="Times New Roman"/>
          <w:szCs w:val="24"/>
          <w:lang w:val="en-ID" w:eastAsia="id-ID"/>
        </w:rPr>
        <w:t>perhitungan tersebut</w:t>
      </w:r>
      <w:r w:rsidR="008563A8" w:rsidRPr="006A0BE8">
        <w:rPr>
          <w:rFonts w:eastAsia="Times New Roman" w:cs="Times New Roman"/>
          <w:szCs w:val="24"/>
          <w:lang w:val="en-ID" w:eastAsia="id-ID"/>
        </w:rPr>
        <w:t xml:space="preserve"> digunakan untuk mengarahkan posisi panel menuju </w:t>
      </w:r>
      <w:r w:rsidRPr="006A0BE8">
        <w:rPr>
          <w:rFonts w:eastAsia="Times New Roman" w:cs="Times New Roman"/>
          <w:szCs w:val="24"/>
          <w:lang w:val="en-ID" w:eastAsia="id-ID"/>
        </w:rPr>
        <w:t>sudut matahari paling optimal</w:t>
      </w:r>
      <w:r w:rsidR="005555BB" w:rsidRPr="006A0BE8">
        <w:rPr>
          <w:rFonts w:eastAsia="Times New Roman" w:cs="Times New Roman"/>
          <w:szCs w:val="24"/>
          <w:lang w:val="en-ID" w:eastAsia="id-ID"/>
        </w:rPr>
        <w:t xml:space="preserve"> dengan bantuan PID</w:t>
      </w:r>
      <w:r w:rsidR="008563A8" w:rsidRPr="006A0BE8">
        <w:rPr>
          <w:rFonts w:eastAsia="Times New Roman" w:cs="Times New Roman"/>
          <w:i/>
          <w:szCs w:val="24"/>
          <w:lang w:val="en-ID" w:eastAsia="id-ID"/>
        </w:rPr>
        <w:t xml:space="preserve">. </w:t>
      </w:r>
      <w:r w:rsidR="00096B3D" w:rsidRPr="006A0BE8">
        <w:rPr>
          <w:rFonts w:cs="Times New Roman"/>
          <w:szCs w:val="24"/>
        </w:rPr>
        <w:t>Kontrol p</w:t>
      </w:r>
      <w:r w:rsidR="005555BB" w:rsidRPr="006A0BE8">
        <w:rPr>
          <w:rFonts w:cs="Times New Roman"/>
          <w:szCs w:val="24"/>
        </w:rPr>
        <w:t>osisi selain menggunakan dua metode tersebut</w:t>
      </w:r>
      <w:r w:rsidR="00096B3D" w:rsidRPr="006A0BE8">
        <w:rPr>
          <w:rFonts w:cs="Times New Roman"/>
          <w:i/>
          <w:szCs w:val="24"/>
        </w:rPr>
        <w:t xml:space="preserve"> </w:t>
      </w:r>
      <w:r w:rsidR="00096B3D" w:rsidRPr="006A0BE8">
        <w:rPr>
          <w:rFonts w:cs="Times New Roman"/>
          <w:szCs w:val="24"/>
        </w:rPr>
        <w:t>juga berbasis web</w:t>
      </w:r>
      <w:r w:rsidR="00C91793" w:rsidRPr="006A0BE8">
        <w:rPr>
          <w:rFonts w:cs="Times New Roman"/>
          <w:szCs w:val="24"/>
        </w:rPr>
        <w:t xml:space="preserve"> untuk mengimplemntasikan konsep Internet Of Things (IOT) </w:t>
      </w:r>
      <w:r w:rsidR="0014618A" w:rsidRPr="006A0BE8">
        <w:rPr>
          <w:rFonts w:cs="Times New Roman"/>
          <w:szCs w:val="24"/>
        </w:rPr>
        <w:t xml:space="preserve">pada komunikasi antara web dengan </w:t>
      </w:r>
      <w:r w:rsidR="0014618A" w:rsidRPr="006A0BE8">
        <w:rPr>
          <w:rFonts w:cs="Times New Roman"/>
          <w:i/>
          <w:szCs w:val="24"/>
        </w:rPr>
        <w:t>solar tracker.</w:t>
      </w:r>
    </w:p>
    <w:p w14:paraId="5C4F8222" w14:textId="2D8B2B6D" w:rsidR="00C06B84" w:rsidRPr="006A0BE8" w:rsidRDefault="00C06B84" w:rsidP="002566FE">
      <w:pPr>
        <w:pStyle w:val="Heading2"/>
        <w:ind w:left="426" w:hanging="426"/>
        <w:rPr>
          <w:rFonts w:cs="Times New Roman"/>
        </w:rPr>
      </w:pPr>
      <w:bookmarkStart w:id="74" w:name="_Toc23552313"/>
      <w:r w:rsidRPr="006A0BE8">
        <w:rPr>
          <w:rFonts w:cs="Times New Roman"/>
        </w:rPr>
        <w:lastRenderedPageBreak/>
        <w:t>Rumusan Masalah</w:t>
      </w:r>
      <w:bookmarkEnd w:id="74"/>
    </w:p>
    <w:p w14:paraId="71403BC6" w14:textId="77777777" w:rsidR="0017083D" w:rsidRPr="006A0BE8" w:rsidRDefault="00C06B84" w:rsidP="0069091D">
      <w:pPr>
        <w:ind w:firstLine="432"/>
        <w:rPr>
          <w:rFonts w:cs="Times New Roman"/>
          <w:szCs w:val="24"/>
        </w:rPr>
      </w:pPr>
      <w:r w:rsidRPr="006A0BE8">
        <w:rPr>
          <w:rFonts w:cs="Times New Roman"/>
          <w:szCs w:val="24"/>
        </w:rPr>
        <w:t>Berdasarkan latar belakang masalah penelitian, maka muncul perumusan masalah seba</w:t>
      </w:r>
      <w:r w:rsidR="007E2D47" w:rsidRPr="006A0BE8">
        <w:rPr>
          <w:rFonts w:cs="Times New Roman"/>
          <w:szCs w:val="24"/>
        </w:rPr>
        <w:t xml:space="preserve">gai berikut: </w:t>
      </w:r>
    </w:p>
    <w:p w14:paraId="48420A93" w14:textId="0325540C" w:rsidR="0017083D" w:rsidRPr="006A0BE8" w:rsidRDefault="003678B7" w:rsidP="0069091D">
      <w:pPr>
        <w:pStyle w:val="ListParagraph"/>
        <w:numPr>
          <w:ilvl w:val="0"/>
          <w:numId w:val="1"/>
        </w:numPr>
        <w:ind w:left="426"/>
        <w:rPr>
          <w:rFonts w:cs="Times New Roman"/>
          <w:szCs w:val="24"/>
        </w:rPr>
      </w:pPr>
      <w:r w:rsidRPr="006A0BE8">
        <w:rPr>
          <w:rFonts w:cs="Times New Roman"/>
          <w:szCs w:val="24"/>
        </w:rPr>
        <w:t>Apa</w:t>
      </w:r>
      <w:r w:rsidR="0017083D" w:rsidRPr="006A0BE8">
        <w:rPr>
          <w:rFonts w:cs="Times New Roman"/>
          <w:szCs w:val="24"/>
        </w:rPr>
        <w:t xml:space="preserve"> pengaruh sudut penerimaan terhadap produktivitas pembangkit listrik tenaga surya</w:t>
      </w:r>
      <w:del w:id="75" w:author="nova" w:date="2019-09-02T07:28:00Z">
        <w:r w:rsidR="0017083D" w:rsidRPr="006A0BE8" w:rsidDel="00232711">
          <w:rPr>
            <w:rFonts w:cs="Times New Roman"/>
            <w:szCs w:val="24"/>
          </w:rPr>
          <w:delText xml:space="preserve"> </w:delText>
        </w:r>
      </w:del>
      <w:r w:rsidR="0017083D" w:rsidRPr="006A0BE8">
        <w:rPr>
          <w:rFonts w:cs="Times New Roman"/>
          <w:szCs w:val="24"/>
        </w:rPr>
        <w:t xml:space="preserve">? </w:t>
      </w:r>
    </w:p>
    <w:p w14:paraId="6E358355" w14:textId="4F7976F4" w:rsidR="00AD6CD8" w:rsidRPr="006A0BE8" w:rsidRDefault="006759DE" w:rsidP="00AD6CD8">
      <w:pPr>
        <w:pStyle w:val="ListParagraph"/>
        <w:numPr>
          <w:ilvl w:val="0"/>
          <w:numId w:val="1"/>
        </w:numPr>
        <w:ind w:left="426"/>
        <w:rPr>
          <w:rFonts w:cs="Times New Roman"/>
          <w:szCs w:val="24"/>
        </w:rPr>
      </w:pPr>
      <w:r w:rsidRPr="006A0BE8">
        <w:rPr>
          <w:rFonts w:cs="Times New Roman"/>
          <w:szCs w:val="24"/>
        </w:rPr>
        <w:t xml:space="preserve">Bagaimana implementasi logika </w:t>
      </w:r>
      <w:del w:id="76" w:author="Windows User" w:date="2019-09-14T03:53:00Z">
        <w:r w:rsidRPr="006A0BE8" w:rsidDel="00451BA0">
          <w:rPr>
            <w:rFonts w:cs="Times New Roman"/>
            <w:szCs w:val="24"/>
          </w:rPr>
          <w:delText>fuzzy</w:delText>
        </w:r>
      </w:del>
      <w:r w:rsidR="00886455" w:rsidRPr="00886455">
        <w:rPr>
          <w:rFonts w:cs="Times New Roman"/>
          <w:i/>
          <w:szCs w:val="24"/>
        </w:rPr>
        <w:t>Fuzyy</w:t>
      </w:r>
      <w:r w:rsidRPr="006A0BE8">
        <w:rPr>
          <w:rFonts w:cs="Times New Roman"/>
          <w:szCs w:val="24"/>
        </w:rPr>
        <w:t xml:space="preserve"> dalam memilih </w:t>
      </w:r>
      <w:r w:rsidRPr="006A0BE8">
        <w:rPr>
          <w:rFonts w:cs="Times New Roman"/>
          <w:i/>
          <w:szCs w:val="24"/>
        </w:rPr>
        <w:t>setpoint</w:t>
      </w:r>
      <w:del w:id="77" w:author="nova" w:date="2019-09-02T07:28:00Z">
        <w:r w:rsidRPr="006A0BE8" w:rsidDel="00232711">
          <w:rPr>
            <w:rFonts w:cs="Times New Roman"/>
            <w:szCs w:val="24"/>
          </w:rPr>
          <w:delText xml:space="preserve"> </w:delText>
        </w:r>
      </w:del>
      <w:r w:rsidRPr="006A0BE8">
        <w:rPr>
          <w:rFonts w:cs="Times New Roman"/>
          <w:szCs w:val="24"/>
        </w:rPr>
        <w:t xml:space="preserve">?  </w:t>
      </w:r>
    </w:p>
    <w:p w14:paraId="4DB92171" w14:textId="33444F29" w:rsidR="00A47F17" w:rsidRPr="006A0BE8" w:rsidRDefault="009408CA" w:rsidP="00AD6CD8">
      <w:pPr>
        <w:pStyle w:val="ListParagraph"/>
        <w:numPr>
          <w:ilvl w:val="0"/>
          <w:numId w:val="1"/>
        </w:numPr>
        <w:ind w:left="426"/>
        <w:rPr>
          <w:rFonts w:cs="Times New Roman"/>
          <w:szCs w:val="24"/>
        </w:rPr>
      </w:pPr>
      <w:r w:rsidRPr="006A0BE8">
        <w:rPr>
          <w:rFonts w:cs="Times New Roman"/>
          <w:szCs w:val="24"/>
        </w:rPr>
        <w:t xml:space="preserve">Bagaimanakah  perbandingan  kinerja </w:t>
      </w:r>
      <w:r w:rsidR="008825DF">
        <w:rPr>
          <w:rFonts w:cs="Times New Roman"/>
          <w:i/>
          <w:szCs w:val="24"/>
        </w:rPr>
        <w:t>solar tracker</w:t>
      </w:r>
      <w:r w:rsidR="0055176C" w:rsidRPr="006A0BE8">
        <w:rPr>
          <w:rFonts w:cs="Times New Roman"/>
          <w:szCs w:val="24"/>
        </w:rPr>
        <w:t xml:space="preserve"> yang menggunakan metode </w:t>
      </w:r>
      <w:del w:id="78" w:author="Windows User" w:date="2019-09-14T03:53:00Z">
        <w:r w:rsidRPr="006A0BE8" w:rsidDel="00451BA0">
          <w:rPr>
            <w:rFonts w:cs="Times New Roman"/>
            <w:szCs w:val="24"/>
          </w:rPr>
          <w:delText>fuzzy</w:delText>
        </w:r>
      </w:del>
      <w:r w:rsidR="00886455" w:rsidRPr="00886455">
        <w:rPr>
          <w:rFonts w:cs="Times New Roman"/>
          <w:i/>
          <w:szCs w:val="24"/>
        </w:rPr>
        <w:t>Fuzyy</w:t>
      </w:r>
      <w:r w:rsidR="0055176C" w:rsidRPr="006A0BE8">
        <w:rPr>
          <w:rFonts w:cs="Times New Roman"/>
          <w:szCs w:val="24"/>
        </w:rPr>
        <w:t xml:space="preserve"> dan PID</w:t>
      </w:r>
      <w:r w:rsidRPr="006A0BE8">
        <w:rPr>
          <w:rFonts w:cs="Times New Roman"/>
          <w:szCs w:val="24"/>
        </w:rPr>
        <w:t xml:space="preserve"> </w:t>
      </w:r>
      <w:r w:rsidR="00AD6CD8" w:rsidRPr="006A0BE8">
        <w:rPr>
          <w:rFonts w:cs="Times New Roman"/>
          <w:szCs w:val="24"/>
        </w:rPr>
        <w:t xml:space="preserve">dengan </w:t>
      </w:r>
      <w:r w:rsidR="008825DF" w:rsidRPr="008825DF">
        <w:rPr>
          <w:rFonts w:cs="Times New Roman"/>
          <w:i/>
          <w:szCs w:val="24"/>
        </w:rPr>
        <w:t>solar tracker</w:t>
      </w:r>
      <w:r w:rsidR="00AD6CD8" w:rsidRPr="006A0BE8">
        <w:rPr>
          <w:rFonts w:cs="Times New Roman"/>
          <w:szCs w:val="24"/>
        </w:rPr>
        <w:t xml:space="preserve"> </w:t>
      </w:r>
      <w:r w:rsidR="00AD6CD8" w:rsidRPr="006A0BE8">
        <w:rPr>
          <w:rFonts w:cs="Times New Roman"/>
          <w:szCs w:val="24"/>
          <w:lang w:val="id-ID"/>
        </w:rPr>
        <w:t xml:space="preserve">tanpa </w:t>
      </w:r>
      <w:del w:id="79" w:author="Windows User" w:date="2019-09-14T03:53:00Z">
        <w:r w:rsidR="00AD6CD8" w:rsidRPr="006A0BE8" w:rsidDel="00451BA0">
          <w:rPr>
            <w:rFonts w:cs="Times New Roman"/>
            <w:i/>
            <w:szCs w:val="24"/>
            <w:lang w:val="id-ID"/>
          </w:rPr>
          <w:delText>fuzzy</w:delText>
        </w:r>
      </w:del>
      <w:r w:rsidR="00886455" w:rsidRPr="00886455">
        <w:rPr>
          <w:rFonts w:cs="Times New Roman"/>
          <w:i/>
          <w:szCs w:val="24"/>
          <w:lang w:val="id-ID"/>
        </w:rPr>
        <w:t>Fuzyy</w:t>
      </w:r>
      <w:r w:rsidR="00AD6CD8" w:rsidRPr="006A0BE8">
        <w:rPr>
          <w:rFonts w:cs="Times New Roman"/>
          <w:i/>
          <w:szCs w:val="24"/>
          <w:lang w:val="id-ID"/>
        </w:rPr>
        <w:t xml:space="preserve"> dan PID</w:t>
      </w:r>
      <w:del w:id="80" w:author="nova" w:date="2019-09-02T07:28:00Z">
        <w:r w:rsidR="00AD6CD8" w:rsidRPr="006A0BE8" w:rsidDel="00232711">
          <w:rPr>
            <w:rFonts w:cs="Times New Roman"/>
            <w:i/>
            <w:szCs w:val="24"/>
            <w:lang w:val="en-ID"/>
          </w:rPr>
          <w:delText xml:space="preserve"> </w:delText>
        </w:r>
      </w:del>
      <w:r w:rsidRPr="006A0BE8">
        <w:rPr>
          <w:rFonts w:cs="Times New Roman"/>
          <w:szCs w:val="24"/>
        </w:rPr>
        <w:t>?</w:t>
      </w:r>
    </w:p>
    <w:p w14:paraId="5C88CAFB" w14:textId="2318EAA7" w:rsidR="003D32D4" w:rsidRPr="006A0BE8" w:rsidRDefault="009A6CBD" w:rsidP="003D32D4">
      <w:pPr>
        <w:pStyle w:val="ListParagraph"/>
        <w:numPr>
          <w:ilvl w:val="0"/>
          <w:numId w:val="1"/>
        </w:numPr>
        <w:ind w:left="426"/>
        <w:rPr>
          <w:rFonts w:cs="Times New Roman"/>
          <w:szCs w:val="24"/>
        </w:rPr>
      </w:pPr>
      <w:r w:rsidRPr="006A0BE8">
        <w:rPr>
          <w:rFonts w:cs="Times New Roman"/>
          <w:szCs w:val="24"/>
        </w:rPr>
        <w:t>Bagaimana cara user berinteraksi dengan sistem</w:t>
      </w:r>
      <w:del w:id="81" w:author="nova" w:date="2019-09-02T07:28:00Z">
        <w:r w:rsidRPr="006A0BE8" w:rsidDel="00232711">
          <w:rPr>
            <w:rFonts w:cs="Times New Roman"/>
            <w:szCs w:val="24"/>
          </w:rPr>
          <w:delText xml:space="preserve"> </w:delText>
        </w:r>
      </w:del>
      <w:r w:rsidRPr="006A0BE8">
        <w:rPr>
          <w:rFonts w:cs="Times New Roman"/>
          <w:szCs w:val="24"/>
        </w:rPr>
        <w:t>?</w:t>
      </w:r>
    </w:p>
    <w:p w14:paraId="155E4A7A" w14:textId="6530E798" w:rsidR="00C06B84" w:rsidRPr="006A0BE8" w:rsidRDefault="00C06B84" w:rsidP="002566FE">
      <w:pPr>
        <w:pStyle w:val="Heading2"/>
        <w:ind w:left="426" w:hanging="426"/>
        <w:rPr>
          <w:rFonts w:cs="Times New Roman"/>
        </w:rPr>
      </w:pPr>
      <w:bookmarkStart w:id="82" w:name="_Toc23552314"/>
      <w:r w:rsidRPr="006A0BE8">
        <w:rPr>
          <w:rFonts w:cs="Times New Roman"/>
        </w:rPr>
        <w:t>Tujuan Penelitian</w:t>
      </w:r>
      <w:bookmarkEnd w:id="82"/>
    </w:p>
    <w:p w14:paraId="5D5BEA3C" w14:textId="77777777" w:rsidR="00C06B84" w:rsidRPr="006A0BE8" w:rsidRDefault="00C06B84" w:rsidP="0069091D">
      <w:pPr>
        <w:rPr>
          <w:rFonts w:cs="Times New Roman"/>
          <w:szCs w:val="24"/>
        </w:rPr>
      </w:pPr>
      <w:r w:rsidRPr="006A0BE8">
        <w:rPr>
          <w:rFonts w:cs="Times New Roman"/>
          <w:szCs w:val="24"/>
        </w:rPr>
        <w:t>Tujuan yang ingin dicapai dalam penelitian ini adalah:</w:t>
      </w:r>
      <w:r w:rsidR="007E2D47" w:rsidRPr="006A0BE8">
        <w:rPr>
          <w:rFonts w:cs="Times New Roman"/>
          <w:szCs w:val="24"/>
        </w:rPr>
        <w:t xml:space="preserve"> </w:t>
      </w:r>
    </w:p>
    <w:p w14:paraId="2A35D751" w14:textId="77777777" w:rsidR="00D44195" w:rsidRPr="006A0BE8" w:rsidRDefault="00D44195" w:rsidP="008177D7">
      <w:pPr>
        <w:pStyle w:val="ListParagraph"/>
        <w:numPr>
          <w:ilvl w:val="0"/>
          <w:numId w:val="3"/>
        </w:numPr>
        <w:ind w:left="426"/>
        <w:rPr>
          <w:rFonts w:cs="Times New Roman"/>
          <w:szCs w:val="24"/>
        </w:rPr>
      </w:pPr>
      <w:r w:rsidRPr="006A0BE8">
        <w:rPr>
          <w:rFonts w:cs="Times New Roman"/>
          <w:szCs w:val="24"/>
        </w:rPr>
        <w:t>Menganalisis pengaruh sudut penerimaan cahaya pada panel surya terhadap matahari</w:t>
      </w:r>
    </w:p>
    <w:p w14:paraId="6E91F7E5" w14:textId="77777777" w:rsidR="001062CB" w:rsidRPr="006A0BE8" w:rsidRDefault="002D46B9" w:rsidP="008177D7">
      <w:pPr>
        <w:pStyle w:val="ListParagraph"/>
        <w:numPr>
          <w:ilvl w:val="0"/>
          <w:numId w:val="3"/>
        </w:numPr>
        <w:ind w:left="426"/>
        <w:rPr>
          <w:rFonts w:cs="Times New Roman"/>
          <w:szCs w:val="24"/>
        </w:rPr>
      </w:pPr>
      <w:r w:rsidRPr="006A0BE8">
        <w:rPr>
          <w:rFonts w:cs="Times New Roman"/>
          <w:szCs w:val="24"/>
        </w:rPr>
        <w:t>Meng</w:t>
      </w:r>
      <w:r w:rsidR="001062CB" w:rsidRPr="006A0BE8">
        <w:rPr>
          <w:rFonts w:cs="Times New Roman"/>
          <w:szCs w:val="24"/>
        </w:rPr>
        <w:t>o</w:t>
      </w:r>
      <w:r w:rsidRPr="006A0BE8">
        <w:rPr>
          <w:rFonts w:cs="Times New Roman"/>
          <w:szCs w:val="24"/>
        </w:rPr>
        <w:t>ptimalkan</w:t>
      </w:r>
      <w:r w:rsidR="00311315" w:rsidRPr="006A0BE8">
        <w:rPr>
          <w:rFonts w:cs="Times New Roman"/>
          <w:szCs w:val="24"/>
        </w:rPr>
        <w:t xml:space="preserve"> penerimaan cahaya matahari </w:t>
      </w:r>
      <w:r w:rsidRPr="006A0BE8">
        <w:rPr>
          <w:rFonts w:cs="Times New Roman"/>
          <w:szCs w:val="24"/>
        </w:rPr>
        <w:t>untuk mendapatkan sumber energi yang maksimal</w:t>
      </w:r>
    </w:p>
    <w:p w14:paraId="70DFF23E" w14:textId="26D6A754" w:rsidR="001062CB" w:rsidRPr="006A0BE8" w:rsidRDefault="001062CB" w:rsidP="008177D7">
      <w:pPr>
        <w:pStyle w:val="ListParagraph"/>
        <w:numPr>
          <w:ilvl w:val="0"/>
          <w:numId w:val="3"/>
        </w:numPr>
        <w:ind w:left="426"/>
        <w:rPr>
          <w:rFonts w:cs="Times New Roman"/>
          <w:szCs w:val="24"/>
        </w:rPr>
      </w:pPr>
      <w:r w:rsidRPr="006A0BE8">
        <w:rPr>
          <w:rFonts w:cs="Times New Roman"/>
          <w:szCs w:val="24"/>
        </w:rPr>
        <w:t xml:space="preserve">Membandingkan </w:t>
      </w:r>
      <w:r w:rsidR="001C721D" w:rsidRPr="006A0BE8">
        <w:rPr>
          <w:rFonts w:cs="Times New Roman"/>
          <w:szCs w:val="24"/>
          <w:lang w:val="id-ID"/>
        </w:rPr>
        <w:t xml:space="preserve">kinerja dan </w:t>
      </w:r>
      <w:r w:rsidR="001C721D" w:rsidRPr="006A0BE8">
        <w:rPr>
          <w:rFonts w:cs="Times New Roman"/>
          <w:i/>
          <w:szCs w:val="24"/>
          <w:lang w:val="id-ID"/>
        </w:rPr>
        <w:t>respons</w:t>
      </w:r>
      <w:r w:rsidR="00FD100C" w:rsidRPr="006A0BE8">
        <w:rPr>
          <w:rFonts w:cs="Times New Roman"/>
          <w:i/>
          <w:szCs w:val="24"/>
          <w:lang w:val="en-ID"/>
        </w:rPr>
        <w:t>e</w:t>
      </w:r>
      <w:r w:rsidR="001C721D" w:rsidRPr="006A0BE8">
        <w:rPr>
          <w:rFonts w:cs="Times New Roman"/>
          <w:i/>
          <w:szCs w:val="24"/>
          <w:lang w:val="id-ID"/>
        </w:rPr>
        <w:t xml:space="preserve"> time</w:t>
      </w:r>
      <w:r w:rsidRPr="006A0BE8">
        <w:rPr>
          <w:rFonts w:cs="Times New Roman"/>
          <w:i/>
          <w:szCs w:val="24"/>
        </w:rPr>
        <w:t xml:space="preserve"> </w:t>
      </w:r>
      <w:r w:rsidRPr="006A0BE8">
        <w:rPr>
          <w:rFonts w:cs="Times New Roman"/>
          <w:szCs w:val="24"/>
        </w:rPr>
        <w:t xml:space="preserve">dari 2 buah panel surya yang menggunakan </w:t>
      </w:r>
      <w:r w:rsidR="00E10F22" w:rsidRPr="006A0BE8">
        <w:rPr>
          <w:rFonts w:cs="Times New Roman"/>
          <w:szCs w:val="24"/>
          <w:lang w:val="id-ID"/>
        </w:rPr>
        <w:t xml:space="preserve">metode </w:t>
      </w:r>
      <w:del w:id="83" w:author="Windows User" w:date="2019-09-14T03:53:00Z">
        <w:r w:rsidR="00E10F22" w:rsidRPr="006A0BE8" w:rsidDel="00451BA0">
          <w:rPr>
            <w:rFonts w:cs="Times New Roman"/>
            <w:i/>
            <w:szCs w:val="24"/>
            <w:lang w:val="id-ID"/>
          </w:rPr>
          <w:delText>fuzzy</w:delText>
        </w:r>
      </w:del>
      <w:r w:rsidR="00886455" w:rsidRPr="00886455">
        <w:rPr>
          <w:rFonts w:cs="Times New Roman"/>
          <w:i/>
          <w:szCs w:val="24"/>
          <w:lang w:val="id-ID"/>
        </w:rPr>
        <w:t>Fuzyy</w:t>
      </w:r>
      <w:r w:rsidR="00E10F22" w:rsidRPr="006A0BE8">
        <w:rPr>
          <w:rFonts w:cs="Times New Roman"/>
          <w:i/>
          <w:szCs w:val="24"/>
          <w:lang w:val="id-ID"/>
        </w:rPr>
        <w:t xml:space="preserve"> </w:t>
      </w:r>
      <w:r w:rsidR="00E10F22" w:rsidRPr="006A0BE8">
        <w:rPr>
          <w:rFonts w:cs="Times New Roman"/>
          <w:szCs w:val="24"/>
          <w:lang w:val="id-ID"/>
        </w:rPr>
        <w:t>dan</w:t>
      </w:r>
      <w:r w:rsidR="00E10F22" w:rsidRPr="006A0BE8">
        <w:rPr>
          <w:rFonts w:cs="Times New Roman"/>
          <w:i/>
          <w:szCs w:val="24"/>
          <w:lang w:val="id-ID"/>
        </w:rPr>
        <w:t xml:space="preserve"> PID</w:t>
      </w:r>
      <w:r w:rsidRPr="006A0BE8">
        <w:rPr>
          <w:rFonts w:cs="Times New Roman"/>
          <w:szCs w:val="24"/>
        </w:rPr>
        <w:t xml:space="preserve"> dengan panel surya </w:t>
      </w:r>
      <w:r w:rsidR="00E10F22" w:rsidRPr="006A0BE8">
        <w:rPr>
          <w:rFonts w:cs="Times New Roman"/>
          <w:szCs w:val="24"/>
          <w:lang w:val="id-ID"/>
        </w:rPr>
        <w:t xml:space="preserve">tanpa </w:t>
      </w:r>
      <w:del w:id="84" w:author="Windows User" w:date="2019-09-14T03:53:00Z">
        <w:r w:rsidR="00E10F22" w:rsidRPr="006A0BE8" w:rsidDel="00451BA0">
          <w:rPr>
            <w:rFonts w:cs="Times New Roman"/>
            <w:i/>
            <w:szCs w:val="24"/>
            <w:lang w:val="id-ID"/>
          </w:rPr>
          <w:delText>fuzzy</w:delText>
        </w:r>
      </w:del>
      <w:r w:rsidR="00886455" w:rsidRPr="00886455">
        <w:rPr>
          <w:rFonts w:cs="Times New Roman"/>
          <w:i/>
          <w:szCs w:val="24"/>
          <w:lang w:val="id-ID"/>
        </w:rPr>
        <w:t>Fuzyy</w:t>
      </w:r>
      <w:r w:rsidR="00E10F22" w:rsidRPr="006A0BE8">
        <w:rPr>
          <w:rFonts w:cs="Times New Roman"/>
          <w:i/>
          <w:szCs w:val="24"/>
          <w:lang w:val="id-ID"/>
        </w:rPr>
        <w:t xml:space="preserve"> dan PID</w:t>
      </w:r>
    </w:p>
    <w:p w14:paraId="203FC00B" w14:textId="4D765B07" w:rsidR="009E549A" w:rsidRPr="006A0BE8" w:rsidRDefault="00BE3A88" w:rsidP="00BE3A88">
      <w:pPr>
        <w:pStyle w:val="ListParagraph"/>
        <w:numPr>
          <w:ilvl w:val="0"/>
          <w:numId w:val="3"/>
        </w:numPr>
        <w:ind w:left="426"/>
        <w:rPr>
          <w:rFonts w:cs="Times New Roman"/>
          <w:szCs w:val="24"/>
        </w:rPr>
      </w:pPr>
      <w:r w:rsidRPr="006A0BE8">
        <w:rPr>
          <w:rFonts w:cs="Times New Roman"/>
          <w:szCs w:val="24"/>
        </w:rPr>
        <w:t>M</w:t>
      </w:r>
      <w:r w:rsidR="00F93FAF" w:rsidRPr="006A0BE8">
        <w:rPr>
          <w:rFonts w:cs="Times New Roman"/>
          <w:szCs w:val="24"/>
        </w:rPr>
        <w:t xml:space="preserve">emonitoring </w:t>
      </w:r>
      <w:r w:rsidR="00240AAC" w:rsidRPr="006A0BE8">
        <w:rPr>
          <w:rFonts w:cs="Times New Roman"/>
          <w:i/>
          <w:szCs w:val="24"/>
        </w:rPr>
        <w:t>solar</w:t>
      </w:r>
      <w:r w:rsidR="00F93FAF" w:rsidRPr="006A0BE8">
        <w:rPr>
          <w:rFonts w:cs="Times New Roman"/>
          <w:i/>
          <w:szCs w:val="24"/>
        </w:rPr>
        <w:t xml:space="preserve"> </w:t>
      </w:r>
      <w:r w:rsidR="00240AAC" w:rsidRPr="006A0BE8">
        <w:rPr>
          <w:rFonts w:cs="Times New Roman"/>
          <w:i/>
          <w:szCs w:val="24"/>
        </w:rPr>
        <w:t>tracker</w:t>
      </w:r>
      <w:r w:rsidR="00F93FAF" w:rsidRPr="006A0BE8">
        <w:rPr>
          <w:rFonts w:cs="Times New Roman"/>
          <w:szCs w:val="24"/>
        </w:rPr>
        <w:t xml:space="preserve"> menggunakan web</w:t>
      </w:r>
    </w:p>
    <w:p w14:paraId="54B24B8F" w14:textId="6227B639" w:rsidR="003D32D4" w:rsidRPr="006A0BE8" w:rsidRDefault="00C06B84" w:rsidP="002566FE">
      <w:pPr>
        <w:pStyle w:val="Heading2"/>
        <w:ind w:left="426" w:hanging="426"/>
        <w:rPr>
          <w:rFonts w:cs="Times New Roman"/>
        </w:rPr>
      </w:pPr>
      <w:bookmarkStart w:id="85" w:name="_Toc23552315"/>
      <w:r w:rsidRPr="006A0BE8">
        <w:rPr>
          <w:rFonts w:cs="Times New Roman"/>
        </w:rPr>
        <w:t>Manfaat Penelitian</w:t>
      </w:r>
      <w:bookmarkEnd w:id="85"/>
    </w:p>
    <w:p w14:paraId="41473D26" w14:textId="77777777" w:rsidR="00C06B84" w:rsidRPr="006A0BE8" w:rsidRDefault="00C06B84" w:rsidP="0069091D">
      <w:pPr>
        <w:rPr>
          <w:rFonts w:cs="Times New Roman"/>
          <w:szCs w:val="24"/>
        </w:rPr>
      </w:pPr>
      <w:r w:rsidRPr="006A0BE8">
        <w:rPr>
          <w:rFonts w:cs="Times New Roman"/>
          <w:szCs w:val="24"/>
        </w:rPr>
        <w:t>Manfaat</w:t>
      </w:r>
      <w:r w:rsidR="00F817DF" w:rsidRPr="006A0BE8">
        <w:rPr>
          <w:rFonts w:cs="Times New Roman"/>
          <w:szCs w:val="24"/>
        </w:rPr>
        <w:t xml:space="preserve"> dari penelitian ini adalah</w:t>
      </w:r>
      <w:r w:rsidR="007E2D47" w:rsidRPr="006A0BE8">
        <w:rPr>
          <w:rFonts w:cs="Times New Roman"/>
          <w:szCs w:val="24"/>
        </w:rPr>
        <w:t xml:space="preserve">: </w:t>
      </w:r>
      <w:r w:rsidR="00F817DF" w:rsidRPr="006A0BE8">
        <w:rPr>
          <w:rFonts w:cs="Times New Roman"/>
          <w:szCs w:val="24"/>
        </w:rPr>
        <w:t xml:space="preserve"> </w:t>
      </w:r>
    </w:p>
    <w:p w14:paraId="6501BE75" w14:textId="77777777" w:rsidR="00C06B84" w:rsidRPr="006A0BE8" w:rsidRDefault="00C06B84" w:rsidP="008177D7">
      <w:pPr>
        <w:pStyle w:val="ListParagraph"/>
        <w:numPr>
          <w:ilvl w:val="0"/>
          <w:numId w:val="4"/>
        </w:numPr>
        <w:ind w:left="426"/>
        <w:rPr>
          <w:rFonts w:cs="Times New Roman"/>
          <w:szCs w:val="24"/>
        </w:rPr>
      </w:pPr>
      <w:r w:rsidRPr="006A0BE8">
        <w:rPr>
          <w:rFonts w:cs="Times New Roman"/>
          <w:szCs w:val="24"/>
        </w:rPr>
        <w:t>Bagi Akademis</w:t>
      </w:r>
    </w:p>
    <w:p w14:paraId="0EF47EAD" w14:textId="77777777" w:rsidR="00C06B84" w:rsidRPr="006A0BE8" w:rsidRDefault="00C06B84" w:rsidP="0069091D">
      <w:pPr>
        <w:pStyle w:val="ListParagraph"/>
        <w:ind w:left="426"/>
        <w:rPr>
          <w:rFonts w:cs="Times New Roman"/>
          <w:szCs w:val="24"/>
        </w:rPr>
      </w:pPr>
      <w:r w:rsidRPr="006A0BE8">
        <w:rPr>
          <w:rFonts w:cs="Times New Roman"/>
          <w:szCs w:val="24"/>
        </w:rPr>
        <w:t>Penelitian yang dilakukan diharapkan memberikan hasil yang mampu memberikan masukan informasi yang terkait dengan judul penelitian kepada pembaca pada umumnya dan pada Program Studi Sistem Informasi Universitas Jember pada khususnya.</w:t>
      </w:r>
    </w:p>
    <w:p w14:paraId="54AC631A" w14:textId="77777777" w:rsidR="00C06B84" w:rsidRPr="006A0BE8" w:rsidRDefault="00C06B84" w:rsidP="008177D7">
      <w:pPr>
        <w:pStyle w:val="ListParagraph"/>
        <w:numPr>
          <w:ilvl w:val="0"/>
          <w:numId w:val="4"/>
        </w:numPr>
        <w:ind w:left="426"/>
        <w:rPr>
          <w:rFonts w:cs="Times New Roman"/>
          <w:szCs w:val="24"/>
        </w:rPr>
      </w:pPr>
      <w:r w:rsidRPr="006A0BE8">
        <w:rPr>
          <w:rFonts w:cs="Times New Roman"/>
          <w:szCs w:val="24"/>
        </w:rPr>
        <w:t>Bagi Peneliti</w:t>
      </w:r>
    </w:p>
    <w:p w14:paraId="7462B562" w14:textId="4AA6E569" w:rsidR="00C06B84" w:rsidRPr="006A0BE8" w:rsidRDefault="00C06B84" w:rsidP="0069091D">
      <w:pPr>
        <w:pStyle w:val="ListParagraph"/>
        <w:ind w:left="426"/>
        <w:rPr>
          <w:rFonts w:cs="Times New Roman"/>
          <w:szCs w:val="24"/>
        </w:rPr>
      </w:pPr>
      <w:r w:rsidRPr="006A0BE8">
        <w:rPr>
          <w:rFonts w:cs="Times New Roman"/>
          <w:szCs w:val="24"/>
        </w:rPr>
        <w:t xml:space="preserve">Mengetahui bagaimana proses penerapan metode </w:t>
      </w:r>
      <w:del w:id="86" w:author="Windows User" w:date="2019-09-14T03:53:00Z">
        <w:r w:rsidR="00981171" w:rsidRPr="006A0BE8" w:rsidDel="00451BA0">
          <w:rPr>
            <w:rFonts w:cs="Times New Roman"/>
            <w:i/>
            <w:szCs w:val="24"/>
          </w:rPr>
          <w:delText>Fuzzy</w:delText>
        </w:r>
      </w:del>
      <w:r w:rsidR="00886455" w:rsidRPr="00886455">
        <w:rPr>
          <w:rFonts w:cs="Times New Roman"/>
          <w:i/>
          <w:szCs w:val="24"/>
        </w:rPr>
        <w:t>Fuzyy</w:t>
      </w:r>
      <w:r w:rsidR="00981171" w:rsidRPr="006A0BE8">
        <w:rPr>
          <w:rFonts w:cs="Times New Roman"/>
          <w:i/>
          <w:szCs w:val="24"/>
        </w:rPr>
        <w:t xml:space="preserve"> PID</w:t>
      </w:r>
      <w:r w:rsidRPr="006A0BE8">
        <w:rPr>
          <w:rFonts w:cs="Times New Roman"/>
          <w:szCs w:val="24"/>
        </w:rPr>
        <w:t xml:space="preserve"> </w:t>
      </w:r>
      <w:r w:rsidR="00115958" w:rsidRPr="006A0BE8">
        <w:rPr>
          <w:rFonts w:cs="Times New Roman"/>
          <w:szCs w:val="24"/>
        </w:rPr>
        <w:t xml:space="preserve">untuk mengetahui seberapa besar pengaruhnya terhadap </w:t>
      </w:r>
      <w:r w:rsidR="0062689C" w:rsidRPr="006A0BE8">
        <w:rPr>
          <w:rFonts w:cs="Times New Roman"/>
          <w:szCs w:val="24"/>
        </w:rPr>
        <w:t>sistem kontrol</w:t>
      </w:r>
      <w:r w:rsidR="00115958" w:rsidRPr="006A0BE8">
        <w:rPr>
          <w:rFonts w:cs="Times New Roman"/>
          <w:szCs w:val="24"/>
        </w:rPr>
        <w:t xml:space="preserve"> posisi pada panel surya.</w:t>
      </w:r>
    </w:p>
    <w:p w14:paraId="09D561BF" w14:textId="77777777" w:rsidR="00C06B84" w:rsidRPr="006A0BE8" w:rsidRDefault="00C06B84" w:rsidP="008177D7">
      <w:pPr>
        <w:pStyle w:val="ListParagraph"/>
        <w:numPr>
          <w:ilvl w:val="0"/>
          <w:numId w:val="4"/>
        </w:numPr>
        <w:ind w:left="426"/>
        <w:rPr>
          <w:rFonts w:cs="Times New Roman"/>
          <w:szCs w:val="24"/>
        </w:rPr>
      </w:pPr>
      <w:r w:rsidRPr="006A0BE8">
        <w:rPr>
          <w:rFonts w:cs="Times New Roman"/>
          <w:szCs w:val="24"/>
        </w:rPr>
        <w:t>Bagi Objek Penelitian</w:t>
      </w:r>
    </w:p>
    <w:p w14:paraId="55B5ADA7" w14:textId="3960AE51" w:rsidR="003D32D4" w:rsidRPr="006A0BE8" w:rsidRDefault="00981171" w:rsidP="003D32D4">
      <w:pPr>
        <w:pStyle w:val="ListParagraph"/>
        <w:ind w:left="426"/>
        <w:rPr>
          <w:rFonts w:cs="Times New Roman"/>
          <w:szCs w:val="24"/>
        </w:rPr>
      </w:pPr>
      <w:r w:rsidRPr="006A0BE8">
        <w:rPr>
          <w:rFonts w:cs="Times New Roman"/>
          <w:szCs w:val="24"/>
        </w:rPr>
        <w:t>Memberikan manfaat berupa pemanfaatan sinar matahari agar lebih optimal</w:t>
      </w:r>
    </w:p>
    <w:p w14:paraId="3D20D056" w14:textId="4ECBDE2E" w:rsidR="00C06B84" w:rsidRPr="006A0BE8" w:rsidRDefault="00C06B84" w:rsidP="002566FE">
      <w:pPr>
        <w:pStyle w:val="Heading2"/>
        <w:ind w:left="426" w:hanging="426"/>
        <w:rPr>
          <w:rFonts w:cs="Times New Roman"/>
        </w:rPr>
      </w:pPr>
      <w:bookmarkStart w:id="87" w:name="_Toc23552316"/>
      <w:r w:rsidRPr="006A0BE8">
        <w:rPr>
          <w:rFonts w:cs="Times New Roman"/>
        </w:rPr>
        <w:lastRenderedPageBreak/>
        <w:t>Batasan Masalah</w:t>
      </w:r>
      <w:bookmarkEnd w:id="87"/>
    </w:p>
    <w:p w14:paraId="2EE53AA6" w14:textId="77777777" w:rsidR="00C06B84" w:rsidRPr="006A0BE8" w:rsidRDefault="00CE5B32" w:rsidP="0069091D">
      <w:pPr>
        <w:ind w:firstLine="432"/>
        <w:rPr>
          <w:rFonts w:cs="Times New Roman"/>
          <w:szCs w:val="24"/>
        </w:rPr>
      </w:pPr>
      <w:r w:rsidRPr="006A0BE8">
        <w:rPr>
          <w:rFonts w:cs="Times New Roman"/>
          <w:szCs w:val="24"/>
        </w:rPr>
        <w:t>Peneliti</w:t>
      </w:r>
      <w:r w:rsidR="00C06B84" w:rsidRPr="006A0BE8">
        <w:rPr>
          <w:rFonts w:cs="Times New Roman"/>
          <w:szCs w:val="24"/>
        </w:rPr>
        <w:t xml:space="preserve"> memberikan batasan masalah untuk objek dan tema yang dibahas sehingga tidak terjadi penyimpangan dalam proses </w:t>
      </w:r>
      <w:r w:rsidRPr="006A0BE8">
        <w:rPr>
          <w:rFonts w:cs="Times New Roman"/>
          <w:szCs w:val="24"/>
        </w:rPr>
        <w:t>peneliti</w:t>
      </w:r>
      <w:r w:rsidR="00C06B84" w:rsidRPr="006A0BE8">
        <w:rPr>
          <w:rFonts w:cs="Times New Roman"/>
          <w:szCs w:val="24"/>
        </w:rPr>
        <w:t>an dan menganalisis</w:t>
      </w:r>
    </w:p>
    <w:p w14:paraId="2B07D01E" w14:textId="6292BD45" w:rsidR="00C06B84" w:rsidRPr="006A0BE8" w:rsidRDefault="009054C1" w:rsidP="0069091D">
      <w:pPr>
        <w:pStyle w:val="ListParagraph"/>
        <w:numPr>
          <w:ilvl w:val="0"/>
          <w:numId w:val="2"/>
        </w:numPr>
        <w:ind w:left="426"/>
        <w:rPr>
          <w:rFonts w:cs="Times New Roman"/>
          <w:szCs w:val="24"/>
        </w:rPr>
      </w:pPr>
      <w:r w:rsidRPr="006A0BE8">
        <w:rPr>
          <w:rFonts w:cs="Times New Roman"/>
          <w:szCs w:val="24"/>
        </w:rPr>
        <w:t>Pe</w:t>
      </w:r>
      <w:r w:rsidR="008500DA" w:rsidRPr="006A0BE8">
        <w:rPr>
          <w:rFonts w:cs="Times New Roman"/>
          <w:szCs w:val="24"/>
        </w:rPr>
        <w:t>ncarian sudut digunakan</w:t>
      </w:r>
      <w:r w:rsidR="004A75EF" w:rsidRPr="006A0BE8">
        <w:rPr>
          <w:rFonts w:cs="Times New Roman"/>
          <w:szCs w:val="24"/>
        </w:rPr>
        <w:t xml:space="preserve"> untuk mendapatkan caha</w:t>
      </w:r>
      <w:r w:rsidR="008500DA" w:rsidRPr="006A0BE8">
        <w:rPr>
          <w:rFonts w:cs="Times New Roman"/>
          <w:szCs w:val="24"/>
        </w:rPr>
        <w:t>y</w:t>
      </w:r>
      <w:r w:rsidR="004A75EF" w:rsidRPr="006A0BE8">
        <w:rPr>
          <w:rFonts w:cs="Times New Roman"/>
          <w:szCs w:val="24"/>
        </w:rPr>
        <w:t>a matahari</w:t>
      </w:r>
      <w:r w:rsidR="008500DA" w:rsidRPr="006A0BE8">
        <w:rPr>
          <w:rFonts w:cs="Times New Roman"/>
          <w:szCs w:val="24"/>
        </w:rPr>
        <w:t xml:space="preserve"> </w:t>
      </w:r>
      <w:r w:rsidR="0070520B" w:rsidRPr="006A0BE8">
        <w:rPr>
          <w:rFonts w:cs="Times New Roman"/>
          <w:szCs w:val="24"/>
        </w:rPr>
        <w:t xml:space="preserve">paling </w:t>
      </w:r>
      <w:r w:rsidR="008500DA" w:rsidRPr="006A0BE8">
        <w:rPr>
          <w:rFonts w:cs="Times New Roman"/>
          <w:szCs w:val="24"/>
        </w:rPr>
        <w:t>maksimal</w:t>
      </w:r>
    </w:p>
    <w:p w14:paraId="72328BC9" w14:textId="327C56F0" w:rsidR="00CB5023" w:rsidRPr="006A0BE8" w:rsidRDefault="007306C9" w:rsidP="00CB5023">
      <w:pPr>
        <w:pStyle w:val="ListParagraph"/>
        <w:numPr>
          <w:ilvl w:val="0"/>
          <w:numId w:val="2"/>
        </w:numPr>
        <w:ind w:left="426"/>
        <w:rPr>
          <w:rFonts w:cs="Times New Roman"/>
          <w:i/>
          <w:szCs w:val="24"/>
        </w:rPr>
      </w:pPr>
      <w:r w:rsidRPr="006A0BE8">
        <w:rPr>
          <w:rFonts w:cs="Times New Roman"/>
          <w:szCs w:val="24"/>
        </w:rPr>
        <w:t xml:space="preserve">Bahasa pemrograman yang digunakan pada mikrokontroller adalah </w:t>
      </w:r>
      <w:r w:rsidR="00435DA9" w:rsidRPr="006A0BE8">
        <w:rPr>
          <w:rFonts w:cs="Times New Roman"/>
          <w:szCs w:val="24"/>
        </w:rPr>
        <w:t>C</w:t>
      </w:r>
      <w:r w:rsidRPr="006A0BE8">
        <w:rPr>
          <w:rFonts w:cs="Times New Roman"/>
          <w:szCs w:val="24"/>
        </w:rPr>
        <w:t>, sedangkan untuk menampilkan hasil visual menggunakan PHP, CSS,</w:t>
      </w:r>
      <w:r w:rsidR="00F83783" w:rsidRPr="006A0BE8">
        <w:rPr>
          <w:rFonts w:cs="Times New Roman"/>
          <w:szCs w:val="24"/>
        </w:rPr>
        <w:t xml:space="preserve"> dan </w:t>
      </w:r>
      <w:r w:rsidRPr="006A0BE8">
        <w:rPr>
          <w:rFonts w:cs="Times New Roman"/>
          <w:i/>
          <w:szCs w:val="24"/>
        </w:rPr>
        <w:t>Javascript.</w:t>
      </w:r>
    </w:p>
    <w:p w14:paraId="0D780FFE" w14:textId="63BD9656" w:rsidR="00CB5023" w:rsidRPr="006A0BE8" w:rsidRDefault="00F83783" w:rsidP="00CB5023">
      <w:pPr>
        <w:pStyle w:val="ListParagraph"/>
        <w:numPr>
          <w:ilvl w:val="0"/>
          <w:numId w:val="2"/>
        </w:numPr>
        <w:ind w:left="426"/>
        <w:rPr>
          <w:rFonts w:cs="Times New Roman"/>
          <w:szCs w:val="24"/>
        </w:rPr>
      </w:pPr>
      <w:r w:rsidRPr="006A0BE8">
        <w:rPr>
          <w:rFonts w:cs="Times New Roman"/>
          <w:szCs w:val="24"/>
        </w:rPr>
        <w:t xml:space="preserve">Uji coba pada penelitian ini </w:t>
      </w:r>
      <w:r w:rsidR="00CB5023" w:rsidRPr="006A0BE8">
        <w:rPr>
          <w:rFonts w:cs="Times New Roman"/>
          <w:szCs w:val="24"/>
        </w:rPr>
        <w:t xml:space="preserve">dilakukan </w:t>
      </w:r>
      <w:r w:rsidR="00BE3A88" w:rsidRPr="006A0BE8">
        <w:rPr>
          <w:rFonts w:cs="Times New Roman"/>
          <w:szCs w:val="24"/>
        </w:rPr>
        <w:t>dengan bantuan senter lampu pada sudut 80’</w:t>
      </w:r>
      <w:r w:rsidR="00CB5023" w:rsidRPr="006A0BE8">
        <w:rPr>
          <w:rFonts w:cs="Times New Roman"/>
          <w:szCs w:val="24"/>
        </w:rPr>
        <w:t>.</w:t>
      </w:r>
      <w:r w:rsidRPr="006A0BE8">
        <w:rPr>
          <w:rFonts w:cs="Times New Roman"/>
          <w:szCs w:val="24"/>
        </w:rPr>
        <w:t xml:space="preserve"> Uji coba ini digunakan untuk memba</w:t>
      </w:r>
      <w:r w:rsidR="00E93743" w:rsidRPr="006A0BE8">
        <w:rPr>
          <w:rFonts w:cs="Times New Roman"/>
          <w:szCs w:val="24"/>
        </w:rPr>
        <w:t xml:space="preserve">ndingkan </w:t>
      </w:r>
      <w:r w:rsidR="00BE3A88" w:rsidRPr="006A0BE8">
        <w:rPr>
          <w:rFonts w:cs="Times New Roman"/>
          <w:szCs w:val="24"/>
        </w:rPr>
        <w:t>respon</w:t>
      </w:r>
      <w:r w:rsidR="00E93743" w:rsidRPr="006A0BE8">
        <w:rPr>
          <w:rFonts w:cs="Times New Roman"/>
          <w:szCs w:val="24"/>
        </w:rPr>
        <w:t xml:space="preserve"> </w:t>
      </w:r>
      <w:r w:rsidR="002104D0" w:rsidRPr="006A0BE8">
        <w:rPr>
          <w:rFonts w:cs="Times New Roman"/>
          <w:i/>
          <w:szCs w:val="24"/>
        </w:rPr>
        <w:t xml:space="preserve"> </w:t>
      </w:r>
      <w:r w:rsidR="00240AAC" w:rsidRPr="006A0BE8">
        <w:rPr>
          <w:rFonts w:cs="Times New Roman"/>
          <w:i/>
          <w:szCs w:val="24"/>
        </w:rPr>
        <w:t>solar</w:t>
      </w:r>
      <w:r w:rsidR="002104D0" w:rsidRPr="006A0BE8">
        <w:rPr>
          <w:rFonts w:cs="Times New Roman"/>
          <w:i/>
          <w:szCs w:val="24"/>
        </w:rPr>
        <w:t xml:space="preserve"> </w:t>
      </w:r>
      <w:r w:rsidR="00240AAC" w:rsidRPr="006A0BE8">
        <w:rPr>
          <w:rFonts w:cs="Times New Roman"/>
          <w:i/>
          <w:szCs w:val="24"/>
        </w:rPr>
        <w:t>tracker</w:t>
      </w:r>
      <w:r w:rsidR="002104D0" w:rsidRPr="006A0BE8">
        <w:rPr>
          <w:rFonts w:cs="Times New Roman"/>
          <w:szCs w:val="24"/>
        </w:rPr>
        <w:t xml:space="preserve"> yang dilengkapi </w:t>
      </w:r>
      <w:del w:id="88" w:author="Windows User" w:date="2019-09-14T03:53:00Z">
        <w:r w:rsidR="002104D0" w:rsidRPr="006A0BE8" w:rsidDel="00451BA0">
          <w:rPr>
            <w:rFonts w:cs="Times New Roman"/>
            <w:szCs w:val="24"/>
          </w:rPr>
          <w:delText>Fuzzy</w:delText>
        </w:r>
      </w:del>
      <w:r w:rsidR="00886455" w:rsidRPr="00886455">
        <w:rPr>
          <w:rFonts w:cs="Times New Roman"/>
          <w:i/>
          <w:szCs w:val="24"/>
        </w:rPr>
        <w:t>Fuzyy</w:t>
      </w:r>
      <w:r w:rsidR="002104D0" w:rsidRPr="006A0BE8">
        <w:rPr>
          <w:rFonts w:cs="Times New Roman"/>
          <w:szCs w:val="24"/>
        </w:rPr>
        <w:t xml:space="preserve"> PID</w:t>
      </w:r>
      <w:r w:rsidR="002104D0" w:rsidRPr="006A0BE8">
        <w:rPr>
          <w:rFonts w:cs="Times New Roman"/>
          <w:szCs w:val="24"/>
          <w:lang w:val="id-ID"/>
        </w:rPr>
        <w:t xml:space="preserve"> dengan </w:t>
      </w:r>
      <w:r w:rsidR="00240AAC" w:rsidRPr="006A0BE8">
        <w:rPr>
          <w:rFonts w:cs="Times New Roman"/>
          <w:i/>
          <w:szCs w:val="24"/>
        </w:rPr>
        <w:t>solar</w:t>
      </w:r>
      <w:r w:rsidR="002104D0" w:rsidRPr="006A0BE8">
        <w:rPr>
          <w:rFonts w:cs="Times New Roman"/>
          <w:i/>
          <w:szCs w:val="24"/>
        </w:rPr>
        <w:t xml:space="preserve"> </w:t>
      </w:r>
      <w:r w:rsidR="00240AAC" w:rsidRPr="006A0BE8">
        <w:rPr>
          <w:rFonts w:cs="Times New Roman"/>
          <w:i/>
          <w:szCs w:val="24"/>
        </w:rPr>
        <w:t>tracker</w:t>
      </w:r>
      <w:r w:rsidR="002104D0" w:rsidRPr="006A0BE8">
        <w:rPr>
          <w:rFonts w:cs="Times New Roman"/>
          <w:szCs w:val="24"/>
        </w:rPr>
        <w:t xml:space="preserve"> </w:t>
      </w:r>
      <w:r w:rsidR="002104D0" w:rsidRPr="006A0BE8">
        <w:rPr>
          <w:rFonts w:cs="Times New Roman"/>
          <w:szCs w:val="24"/>
          <w:lang w:val="id-ID"/>
        </w:rPr>
        <w:t>tanpa</w:t>
      </w:r>
      <w:r w:rsidR="002104D0" w:rsidRPr="006A0BE8">
        <w:rPr>
          <w:rFonts w:cs="Times New Roman"/>
          <w:szCs w:val="24"/>
        </w:rPr>
        <w:t xml:space="preserve"> dilengkapi </w:t>
      </w:r>
      <w:del w:id="89" w:author="Windows User" w:date="2019-09-14T03:53:00Z">
        <w:r w:rsidR="002104D0" w:rsidRPr="006A0BE8" w:rsidDel="00451BA0">
          <w:rPr>
            <w:rFonts w:cs="Times New Roman"/>
            <w:szCs w:val="24"/>
          </w:rPr>
          <w:delText>Fuzzy</w:delText>
        </w:r>
      </w:del>
      <w:r w:rsidR="00886455" w:rsidRPr="00886455">
        <w:rPr>
          <w:rFonts w:cs="Times New Roman"/>
          <w:i/>
          <w:szCs w:val="24"/>
        </w:rPr>
        <w:t>Fuzyy</w:t>
      </w:r>
      <w:r w:rsidR="002104D0" w:rsidRPr="006A0BE8">
        <w:rPr>
          <w:rFonts w:cs="Times New Roman"/>
          <w:szCs w:val="24"/>
        </w:rPr>
        <w:t xml:space="preserve"> PID.</w:t>
      </w:r>
      <w:del w:id="90" w:author="nova" w:date="2019-09-02T07:28:00Z">
        <w:r w:rsidRPr="006A0BE8" w:rsidDel="00232711">
          <w:rPr>
            <w:rFonts w:cs="Times New Roman"/>
            <w:szCs w:val="24"/>
          </w:rPr>
          <w:delText>.</w:delText>
        </w:r>
      </w:del>
    </w:p>
    <w:p w14:paraId="4024737A" w14:textId="5DF079C2" w:rsidR="001A6616" w:rsidRPr="006A0BE8" w:rsidRDefault="001A6616" w:rsidP="00CB5023">
      <w:pPr>
        <w:pStyle w:val="ListParagraph"/>
        <w:numPr>
          <w:ilvl w:val="0"/>
          <w:numId w:val="2"/>
        </w:numPr>
        <w:ind w:left="426"/>
        <w:rPr>
          <w:rFonts w:cs="Times New Roman"/>
          <w:szCs w:val="24"/>
        </w:rPr>
      </w:pPr>
      <w:r w:rsidRPr="006A0BE8">
        <w:rPr>
          <w:rFonts w:cs="Times New Roman"/>
          <w:szCs w:val="24"/>
        </w:rPr>
        <w:t>Tidak membahas tentang jaringan komputerisasi dan keamanan data pada sistem yang dibuat</w:t>
      </w:r>
      <w:ins w:id="91" w:author="nova" w:date="2019-09-02T07:29:00Z">
        <w:r w:rsidR="00232711" w:rsidRPr="006A0BE8">
          <w:rPr>
            <w:rFonts w:cs="Times New Roman"/>
            <w:szCs w:val="24"/>
          </w:rPr>
          <w:t>.</w:t>
        </w:r>
      </w:ins>
    </w:p>
    <w:p w14:paraId="75451125" w14:textId="6D7BFAA4" w:rsidR="006E7D81" w:rsidRPr="006A0BE8" w:rsidRDefault="006E7D81" w:rsidP="00CB5023">
      <w:pPr>
        <w:pStyle w:val="ListParagraph"/>
        <w:numPr>
          <w:ilvl w:val="0"/>
          <w:numId w:val="2"/>
        </w:numPr>
        <w:ind w:left="426"/>
        <w:rPr>
          <w:rFonts w:cs="Times New Roman"/>
          <w:szCs w:val="24"/>
        </w:rPr>
      </w:pPr>
      <w:r w:rsidRPr="006A0BE8">
        <w:rPr>
          <w:rFonts w:cs="Times New Roman"/>
          <w:szCs w:val="24"/>
        </w:rPr>
        <w:t>Web sistem hanya digunakan untuk menampilkan hasil perhitungan</w:t>
      </w:r>
      <w:ins w:id="92" w:author="nova" w:date="2019-09-02T07:29:00Z">
        <w:r w:rsidR="00232711" w:rsidRPr="006A0BE8">
          <w:rPr>
            <w:rFonts w:cs="Times New Roman"/>
            <w:szCs w:val="24"/>
          </w:rPr>
          <w:t>.</w:t>
        </w:r>
      </w:ins>
      <w:del w:id="93" w:author="nova" w:date="2019-09-02T07:29:00Z">
        <w:r w:rsidRPr="006A0BE8" w:rsidDel="00232711">
          <w:rPr>
            <w:rFonts w:cs="Times New Roman"/>
            <w:szCs w:val="24"/>
          </w:rPr>
          <w:delText xml:space="preserve"> </w:delText>
        </w:r>
      </w:del>
    </w:p>
    <w:p w14:paraId="3574D28E" w14:textId="77777777" w:rsidR="00DC40F0" w:rsidRPr="006A0BE8" w:rsidRDefault="00DC40F0" w:rsidP="00DC40F0">
      <w:pPr>
        <w:pStyle w:val="ListParagraph"/>
        <w:ind w:left="426"/>
        <w:rPr>
          <w:rFonts w:cs="Times New Roman"/>
          <w:szCs w:val="24"/>
        </w:rPr>
      </w:pPr>
    </w:p>
    <w:p w14:paraId="5E90BB00" w14:textId="7E3F2019" w:rsidR="007306C9" w:rsidRPr="006A0BE8" w:rsidRDefault="008030F8" w:rsidP="008030F8">
      <w:pPr>
        <w:rPr>
          <w:rFonts w:cs="Times New Roman"/>
          <w:i/>
          <w:szCs w:val="24"/>
        </w:rPr>
      </w:pPr>
      <w:r w:rsidRPr="006A0BE8">
        <w:rPr>
          <w:rFonts w:cs="Times New Roman"/>
          <w:i/>
          <w:szCs w:val="24"/>
        </w:rPr>
        <w:br w:type="page"/>
      </w:r>
    </w:p>
    <w:p w14:paraId="7FE7C45B" w14:textId="77777777" w:rsidR="0010463E" w:rsidRPr="006A0BE8" w:rsidRDefault="0010463E" w:rsidP="005E1D23">
      <w:pPr>
        <w:pStyle w:val="Heading1"/>
        <w:sectPr w:rsidR="0010463E" w:rsidRPr="006A0BE8" w:rsidSect="00CF5B06">
          <w:headerReference w:type="first" r:id="rId21"/>
          <w:pgSz w:w="11906" w:h="16838" w:code="9"/>
          <w:pgMar w:top="2268" w:right="1701" w:bottom="1701" w:left="2268" w:header="720" w:footer="720" w:gutter="0"/>
          <w:pgNumType w:start="1"/>
          <w:cols w:space="720"/>
          <w:titlePg/>
          <w:docGrid w:linePitch="360"/>
        </w:sectPr>
      </w:pPr>
    </w:p>
    <w:p w14:paraId="721CBB11" w14:textId="440ADDE7" w:rsidR="00C06B84" w:rsidRPr="006A0BE8" w:rsidRDefault="008030F8" w:rsidP="005E1D23">
      <w:pPr>
        <w:pStyle w:val="Heading1"/>
      </w:pPr>
      <w:bookmarkStart w:id="94" w:name="_Toc23552317"/>
      <w:r w:rsidRPr="006A0BE8">
        <w:lastRenderedPageBreak/>
        <w:t>TINJAUAN PUSTAKA</w:t>
      </w:r>
      <w:bookmarkEnd w:id="94"/>
    </w:p>
    <w:p w14:paraId="56FBA7BA" w14:textId="77777777" w:rsidR="003D32D4" w:rsidRPr="006A0BE8" w:rsidRDefault="003D32D4" w:rsidP="003D32D4">
      <w:pPr>
        <w:rPr>
          <w:rFonts w:cs="Times New Roman"/>
        </w:rPr>
      </w:pPr>
    </w:p>
    <w:p w14:paraId="05848380" w14:textId="799A1775" w:rsidR="003D32D4" w:rsidRPr="006A0BE8" w:rsidRDefault="00DB257B" w:rsidP="003D32D4">
      <w:pPr>
        <w:pStyle w:val="ListParagraph"/>
        <w:ind w:left="0" w:firstLine="425"/>
        <w:rPr>
          <w:rFonts w:cs="Times New Roman"/>
          <w:i/>
          <w:szCs w:val="24"/>
        </w:rPr>
      </w:pPr>
      <w:r w:rsidRPr="006A0BE8">
        <w:rPr>
          <w:rFonts w:cs="Times New Roman"/>
          <w:szCs w:val="24"/>
        </w:rPr>
        <w:t>Bagian ini mema</w:t>
      </w:r>
      <w:r w:rsidR="007B689A" w:rsidRPr="006A0BE8">
        <w:rPr>
          <w:rFonts w:cs="Times New Roman"/>
          <w:szCs w:val="24"/>
        </w:rPr>
        <w:t>pa</w:t>
      </w:r>
      <w:r w:rsidR="00C06B84" w:rsidRPr="006A0BE8">
        <w:rPr>
          <w:rFonts w:cs="Times New Roman"/>
          <w:szCs w:val="24"/>
        </w:rPr>
        <w:t>rkan tinjauan yang berkaitan dengan masalah yang dibahas, serta kajian teori yang dikaitkan dengan permasalahan yang dihadapi</w:t>
      </w:r>
      <w:r w:rsidR="00716153" w:rsidRPr="006A0BE8">
        <w:rPr>
          <w:rFonts w:cs="Times New Roman"/>
          <w:szCs w:val="24"/>
        </w:rPr>
        <w:t xml:space="preserve">. </w:t>
      </w:r>
      <w:r w:rsidR="009360AD" w:rsidRPr="006A0BE8">
        <w:rPr>
          <w:rFonts w:cs="Times New Roman"/>
          <w:szCs w:val="24"/>
        </w:rPr>
        <w:t xml:space="preserve">Teori yang di dapatkan berupa perhitungan </w:t>
      </w:r>
      <w:del w:id="95" w:author="Windows User" w:date="2019-09-14T03:53:00Z">
        <w:r w:rsidR="009360AD" w:rsidRPr="006A0BE8" w:rsidDel="00451BA0">
          <w:rPr>
            <w:rFonts w:cs="Times New Roman"/>
            <w:i/>
            <w:szCs w:val="24"/>
          </w:rPr>
          <w:delText>Fuzzy</w:delText>
        </w:r>
      </w:del>
      <w:r w:rsidR="00886455" w:rsidRPr="00886455">
        <w:rPr>
          <w:rFonts w:cs="Times New Roman"/>
          <w:i/>
          <w:szCs w:val="24"/>
        </w:rPr>
        <w:t>Fuzyy</w:t>
      </w:r>
      <w:r w:rsidR="009360AD" w:rsidRPr="006A0BE8">
        <w:rPr>
          <w:rFonts w:cs="Times New Roman"/>
          <w:szCs w:val="24"/>
        </w:rPr>
        <w:t xml:space="preserve"> PID dan penerapanya yang dapat membantu </w:t>
      </w:r>
      <w:r w:rsidR="00CE5B32" w:rsidRPr="006A0BE8">
        <w:rPr>
          <w:rFonts w:cs="Times New Roman"/>
          <w:szCs w:val="24"/>
        </w:rPr>
        <w:t>peneliti</w:t>
      </w:r>
      <w:r w:rsidR="009360AD" w:rsidRPr="006A0BE8">
        <w:rPr>
          <w:rFonts w:cs="Times New Roman"/>
          <w:szCs w:val="24"/>
        </w:rPr>
        <w:t xml:space="preserve"> dalam penelitian ini. Perhitungan yang di dapatkan akan membantu </w:t>
      </w:r>
      <w:r w:rsidR="00CE5B32" w:rsidRPr="006A0BE8">
        <w:rPr>
          <w:rFonts w:cs="Times New Roman"/>
          <w:szCs w:val="24"/>
        </w:rPr>
        <w:t>peneliti</w:t>
      </w:r>
      <w:r w:rsidR="009360AD" w:rsidRPr="006A0BE8">
        <w:rPr>
          <w:rFonts w:cs="Times New Roman"/>
          <w:szCs w:val="24"/>
        </w:rPr>
        <w:t xml:space="preserve"> dalam menghitung nilai yang akan berpengaruh ke posisi </w:t>
      </w:r>
      <w:r w:rsidR="00240AAC" w:rsidRPr="006A0BE8">
        <w:rPr>
          <w:rFonts w:cs="Times New Roman"/>
          <w:i/>
          <w:szCs w:val="24"/>
        </w:rPr>
        <w:t>tracker</w:t>
      </w:r>
      <w:r w:rsidR="009360AD" w:rsidRPr="006A0BE8">
        <w:rPr>
          <w:rFonts w:cs="Times New Roman"/>
          <w:i/>
          <w:szCs w:val="24"/>
        </w:rPr>
        <w:t>.</w:t>
      </w:r>
    </w:p>
    <w:p w14:paraId="4EFD4F58" w14:textId="3FD6ABDF" w:rsidR="00E36523" w:rsidRPr="006A0BE8" w:rsidRDefault="00E36523" w:rsidP="00590788">
      <w:pPr>
        <w:pStyle w:val="Heading2"/>
        <w:ind w:left="284" w:hanging="284"/>
        <w:rPr>
          <w:rFonts w:cs="Times New Roman"/>
        </w:rPr>
      </w:pPr>
      <w:bookmarkStart w:id="96" w:name="_Toc23552318"/>
      <w:r w:rsidRPr="006A0BE8">
        <w:rPr>
          <w:rStyle w:val="Heading2Char"/>
          <w:rFonts w:cs="Times New Roman"/>
          <w:b/>
        </w:rPr>
        <w:t>Penelitian Terdahulu</w:t>
      </w:r>
      <w:bookmarkEnd w:id="96"/>
    </w:p>
    <w:p w14:paraId="66D9B35D" w14:textId="610503EB" w:rsidR="00E36523" w:rsidRPr="006A0BE8" w:rsidRDefault="00E36523" w:rsidP="00E36523">
      <w:pPr>
        <w:ind w:left="-9" w:firstLine="576"/>
        <w:rPr>
          <w:rFonts w:cs="Times New Roman"/>
          <w:szCs w:val="24"/>
        </w:rPr>
      </w:pPr>
      <w:r w:rsidRPr="006A0BE8">
        <w:rPr>
          <w:rFonts w:cs="Times New Roman"/>
          <w:szCs w:val="24"/>
        </w:rPr>
        <w:t>Penelitian dengan judul “Sistem Kontrol Cerdas Pelacak Sumber Cahaya Menggunakan Kontrol Proporsional Integral Deverative (PID)”</w:t>
      </w:r>
      <w:r w:rsidR="00447A89" w:rsidRPr="006A0BE8">
        <w:rPr>
          <w:rFonts w:cs="Times New Roman"/>
          <w:szCs w:val="24"/>
        </w:rPr>
        <w:t xml:space="preserve"> </w:t>
      </w:r>
      <w:sdt>
        <w:sdtPr>
          <w:rPr>
            <w:rFonts w:cs="Times New Roman"/>
            <w:szCs w:val="24"/>
          </w:rPr>
          <w:id w:val="1560675855"/>
          <w:citation/>
        </w:sdtPr>
        <w:sdtContent>
          <w:r w:rsidR="00447A89" w:rsidRPr="006A0BE8">
            <w:rPr>
              <w:rFonts w:cs="Times New Roman"/>
              <w:szCs w:val="24"/>
            </w:rPr>
            <w:fldChar w:fldCharType="begin"/>
          </w:r>
          <w:r w:rsidR="00447A89" w:rsidRPr="006A0BE8">
            <w:rPr>
              <w:rFonts w:cs="Times New Roman"/>
              <w:szCs w:val="24"/>
              <w:lang w:val="en-ID"/>
            </w:rPr>
            <w:instrText xml:space="preserve">CITATION Tah18 \l 14345 </w:instrText>
          </w:r>
          <w:r w:rsidR="00447A89" w:rsidRPr="006A0BE8">
            <w:rPr>
              <w:rFonts w:cs="Times New Roman"/>
              <w:szCs w:val="24"/>
            </w:rPr>
            <w:fldChar w:fldCharType="separate"/>
          </w:r>
          <w:r w:rsidR="00447A89" w:rsidRPr="006A0BE8">
            <w:rPr>
              <w:rFonts w:cs="Times New Roman"/>
              <w:noProof/>
              <w:szCs w:val="24"/>
              <w:lang w:val="en-ID"/>
            </w:rPr>
            <w:t>(Prahara, 2018)</w:t>
          </w:r>
          <w:r w:rsidR="00447A89" w:rsidRPr="006A0BE8">
            <w:rPr>
              <w:rFonts w:cs="Times New Roman"/>
              <w:szCs w:val="24"/>
            </w:rPr>
            <w:fldChar w:fldCharType="end"/>
          </w:r>
        </w:sdtContent>
      </w:sdt>
      <w:r w:rsidR="000136F5" w:rsidRPr="006A0BE8">
        <w:rPr>
          <w:rFonts w:cs="Times New Roman"/>
          <w:szCs w:val="24"/>
        </w:rPr>
        <w:t xml:space="preserve"> </w:t>
      </w:r>
      <w:r w:rsidR="000136F5" w:rsidRPr="006A0BE8">
        <w:rPr>
          <w:rFonts w:cs="Times New Roman"/>
        </w:rPr>
        <w:t xml:space="preserve">melakukan penelitian tentang </w:t>
      </w:r>
      <w:r w:rsidRPr="006A0BE8">
        <w:rPr>
          <w:rFonts w:cs="Times New Roman"/>
          <w:szCs w:val="24"/>
        </w:rPr>
        <w:t xml:space="preserve">perhitungan untuk mencari titik opimal cahaya matahari dengan komputasi menggunakan program Matlab dan mikrokontroler ATMega328 sebagai </w:t>
      </w:r>
      <w:r w:rsidRPr="00886455">
        <w:rPr>
          <w:rFonts w:cs="Times New Roman"/>
          <w:i/>
          <w:szCs w:val="24"/>
          <w:rPrChange w:id="97" w:author="Windows User" w:date="2019-09-13T22:22:00Z">
            <w:rPr>
              <w:rFonts w:cs="Times New Roman"/>
              <w:szCs w:val="24"/>
            </w:rPr>
          </w:rPrChange>
        </w:rPr>
        <w:t>hardware</w:t>
      </w:r>
      <w:r w:rsidRPr="00886455">
        <w:rPr>
          <w:rFonts w:cs="Times New Roman"/>
          <w:szCs w:val="24"/>
        </w:rPr>
        <w:t>.</w:t>
      </w:r>
      <w:r w:rsidRPr="00886455">
        <w:rPr>
          <w:rFonts w:cs="Times New Roman"/>
          <w:szCs w:val="24"/>
          <w:lang w:val="id-ID"/>
        </w:rPr>
        <w:t xml:space="preserve"> Data sensor digunakan sebagai acuan untuk </w:t>
      </w:r>
      <w:del w:id="98" w:author="Windows User" w:date="2019-09-14T04:11:00Z">
        <w:r w:rsidRPr="00886455" w:rsidDel="002617D0">
          <w:rPr>
            <w:rFonts w:cs="Times New Roman"/>
            <w:szCs w:val="24"/>
            <w:lang w:val="id-ID"/>
          </w:rPr>
          <w:delText xml:space="preserve">proses </w:delText>
        </w:r>
      </w:del>
      <w:ins w:id="99" w:author="Windows User" w:date="2019-09-14T04:11:00Z">
        <w:r w:rsidR="002617D0" w:rsidRPr="00886455">
          <w:rPr>
            <w:rFonts w:cs="Times New Roman"/>
            <w:szCs w:val="24"/>
            <w:lang w:val="en-ID"/>
          </w:rPr>
          <w:t xml:space="preserve">perhitungan </w:t>
        </w:r>
      </w:ins>
      <w:r w:rsidRPr="00886455">
        <w:rPr>
          <w:rFonts w:cs="Times New Roman"/>
          <w:szCs w:val="24"/>
          <w:lang w:val="id-ID"/>
        </w:rPr>
        <w:t>kontrol PID</w:t>
      </w:r>
      <w:del w:id="100" w:author="nova" w:date="2019-09-02T07:30:00Z">
        <w:r w:rsidRPr="00886455" w:rsidDel="00232711">
          <w:rPr>
            <w:rFonts w:cs="Times New Roman"/>
            <w:szCs w:val="24"/>
            <w:lang w:val="id-ID"/>
          </w:rPr>
          <w:delText>,</w:delText>
        </w:r>
      </w:del>
      <w:r w:rsidRPr="00886455">
        <w:rPr>
          <w:rFonts w:cs="Times New Roman"/>
          <w:szCs w:val="24"/>
          <w:lang w:val="id-ID"/>
        </w:rPr>
        <w:t xml:space="preserve"> dan </w:t>
      </w:r>
      <w:del w:id="101" w:author="Windows User" w:date="2019-09-14T03:53:00Z">
        <w:r w:rsidRPr="00886455" w:rsidDel="00451BA0">
          <w:rPr>
            <w:rFonts w:cs="Times New Roman"/>
            <w:i/>
            <w:szCs w:val="24"/>
            <w:lang w:val="id-ID"/>
            <w:rPrChange w:id="102" w:author="Windows User" w:date="2019-09-14T04:12:00Z">
              <w:rPr>
                <w:rFonts w:cs="Times New Roman"/>
                <w:color w:val="000000"/>
                <w:szCs w:val="24"/>
                <w:lang w:val="id-ID"/>
              </w:rPr>
            </w:rPrChange>
          </w:rPr>
          <w:delText>fuzzy</w:delText>
        </w:r>
      </w:del>
      <w:r w:rsidR="00886455" w:rsidRPr="00886455">
        <w:rPr>
          <w:rFonts w:cs="Times New Roman"/>
          <w:i/>
          <w:szCs w:val="24"/>
          <w:lang w:val="id-ID"/>
        </w:rPr>
        <w:t>Fuzyy</w:t>
      </w:r>
      <w:r w:rsidRPr="00886455">
        <w:rPr>
          <w:rFonts w:cs="Times New Roman"/>
          <w:szCs w:val="24"/>
          <w:lang w:val="id-ID"/>
        </w:rPr>
        <w:t xml:space="preserve"> digunakan</w:t>
      </w:r>
      <w:r w:rsidRPr="006A0BE8">
        <w:rPr>
          <w:rFonts w:cs="Times New Roman"/>
          <w:szCs w:val="24"/>
          <w:lang w:val="id-ID"/>
        </w:rPr>
        <w:t xml:space="preserve"> sebagai penyelaras hasilnya. Data sensor selanjutnya dikirim ke komputer untuk diproses oleh Matlab. Hasil komputasi Matlab yang berupa data pengamatan ditampilkan pada layar komputer melalui GUI, sedangkan hasil komputasi yang berupa perintah menggerakkan motor servo dikirim ke mikrokontroler melalui serial komunikasi.</w:t>
      </w:r>
      <w:ins w:id="103" w:author="nova" w:date="2019-09-02T07:29:00Z">
        <w:r w:rsidR="00232711" w:rsidRPr="006A0BE8">
          <w:rPr>
            <w:rFonts w:cs="Times New Roman"/>
            <w:szCs w:val="24"/>
          </w:rPr>
          <w:t xml:space="preserve"> </w:t>
        </w:r>
      </w:ins>
      <w:del w:id="104" w:author="nova" w:date="2019-09-02T07:32:00Z">
        <w:r w:rsidRPr="006A0BE8" w:rsidDel="00232711">
          <w:rPr>
            <w:rFonts w:cs="Times New Roman"/>
            <w:szCs w:val="24"/>
          </w:rPr>
          <w:delText>Maka, dari</w:delText>
        </w:r>
      </w:del>
      <w:ins w:id="105" w:author="nova" w:date="2019-09-02T07:32:00Z">
        <w:r w:rsidR="00232711" w:rsidRPr="006A0BE8">
          <w:rPr>
            <w:rFonts w:cs="Times New Roman"/>
            <w:szCs w:val="24"/>
          </w:rPr>
          <w:t>Dari</w:t>
        </w:r>
      </w:ins>
      <w:r w:rsidRPr="006A0BE8">
        <w:rPr>
          <w:rFonts w:cs="Times New Roman"/>
          <w:szCs w:val="24"/>
        </w:rPr>
        <w:t xml:space="preserve"> penelitian tersebut</w:t>
      </w:r>
      <w:ins w:id="106" w:author="Windows User" w:date="2019-09-13T22:21:00Z">
        <w:r w:rsidR="002457B9" w:rsidRPr="006A0BE8">
          <w:rPr>
            <w:rFonts w:cs="Times New Roman"/>
            <w:szCs w:val="24"/>
          </w:rPr>
          <w:t>,</w:t>
        </w:r>
      </w:ins>
      <w:del w:id="107" w:author="nova" w:date="2019-09-02T07:32:00Z">
        <w:r w:rsidRPr="006A0BE8" w:rsidDel="00232711">
          <w:rPr>
            <w:rFonts w:cs="Times New Roman"/>
            <w:szCs w:val="24"/>
          </w:rPr>
          <w:delText>,</w:delText>
        </w:r>
      </w:del>
      <w:del w:id="108" w:author="Windows User" w:date="2019-09-13T22:21:00Z">
        <w:r w:rsidRPr="006A0BE8" w:rsidDel="002457B9">
          <w:rPr>
            <w:rFonts w:cs="Times New Roman"/>
            <w:szCs w:val="24"/>
          </w:rPr>
          <w:delText xml:space="preserve"> </w:delText>
        </w:r>
      </w:del>
      <w:r w:rsidRPr="006A0BE8">
        <w:rPr>
          <w:rFonts w:cs="Times New Roman"/>
          <w:szCs w:val="24"/>
        </w:rPr>
        <w:t>diperoleh hasil yang mampu memberikan kecepatan pelacakan de</w:t>
      </w:r>
      <w:r w:rsidR="00447A89" w:rsidRPr="006A0BE8">
        <w:rPr>
          <w:rFonts w:cs="Times New Roman"/>
          <w:szCs w:val="24"/>
        </w:rPr>
        <w:t>ngan tingkat akurasi yang baik</w:t>
      </w:r>
      <w:r w:rsidRPr="006A0BE8">
        <w:rPr>
          <w:rFonts w:cs="Times New Roman"/>
          <w:szCs w:val="24"/>
        </w:rPr>
        <w:t>.</w:t>
      </w:r>
    </w:p>
    <w:p w14:paraId="2FBE5E38" w14:textId="3AE4150A" w:rsidR="00AE2220" w:rsidRPr="006A0BE8" w:rsidRDefault="00AE2220" w:rsidP="00AE2220">
      <w:pPr>
        <w:autoSpaceDE w:val="0"/>
        <w:autoSpaceDN w:val="0"/>
        <w:adjustRightInd w:val="0"/>
        <w:spacing w:after="0"/>
        <w:ind w:firstLine="567"/>
        <w:rPr>
          <w:rFonts w:cs="Times New Roman"/>
          <w:bCs/>
          <w:iCs/>
          <w:szCs w:val="24"/>
        </w:rPr>
      </w:pPr>
      <w:r w:rsidRPr="006A0BE8">
        <w:rPr>
          <w:rFonts w:cs="Times New Roman"/>
          <w:szCs w:val="24"/>
        </w:rPr>
        <w:t>Penelitian dengan judul “</w:t>
      </w:r>
      <w:r w:rsidRPr="006A0BE8">
        <w:rPr>
          <w:rFonts w:cs="Times New Roman"/>
          <w:bCs/>
          <w:szCs w:val="24"/>
        </w:rPr>
        <w:t xml:space="preserve">Perbandingan Pemodelan Kontrol </w:t>
      </w:r>
      <w:del w:id="109" w:author="Windows User" w:date="2019-09-14T03:53:00Z">
        <w:r w:rsidRPr="006A0BE8" w:rsidDel="00451BA0">
          <w:rPr>
            <w:rFonts w:cs="Times New Roman"/>
            <w:bCs/>
            <w:i/>
            <w:iCs/>
            <w:szCs w:val="24"/>
          </w:rPr>
          <w:delText>Fuzzy</w:delText>
        </w:r>
      </w:del>
      <w:r w:rsidR="00886455" w:rsidRPr="00886455">
        <w:rPr>
          <w:rFonts w:cs="Times New Roman"/>
          <w:bCs/>
          <w:i/>
          <w:iCs/>
          <w:szCs w:val="24"/>
        </w:rPr>
        <w:t>Fuzyy</w:t>
      </w:r>
      <w:r w:rsidRPr="006A0BE8">
        <w:rPr>
          <w:rFonts w:cs="Times New Roman"/>
          <w:bCs/>
          <w:i/>
          <w:iCs/>
          <w:szCs w:val="24"/>
        </w:rPr>
        <w:t xml:space="preserve"> </w:t>
      </w:r>
      <w:r w:rsidRPr="006A0BE8">
        <w:rPr>
          <w:rFonts w:cs="Times New Roman"/>
          <w:bCs/>
          <w:szCs w:val="24"/>
        </w:rPr>
        <w:t xml:space="preserve">dan </w:t>
      </w:r>
      <w:r w:rsidRPr="006A0BE8">
        <w:rPr>
          <w:rFonts w:cs="Times New Roman"/>
          <w:bCs/>
          <w:iCs/>
          <w:szCs w:val="24"/>
        </w:rPr>
        <w:t>PID</w:t>
      </w:r>
    </w:p>
    <w:p w14:paraId="5040B33F" w14:textId="5CB91EC6" w:rsidR="00AE2220" w:rsidRPr="006A0BE8" w:rsidRDefault="00AE2220" w:rsidP="00C062DB">
      <w:pPr>
        <w:rPr>
          <w:rFonts w:cs="Times New Roman"/>
          <w:szCs w:val="24"/>
        </w:rPr>
      </w:pPr>
      <w:r w:rsidRPr="006A0BE8">
        <w:rPr>
          <w:rFonts w:cs="Times New Roman"/>
          <w:bCs/>
          <w:szCs w:val="24"/>
        </w:rPr>
        <w:t xml:space="preserve">pada Pemanas </w:t>
      </w:r>
      <w:r w:rsidRPr="006A0BE8">
        <w:rPr>
          <w:rFonts w:cs="Times New Roman"/>
          <w:bCs/>
          <w:i/>
          <w:iCs/>
          <w:szCs w:val="24"/>
        </w:rPr>
        <w:t>Fuel Gas</w:t>
      </w:r>
      <w:r w:rsidRPr="006A0BE8">
        <w:rPr>
          <w:rFonts w:cs="Times New Roman"/>
          <w:szCs w:val="24"/>
        </w:rPr>
        <w:t>”</w:t>
      </w:r>
      <w:sdt>
        <w:sdtPr>
          <w:rPr>
            <w:rFonts w:cs="Times New Roman"/>
            <w:szCs w:val="24"/>
          </w:rPr>
          <w:id w:val="1818533422"/>
          <w:citation/>
        </w:sdtPr>
        <w:sdtContent>
          <w:r w:rsidRPr="006A0BE8">
            <w:rPr>
              <w:rFonts w:cs="Times New Roman"/>
              <w:szCs w:val="24"/>
            </w:rPr>
            <w:fldChar w:fldCharType="begin"/>
          </w:r>
          <w:r w:rsidRPr="006A0BE8">
            <w:rPr>
              <w:rFonts w:cs="Times New Roman"/>
              <w:szCs w:val="24"/>
              <w:lang w:val="en-ID"/>
            </w:rPr>
            <w:instrText xml:space="preserve"> CITATION ZAN15 \l 14345 </w:instrText>
          </w:r>
          <w:r w:rsidRPr="006A0BE8">
            <w:rPr>
              <w:rFonts w:cs="Times New Roman"/>
              <w:szCs w:val="24"/>
            </w:rPr>
            <w:fldChar w:fldCharType="separate"/>
          </w:r>
          <w:r w:rsidRPr="006A0BE8">
            <w:rPr>
              <w:rFonts w:cs="Times New Roman"/>
              <w:noProof/>
              <w:szCs w:val="24"/>
              <w:lang w:val="en-ID"/>
            </w:rPr>
            <w:t xml:space="preserve"> (ZA &amp; Maulinda, 2015)</w:t>
          </w:r>
          <w:r w:rsidRPr="006A0BE8">
            <w:rPr>
              <w:rFonts w:cs="Times New Roman"/>
              <w:szCs w:val="24"/>
            </w:rPr>
            <w:fldChar w:fldCharType="end"/>
          </w:r>
        </w:sdtContent>
      </w:sdt>
      <w:r w:rsidR="000136F5" w:rsidRPr="006A0BE8">
        <w:rPr>
          <w:rFonts w:cs="Times New Roman"/>
          <w:szCs w:val="24"/>
        </w:rPr>
        <w:t xml:space="preserve"> </w:t>
      </w:r>
      <w:r w:rsidR="000136F5" w:rsidRPr="006A0BE8">
        <w:rPr>
          <w:rFonts w:cs="Times New Roman"/>
        </w:rPr>
        <w:t xml:space="preserve">melakukan penelitian </w:t>
      </w:r>
      <w:r w:rsidRPr="006A0BE8">
        <w:rPr>
          <w:rFonts w:eastAsia="Times New Roman" w:cs="Times New Roman"/>
          <w:szCs w:val="24"/>
          <w:lang w:val="id-ID" w:eastAsia="id-ID"/>
        </w:rPr>
        <w:t>tentang</w:t>
      </w:r>
      <w:r w:rsidR="00C062DB" w:rsidRPr="006A0BE8">
        <w:rPr>
          <w:rFonts w:eastAsia="Times New Roman" w:cs="Times New Roman"/>
          <w:szCs w:val="24"/>
          <w:lang w:val="en-ID" w:eastAsia="id-ID"/>
        </w:rPr>
        <w:t xml:space="preserve"> sistem feed reject </w:t>
      </w:r>
      <w:r w:rsidR="00C062DB" w:rsidRPr="006A0BE8">
        <w:rPr>
          <w:rFonts w:cs="Times New Roman"/>
          <w:szCs w:val="24"/>
        </w:rPr>
        <w:t xml:space="preserve">di PT. Arun NGL yang digunakan untuk mengatur </w:t>
      </w:r>
      <w:r w:rsidR="00886455" w:rsidRPr="00886455">
        <w:rPr>
          <w:rFonts w:cs="Times New Roman"/>
          <w:szCs w:val="24"/>
        </w:rPr>
        <w:t xml:space="preserve">temperatur </w:t>
      </w:r>
      <w:del w:id="110" w:author="Windows User" w:date="2019-09-13T22:19:00Z">
        <w:r w:rsidR="00C062DB" w:rsidRPr="006A0BE8" w:rsidDel="002457B9">
          <w:rPr>
            <w:rFonts w:cs="Times New Roman"/>
            <w:szCs w:val="24"/>
            <w:highlight w:val="yellow"/>
          </w:rPr>
          <w:delText>e</w:delText>
        </w:r>
        <w:r w:rsidR="00C062DB" w:rsidRPr="006A0BE8" w:rsidDel="002457B9">
          <w:rPr>
            <w:rFonts w:cs="Times New Roman"/>
            <w:szCs w:val="24"/>
          </w:rPr>
          <w:delText xml:space="preserve"> </w:delText>
        </w:r>
      </w:del>
      <w:r w:rsidR="00C062DB" w:rsidRPr="006A0BE8">
        <w:rPr>
          <w:rFonts w:cs="Times New Roman"/>
          <w:szCs w:val="24"/>
        </w:rPr>
        <w:t xml:space="preserve">aliran gas yang menuju kompresor aliran gas menuju </w:t>
      </w:r>
      <w:r w:rsidR="00C062DB" w:rsidRPr="00886455">
        <w:rPr>
          <w:rFonts w:cs="Times New Roman"/>
          <w:szCs w:val="24"/>
        </w:rPr>
        <w:t>kompresor</w:t>
      </w:r>
      <w:r w:rsidR="00886455">
        <w:rPr>
          <w:rFonts w:cs="Times New Roman"/>
          <w:i/>
          <w:szCs w:val="24"/>
        </w:rPr>
        <w:t xml:space="preserve"> bahan bakar</w:t>
      </w:r>
      <w:r w:rsidR="00C062DB" w:rsidRPr="00886455">
        <w:rPr>
          <w:rFonts w:cs="Times New Roman"/>
          <w:szCs w:val="24"/>
        </w:rPr>
        <w:t xml:space="preserve"> gas. Tujuan dari perbandingan metode </w:t>
      </w:r>
      <w:del w:id="111" w:author="Windows User" w:date="2019-09-14T03:53:00Z">
        <w:r w:rsidR="00C062DB" w:rsidRPr="00886455" w:rsidDel="00451BA0">
          <w:rPr>
            <w:rFonts w:cs="Times New Roman"/>
            <w:szCs w:val="24"/>
          </w:rPr>
          <w:delText>fuzzy</w:delText>
        </w:r>
      </w:del>
      <w:r w:rsidR="00886455" w:rsidRPr="00886455">
        <w:rPr>
          <w:rFonts w:cs="Times New Roman"/>
          <w:i/>
          <w:szCs w:val="24"/>
        </w:rPr>
        <w:t>Fuzyy</w:t>
      </w:r>
      <w:r w:rsidR="00C062DB" w:rsidRPr="00886455">
        <w:rPr>
          <w:rFonts w:cs="Times New Roman"/>
          <w:szCs w:val="24"/>
        </w:rPr>
        <w:t xml:space="preserve"> dan PID untuk menjaga terjadiya </w:t>
      </w:r>
      <w:r w:rsidR="00C062DB" w:rsidRPr="00886455">
        <w:rPr>
          <w:rFonts w:cs="Times New Roman"/>
          <w:i/>
          <w:szCs w:val="24"/>
          <w:rPrChange w:id="112" w:author="Windows User" w:date="2019-09-13T22:20:00Z">
            <w:rPr>
              <w:rFonts w:cs="Times New Roman"/>
              <w:szCs w:val="24"/>
            </w:rPr>
          </w:rPrChange>
        </w:rPr>
        <w:t>surging</w:t>
      </w:r>
      <w:r w:rsidR="00C062DB" w:rsidRPr="006A0BE8">
        <w:rPr>
          <w:rFonts w:cs="Times New Roman"/>
          <w:i/>
          <w:szCs w:val="24"/>
          <w:rPrChange w:id="113" w:author="Windows User" w:date="2019-09-13T22:20:00Z">
            <w:rPr>
              <w:rFonts w:cs="Times New Roman"/>
              <w:szCs w:val="24"/>
            </w:rPr>
          </w:rPrChange>
        </w:rPr>
        <w:t xml:space="preserve"> </w:t>
      </w:r>
      <w:r w:rsidR="00C062DB" w:rsidRPr="006A0BE8">
        <w:rPr>
          <w:rFonts w:cs="Times New Roman"/>
          <w:szCs w:val="24"/>
        </w:rPr>
        <w:t>pada kompresor</w:t>
      </w:r>
      <w:r w:rsidR="00886455">
        <w:rPr>
          <w:rFonts w:cs="Times New Roman"/>
          <w:szCs w:val="24"/>
        </w:rPr>
        <w:t xml:space="preserve"> bahan bakar</w:t>
      </w:r>
      <w:r w:rsidR="00C062DB" w:rsidRPr="006A0BE8">
        <w:rPr>
          <w:rFonts w:cs="Times New Roman"/>
          <w:szCs w:val="24"/>
        </w:rPr>
        <w:t xml:space="preserve"> gas. Hasil simulasi menunjukkan bahwa, pada pengujian model kontrol dengan variasi setpoint pada range temperatur yang kecil </w:t>
      </w:r>
      <w:r w:rsidR="00EC75C6" w:rsidRPr="006A0BE8">
        <w:rPr>
          <w:rFonts w:cs="Times New Roman"/>
          <w:szCs w:val="24"/>
        </w:rPr>
        <w:t xml:space="preserve">model kontrol </w:t>
      </w:r>
      <w:del w:id="114" w:author="Windows User" w:date="2019-09-14T03:53:00Z">
        <w:r w:rsidR="00EC75C6" w:rsidRPr="006A0BE8" w:rsidDel="00451BA0">
          <w:rPr>
            <w:rFonts w:cs="Times New Roman"/>
            <w:szCs w:val="24"/>
          </w:rPr>
          <w:delText>Fuzzy</w:delText>
        </w:r>
      </w:del>
      <w:r w:rsidR="00886455" w:rsidRPr="00886455">
        <w:rPr>
          <w:rFonts w:cs="Times New Roman"/>
          <w:i/>
          <w:szCs w:val="24"/>
        </w:rPr>
        <w:t>Fuzyy</w:t>
      </w:r>
      <w:r w:rsidR="00EC75C6" w:rsidRPr="006A0BE8">
        <w:rPr>
          <w:rFonts w:cs="Times New Roman"/>
          <w:szCs w:val="24"/>
        </w:rPr>
        <w:t xml:space="preserve"> </w:t>
      </w:r>
      <w:r w:rsidR="00C062DB" w:rsidRPr="006A0BE8">
        <w:rPr>
          <w:rFonts w:cs="Times New Roman"/>
          <w:szCs w:val="24"/>
        </w:rPr>
        <w:t>lebih cepat 1.05 menit</w:t>
      </w:r>
      <w:del w:id="115" w:author="nova" w:date="2019-09-02T07:33:00Z">
        <w:r w:rsidR="00C062DB" w:rsidRPr="006A0BE8" w:rsidDel="00232711">
          <w:rPr>
            <w:rFonts w:cs="Times New Roman"/>
            <w:szCs w:val="24"/>
          </w:rPr>
          <w:delText xml:space="preserve"> </w:delText>
        </w:r>
      </w:del>
      <w:r w:rsidR="00C062DB" w:rsidRPr="006A0BE8">
        <w:rPr>
          <w:rFonts w:cs="Times New Roman"/>
          <w:szCs w:val="24"/>
        </w:rPr>
        <w:t>/</w:t>
      </w:r>
      <w:r w:rsidR="00C062DB" w:rsidRPr="006A0BE8">
        <w:rPr>
          <w:rFonts w:cs="Times New Roman"/>
          <w:szCs w:val="24"/>
          <w:vertAlign w:val="superscript"/>
        </w:rPr>
        <w:t>o</w:t>
      </w:r>
      <w:r w:rsidR="00C062DB" w:rsidRPr="006A0BE8">
        <w:rPr>
          <w:rFonts w:cs="Times New Roman"/>
          <w:szCs w:val="24"/>
        </w:rPr>
        <w:t xml:space="preserve">C untuk mencapai setpoint dibandingkan model kontrol PID. Kenaikan dan penurunan temperatur setpoint secara bertahap pada range temperatur yang besar model kontrol </w:t>
      </w:r>
      <w:del w:id="116" w:author="Windows User" w:date="2019-09-14T03:53:00Z">
        <w:r w:rsidR="00C062DB" w:rsidRPr="006A0BE8" w:rsidDel="00451BA0">
          <w:rPr>
            <w:rFonts w:cs="Times New Roman"/>
            <w:i/>
            <w:szCs w:val="24"/>
            <w:rPrChange w:id="117" w:author="Windows User" w:date="2019-09-14T04:12:00Z">
              <w:rPr>
                <w:rFonts w:cs="Times New Roman"/>
                <w:szCs w:val="24"/>
              </w:rPr>
            </w:rPrChange>
          </w:rPr>
          <w:delText>F</w:delText>
        </w:r>
        <w:r w:rsidR="00EC75C6" w:rsidRPr="006A0BE8" w:rsidDel="00451BA0">
          <w:rPr>
            <w:rFonts w:cs="Times New Roman"/>
            <w:i/>
            <w:szCs w:val="24"/>
            <w:rPrChange w:id="118" w:author="Windows User" w:date="2019-09-14T04:12:00Z">
              <w:rPr>
                <w:rFonts w:cs="Times New Roman"/>
                <w:szCs w:val="24"/>
              </w:rPr>
            </w:rPrChange>
          </w:rPr>
          <w:delText>uzzy</w:delText>
        </w:r>
      </w:del>
      <w:r w:rsidR="00886455" w:rsidRPr="00886455">
        <w:rPr>
          <w:rFonts w:cs="Times New Roman"/>
          <w:i/>
          <w:szCs w:val="24"/>
        </w:rPr>
        <w:t>Fuzyy</w:t>
      </w:r>
      <w:r w:rsidR="00C062DB" w:rsidRPr="006A0BE8">
        <w:rPr>
          <w:rFonts w:cs="Times New Roman"/>
          <w:szCs w:val="24"/>
        </w:rPr>
        <w:t xml:space="preserve"> lebih cepat </w:t>
      </w:r>
      <w:r w:rsidR="00C062DB" w:rsidRPr="006A0BE8">
        <w:rPr>
          <w:rFonts w:cs="Times New Roman"/>
          <w:szCs w:val="24"/>
        </w:rPr>
        <w:lastRenderedPageBreak/>
        <w:t>mencapai setpoint 0.164 menit/</w:t>
      </w:r>
      <w:r w:rsidR="00C062DB" w:rsidRPr="006A0BE8">
        <w:rPr>
          <w:rFonts w:cs="Times New Roman"/>
          <w:szCs w:val="24"/>
          <w:vertAlign w:val="superscript"/>
        </w:rPr>
        <w:t>o</w:t>
      </w:r>
      <w:r w:rsidR="00C062DB" w:rsidRPr="006A0BE8">
        <w:rPr>
          <w:rFonts w:cs="Times New Roman"/>
          <w:szCs w:val="24"/>
        </w:rPr>
        <w:t xml:space="preserve">C dibandingkan model kontrol PID. </w:t>
      </w:r>
      <w:del w:id="119" w:author="Windows User" w:date="2019-09-14T03:53:00Z">
        <w:r w:rsidR="00C062DB" w:rsidRPr="006A0BE8" w:rsidDel="00451BA0">
          <w:rPr>
            <w:rFonts w:cs="Times New Roman"/>
            <w:i/>
            <w:szCs w:val="24"/>
            <w:rPrChange w:id="120" w:author="Windows User" w:date="2019-09-14T04:12:00Z">
              <w:rPr>
                <w:rFonts w:cs="Times New Roman"/>
                <w:szCs w:val="24"/>
              </w:rPr>
            </w:rPrChange>
          </w:rPr>
          <w:delText>F</w:delText>
        </w:r>
        <w:r w:rsidR="00EC75C6" w:rsidRPr="006A0BE8" w:rsidDel="00451BA0">
          <w:rPr>
            <w:rFonts w:cs="Times New Roman"/>
            <w:i/>
            <w:szCs w:val="24"/>
            <w:rPrChange w:id="121" w:author="Windows User" w:date="2019-09-14T04:12:00Z">
              <w:rPr>
                <w:rFonts w:cs="Times New Roman"/>
                <w:szCs w:val="24"/>
              </w:rPr>
            </w:rPrChange>
          </w:rPr>
          <w:delText>uzzy</w:delText>
        </w:r>
      </w:del>
      <w:r w:rsidR="00886455" w:rsidRPr="00886455">
        <w:rPr>
          <w:rFonts w:cs="Times New Roman"/>
          <w:i/>
          <w:szCs w:val="24"/>
        </w:rPr>
        <w:t>Fuzyy</w:t>
      </w:r>
      <w:r w:rsidR="00C062DB" w:rsidRPr="006A0BE8">
        <w:rPr>
          <w:rFonts w:cs="Times New Roman"/>
          <w:i/>
          <w:szCs w:val="24"/>
          <w:rPrChange w:id="122" w:author="Windows User" w:date="2019-09-14T04:12:00Z">
            <w:rPr>
              <w:rFonts w:cs="Times New Roman"/>
              <w:szCs w:val="24"/>
            </w:rPr>
          </w:rPrChange>
        </w:rPr>
        <w:t xml:space="preserve"> </w:t>
      </w:r>
      <w:r w:rsidR="00C062DB" w:rsidRPr="006A0BE8">
        <w:rPr>
          <w:rFonts w:cs="Times New Roman"/>
          <w:szCs w:val="24"/>
        </w:rPr>
        <w:t>lebih cepat 0.13 menit mencapai setpoint dibandingkan kontrol PID</w:t>
      </w:r>
      <w:r w:rsidR="00EC75C6" w:rsidRPr="006A0BE8">
        <w:rPr>
          <w:rFonts w:cs="Times New Roman"/>
          <w:szCs w:val="24"/>
        </w:rPr>
        <w:t xml:space="preserve"> pada kenaikan dan penurunan temperature yang drastis</w:t>
      </w:r>
      <w:r w:rsidR="00C062DB" w:rsidRPr="006A0BE8">
        <w:rPr>
          <w:rFonts w:cs="Times New Roman"/>
          <w:szCs w:val="24"/>
        </w:rPr>
        <w:t xml:space="preserve">. </w:t>
      </w:r>
      <w:r w:rsidR="00EC75C6" w:rsidRPr="006A0BE8">
        <w:rPr>
          <w:rFonts w:cs="Times New Roman"/>
          <w:szCs w:val="24"/>
        </w:rPr>
        <w:t>P</w:t>
      </w:r>
      <w:r w:rsidR="00C062DB" w:rsidRPr="006A0BE8">
        <w:rPr>
          <w:rFonts w:cs="Times New Roman"/>
          <w:szCs w:val="24"/>
        </w:rPr>
        <w:t>ada posisi error yang besar dan laju alir yang besar</w:t>
      </w:r>
      <w:r w:rsidR="00EC75C6" w:rsidRPr="00886455">
        <w:rPr>
          <w:rFonts w:cs="Times New Roman"/>
          <w:i/>
          <w:szCs w:val="24"/>
        </w:rPr>
        <w:t xml:space="preserve"> </w:t>
      </w:r>
      <w:del w:id="123" w:author="Windows User" w:date="2019-09-14T03:53:00Z">
        <w:r w:rsidR="00EC75C6" w:rsidRPr="00886455" w:rsidDel="00451BA0">
          <w:rPr>
            <w:rFonts w:cs="Times New Roman"/>
            <w:i/>
            <w:szCs w:val="24"/>
          </w:rPr>
          <w:delText>fuzzy</w:delText>
        </w:r>
      </w:del>
      <w:r w:rsidR="00886455" w:rsidRPr="00886455">
        <w:rPr>
          <w:rFonts w:cs="Times New Roman"/>
          <w:i/>
          <w:szCs w:val="24"/>
        </w:rPr>
        <w:t>Fuzyy</w:t>
      </w:r>
      <w:r w:rsidR="00EC75C6" w:rsidRPr="006A0BE8">
        <w:rPr>
          <w:rFonts w:cs="Times New Roman"/>
          <w:szCs w:val="24"/>
        </w:rPr>
        <w:t xml:space="preserve"> memiliki kinerja yang lebih baik</w:t>
      </w:r>
      <w:r w:rsidR="00C062DB" w:rsidRPr="006A0BE8">
        <w:rPr>
          <w:rFonts w:cs="Times New Roman"/>
          <w:szCs w:val="24"/>
        </w:rPr>
        <w:t>, sebaliknya kontrol PID pada posisi error yang kecil dan laju alir yang kecil memiliki kinerja yang sangat baik.</w:t>
      </w:r>
    </w:p>
    <w:p w14:paraId="79F7802D" w14:textId="6BF2F76E" w:rsidR="00E36523" w:rsidRPr="006A0BE8" w:rsidRDefault="00E36523" w:rsidP="00E36523">
      <w:pPr>
        <w:autoSpaceDE w:val="0"/>
        <w:autoSpaceDN w:val="0"/>
        <w:adjustRightInd w:val="0"/>
        <w:spacing w:after="0"/>
        <w:ind w:firstLine="567"/>
        <w:rPr>
          <w:rFonts w:cs="Times New Roman"/>
          <w:szCs w:val="24"/>
          <w:lang w:val="en-ID"/>
        </w:rPr>
      </w:pPr>
      <w:r w:rsidRPr="006A0BE8">
        <w:rPr>
          <w:rFonts w:cs="Times New Roman"/>
          <w:szCs w:val="24"/>
        </w:rPr>
        <w:t xml:space="preserve">Penelitian </w:t>
      </w:r>
      <w:r w:rsidRPr="006A0BE8">
        <w:rPr>
          <w:rFonts w:eastAsia="Times New Roman" w:cs="Times New Roman"/>
          <w:szCs w:val="24"/>
          <w:lang w:val="id-ID" w:eastAsia="id-ID"/>
        </w:rPr>
        <w:t>dengan judul “</w:t>
      </w:r>
      <w:r w:rsidRPr="006A0BE8">
        <w:rPr>
          <w:rFonts w:cs="Times New Roman"/>
          <w:bCs/>
          <w:szCs w:val="24"/>
          <w:lang w:val="id-ID"/>
        </w:rPr>
        <w:t>Analisis Pengaruh Sudut Kemiringan Panel Surya</w:t>
      </w:r>
      <w:r w:rsidRPr="006A0BE8">
        <w:rPr>
          <w:rFonts w:cs="Times New Roman"/>
          <w:bCs/>
          <w:szCs w:val="24"/>
          <w:lang w:val="en-ID"/>
        </w:rPr>
        <w:t xml:space="preserve"> </w:t>
      </w:r>
      <w:r w:rsidRPr="006A0BE8">
        <w:rPr>
          <w:rFonts w:cs="Times New Roman"/>
          <w:bCs/>
          <w:szCs w:val="24"/>
          <w:lang w:val="id-ID"/>
        </w:rPr>
        <w:t>Terhadap Radiasi Matahari yang Diterima Oleh Panel Surya Tipe Larik Tetap</w:t>
      </w:r>
      <w:r w:rsidRPr="006A0BE8">
        <w:rPr>
          <w:rFonts w:eastAsia="Times New Roman" w:cs="Times New Roman"/>
          <w:szCs w:val="24"/>
          <w:lang w:val="id-ID" w:eastAsia="id-ID"/>
        </w:rPr>
        <w:t>”</w:t>
      </w:r>
      <w:r w:rsidR="00EC75C6" w:rsidRPr="006A0BE8">
        <w:rPr>
          <w:rFonts w:eastAsia="Times New Roman" w:cs="Times New Roman"/>
          <w:szCs w:val="24"/>
          <w:lang w:val="en-ID" w:eastAsia="id-ID"/>
        </w:rPr>
        <w:t xml:space="preserve"> </w:t>
      </w:r>
      <w:sdt>
        <w:sdtPr>
          <w:rPr>
            <w:rFonts w:cs="Times New Roman"/>
            <w:szCs w:val="24"/>
            <w:lang w:val="en-ID"/>
          </w:rPr>
          <w:id w:val="818539459"/>
          <w:citation/>
        </w:sdtPr>
        <w:sdtContent>
          <w:r w:rsidR="00EC75C6" w:rsidRPr="006A0BE8">
            <w:rPr>
              <w:rFonts w:cs="Times New Roman"/>
              <w:szCs w:val="24"/>
              <w:lang w:val="en-ID"/>
            </w:rPr>
            <w:fldChar w:fldCharType="begin"/>
          </w:r>
          <w:r w:rsidR="00EC75C6" w:rsidRPr="006A0BE8">
            <w:rPr>
              <w:rFonts w:cs="Times New Roman"/>
              <w:szCs w:val="24"/>
              <w:lang w:val="en-ID"/>
            </w:rPr>
            <w:instrText xml:space="preserve">CITATION Pan15 \l 14345 </w:instrText>
          </w:r>
          <w:r w:rsidR="00EC75C6" w:rsidRPr="006A0BE8">
            <w:rPr>
              <w:rFonts w:cs="Times New Roman"/>
              <w:szCs w:val="24"/>
              <w:lang w:val="en-ID"/>
            </w:rPr>
            <w:fldChar w:fldCharType="separate"/>
          </w:r>
          <w:r w:rsidR="00EC75C6" w:rsidRPr="006A0BE8">
            <w:rPr>
              <w:rFonts w:cs="Times New Roman"/>
              <w:noProof/>
              <w:szCs w:val="24"/>
              <w:lang w:val="en-ID"/>
            </w:rPr>
            <w:t>(Pangestuningtyas, 2013)</w:t>
          </w:r>
          <w:r w:rsidR="00EC75C6" w:rsidRPr="006A0BE8">
            <w:rPr>
              <w:rFonts w:cs="Times New Roman"/>
              <w:szCs w:val="24"/>
              <w:lang w:val="en-ID"/>
            </w:rPr>
            <w:fldChar w:fldCharType="end"/>
          </w:r>
        </w:sdtContent>
      </w:sdt>
      <w:r w:rsidR="000136F5" w:rsidRPr="006A0BE8">
        <w:rPr>
          <w:rFonts w:cs="Times New Roman"/>
        </w:rPr>
        <w:t xml:space="preserve"> melakukan penelitia </w:t>
      </w:r>
      <w:r w:rsidRPr="006A0BE8">
        <w:rPr>
          <w:rFonts w:eastAsia="Times New Roman" w:cs="Times New Roman"/>
          <w:szCs w:val="24"/>
          <w:lang w:val="id-ID" w:eastAsia="id-ID"/>
        </w:rPr>
        <w:t>tentang</w:t>
      </w:r>
      <w:r w:rsidRPr="006A0BE8">
        <w:rPr>
          <w:rFonts w:eastAsia="Times New Roman" w:cs="Times New Roman"/>
          <w:szCs w:val="24"/>
          <w:lang w:val="en-ID" w:eastAsia="id-ID"/>
        </w:rPr>
        <w:t xml:space="preserve"> bagaimana cara menstabilkan daya yang dihasilkan dari panel surya tipe array yang di terapkan di Kota Semarang. Program </w:t>
      </w:r>
      <w:r w:rsidRPr="006A0BE8">
        <w:rPr>
          <w:rFonts w:cs="Times New Roman"/>
          <w:szCs w:val="24"/>
          <w:lang w:val="id-ID"/>
        </w:rPr>
        <w:t>dibuat dengan menggunakan GUI (</w:t>
      </w:r>
      <w:r w:rsidRPr="006A0BE8">
        <w:rPr>
          <w:rFonts w:cs="Times New Roman"/>
          <w:i/>
          <w:iCs/>
          <w:szCs w:val="24"/>
          <w:lang w:val="id-ID"/>
        </w:rPr>
        <w:t>Graphic User Interface</w:t>
      </w:r>
      <w:r w:rsidRPr="006A0BE8">
        <w:rPr>
          <w:rFonts w:cs="Times New Roman"/>
          <w:szCs w:val="24"/>
          <w:lang w:val="id-ID"/>
        </w:rPr>
        <w:t xml:space="preserve">) pada </w:t>
      </w:r>
      <w:r w:rsidRPr="006A0BE8">
        <w:rPr>
          <w:rFonts w:cs="Times New Roman"/>
          <w:i/>
          <w:iCs/>
          <w:szCs w:val="24"/>
          <w:lang w:val="id-ID"/>
        </w:rPr>
        <w:t xml:space="preserve">Software </w:t>
      </w:r>
      <w:r w:rsidRPr="006A0BE8">
        <w:rPr>
          <w:rFonts w:cs="Times New Roman"/>
          <w:szCs w:val="24"/>
          <w:lang w:val="id-ID"/>
        </w:rPr>
        <w:t>MATLAB 2008a. Penggunaan GUI bertujuan untuk memudahkan dalam hal pengoperasian program serta melihat pengaruh sudut kemiringan modul dari 1</w:t>
      </w:r>
      <w:r w:rsidRPr="006A0BE8">
        <w:rPr>
          <w:rFonts w:cs="Times New Roman"/>
          <w:szCs w:val="24"/>
          <w:vertAlign w:val="superscript"/>
          <w:lang w:val="id-ID"/>
        </w:rPr>
        <w:t>o</w:t>
      </w:r>
      <w:r w:rsidRPr="006A0BE8">
        <w:rPr>
          <w:rFonts w:cs="Times New Roman"/>
          <w:szCs w:val="24"/>
          <w:lang w:val="id-ID"/>
        </w:rPr>
        <w:t xml:space="preserve"> hingga 90</w:t>
      </w:r>
      <w:r w:rsidRPr="006A0BE8">
        <w:rPr>
          <w:rFonts w:cs="Times New Roman"/>
          <w:szCs w:val="24"/>
          <w:vertAlign w:val="superscript"/>
          <w:lang w:val="id-ID"/>
        </w:rPr>
        <w:t>o</w:t>
      </w:r>
      <w:r w:rsidRPr="006A0BE8">
        <w:rPr>
          <w:rFonts w:cs="Times New Roman"/>
          <w:szCs w:val="24"/>
          <w:lang w:val="id-ID"/>
        </w:rPr>
        <w:t xml:space="preserve"> terhadap radiasi matahari yang diterima panel surya per bulan.</w:t>
      </w:r>
      <w:r w:rsidRPr="006A0BE8">
        <w:rPr>
          <w:rFonts w:cs="Times New Roman"/>
          <w:szCs w:val="24"/>
          <w:lang w:val="en-ID"/>
        </w:rPr>
        <w:t xml:space="preserve"> Data perhitungan radiasi yang telah didapat di validasi dengan</w:t>
      </w:r>
      <w:r w:rsidRPr="006A0BE8">
        <w:rPr>
          <w:rFonts w:cs="Times New Roman"/>
          <w:i/>
          <w:szCs w:val="24"/>
          <w:lang w:val="en-ID"/>
        </w:rPr>
        <w:t xml:space="preserve"> software</w:t>
      </w:r>
      <w:r w:rsidRPr="006A0BE8">
        <w:rPr>
          <w:rFonts w:cs="Times New Roman"/>
          <w:szCs w:val="24"/>
          <w:lang w:val="en-ID"/>
        </w:rPr>
        <w:t xml:space="preserve"> </w:t>
      </w:r>
      <w:r w:rsidRPr="006A0BE8">
        <w:rPr>
          <w:rFonts w:cs="Times New Roman"/>
          <w:i/>
          <w:szCs w:val="24"/>
          <w:lang w:val="en-ID"/>
        </w:rPr>
        <w:t xml:space="preserve">RETScreen. </w:t>
      </w:r>
      <w:bookmarkStart w:id="124" w:name="_Hlk534010650"/>
      <w:r w:rsidRPr="006A0BE8">
        <w:rPr>
          <w:rFonts w:eastAsia="Times New Roman" w:cs="Times New Roman"/>
          <w:szCs w:val="24"/>
          <w:lang w:val="id-ID" w:eastAsia="id-ID"/>
        </w:rPr>
        <w:t>Hasil yang diperoleh dari penelitian ini berupa</w:t>
      </w:r>
      <w:bookmarkEnd w:id="124"/>
      <w:r w:rsidRPr="006A0BE8">
        <w:rPr>
          <w:rFonts w:eastAsia="Times New Roman" w:cs="Times New Roman"/>
          <w:szCs w:val="24"/>
          <w:lang w:val="en-ID" w:eastAsia="id-ID"/>
        </w:rPr>
        <w:t xml:space="preserve"> </w:t>
      </w:r>
      <w:r w:rsidRPr="006A0BE8">
        <w:rPr>
          <w:rFonts w:cs="Times New Roman"/>
          <w:szCs w:val="24"/>
          <w:lang w:val="id-ID"/>
        </w:rPr>
        <w:t xml:space="preserve">sudut kemiringan yang paling tepat untuk menerima radiasi matahari setiap bulannya sebesar 3,965 kWh/m2/hari.Perbedaan hasil antara perhitungan, pengukuran dan </w:t>
      </w:r>
      <w:r w:rsidRPr="006A0BE8">
        <w:rPr>
          <w:rFonts w:cs="Times New Roman"/>
          <w:i/>
          <w:iCs/>
          <w:szCs w:val="24"/>
          <w:lang w:val="id-ID"/>
        </w:rPr>
        <w:t xml:space="preserve">software </w:t>
      </w:r>
      <w:r w:rsidRPr="006A0BE8">
        <w:rPr>
          <w:rFonts w:cs="Times New Roman"/>
          <w:szCs w:val="24"/>
          <w:lang w:val="id-ID"/>
        </w:rPr>
        <w:t>RETScreen diakibatkan adanya gerak semu harian dan tahunan matahari serta indeks kecerahan yang berbeda serta besar radiasi matahari terukur yang digunakan sebagai acuan dalam menghitung radiasi matahari yang dapat diterima oleh panel surya</w:t>
      </w:r>
      <w:r w:rsidRPr="006A0BE8">
        <w:rPr>
          <w:rFonts w:cs="Times New Roman"/>
          <w:szCs w:val="24"/>
          <w:lang w:val="en-ID"/>
        </w:rPr>
        <w:t>.</w:t>
      </w:r>
    </w:p>
    <w:p w14:paraId="26FD2A19" w14:textId="3BCFF08A" w:rsidR="00E36523" w:rsidRPr="006A0BE8" w:rsidRDefault="00E36523" w:rsidP="00E36523">
      <w:pPr>
        <w:autoSpaceDE w:val="0"/>
        <w:autoSpaceDN w:val="0"/>
        <w:adjustRightInd w:val="0"/>
        <w:spacing w:after="0"/>
        <w:ind w:firstLine="567"/>
        <w:rPr>
          <w:rFonts w:eastAsia="TimesNewRomanPSMT" w:cs="Times New Roman"/>
          <w:szCs w:val="24"/>
          <w:lang w:val="en-ID"/>
        </w:rPr>
      </w:pPr>
      <w:r w:rsidRPr="006A0BE8">
        <w:rPr>
          <w:rFonts w:cs="Times New Roman"/>
          <w:szCs w:val="24"/>
        </w:rPr>
        <w:t xml:space="preserve">Penelitian </w:t>
      </w:r>
      <w:r w:rsidRPr="006A0BE8">
        <w:rPr>
          <w:rFonts w:eastAsia="Times New Roman" w:cs="Times New Roman"/>
          <w:szCs w:val="24"/>
          <w:lang w:val="id-ID" w:eastAsia="id-ID"/>
        </w:rPr>
        <w:t>dengan judul “</w:t>
      </w:r>
      <w:r w:rsidRPr="006A0BE8">
        <w:rPr>
          <w:rFonts w:cs="Times New Roman"/>
          <w:bCs/>
          <w:szCs w:val="24"/>
          <w:lang w:val="id-ID"/>
        </w:rPr>
        <w:t xml:space="preserve">Pengaturan Pitch Angle Turbin Angin Berbasis Kendali Logika </w:t>
      </w:r>
      <w:del w:id="125" w:author="Windows User" w:date="2019-09-14T03:53:00Z">
        <w:r w:rsidRPr="006A0BE8" w:rsidDel="00451BA0">
          <w:rPr>
            <w:rFonts w:cs="Times New Roman"/>
            <w:bCs/>
            <w:i/>
            <w:szCs w:val="24"/>
            <w:lang w:val="id-ID"/>
            <w:rPrChange w:id="126" w:author="Windows User" w:date="2019-09-14T04:11:00Z">
              <w:rPr>
                <w:rFonts w:cs="Times New Roman"/>
                <w:bCs/>
                <w:szCs w:val="24"/>
                <w:lang w:val="id-ID"/>
              </w:rPr>
            </w:rPrChange>
          </w:rPr>
          <w:delText>Fuzzy</w:delText>
        </w:r>
      </w:del>
      <w:r w:rsidR="00886455" w:rsidRPr="00886455">
        <w:rPr>
          <w:rFonts w:cs="Times New Roman"/>
          <w:bCs/>
          <w:i/>
          <w:szCs w:val="24"/>
          <w:lang w:val="id-ID"/>
        </w:rPr>
        <w:t>Fuzyy</w:t>
      </w:r>
      <w:r w:rsidRPr="006A0BE8">
        <w:rPr>
          <w:rFonts w:cs="Times New Roman"/>
          <w:bCs/>
          <w:szCs w:val="24"/>
          <w:lang w:val="id-ID"/>
        </w:rPr>
        <w:t xml:space="preserve"> (Aplikasi Pada Data Angin Daerah Medan Tuntungan Dan Sekitarnya)</w:t>
      </w:r>
      <w:r w:rsidRPr="006A0BE8">
        <w:rPr>
          <w:rFonts w:eastAsia="Times New Roman" w:cs="Times New Roman"/>
          <w:szCs w:val="24"/>
          <w:lang w:val="id-ID" w:eastAsia="id-ID"/>
        </w:rPr>
        <w:t>”</w:t>
      </w:r>
      <w:r w:rsidR="00EC75C6" w:rsidRPr="006A0BE8">
        <w:rPr>
          <w:rFonts w:eastAsia="Times New Roman" w:cs="Times New Roman"/>
          <w:szCs w:val="24"/>
          <w:lang w:val="en-ID" w:eastAsia="id-ID"/>
        </w:rPr>
        <w:t xml:space="preserve"> </w:t>
      </w:r>
      <w:sdt>
        <w:sdtPr>
          <w:rPr>
            <w:rFonts w:eastAsia="TimesNewRomanPSMT" w:cs="Times New Roman"/>
            <w:szCs w:val="24"/>
            <w:lang w:val="en-ID"/>
          </w:rPr>
          <w:id w:val="-2030636714"/>
          <w:citation/>
        </w:sdtPr>
        <w:sdtContent>
          <w:r w:rsidR="00447A89" w:rsidRPr="006A0BE8">
            <w:rPr>
              <w:rFonts w:eastAsia="TimesNewRomanPSMT" w:cs="Times New Roman"/>
              <w:szCs w:val="24"/>
              <w:lang w:val="en-ID"/>
            </w:rPr>
            <w:fldChar w:fldCharType="begin"/>
          </w:r>
          <w:r w:rsidR="00447A89" w:rsidRPr="006A0BE8">
            <w:rPr>
              <w:rFonts w:eastAsia="TimesNewRomanPSMT" w:cs="Times New Roman"/>
              <w:szCs w:val="24"/>
              <w:lang w:val="en-ID"/>
            </w:rPr>
            <w:instrText xml:space="preserve">CITATION Emi16 \l 14345 </w:instrText>
          </w:r>
          <w:r w:rsidR="00447A89" w:rsidRPr="006A0BE8">
            <w:rPr>
              <w:rFonts w:eastAsia="TimesNewRomanPSMT" w:cs="Times New Roman"/>
              <w:szCs w:val="24"/>
              <w:lang w:val="en-ID"/>
            </w:rPr>
            <w:fldChar w:fldCharType="separate"/>
          </w:r>
          <w:r w:rsidR="00447A89" w:rsidRPr="006A0BE8">
            <w:rPr>
              <w:rFonts w:eastAsia="TimesNewRomanPSMT" w:cs="Times New Roman"/>
              <w:noProof/>
              <w:szCs w:val="24"/>
              <w:lang w:val="en-ID"/>
            </w:rPr>
            <w:t>(Pahlevi &amp; Yana, 2016)</w:t>
          </w:r>
          <w:r w:rsidR="00447A89" w:rsidRPr="006A0BE8">
            <w:rPr>
              <w:rFonts w:eastAsia="TimesNewRomanPSMT" w:cs="Times New Roman"/>
              <w:szCs w:val="24"/>
              <w:lang w:val="en-ID"/>
            </w:rPr>
            <w:fldChar w:fldCharType="end"/>
          </w:r>
        </w:sdtContent>
      </w:sdt>
      <w:r w:rsidR="000136F5" w:rsidRPr="006A0BE8">
        <w:rPr>
          <w:rFonts w:eastAsia="Times New Roman" w:cs="Times New Roman"/>
          <w:szCs w:val="24"/>
          <w:lang w:val="en-ID" w:eastAsia="id-ID"/>
        </w:rPr>
        <w:t xml:space="preserve"> </w:t>
      </w:r>
      <w:r w:rsidR="000136F5" w:rsidRPr="006A0BE8">
        <w:rPr>
          <w:rFonts w:cs="Times New Roman"/>
        </w:rPr>
        <w:t xml:space="preserve">melakukan penelitian </w:t>
      </w:r>
      <w:r w:rsidRPr="006A0BE8">
        <w:rPr>
          <w:rFonts w:eastAsia="Times New Roman" w:cs="Times New Roman"/>
          <w:szCs w:val="24"/>
          <w:lang w:val="id-ID" w:eastAsia="id-ID"/>
        </w:rPr>
        <w:t>tentang</w:t>
      </w:r>
      <w:r w:rsidRPr="006A0BE8">
        <w:rPr>
          <w:rFonts w:eastAsia="Times New Roman" w:cs="Times New Roman"/>
          <w:szCs w:val="24"/>
          <w:lang w:val="en-ID" w:eastAsia="id-ID"/>
        </w:rPr>
        <w:t xml:space="preserve"> </w:t>
      </w:r>
      <w:r w:rsidRPr="006A0BE8">
        <w:rPr>
          <w:rFonts w:eastAsia="TimesNewRomanPSMT" w:cs="Times New Roman"/>
          <w:szCs w:val="24"/>
          <w:lang w:val="id-ID"/>
        </w:rPr>
        <w:t>pengembangan pemanfaatkan energi terbarukan</w:t>
      </w:r>
      <w:r w:rsidRPr="006A0BE8">
        <w:rPr>
          <w:rFonts w:eastAsia="TimesNewRomanPSMT" w:cs="Times New Roman"/>
          <w:szCs w:val="24"/>
          <w:lang w:val="en-ID"/>
        </w:rPr>
        <w:t xml:space="preserve"> </w:t>
      </w:r>
      <w:r w:rsidRPr="006A0BE8">
        <w:rPr>
          <w:rFonts w:eastAsia="TimesNewRomanPSMT" w:cs="Times New Roman"/>
          <w:szCs w:val="24"/>
          <w:lang w:val="id-ID"/>
        </w:rPr>
        <w:t>untuk meningkatkan efisiensi kerja turbin angin</w:t>
      </w:r>
      <w:r w:rsidRPr="006A0BE8">
        <w:rPr>
          <w:rFonts w:eastAsia="TimesNewRomanPSMT" w:cs="Times New Roman"/>
          <w:szCs w:val="24"/>
          <w:lang w:val="en-ID"/>
        </w:rPr>
        <w:t xml:space="preserve"> menggunakan </w:t>
      </w:r>
      <w:r w:rsidRPr="006A0BE8">
        <w:rPr>
          <w:rFonts w:cs="Times New Roman"/>
          <w:i/>
          <w:iCs/>
          <w:szCs w:val="24"/>
          <w:lang w:val="id-ID"/>
        </w:rPr>
        <w:t>Pitch Angle Control</w:t>
      </w:r>
      <w:r w:rsidRPr="006A0BE8">
        <w:rPr>
          <w:rFonts w:cs="Times New Roman"/>
          <w:i/>
          <w:iCs/>
          <w:szCs w:val="24"/>
          <w:lang w:val="en-ID"/>
        </w:rPr>
        <w:t xml:space="preserve">. </w:t>
      </w:r>
      <w:r w:rsidRPr="006A0BE8">
        <w:rPr>
          <w:rFonts w:eastAsia="TimesNewRomanPSMT" w:cs="Times New Roman"/>
          <w:szCs w:val="24"/>
          <w:lang w:val="id-ID"/>
        </w:rPr>
        <w:t>kontrol ini untuk memaksimalkan daya yang terdapat pada energi angin</w:t>
      </w:r>
      <w:r w:rsidRPr="006A0BE8">
        <w:rPr>
          <w:rFonts w:eastAsia="TimesNewRomanPSMT" w:cs="Times New Roman"/>
          <w:szCs w:val="24"/>
          <w:lang w:val="en-ID"/>
        </w:rPr>
        <w:t xml:space="preserve"> selain itu</w:t>
      </w:r>
      <w:r w:rsidRPr="006A0BE8">
        <w:rPr>
          <w:rFonts w:eastAsia="TimesNewRomanPSMT" w:cs="Times New Roman"/>
          <w:szCs w:val="24"/>
          <w:lang w:val="id-ID"/>
        </w:rPr>
        <w:t xml:space="preserve"> juga merupakan pengaruh yang ditimbulkan dengan menambahkan kontrol </w:t>
      </w:r>
      <w:r w:rsidRPr="006A0BE8">
        <w:rPr>
          <w:rFonts w:eastAsia="TimesNewRomanPSMT" w:cs="Times New Roman"/>
          <w:i/>
          <w:iCs/>
          <w:szCs w:val="24"/>
          <w:lang w:val="id-ID"/>
        </w:rPr>
        <w:t>pitch angle</w:t>
      </w:r>
      <w:r w:rsidRPr="006A0BE8">
        <w:rPr>
          <w:rFonts w:eastAsia="TimesNewRomanPSMT" w:cs="Times New Roman"/>
          <w:szCs w:val="24"/>
          <w:lang w:val="id-ID"/>
        </w:rPr>
        <w:t xml:space="preserve">. </w:t>
      </w:r>
      <w:r w:rsidRPr="006A0BE8">
        <w:rPr>
          <w:rFonts w:eastAsia="TimesNewRomanPSMT" w:cs="Times New Roman"/>
          <w:szCs w:val="24"/>
          <w:lang w:val="en-ID"/>
        </w:rPr>
        <w:t>P</w:t>
      </w:r>
      <w:r w:rsidRPr="006A0BE8">
        <w:rPr>
          <w:rFonts w:eastAsia="TimesNewRomanPSMT" w:cs="Times New Roman"/>
          <w:szCs w:val="24"/>
          <w:lang w:val="id-ID"/>
        </w:rPr>
        <w:t xml:space="preserve">engaturan </w:t>
      </w:r>
      <w:r w:rsidRPr="006A0BE8">
        <w:rPr>
          <w:rFonts w:eastAsia="TimesNewRomanPSMT" w:cs="Times New Roman"/>
          <w:i/>
          <w:iCs/>
          <w:szCs w:val="24"/>
          <w:lang w:val="id-ID"/>
        </w:rPr>
        <w:t xml:space="preserve">pitch angle </w:t>
      </w:r>
      <w:r w:rsidRPr="006A0BE8">
        <w:rPr>
          <w:rFonts w:eastAsia="TimesNewRomanPSMT" w:cs="Times New Roman"/>
          <w:szCs w:val="24"/>
          <w:lang w:val="id-ID"/>
        </w:rPr>
        <w:t xml:space="preserve">turbin angin menggunakan </w:t>
      </w:r>
      <w:del w:id="127" w:author="Windows User" w:date="2019-09-14T03:53:00Z">
        <w:r w:rsidRPr="006A0BE8" w:rsidDel="00451BA0">
          <w:rPr>
            <w:rFonts w:eastAsia="TimesNewRomanPSMT" w:cs="Times New Roman"/>
            <w:i/>
            <w:iCs/>
            <w:szCs w:val="24"/>
            <w:lang w:val="id-ID"/>
          </w:rPr>
          <w:delText>Fuzzy</w:delText>
        </w:r>
      </w:del>
      <w:r w:rsidR="00886455" w:rsidRPr="00886455">
        <w:rPr>
          <w:rFonts w:eastAsia="TimesNewRomanPSMT" w:cs="Times New Roman"/>
          <w:i/>
          <w:iCs/>
          <w:szCs w:val="24"/>
          <w:lang w:val="id-ID"/>
        </w:rPr>
        <w:t>Fuzyy</w:t>
      </w:r>
      <w:r w:rsidRPr="006A0BE8">
        <w:rPr>
          <w:rFonts w:eastAsia="TimesNewRomanPSMT" w:cs="Times New Roman"/>
          <w:i/>
          <w:iCs/>
          <w:szCs w:val="24"/>
          <w:lang w:val="id-ID"/>
        </w:rPr>
        <w:t xml:space="preserve"> Logic Controller </w:t>
      </w:r>
      <w:r w:rsidRPr="006A0BE8">
        <w:rPr>
          <w:rFonts w:eastAsia="TimesNewRomanPSMT" w:cs="Times New Roman"/>
          <w:szCs w:val="24"/>
          <w:lang w:val="id-ID"/>
        </w:rPr>
        <w:t>(FLC) yang mana kontrol ini mempengaruhi koefisien performansi (</w:t>
      </w:r>
      <w:r w:rsidRPr="006A0BE8">
        <w:rPr>
          <w:rFonts w:eastAsia="TimesNewRomanPSMT" w:cs="Times New Roman"/>
          <w:i/>
          <w:iCs/>
          <w:szCs w:val="24"/>
          <w:lang w:val="id-ID"/>
        </w:rPr>
        <w:t>Performance Coefficient</w:t>
      </w:r>
      <w:r w:rsidRPr="006A0BE8">
        <w:rPr>
          <w:rFonts w:eastAsia="TimesNewRomanPSMT" w:cs="Times New Roman"/>
          <w:szCs w:val="24"/>
          <w:lang w:val="id-ID"/>
        </w:rPr>
        <w:t>) pada turbin angin.</w:t>
      </w:r>
      <w:r w:rsidRPr="006A0BE8">
        <w:rPr>
          <w:rFonts w:eastAsia="Times New Roman" w:cs="Times New Roman"/>
          <w:szCs w:val="24"/>
          <w:lang w:val="id-ID" w:eastAsia="id-ID"/>
        </w:rPr>
        <w:t xml:space="preserve"> Hasil yang diperoleh dari penelitian ini berupa</w:t>
      </w:r>
      <w:r w:rsidRPr="006A0BE8">
        <w:rPr>
          <w:rFonts w:eastAsia="Times New Roman" w:cs="Times New Roman"/>
          <w:szCs w:val="24"/>
          <w:lang w:val="en-ID" w:eastAsia="id-ID"/>
        </w:rPr>
        <w:t xml:space="preserve"> </w:t>
      </w:r>
      <w:r w:rsidRPr="006A0BE8">
        <w:rPr>
          <w:rFonts w:eastAsia="TimesNewRomanPSMT" w:cs="Times New Roman"/>
          <w:szCs w:val="24"/>
          <w:lang w:val="id-ID"/>
        </w:rPr>
        <w:t xml:space="preserve">penambahan kendali logika </w:t>
      </w:r>
      <w:del w:id="128" w:author="Windows User" w:date="2019-09-14T03:53:00Z">
        <w:r w:rsidRPr="006A0BE8" w:rsidDel="00451BA0">
          <w:rPr>
            <w:rFonts w:eastAsia="TimesNewRomanPSMT" w:cs="Times New Roman"/>
            <w:szCs w:val="24"/>
            <w:lang w:val="id-ID"/>
          </w:rPr>
          <w:delText>fuzzy</w:delText>
        </w:r>
      </w:del>
      <w:r w:rsidR="00886455" w:rsidRPr="00886455">
        <w:rPr>
          <w:rFonts w:eastAsia="TimesNewRomanPSMT" w:cs="Times New Roman"/>
          <w:i/>
          <w:szCs w:val="24"/>
          <w:lang w:val="id-ID"/>
        </w:rPr>
        <w:t>Fuzyy</w:t>
      </w:r>
      <w:r w:rsidRPr="006A0BE8">
        <w:rPr>
          <w:rFonts w:eastAsia="TimesNewRomanPSMT" w:cs="Times New Roman"/>
          <w:szCs w:val="24"/>
          <w:lang w:val="id-ID"/>
        </w:rPr>
        <w:t xml:space="preserve"> pada </w:t>
      </w:r>
      <w:r w:rsidRPr="006A0BE8">
        <w:rPr>
          <w:rFonts w:eastAsia="TimesNewRomanPSMT" w:cs="Times New Roman"/>
          <w:szCs w:val="24"/>
          <w:lang w:val="id-ID"/>
        </w:rPr>
        <w:lastRenderedPageBreak/>
        <w:t>pengaturan sudut baling-baling turbin mampu meningkatkan efisiensi kerja turbin angin sebesar 11,9% dibandingkan saat menggunakan sudut tetap 10</w:t>
      </w:r>
      <w:r w:rsidRPr="006A0BE8">
        <w:rPr>
          <w:rFonts w:eastAsia="TimesNewRomanPSMT" w:cs="Times New Roman"/>
          <w:szCs w:val="24"/>
          <w:vertAlign w:val="superscript"/>
          <w:lang w:val="id-ID"/>
        </w:rPr>
        <w:t>o</w:t>
      </w:r>
      <w:r w:rsidRPr="006A0BE8">
        <w:rPr>
          <w:rFonts w:eastAsia="TimesNewRomanPSMT" w:cs="Times New Roman"/>
          <w:szCs w:val="24"/>
          <w:lang w:val="id-ID"/>
        </w:rPr>
        <w:t>, dimana sudut tetap sebesar 10</w:t>
      </w:r>
      <w:r w:rsidRPr="006A0BE8">
        <w:rPr>
          <w:rFonts w:eastAsia="TimesNewRomanPSMT" w:cs="Times New Roman"/>
          <w:szCs w:val="24"/>
          <w:vertAlign w:val="superscript"/>
          <w:lang w:val="id-ID"/>
        </w:rPr>
        <w:t>o</w:t>
      </w:r>
      <w:r w:rsidRPr="006A0BE8">
        <w:rPr>
          <w:rFonts w:eastAsia="TimesNewRomanPSMT" w:cs="Times New Roman"/>
          <w:szCs w:val="24"/>
          <w:lang w:val="id-ID"/>
        </w:rPr>
        <w:t xml:space="preserve"> dianggap paling optimal untuk kondisi angin kota Medan</w:t>
      </w:r>
      <w:r w:rsidR="00447A89" w:rsidRPr="006A0BE8">
        <w:rPr>
          <w:rFonts w:eastAsia="TimesNewRomanPSMT" w:cs="Times New Roman"/>
          <w:szCs w:val="24"/>
          <w:lang w:val="en-ID"/>
        </w:rPr>
        <w:t>.</w:t>
      </w:r>
    </w:p>
    <w:p w14:paraId="5944BC59" w14:textId="62826F77" w:rsidR="00E36523" w:rsidRPr="00886455" w:rsidRDefault="00E36523" w:rsidP="00E36523">
      <w:pPr>
        <w:autoSpaceDE w:val="0"/>
        <w:autoSpaceDN w:val="0"/>
        <w:adjustRightInd w:val="0"/>
        <w:spacing w:after="0"/>
        <w:ind w:firstLine="567"/>
        <w:rPr>
          <w:rFonts w:eastAsia="TimesNewRomanPSMT" w:cs="Times New Roman"/>
          <w:szCs w:val="24"/>
          <w:lang w:val="id-ID"/>
        </w:rPr>
      </w:pPr>
      <w:r w:rsidRPr="006A0BE8">
        <w:rPr>
          <w:rFonts w:cs="Times New Roman"/>
          <w:szCs w:val="24"/>
        </w:rPr>
        <w:t xml:space="preserve">Penelitian </w:t>
      </w:r>
      <w:r w:rsidRPr="006A0BE8">
        <w:rPr>
          <w:rFonts w:eastAsia="Times New Roman" w:cs="Times New Roman"/>
          <w:szCs w:val="24"/>
          <w:lang w:val="id-ID" w:eastAsia="id-ID"/>
        </w:rPr>
        <w:t>dengan judul “</w:t>
      </w:r>
      <w:r w:rsidRPr="006A0BE8">
        <w:rPr>
          <w:rFonts w:cs="Times New Roman"/>
          <w:szCs w:val="24"/>
        </w:rPr>
        <w:t xml:space="preserve">Desain dan Purwarupa </w:t>
      </w:r>
      <w:del w:id="129" w:author="Windows User" w:date="2019-09-14T03:53:00Z">
        <w:r w:rsidRPr="006A0BE8" w:rsidDel="00451BA0">
          <w:rPr>
            <w:rFonts w:cs="Times New Roman"/>
            <w:szCs w:val="24"/>
          </w:rPr>
          <w:delText>Fuzzy</w:delText>
        </w:r>
      </w:del>
      <w:r w:rsidR="00886455" w:rsidRPr="00886455">
        <w:rPr>
          <w:rFonts w:cs="Times New Roman"/>
          <w:i/>
          <w:szCs w:val="24"/>
        </w:rPr>
        <w:t>Fuzyy</w:t>
      </w:r>
      <w:r w:rsidRPr="006A0BE8">
        <w:rPr>
          <w:rFonts w:cs="Times New Roman"/>
          <w:szCs w:val="24"/>
        </w:rPr>
        <w:t xml:space="preserve"> Logic Control untuk Pengendalian Suhu </w:t>
      </w:r>
      <w:r w:rsidRPr="00886455">
        <w:rPr>
          <w:rFonts w:cs="Times New Roman"/>
          <w:szCs w:val="24"/>
        </w:rPr>
        <w:t>Ruangan</w:t>
      </w:r>
      <w:r w:rsidRPr="00886455">
        <w:rPr>
          <w:rFonts w:eastAsia="Times New Roman" w:cs="Times New Roman"/>
          <w:szCs w:val="24"/>
          <w:lang w:val="id-ID" w:eastAsia="id-ID"/>
        </w:rPr>
        <w:t>”</w:t>
      </w:r>
      <w:r w:rsidR="00447A89" w:rsidRPr="00886455">
        <w:rPr>
          <w:rFonts w:eastAsia="Times New Roman" w:cs="Times New Roman"/>
          <w:szCs w:val="24"/>
          <w:lang w:val="en-ID" w:eastAsia="id-ID"/>
        </w:rPr>
        <w:t xml:space="preserve"> </w:t>
      </w:r>
      <w:sdt>
        <w:sdtPr>
          <w:rPr>
            <w:rFonts w:cs="Times New Roman"/>
            <w:szCs w:val="24"/>
          </w:rPr>
          <w:id w:val="-1569030733"/>
          <w:citation/>
        </w:sdtPr>
        <w:sdtContent>
          <w:r w:rsidR="00447A89" w:rsidRPr="00886455">
            <w:rPr>
              <w:rFonts w:cs="Times New Roman"/>
              <w:szCs w:val="24"/>
              <w:rPrChange w:id="130" w:author="nova" w:date="2019-09-02T07:35:00Z">
                <w:rPr>
                  <w:rFonts w:cs="Times New Roman"/>
                  <w:szCs w:val="24"/>
                </w:rPr>
              </w:rPrChange>
            </w:rPr>
            <w:fldChar w:fldCharType="begin"/>
          </w:r>
          <w:r w:rsidR="00447A89" w:rsidRPr="00886455">
            <w:rPr>
              <w:rFonts w:cs="Times New Roman"/>
              <w:szCs w:val="24"/>
              <w:lang w:val="en-ID"/>
            </w:rPr>
            <w:instrText xml:space="preserve"> CITATION Wah17 \l 14345 </w:instrText>
          </w:r>
          <w:r w:rsidR="00447A89" w:rsidRPr="00886455">
            <w:rPr>
              <w:rFonts w:cs="Times New Roman"/>
              <w:szCs w:val="24"/>
              <w:rPrChange w:id="131" w:author="nova" w:date="2019-09-02T07:35:00Z">
                <w:rPr>
                  <w:rFonts w:cs="Times New Roman"/>
                  <w:szCs w:val="24"/>
                </w:rPr>
              </w:rPrChange>
            </w:rPr>
            <w:fldChar w:fldCharType="separate"/>
          </w:r>
          <w:r w:rsidR="00447A89" w:rsidRPr="00886455">
            <w:rPr>
              <w:rFonts w:cs="Times New Roman"/>
              <w:noProof/>
              <w:szCs w:val="24"/>
              <w:lang w:val="en-ID"/>
            </w:rPr>
            <w:t>(Wahab, Sumardiono, &amp; Tahtawi, 2017)</w:t>
          </w:r>
          <w:r w:rsidR="00447A89" w:rsidRPr="00886455">
            <w:rPr>
              <w:rFonts w:cs="Times New Roman"/>
              <w:szCs w:val="24"/>
              <w:rPrChange w:id="132" w:author="nova" w:date="2019-09-02T07:35:00Z">
                <w:rPr>
                  <w:rFonts w:cs="Times New Roman"/>
                  <w:szCs w:val="24"/>
                </w:rPr>
              </w:rPrChange>
            </w:rPr>
            <w:fldChar w:fldCharType="end"/>
          </w:r>
        </w:sdtContent>
      </w:sdt>
      <w:r w:rsidR="000136F5" w:rsidRPr="006A0BE8">
        <w:rPr>
          <w:rFonts w:eastAsia="Times New Roman" w:cs="Times New Roman"/>
          <w:szCs w:val="24"/>
          <w:lang w:val="en-ID" w:eastAsia="id-ID"/>
        </w:rPr>
        <w:t xml:space="preserve"> </w:t>
      </w:r>
      <w:r w:rsidR="000136F5" w:rsidRPr="006A0BE8">
        <w:rPr>
          <w:rFonts w:cs="Times New Roman"/>
        </w:rPr>
        <w:t xml:space="preserve">melakukan penelitian </w:t>
      </w:r>
      <w:del w:id="133" w:author="nova" w:date="2019-09-02T07:33:00Z">
        <w:r w:rsidR="000136F5" w:rsidRPr="006A0BE8" w:rsidDel="00D129FC">
          <w:rPr>
            <w:rFonts w:cs="Times New Roman"/>
          </w:rPr>
          <w:delText xml:space="preserve"> </w:delText>
        </w:r>
      </w:del>
      <w:r w:rsidRPr="006A0BE8">
        <w:rPr>
          <w:rFonts w:cs="Times New Roman"/>
          <w:szCs w:val="24"/>
          <w:lang w:val="id-ID"/>
        </w:rPr>
        <w:t>tentang</w:t>
      </w:r>
      <w:r w:rsidRPr="006A0BE8">
        <w:rPr>
          <w:rFonts w:cs="Times New Roman"/>
          <w:szCs w:val="24"/>
          <w:lang w:val="en-ID"/>
        </w:rPr>
        <w:t xml:space="preserve"> pengendalian suhu ruangan yang menggunakan </w:t>
      </w:r>
      <w:del w:id="134" w:author="Windows User" w:date="2019-09-14T03:53:00Z">
        <w:r w:rsidRPr="006A0BE8" w:rsidDel="00451BA0">
          <w:rPr>
            <w:rFonts w:cs="Times New Roman"/>
            <w:szCs w:val="24"/>
            <w:lang w:val="en-ID"/>
          </w:rPr>
          <w:delText>fuzzy</w:delText>
        </w:r>
      </w:del>
      <w:r w:rsidR="00886455" w:rsidRPr="00886455">
        <w:rPr>
          <w:rFonts w:cs="Times New Roman"/>
          <w:i/>
          <w:szCs w:val="24"/>
          <w:lang w:val="en-ID"/>
        </w:rPr>
        <w:t>Fuzyy</w:t>
      </w:r>
      <w:r w:rsidRPr="006A0BE8">
        <w:rPr>
          <w:rFonts w:cs="Times New Roman"/>
          <w:szCs w:val="24"/>
          <w:lang w:val="en-ID"/>
        </w:rPr>
        <w:t xml:space="preserve"> dan yang tidak. Simulasi penelitian ini dibantu oleh </w:t>
      </w:r>
      <w:del w:id="135" w:author="Windows User" w:date="2019-09-14T03:53:00Z">
        <w:r w:rsidRPr="006A0BE8" w:rsidDel="00451BA0">
          <w:rPr>
            <w:rFonts w:cs="Times New Roman"/>
            <w:szCs w:val="24"/>
            <w:lang w:val="en-ID"/>
          </w:rPr>
          <w:delText>Fuzzy</w:delText>
        </w:r>
      </w:del>
      <w:r w:rsidR="00886455" w:rsidRPr="00886455">
        <w:rPr>
          <w:rFonts w:cs="Times New Roman"/>
          <w:i/>
          <w:szCs w:val="24"/>
          <w:lang w:val="en-ID"/>
        </w:rPr>
        <w:t>Fuzyy</w:t>
      </w:r>
      <w:r w:rsidRPr="006A0BE8">
        <w:rPr>
          <w:rFonts w:cs="Times New Roman"/>
          <w:szCs w:val="24"/>
          <w:lang w:val="en-ID"/>
        </w:rPr>
        <w:t xml:space="preserve"> Logic Toolbox yang ada pada Matlab. </w:t>
      </w:r>
      <w:r w:rsidRPr="006A0BE8">
        <w:rPr>
          <w:rFonts w:cs="Times New Roman"/>
          <w:szCs w:val="24"/>
        </w:rPr>
        <w:t xml:space="preserve">Dua unit purwarupa dirancang dengan perbedaan pada sensor masukannya. Purwarupa pertama menggunakan sensor yang masih diasumsikan, sedangkan yang kedua menggunakan sensor sebenarnya. Hasil pengujian menunjukkan bahwa purwarupa sistem pertama dan kedua mampu mengendalikan suhu ruangan dengan rata-rata kesalahan berturut-turut 1,31% dan 4,06% jika dibandingkan dengan simulasi </w:t>
      </w:r>
      <w:r w:rsidRPr="00886455">
        <w:rPr>
          <w:rFonts w:cs="Times New Roman"/>
          <w:szCs w:val="24"/>
        </w:rPr>
        <w:t>Matlab.</w:t>
      </w:r>
    </w:p>
    <w:p w14:paraId="60FC0FAC" w14:textId="076BC14D" w:rsidR="00E36523" w:rsidRPr="00886455" w:rsidRDefault="00E36523" w:rsidP="00E36523">
      <w:pPr>
        <w:pStyle w:val="Default"/>
        <w:spacing w:line="360" w:lineRule="auto"/>
        <w:ind w:firstLine="567"/>
        <w:jc w:val="both"/>
        <w:rPr>
          <w:color w:val="auto"/>
        </w:rPr>
      </w:pPr>
      <w:r w:rsidRPr="00886455">
        <w:rPr>
          <w:color w:val="auto"/>
        </w:rPr>
        <w:t xml:space="preserve">Penelitian-penelitian </w:t>
      </w:r>
      <w:del w:id="136" w:author="nova" w:date="2019-09-02T07:33:00Z">
        <w:r w:rsidRPr="00886455" w:rsidDel="00D129FC">
          <w:rPr>
            <w:color w:val="auto"/>
          </w:rPr>
          <w:delText xml:space="preserve">diatas </w:delText>
        </w:r>
      </w:del>
      <w:ins w:id="137" w:author="nova" w:date="2019-09-02T07:33:00Z">
        <w:r w:rsidR="00D129FC" w:rsidRPr="00886455">
          <w:rPr>
            <w:color w:val="auto"/>
          </w:rPr>
          <w:t xml:space="preserve">tersebut </w:t>
        </w:r>
      </w:ins>
      <w:del w:id="138" w:author="nova" w:date="2019-09-02T07:33:00Z">
        <w:r w:rsidRPr="00886455" w:rsidDel="00D129FC">
          <w:rPr>
            <w:color w:val="auto"/>
          </w:rPr>
          <w:delText xml:space="preserve">dapat </w:delText>
        </w:r>
      </w:del>
      <w:r w:rsidRPr="00886455">
        <w:rPr>
          <w:color w:val="auto"/>
        </w:rPr>
        <w:t xml:space="preserve">disimpulkan bahwa PID </w:t>
      </w:r>
      <w:commentRangeStart w:id="139"/>
      <w:r w:rsidRPr="00886455">
        <w:rPr>
          <w:color w:val="auto"/>
        </w:rPr>
        <w:t>sesuai untuk perhitungan</w:t>
      </w:r>
      <w:commentRangeEnd w:id="139"/>
      <w:r w:rsidR="00D129FC" w:rsidRPr="00886455">
        <w:rPr>
          <w:rStyle w:val="CommentReference"/>
          <w:color w:val="auto"/>
        </w:rPr>
        <w:commentReference w:id="139"/>
      </w:r>
      <w:r w:rsidRPr="00886455">
        <w:rPr>
          <w:color w:val="auto"/>
        </w:rPr>
        <w:t xml:space="preserve"> penyesuaian sudut optimal dan </w:t>
      </w:r>
      <w:del w:id="140" w:author="Windows User" w:date="2019-09-14T03:53:00Z">
        <w:r w:rsidRPr="00886455" w:rsidDel="00451BA0">
          <w:rPr>
            <w:color w:val="auto"/>
          </w:rPr>
          <w:delText>Fuzzy</w:delText>
        </w:r>
      </w:del>
      <w:r w:rsidR="00886455" w:rsidRPr="00886455">
        <w:rPr>
          <w:i/>
          <w:color w:val="auto"/>
        </w:rPr>
        <w:t>Fuzyy</w:t>
      </w:r>
      <w:r w:rsidRPr="00886455">
        <w:rPr>
          <w:color w:val="auto"/>
        </w:rPr>
        <w:t xml:space="preserve"> digunakan sebagai penyelaras dari hasil PID yang didapatkan. Meskipun nilai</w:t>
      </w:r>
      <w:r w:rsidRPr="00886455">
        <w:rPr>
          <w:i/>
          <w:color w:val="auto"/>
        </w:rPr>
        <w:t xml:space="preserve"> </w:t>
      </w:r>
      <w:r w:rsidRPr="00886455">
        <w:rPr>
          <w:i/>
          <w:color w:val="auto"/>
          <w:rPrChange w:id="141" w:author="nova" w:date="2019-09-02T07:34:00Z">
            <w:rPr/>
          </w:rPrChange>
        </w:rPr>
        <w:t>setpoint</w:t>
      </w:r>
      <w:r w:rsidRPr="00886455">
        <w:rPr>
          <w:color w:val="auto"/>
        </w:rPr>
        <w:t xml:space="preserve"> bisa berubah-ubah </w:t>
      </w:r>
      <w:del w:id="142" w:author="Windows User" w:date="2019-09-14T03:53:00Z">
        <w:r w:rsidRPr="00886455" w:rsidDel="00451BA0">
          <w:rPr>
            <w:color w:val="auto"/>
          </w:rPr>
          <w:delText>fuzzy</w:delText>
        </w:r>
      </w:del>
      <w:r w:rsidR="00886455" w:rsidRPr="00886455">
        <w:rPr>
          <w:i/>
          <w:color w:val="auto"/>
        </w:rPr>
        <w:t>Fuzyy</w:t>
      </w:r>
      <w:r w:rsidRPr="00886455">
        <w:rPr>
          <w:color w:val="auto"/>
        </w:rPr>
        <w:t xml:space="preserve"> mampu menyesuikan hasil sudut optimalnya. </w:t>
      </w:r>
    </w:p>
    <w:p w14:paraId="10D0F94E" w14:textId="20FA3362" w:rsidR="002C1299" w:rsidRPr="00886455" w:rsidRDefault="00E502D5" w:rsidP="00590788">
      <w:pPr>
        <w:pStyle w:val="Heading2"/>
        <w:ind w:left="284" w:hanging="284"/>
        <w:rPr>
          <w:rFonts w:cs="Times New Roman"/>
          <w:szCs w:val="24"/>
        </w:rPr>
      </w:pPr>
      <w:bookmarkStart w:id="143" w:name="_Toc23552319"/>
      <w:r w:rsidRPr="00886455">
        <w:rPr>
          <w:rFonts w:cs="Times New Roman"/>
        </w:rPr>
        <w:t>Panel Surya</w:t>
      </w:r>
      <w:bookmarkEnd w:id="143"/>
    </w:p>
    <w:p w14:paraId="3BF8D00C" w14:textId="390356B4" w:rsidR="00217997" w:rsidRDefault="00B7708C" w:rsidP="0069091D">
      <w:pPr>
        <w:autoSpaceDE w:val="0"/>
        <w:autoSpaceDN w:val="0"/>
        <w:adjustRightInd w:val="0"/>
        <w:spacing w:after="0"/>
        <w:ind w:firstLine="567"/>
        <w:rPr>
          <w:rFonts w:cs="Times New Roman"/>
          <w:i/>
          <w:iCs/>
          <w:szCs w:val="24"/>
          <w:lang w:val="id-ID"/>
        </w:rPr>
      </w:pPr>
      <w:r w:rsidRPr="00886455">
        <w:rPr>
          <w:rFonts w:cs="Times New Roman"/>
          <w:lang w:val="id-ID"/>
        </w:rPr>
        <w:t>Sel surya adalah suatu peralatan yang merupakan implementasi dari efek</w:t>
      </w:r>
      <w:r w:rsidRPr="006A0BE8">
        <w:rPr>
          <w:rFonts w:cs="Times New Roman"/>
          <w:lang w:val="id-ID"/>
        </w:rPr>
        <w:t xml:space="preserve"> </w:t>
      </w:r>
      <w:r w:rsidRPr="006A0BE8">
        <w:rPr>
          <w:rFonts w:cs="Times New Roman"/>
          <w:i/>
          <w:lang w:val="id-ID"/>
        </w:rPr>
        <w:t>fotovoltaik</w:t>
      </w:r>
      <w:r w:rsidR="00217997" w:rsidRPr="006A0BE8">
        <w:rPr>
          <w:rFonts w:cs="Times New Roman"/>
          <w:lang w:val="id-ID"/>
        </w:rPr>
        <w:t xml:space="preserve"> </w:t>
      </w:r>
      <w:r w:rsidRPr="006A0BE8">
        <w:rPr>
          <w:rFonts w:cs="Times New Roman"/>
          <w:lang w:val="id-ID"/>
        </w:rPr>
        <w:t xml:space="preserve">yaitu mengkonversi cahaya matahari menjadi energi listrik. Panel surya adalah satu </w:t>
      </w:r>
      <w:r w:rsidR="00217997" w:rsidRPr="006A0BE8">
        <w:rPr>
          <w:rFonts w:cs="Times New Roman"/>
          <w:lang w:val="id-ID"/>
        </w:rPr>
        <w:t xml:space="preserve">kesatuan </w:t>
      </w:r>
      <w:r w:rsidRPr="006A0BE8">
        <w:rPr>
          <w:rFonts w:cs="Times New Roman"/>
          <w:lang w:val="id-ID"/>
        </w:rPr>
        <w:t>mod</w:t>
      </w:r>
      <w:r w:rsidR="00217997" w:rsidRPr="006A0BE8">
        <w:rPr>
          <w:rFonts w:cs="Times New Roman"/>
          <w:lang w:val="id-ID"/>
        </w:rPr>
        <w:t xml:space="preserve">ul yang didalamnya terdapat sel </w:t>
      </w:r>
      <w:r w:rsidRPr="006A0BE8">
        <w:rPr>
          <w:rFonts w:cs="Times New Roman"/>
          <w:lang w:val="id-ID"/>
        </w:rPr>
        <w:t xml:space="preserve">surya dan peralatan </w:t>
      </w:r>
      <w:r w:rsidR="004519D2" w:rsidRPr="006A0BE8">
        <w:rPr>
          <w:rFonts w:cs="Times New Roman"/>
          <w:szCs w:val="24"/>
          <w:lang w:val="en-ID"/>
        </w:rPr>
        <w:t>pendukung lainnya</w:t>
      </w:r>
      <w:r w:rsidR="0048787C" w:rsidRPr="006A0BE8">
        <w:rPr>
          <w:rFonts w:cs="Times New Roman"/>
          <w:szCs w:val="24"/>
          <w:lang w:val="en-ID"/>
        </w:rPr>
        <w:t xml:space="preserve"> </w:t>
      </w:r>
      <w:sdt>
        <w:sdtPr>
          <w:rPr>
            <w:rFonts w:cs="Times New Roman"/>
            <w:i/>
            <w:iCs/>
            <w:szCs w:val="24"/>
            <w:lang w:val="id-ID"/>
          </w:rPr>
          <w:id w:val="-232855837"/>
          <w:citation/>
        </w:sdtPr>
        <w:sdtContent>
          <w:r w:rsidR="0048787C" w:rsidRPr="006A0BE8">
            <w:rPr>
              <w:rFonts w:cs="Times New Roman"/>
              <w:i/>
              <w:iCs/>
              <w:szCs w:val="24"/>
              <w:lang w:val="id-ID"/>
            </w:rPr>
            <w:fldChar w:fldCharType="begin"/>
          </w:r>
          <w:r w:rsidR="0048787C" w:rsidRPr="006A0BE8">
            <w:rPr>
              <w:rFonts w:cs="Times New Roman"/>
              <w:i/>
              <w:iCs/>
              <w:szCs w:val="24"/>
              <w:lang w:val="en-ID"/>
            </w:rPr>
            <w:instrText xml:space="preserve">CITATION Muh18 \l 14345 </w:instrText>
          </w:r>
          <w:r w:rsidR="0048787C" w:rsidRPr="006A0BE8">
            <w:rPr>
              <w:rFonts w:cs="Times New Roman"/>
              <w:i/>
              <w:iCs/>
              <w:szCs w:val="24"/>
              <w:lang w:val="id-ID"/>
            </w:rPr>
            <w:fldChar w:fldCharType="separate"/>
          </w:r>
          <w:r w:rsidR="0048787C" w:rsidRPr="006A0BE8">
            <w:rPr>
              <w:rFonts w:cs="Times New Roman"/>
              <w:i/>
              <w:iCs/>
              <w:noProof/>
              <w:szCs w:val="24"/>
              <w:lang w:val="en-ID"/>
            </w:rPr>
            <w:t xml:space="preserve"> </w:t>
          </w:r>
          <w:r w:rsidR="0048787C" w:rsidRPr="006A0BE8">
            <w:rPr>
              <w:rFonts w:cs="Times New Roman"/>
              <w:noProof/>
              <w:szCs w:val="24"/>
              <w:lang w:val="en-ID"/>
            </w:rPr>
            <w:t>(Saputra, 2014)</w:t>
          </w:r>
          <w:r w:rsidR="0048787C" w:rsidRPr="006A0BE8">
            <w:rPr>
              <w:rFonts w:cs="Times New Roman"/>
              <w:i/>
              <w:iCs/>
              <w:szCs w:val="24"/>
              <w:lang w:val="id-ID"/>
            </w:rPr>
            <w:fldChar w:fldCharType="end"/>
          </w:r>
        </w:sdtContent>
      </w:sdt>
      <w:r w:rsidRPr="006A0BE8">
        <w:rPr>
          <w:rFonts w:cs="Times New Roman"/>
          <w:i/>
          <w:iCs/>
          <w:szCs w:val="24"/>
          <w:lang w:val="id-ID"/>
        </w:rPr>
        <w:t>.</w:t>
      </w:r>
    </w:p>
    <w:p w14:paraId="4BE3F2A5" w14:textId="77777777" w:rsidR="00242750" w:rsidRDefault="00DC006C" w:rsidP="00242750">
      <w:pPr>
        <w:pStyle w:val="Heading2"/>
        <w:ind w:left="284"/>
      </w:pPr>
      <w:bookmarkStart w:id="144" w:name="_Toc23552320"/>
      <w:ins w:id="145" w:author="nova" w:date="2019-09-02T07:36:00Z">
        <w:r w:rsidRPr="009D75D2">
          <w:t>Light Dependent Resistor (LDR)</w:t>
        </w:r>
      </w:ins>
      <w:bookmarkEnd w:id="144"/>
    </w:p>
    <w:p w14:paraId="38894746" w14:textId="37DA4709" w:rsidR="00DC006C" w:rsidRPr="009D75D2" w:rsidDel="00D129FC" w:rsidRDefault="00DC006C" w:rsidP="009D75D2">
      <w:pPr>
        <w:pStyle w:val="Heading2"/>
        <w:rPr>
          <w:del w:id="146" w:author="nova" w:date="2019-09-02T07:36:00Z"/>
        </w:rPr>
      </w:pPr>
      <w:del w:id="147" w:author="Windows User" w:date="2019-09-13T22:23:00Z">
        <w:r w:rsidRPr="009D75D2" w:rsidDel="002457B9">
          <w:delText>Sensor Cahaya</w:delText>
        </w:r>
      </w:del>
    </w:p>
    <w:p w14:paraId="7089DCF8" w14:textId="60ABAC67" w:rsidR="00F5751B" w:rsidRPr="006A0BE8" w:rsidRDefault="00D129FC" w:rsidP="00F5751B">
      <w:pPr>
        <w:ind w:firstLine="357"/>
        <w:rPr>
          <w:rFonts w:cs="Times New Roman"/>
          <w:szCs w:val="24"/>
          <w:lang w:val="en-ID"/>
        </w:rPr>
      </w:pPr>
      <w:ins w:id="148" w:author="nova" w:date="2019-09-02T07:36:00Z">
        <w:r w:rsidRPr="006A0BE8">
          <w:rPr>
            <w:rFonts w:cs="Times New Roman"/>
            <w:i/>
            <w:iCs/>
            <w:szCs w:val="24"/>
          </w:rPr>
          <w:t>Light Dependent Resistor</w:t>
        </w:r>
        <w:r w:rsidRPr="006A0BE8">
          <w:rPr>
            <w:rFonts w:cs="Times New Roman"/>
            <w:szCs w:val="24"/>
          </w:rPr>
          <w:t xml:space="preserve"> (LDR) meru</w:t>
        </w:r>
        <w:r w:rsidRPr="006A0BE8">
          <w:rPr>
            <w:rFonts w:cs="Times New Roman"/>
            <w:i/>
            <w:iCs/>
            <w:szCs w:val="24"/>
          </w:rPr>
          <w:t xml:space="preserve"> Light Dependent Resistor</w:t>
        </w:r>
        <w:r w:rsidRPr="006A0BE8">
          <w:rPr>
            <w:rFonts w:cs="Times New Roman"/>
            <w:szCs w:val="24"/>
          </w:rPr>
          <w:t xml:space="preserve"> (LDR)akan </w:t>
        </w:r>
      </w:ins>
      <w:r w:rsidR="00F5751B" w:rsidRPr="006A0BE8">
        <w:rPr>
          <w:rFonts w:cs="Times New Roman"/>
          <w:szCs w:val="24"/>
        </w:rPr>
        <w:t xml:space="preserve">Sensor cahaya </w:t>
      </w:r>
      <w:del w:id="149" w:author="nova" w:date="2019-09-02T07:36:00Z">
        <w:r w:rsidR="005B54A3" w:rsidRPr="006A0BE8" w:rsidDel="00D129FC">
          <w:rPr>
            <w:rFonts w:cs="Times New Roman"/>
            <w:szCs w:val="24"/>
          </w:rPr>
          <w:delText xml:space="preserve">merupakan alat </w:delText>
        </w:r>
      </w:del>
      <w:r w:rsidR="005B54A3" w:rsidRPr="006A0BE8">
        <w:rPr>
          <w:rFonts w:cs="Times New Roman"/>
          <w:szCs w:val="24"/>
        </w:rPr>
        <w:t xml:space="preserve">yang digunakan untuk mengukur intensitas cahaya. </w:t>
      </w:r>
      <w:del w:id="150" w:author="nova" w:date="2019-09-02T07:36:00Z">
        <w:r w:rsidR="005B54A3" w:rsidRPr="006A0BE8" w:rsidDel="00D129FC">
          <w:rPr>
            <w:rFonts w:cs="Times New Roman"/>
            <w:szCs w:val="24"/>
          </w:rPr>
          <w:delText xml:space="preserve">Pada penelitian ini menggunakan jenis sensor </w:delText>
        </w:r>
        <w:r w:rsidR="00F5751B" w:rsidRPr="006A0BE8" w:rsidDel="00D129FC">
          <w:rPr>
            <w:rFonts w:cs="Times New Roman"/>
            <w:i/>
            <w:iCs/>
            <w:szCs w:val="24"/>
          </w:rPr>
          <w:delText>Light Dependent Resistor</w:delText>
        </w:r>
        <w:r w:rsidR="00F5751B" w:rsidRPr="006A0BE8" w:rsidDel="00D129FC">
          <w:rPr>
            <w:rFonts w:cs="Times New Roman"/>
            <w:szCs w:val="24"/>
          </w:rPr>
          <w:delText xml:space="preserve"> </w:delText>
        </w:r>
        <w:r w:rsidR="005B54A3" w:rsidRPr="006A0BE8" w:rsidDel="00D129FC">
          <w:rPr>
            <w:rFonts w:cs="Times New Roman"/>
            <w:szCs w:val="24"/>
          </w:rPr>
          <w:delText xml:space="preserve">(LDR). </w:delText>
        </w:r>
      </w:del>
      <w:r w:rsidR="005B54A3" w:rsidRPr="006A0BE8">
        <w:rPr>
          <w:rFonts w:cs="Times New Roman"/>
          <w:szCs w:val="24"/>
        </w:rPr>
        <w:t xml:space="preserve">Sensor LDR </w:t>
      </w:r>
      <w:r w:rsidR="00F5751B" w:rsidRPr="006A0BE8">
        <w:rPr>
          <w:rFonts w:cs="Times New Roman"/>
          <w:szCs w:val="24"/>
        </w:rPr>
        <w:t>merupakan alat</w:t>
      </w:r>
      <w:r w:rsidR="005B54A3" w:rsidRPr="006A0BE8">
        <w:rPr>
          <w:rFonts w:cs="Times New Roman"/>
          <w:szCs w:val="24"/>
        </w:rPr>
        <w:t xml:space="preserve"> yang memiliki variasi nilau resistansi tergantung pada intensitas cahaya yang mengenai nya.</w:t>
      </w:r>
      <w:r w:rsidR="00F5751B" w:rsidRPr="006A0BE8">
        <w:rPr>
          <w:rFonts w:cs="Times New Roman"/>
          <w:szCs w:val="24"/>
        </w:rPr>
        <w:t xml:space="preserve"> semakin besar intensitas cahaya yang diberikan maka akan semakin kecil </w:t>
      </w:r>
      <w:r w:rsidR="005B54A3" w:rsidRPr="006A0BE8">
        <w:rPr>
          <w:rFonts w:cs="Times New Roman"/>
          <w:szCs w:val="24"/>
        </w:rPr>
        <w:t xml:space="preserve">resistansi yang ada pada sensor </w:t>
      </w:r>
      <w:sdt>
        <w:sdtPr>
          <w:rPr>
            <w:rFonts w:cs="Times New Roman"/>
            <w:szCs w:val="24"/>
          </w:rPr>
          <w:id w:val="1990895093"/>
          <w:citation/>
        </w:sdtPr>
        <w:sdtContent>
          <w:r w:rsidR="00982F27" w:rsidRPr="00886455">
            <w:rPr>
              <w:rFonts w:cs="Times New Roman"/>
              <w:szCs w:val="24"/>
              <w:rPrChange w:id="151" w:author="nova" w:date="2019-09-02T07:37:00Z">
                <w:rPr>
                  <w:szCs w:val="24"/>
                </w:rPr>
              </w:rPrChange>
            </w:rPr>
            <w:fldChar w:fldCharType="begin"/>
          </w:r>
          <w:r w:rsidR="00982F27" w:rsidRPr="00886455">
            <w:rPr>
              <w:rFonts w:cs="Times New Roman"/>
              <w:szCs w:val="24"/>
              <w:lang w:val="en-ID"/>
              <w:rPrChange w:id="152" w:author="nova" w:date="2019-09-02T07:37:00Z">
                <w:rPr>
                  <w:szCs w:val="24"/>
                  <w:lang w:val="en-ID"/>
                </w:rPr>
              </w:rPrChange>
            </w:rPr>
            <w:instrText xml:space="preserve"> CITATION Suo18 \l 14345 </w:instrText>
          </w:r>
          <w:r w:rsidR="00982F27" w:rsidRPr="00886455">
            <w:rPr>
              <w:rFonts w:cs="Times New Roman"/>
              <w:szCs w:val="24"/>
              <w:rPrChange w:id="153" w:author="nova" w:date="2019-09-02T07:37:00Z">
                <w:rPr>
                  <w:szCs w:val="24"/>
                </w:rPr>
              </w:rPrChange>
            </w:rPr>
            <w:fldChar w:fldCharType="separate"/>
          </w:r>
          <w:r w:rsidR="00982F27" w:rsidRPr="00886455">
            <w:rPr>
              <w:rFonts w:cs="Times New Roman"/>
              <w:noProof/>
              <w:szCs w:val="24"/>
              <w:lang w:val="en-ID"/>
              <w:rPrChange w:id="154" w:author="nova" w:date="2019-09-02T07:37:00Z">
                <w:rPr>
                  <w:noProof/>
                  <w:szCs w:val="24"/>
                  <w:lang w:val="en-ID"/>
                </w:rPr>
              </w:rPrChange>
            </w:rPr>
            <w:t>(Suoth, Mosey, &amp; Telleng, 2018)</w:t>
          </w:r>
          <w:r w:rsidR="00982F27" w:rsidRPr="00886455">
            <w:rPr>
              <w:rFonts w:cs="Times New Roman"/>
              <w:szCs w:val="24"/>
              <w:rPrChange w:id="155" w:author="nova" w:date="2019-09-02T07:37:00Z">
                <w:rPr>
                  <w:szCs w:val="24"/>
                </w:rPr>
              </w:rPrChange>
            </w:rPr>
            <w:fldChar w:fldCharType="end"/>
          </w:r>
        </w:sdtContent>
      </w:sdt>
      <w:r w:rsidR="005B54A3" w:rsidRPr="00886455">
        <w:rPr>
          <w:rFonts w:cs="Times New Roman"/>
          <w:szCs w:val="24"/>
          <w:rPrChange w:id="156" w:author="nova" w:date="2019-09-02T07:37:00Z">
            <w:rPr>
              <w:szCs w:val="24"/>
            </w:rPr>
          </w:rPrChange>
        </w:rPr>
        <w:t>.</w:t>
      </w:r>
      <w:r w:rsidR="005B54A3" w:rsidRPr="006A0BE8">
        <w:rPr>
          <w:rFonts w:cs="Times New Roman"/>
          <w:szCs w:val="24"/>
        </w:rPr>
        <w:t xml:space="preserve"> </w:t>
      </w:r>
    </w:p>
    <w:p w14:paraId="5352245D" w14:textId="1673D0B4" w:rsidR="00C06B84" w:rsidRPr="006A0BE8" w:rsidRDefault="00240AAC" w:rsidP="00590788">
      <w:pPr>
        <w:pStyle w:val="Heading2"/>
        <w:ind w:left="426"/>
        <w:rPr>
          <w:rFonts w:cs="Times New Roman"/>
          <w:i/>
        </w:rPr>
      </w:pPr>
      <w:bookmarkStart w:id="157" w:name="_Toc23552321"/>
      <w:r w:rsidRPr="006A0BE8">
        <w:rPr>
          <w:rFonts w:cs="Times New Roman"/>
          <w:i/>
        </w:rPr>
        <w:lastRenderedPageBreak/>
        <w:t>Solar</w:t>
      </w:r>
      <w:r w:rsidR="00A96BFC" w:rsidRPr="006A0BE8">
        <w:rPr>
          <w:rFonts w:cs="Times New Roman"/>
          <w:i/>
        </w:rPr>
        <w:t xml:space="preserve"> </w:t>
      </w:r>
      <w:r w:rsidRPr="006A0BE8">
        <w:rPr>
          <w:rFonts w:cs="Times New Roman"/>
          <w:i/>
        </w:rPr>
        <w:t>Tracker</w:t>
      </w:r>
      <w:bookmarkEnd w:id="157"/>
    </w:p>
    <w:p w14:paraId="1149F2FB" w14:textId="3146F829" w:rsidR="00A96BFC" w:rsidRPr="006A0BE8" w:rsidRDefault="00240AAC" w:rsidP="0069091D">
      <w:pPr>
        <w:autoSpaceDE w:val="0"/>
        <w:autoSpaceDN w:val="0"/>
        <w:adjustRightInd w:val="0"/>
        <w:spacing w:after="0"/>
        <w:ind w:firstLine="567"/>
        <w:rPr>
          <w:rFonts w:cs="Times New Roman"/>
          <w:szCs w:val="24"/>
          <w:lang w:val="en-ID"/>
        </w:rPr>
      </w:pPr>
      <w:r w:rsidRPr="006A0BE8">
        <w:rPr>
          <w:rFonts w:cs="Times New Roman"/>
          <w:i/>
          <w:iCs/>
          <w:szCs w:val="24"/>
          <w:lang w:val="id-ID"/>
        </w:rPr>
        <w:t>Solar</w:t>
      </w:r>
      <w:r w:rsidR="00A96BFC" w:rsidRPr="006A0BE8">
        <w:rPr>
          <w:rFonts w:cs="Times New Roman"/>
          <w:i/>
          <w:iCs/>
          <w:szCs w:val="24"/>
          <w:lang w:val="id-ID"/>
        </w:rPr>
        <w:t xml:space="preserve"> </w:t>
      </w:r>
      <w:r w:rsidRPr="006A0BE8">
        <w:rPr>
          <w:rFonts w:cs="Times New Roman"/>
          <w:i/>
          <w:iCs/>
          <w:szCs w:val="24"/>
          <w:lang w:val="id-ID"/>
        </w:rPr>
        <w:t>Tracker</w:t>
      </w:r>
      <w:r w:rsidR="00A96BFC" w:rsidRPr="006A0BE8">
        <w:rPr>
          <w:rFonts w:cs="Times New Roman"/>
          <w:i/>
          <w:iCs/>
          <w:szCs w:val="24"/>
          <w:lang w:val="id-ID"/>
        </w:rPr>
        <w:t xml:space="preserve"> </w:t>
      </w:r>
      <w:r w:rsidR="00A96BFC" w:rsidRPr="006A0BE8">
        <w:rPr>
          <w:rFonts w:cs="Times New Roman"/>
          <w:szCs w:val="24"/>
          <w:lang w:val="id-ID"/>
        </w:rPr>
        <w:t>atau Penjejak Matahari adalah komponen tambahan pada panel surya yang terdiri dari motor dan</w:t>
      </w:r>
      <w:r w:rsidR="00A96BFC" w:rsidRPr="00886455">
        <w:rPr>
          <w:rFonts w:cs="Times New Roman"/>
          <w:i/>
          <w:szCs w:val="24"/>
          <w:lang w:val="id-ID"/>
        </w:rPr>
        <w:t xml:space="preserve"> </w:t>
      </w:r>
      <w:r w:rsidR="00A96BFC" w:rsidRPr="00886455">
        <w:rPr>
          <w:rFonts w:cs="Times New Roman"/>
          <w:i/>
          <w:szCs w:val="24"/>
          <w:lang w:val="id-ID"/>
          <w:rPrChange w:id="158" w:author="nova" w:date="2019-09-02T07:38:00Z">
            <w:rPr>
              <w:rFonts w:cs="Times New Roman"/>
              <w:szCs w:val="24"/>
              <w:lang w:val="id-ID"/>
            </w:rPr>
          </w:rPrChange>
        </w:rPr>
        <w:t>driver</w:t>
      </w:r>
      <w:r w:rsidR="00A96BFC" w:rsidRPr="006A0BE8">
        <w:rPr>
          <w:rFonts w:cs="Times New Roman"/>
          <w:szCs w:val="24"/>
          <w:lang w:val="id-ID"/>
        </w:rPr>
        <w:t xml:space="preserve"> guna menggerakkan panel surya sesuai dengan titik maksimal radiasi matahari atau dengan kata lain menjaga posisi panel surya tetap 90 derajat dengan matahari. Banyak tipe dari Penjejak matahari ini, diantaranya adalah penjejak matahari dengan sensor radiasi dan penjejak matahari berdasarkan waktu</w:t>
      </w:r>
      <w:r w:rsidR="0048787C" w:rsidRPr="006A0BE8">
        <w:rPr>
          <w:rFonts w:cs="Times New Roman"/>
          <w:szCs w:val="24"/>
          <w:lang w:val="en-ID"/>
        </w:rPr>
        <w:t xml:space="preserve"> </w:t>
      </w:r>
      <w:sdt>
        <w:sdtPr>
          <w:rPr>
            <w:rFonts w:cs="Times New Roman"/>
            <w:szCs w:val="24"/>
            <w:lang w:val="id-ID"/>
          </w:rPr>
          <w:id w:val="1732812173"/>
          <w:citation/>
        </w:sdtPr>
        <w:sdtContent>
          <w:r w:rsidR="0048787C" w:rsidRPr="006A0BE8">
            <w:rPr>
              <w:rFonts w:cs="Times New Roman"/>
              <w:szCs w:val="24"/>
              <w:lang w:val="id-ID"/>
            </w:rPr>
            <w:fldChar w:fldCharType="begin"/>
          </w:r>
          <w:r w:rsidR="0048787C" w:rsidRPr="006A0BE8">
            <w:rPr>
              <w:rFonts w:cs="Times New Roman"/>
              <w:szCs w:val="24"/>
              <w:lang w:val="en-ID"/>
            </w:rPr>
            <w:instrText xml:space="preserve">CITATION Muh18 \l 14345 </w:instrText>
          </w:r>
          <w:r w:rsidR="0048787C" w:rsidRPr="006A0BE8">
            <w:rPr>
              <w:rFonts w:cs="Times New Roman"/>
              <w:szCs w:val="24"/>
              <w:lang w:val="id-ID"/>
            </w:rPr>
            <w:fldChar w:fldCharType="separate"/>
          </w:r>
          <w:r w:rsidR="0048787C" w:rsidRPr="006A0BE8">
            <w:rPr>
              <w:rFonts w:cs="Times New Roman"/>
              <w:noProof/>
              <w:szCs w:val="24"/>
              <w:lang w:val="en-ID"/>
            </w:rPr>
            <w:t>(Saputra, 2014)</w:t>
          </w:r>
          <w:r w:rsidR="0048787C" w:rsidRPr="006A0BE8">
            <w:rPr>
              <w:rFonts w:cs="Times New Roman"/>
              <w:szCs w:val="24"/>
              <w:lang w:val="id-ID"/>
            </w:rPr>
            <w:fldChar w:fldCharType="end"/>
          </w:r>
        </w:sdtContent>
      </w:sdt>
      <w:r w:rsidR="00A96BFC" w:rsidRPr="006A0BE8">
        <w:rPr>
          <w:rFonts w:cs="Times New Roman"/>
          <w:szCs w:val="24"/>
          <w:lang w:val="id-ID"/>
        </w:rPr>
        <w:t xml:space="preserve">. </w:t>
      </w:r>
    </w:p>
    <w:p w14:paraId="5CFB4FF0" w14:textId="6E17282B" w:rsidR="00E502D5" w:rsidRPr="006A0BE8" w:rsidRDefault="006C2CB0" w:rsidP="00590788">
      <w:pPr>
        <w:pStyle w:val="Heading2"/>
        <w:ind w:left="284" w:hanging="284"/>
        <w:rPr>
          <w:rFonts w:cs="Times New Roman"/>
          <w:i/>
        </w:rPr>
      </w:pPr>
      <w:commentRangeStart w:id="159"/>
      <w:del w:id="160" w:author="Windows User" w:date="2019-09-14T03:53:00Z">
        <w:r w:rsidRPr="006A0BE8" w:rsidDel="00451BA0">
          <w:rPr>
            <w:rFonts w:cs="Times New Roman"/>
            <w:i/>
          </w:rPr>
          <w:delText>Fuzzy</w:delText>
        </w:r>
      </w:del>
      <w:bookmarkStart w:id="161" w:name="_Toc23552322"/>
      <w:commentRangeEnd w:id="159"/>
      <w:r w:rsidR="00886455" w:rsidRPr="00886455">
        <w:rPr>
          <w:rFonts w:cs="Times New Roman"/>
          <w:i/>
        </w:rPr>
        <w:t>Fuzyy</w:t>
      </w:r>
      <w:r w:rsidR="00D129FC" w:rsidRPr="006A0BE8">
        <w:rPr>
          <w:rStyle w:val="CommentReference"/>
          <w:rFonts w:eastAsiaTheme="minorHAnsi" w:cs="Times New Roman"/>
          <w:b w:val="0"/>
        </w:rPr>
        <w:commentReference w:id="159"/>
      </w:r>
      <w:r w:rsidRPr="006A0BE8">
        <w:rPr>
          <w:rFonts w:cs="Times New Roman"/>
          <w:i/>
        </w:rPr>
        <w:t xml:space="preserve"> </w:t>
      </w:r>
      <w:r w:rsidR="00D87471" w:rsidRPr="006A0BE8">
        <w:rPr>
          <w:rFonts w:cs="Times New Roman"/>
          <w:i/>
        </w:rPr>
        <w:t>Logic Control</w:t>
      </w:r>
      <w:bookmarkEnd w:id="161"/>
    </w:p>
    <w:p w14:paraId="257FDCD4" w14:textId="7DBD1755" w:rsidR="003138CC" w:rsidRPr="006A0BE8" w:rsidRDefault="003138CC" w:rsidP="003138CC">
      <w:pPr>
        <w:ind w:firstLine="567"/>
        <w:rPr>
          <w:rFonts w:cs="Times New Roman"/>
          <w:i/>
          <w:iCs/>
          <w:sz w:val="28"/>
          <w:szCs w:val="24"/>
          <w:lang w:val="id-ID"/>
        </w:rPr>
      </w:pPr>
      <w:r w:rsidRPr="006A0BE8">
        <w:rPr>
          <w:rFonts w:cs="Times New Roman"/>
        </w:rPr>
        <w:t xml:space="preserve">Kendali logika </w:t>
      </w:r>
      <w:del w:id="162" w:author="Windows User" w:date="2019-09-14T03:53:00Z">
        <w:r w:rsidRPr="006A0BE8" w:rsidDel="00451BA0">
          <w:rPr>
            <w:rFonts w:cs="Times New Roman"/>
          </w:rPr>
          <w:delText>fuzzy</w:delText>
        </w:r>
      </w:del>
      <w:r w:rsidR="00886455" w:rsidRPr="00886455">
        <w:rPr>
          <w:rFonts w:cs="Times New Roman"/>
          <w:i/>
        </w:rPr>
        <w:t>Fuzyy</w:t>
      </w:r>
      <w:r w:rsidRPr="006A0BE8">
        <w:rPr>
          <w:rFonts w:cs="Times New Roman"/>
        </w:rPr>
        <w:t xml:space="preserve"> dalam perancangannya. Terdapat tiga tahapan</w:t>
      </w:r>
      <w:ins w:id="163" w:author="Windows User" w:date="2019-09-14T03:58:00Z">
        <w:r w:rsidR="00451BA0" w:rsidRPr="006A0BE8">
          <w:rPr>
            <w:rFonts w:cs="Times New Roman"/>
          </w:rPr>
          <w:t xml:space="preserve"> </w:t>
        </w:r>
      </w:ins>
      <w:del w:id="164" w:author="Windows User" w:date="2019-09-14T03:58:00Z">
        <w:r w:rsidRPr="006A0BE8" w:rsidDel="00451BA0">
          <w:rPr>
            <w:rFonts w:cs="Times New Roman"/>
          </w:rPr>
          <w:delText xml:space="preserve"> dalam FLC, </w:delText>
        </w:r>
      </w:del>
      <w:r w:rsidRPr="006A0BE8">
        <w:rPr>
          <w:rFonts w:cs="Times New Roman"/>
        </w:rPr>
        <w:t xml:space="preserve">yaitu fuzzifikasi, mekanisme inferensi dan defuzzifikasi. Fuzzifikasi merupakan tahap pertama yang mengubah nilai tegas dari suatu variable menjadi nilai </w:t>
      </w:r>
      <w:del w:id="165" w:author="Windows User" w:date="2019-09-14T03:53:00Z">
        <w:r w:rsidRPr="006A0BE8" w:rsidDel="00451BA0">
          <w:rPr>
            <w:rFonts w:cs="Times New Roman"/>
          </w:rPr>
          <w:delText>fuzzy</w:delText>
        </w:r>
      </w:del>
      <w:r w:rsidR="00886455" w:rsidRPr="00886455">
        <w:rPr>
          <w:rFonts w:cs="Times New Roman"/>
          <w:i/>
        </w:rPr>
        <w:t>Fuzyy</w:t>
      </w:r>
      <w:r w:rsidRPr="006A0BE8">
        <w:rPr>
          <w:rFonts w:cs="Times New Roman"/>
        </w:rPr>
        <w:t xml:space="preserve">. Nilai </w:t>
      </w:r>
      <w:del w:id="166" w:author="Windows User" w:date="2019-09-14T03:53:00Z">
        <w:r w:rsidRPr="006A0BE8" w:rsidDel="00451BA0">
          <w:rPr>
            <w:rFonts w:cs="Times New Roman"/>
          </w:rPr>
          <w:delText>fuzzy</w:delText>
        </w:r>
      </w:del>
      <w:r w:rsidR="00886455" w:rsidRPr="00886455">
        <w:rPr>
          <w:rFonts w:cs="Times New Roman"/>
          <w:i/>
        </w:rPr>
        <w:t>Fuzyy</w:t>
      </w:r>
      <w:r w:rsidRPr="006A0BE8">
        <w:rPr>
          <w:rFonts w:cs="Times New Roman"/>
        </w:rPr>
        <w:t xml:space="preserve"> ini selanjutnya digunakan sebagai masukan dari mekanisme inferensi. Pada tahap ini, akan dilakukan pengambilan keputusan dari masukan yang ada berdasarkan basis aturan logika yang dirancang. Terakhir, nilai keluaran dari mekanisme inferensi yang berbentuk </w:t>
      </w:r>
      <w:del w:id="167" w:author="Windows User" w:date="2019-09-14T03:53:00Z">
        <w:r w:rsidRPr="006A0BE8" w:rsidDel="00451BA0">
          <w:rPr>
            <w:rFonts w:cs="Times New Roman"/>
          </w:rPr>
          <w:delText>fuzzy</w:delText>
        </w:r>
      </w:del>
      <w:r w:rsidR="00886455" w:rsidRPr="00886455">
        <w:rPr>
          <w:rFonts w:cs="Times New Roman"/>
          <w:i/>
        </w:rPr>
        <w:t>Fuzyy</w:t>
      </w:r>
      <w:r w:rsidRPr="006A0BE8">
        <w:rPr>
          <w:rFonts w:cs="Times New Roman"/>
        </w:rPr>
        <w:t xml:space="preserve"> selanjutnya diubah kembali kedalam bentuk tegas melalui </w:t>
      </w:r>
      <w:r w:rsidRPr="00DC006C">
        <w:rPr>
          <w:rFonts w:cs="Times New Roman"/>
        </w:rPr>
        <w:t xml:space="preserve">proses </w:t>
      </w:r>
      <w:r w:rsidRPr="00DC006C">
        <w:rPr>
          <w:rFonts w:cs="Times New Roman"/>
          <w:i/>
          <w:rPrChange w:id="168" w:author="nova" w:date="2019-09-02T07:38:00Z">
            <w:rPr>
              <w:rFonts w:cs="Times New Roman"/>
            </w:rPr>
          </w:rPrChange>
        </w:rPr>
        <w:t xml:space="preserve">defuzzifikasi </w:t>
      </w:r>
      <w:sdt>
        <w:sdtPr>
          <w:rPr>
            <w:rFonts w:cs="Times New Roman"/>
          </w:rPr>
          <w:id w:val="1777365538"/>
          <w:citation/>
        </w:sdtPr>
        <w:sdtContent>
          <w:r w:rsidRPr="00DC006C">
            <w:rPr>
              <w:rFonts w:cs="Times New Roman"/>
              <w:rPrChange w:id="169" w:author="nova" w:date="2019-09-02T07:38:00Z">
                <w:rPr>
                  <w:rFonts w:cs="Times New Roman"/>
                </w:rPr>
              </w:rPrChange>
            </w:rPr>
            <w:fldChar w:fldCharType="begin"/>
          </w:r>
          <w:r w:rsidRPr="00DC006C">
            <w:rPr>
              <w:rFonts w:cs="Times New Roman"/>
              <w:lang w:val="en-ID"/>
            </w:rPr>
            <w:instrText xml:space="preserve"> CITATION Wah17 \l 14345 </w:instrText>
          </w:r>
          <w:r w:rsidRPr="00DC006C">
            <w:rPr>
              <w:rFonts w:cs="Times New Roman"/>
              <w:rPrChange w:id="170" w:author="nova" w:date="2019-09-02T07:38:00Z">
                <w:rPr>
                  <w:rFonts w:cs="Times New Roman"/>
                </w:rPr>
              </w:rPrChange>
            </w:rPr>
            <w:fldChar w:fldCharType="separate"/>
          </w:r>
          <w:r w:rsidRPr="00DC006C">
            <w:rPr>
              <w:rFonts w:cs="Times New Roman"/>
              <w:noProof/>
              <w:lang w:val="en-ID"/>
            </w:rPr>
            <w:t>(Wahab, Sumardiono, &amp; Tahtawi, 2017)</w:t>
          </w:r>
          <w:r w:rsidRPr="00DC006C">
            <w:rPr>
              <w:rFonts w:cs="Times New Roman"/>
              <w:rPrChange w:id="171" w:author="nova" w:date="2019-09-02T07:38:00Z">
                <w:rPr>
                  <w:rFonts w:cs="Times New Roman"/>
                </w:rPr>
              </w:rPrChange>
            </w:rPr>
            <w:fldChar w:fldCharType="end"/>
          </w:r>
        </w:sdtContent>
      </w:sdt>
      <w:r w:rsidRPr="00DC006C">
        <w:rPr>
          <w:rFonts w:cs="Times New Roman"/>
        </w:rPr>
        <w:t>.</w:t>
      </w:r>
    </w:p>
    <w:p w14:paraId="3898D984" w14:textId="41CA10B9" w:rsidR="00E173B8" w:rsidRPr="006A0BE8" w:rsidRDefault="00E173B8" w:rsidP="0069091D">
      <w:pPr>
        <w:ind w:firstLine="567"/>
        <w:rPr>
          <w:rFonts w:cs="Times New Roman"/>
          <w:iCs/>
          <w:szCs w:val="24"/>
          <w:lang w:val="id-ID"/>
        </w:rPr>
      </w:pPr>
      <w:r w:rsidRPr="006A0BE8">
        <w:rPr>
          <w:rFonts w:cs="Times New Roman"/>
          <w:iCs/>
          <w:szCs w:val="24"/>
          <w:lang w:val="id-ID"/>
        </w:rPr>
        <w:t xml:space="preserve">Perhitungan </w:t>
      </w:r>
      <w:del w:id="172" w:author="Windows User" w:date="2019-09-14T03:53:00Z">
        <w:r w:rsidRPr="006A0BE8" w:rsidDel="00451BA0">
          <w:rPr>
            <w:rFonts w:cs="Times New Roman"/>
            <w:iCs/>
            <w:szCs w:val="24"/>
            <w:lang w:val="id-ID"/>
          </w:rPr>
          <w:delText>fuzz</w:delText>
        </w:r>
        <w:r w:rsidR="00E374E2" w:rsidRPr="006A0BE8" w:rsidDel="00451BA0">
          <w:rPr>
            <w:rFonts w:cs="Times New Roman"/>
            <w:iCs/>
            <w:szCs w:val="24"/>
            <w:lang w:val="id-ID"/>
          </w:rPr>
          <w:delText>y</w:delText>
        </w:r>
      </w:del>
      <w:r w:rsidR="00886455" w:rsidRPr="00886455">
        <w:rPr>
          <w:rFonts w:cs="Times New Roman"/>
          <w:i/>
          <w:iCs/>
          <w:szCs w:val="24"/>
          <w:lang w:val="id-ID"/>
        </w:rPr>
        <w:t>Fuzyy</w:t>
      </w:r>
      <w:r w:rsidRPr="006A0BE8">
        <w:rPr>
          <w:rFonts w:cs="Times New Roman"/>
          <w:iCs/>
          <w:szCs w:val="24"/>
          <w:lang w:val="id-ID"/>
        </w:rPr>
        <w:t xml:space="preserve"> terbagi menjadi beberapa langkah yang pertama yaitu tahap fuzz</w:t>
      </w:r>
      <w:r w:rsidR="00F424CD" w:rsidRPr="006A0BE8">
        <w:rPr>
          <w:rFonts w:cs="Times New Roman"/>
          <w:iCs/>
          <w:szCs w:val="24"/>
          <w:lang w:val="id-ID"/>
        </w:rPr>
        <w:t>i</w:t>
      </w:r>
      <w:r w:rsidRPr="006A0BE8">
        <w:rPr>
          <w:rFonts w:cs="Times New Roman"/>
          <w:iCs/>
          <w:szCs w:val="24"/>
          <w:lang w:val="id-ID"/>
        </w:rPr>
        <w:t xml:space="preserve">fikasi, </w:t>
      </w:r>
      <w:r w:rsidRPr="006A0BE8">
        <w:rPr>
          <w:rFonts w:cs="Times New Roman"/>
          <w:i/>
          <w:iCs/>
          <w:szCs w:val="24"/>
          <w:lang w:val="id-ID"/>
        </w:rPr>
        <w:t>control rule base</w:t>
      </w:r>
      <w:r w:rsidRPr="006A0BE8">
        <w:rPr>
          <w:rFonts w:cs="Times New Roman"/>
          <w:iCs/>
          <w:szCs w:val="24"/>
          <w:lang w:val="id-ID"/>
        </w:rPr>
        <w:t xml:space="preserve"> dan defuzz</w:t>
      </w:r>
      <w:r w:rsidR="00F424CD" w:rsidRPr="006A0BE8">
        <w:rPr>
          <w:rFonts w:cs="Times New Roman"/>
          <w:iCs/>
          <w:szCs w:val="24"/>
          <w:lang w:val="id-ID"/>
        </w:rPr>
        <w:t>i</w:t>
      </w:r>
      <w:r w:rsidRPr="006A0BE8">
        <w:rPr>
          <w:rFonts w:cs="Times New Roman"/>
          <w:iCs/>
          <w:szCs w:val="24"/>
          <w:lang w:val="id-ID"/>
        </w:rPr>
        <w:t>fikasi</w:t>
      </w:r>
    </w:p>
    <w:p w14:paraId="5ADD627C" w14:textId="0ED73105" w:rsidR="00E173B8" w:rsidRPr="00DC006C" w:rsidRDefault="00F424CD" w:rsidP="003D32D4">
      <w:pPr>
        <w:pStyle w:val="Heading3"/>
        <w:rPr>
          <w:rFonts w:cs="Times New Roman"/>
          <w:i/>
          <w:rPrChange w:id="173" w:author="nova" w:date="2019-09-02T07:39:00Z">
            <w:rPr>
              <w:i/>
            </w:rPr>
          </w:rPrChange>
        </w:rPr>
      </w:pPr>
      <w:bookmarkStart w:id="174" w:name="_Toc23552323"/>
      <w:r w:rsidRPr="00DC006C">
        <w:rPr>
          <w:rFonts w:cs="Times New Roman"/>
          <w:i/>
          <w:rPrChange w:id="175" w:author="nova" w:date="2019-09-02T07:39:00Z">
            <w:rPr>
              <w:i/>
            </w:rPr>
          </w:rPrChange>
        </w:rPr>
        <w:t>Fuzzifikasi</w:t>
      </w:r>
      <w:bookmarkEnd w:id="174"/>
      <w:r w:rsidR="00E173B8" w:rsidRPr="00DC006C">
        <w:rPr>
          <w:rFonts w:cs="Times New Roman"/>
          <w:i/>
          <w:rPrChange w:id="176" w:author="nova" w:date="2019-09-02T07:39:00Z">
            <w:rPr>
              <w:i/>
            </w:rPr>
          </w:rPrChange>
        </w:rPr>
        <w:t xml:space="preserve"> </w:t>
      </w:r>
    </w:p>
    <w:p w14:paraId="7A181E76" w14:textId="53D98440" w:rsidR="00F424CD" w:rsidRPr="006A0BE8" w:rsidRDefault="00F424CD" w:rsidP="00A10812">
      <w:pPr>
        <w:spacing w:after="0"/>
        <w:ind w:firstLine="567"/>
        <w:rPr>
          <w:rFonts w:eastAsia="Times New Roman" w:cs="Times New Roman"/>
          <w:szCs w:val="24"/>
          <w:lang w:val="id-ID" w:eastAsia="id-ID"/>
        </w:rPr>
      </w:pPr>
      <w:r w:rsidRPr="006A0BE8">
        <w:rPr>
          <w:rFonts w:eastAsia="Times New Roman" w:cs="Times New Roman"/>
          <w:szCs w:val="24"/>
          <w:lang w:val="id-ID" w:eastAsia="id-ID"/>
        </w:rPr>
        <w:t>Prosedur fuzzifikasi merupakan proses yang berfungsi mengubah variabel numerik menjadi variabel linguistik</w:t>
      </w:r>
      <w:r w:rsidR="00FD4277" w:rsidRPr="006A0BE8">
        <w:rPr>
          <w:rFonts w:eastAsia="Times New Roman" w:cs="Times New Roman"/>
          <w:szCs w:val="24"/>
          <w:lang w:val="en-ID" w:eastAsia="id-ID"/>
        </w:rPr>
        <w:t xml:space="preserve"> </w:t>
      </w:r>
      <w:r w:rsidRPr="006A0BE8">
        <w:rPr>
          <w:rFonts w:eastAsia="Times New Roman" w:cs="Times New Roman"/>
          <w:szCs w:val="24"/>
          <w:lang w:val="id-ID" w:eastAsia="id-ID"/>
        </w:rPr>
        <w:t xml:space="preserve">(variabel </w:t>
      </w:r>
      <w:del w:id="177" w:author="Windows User" w:date="2019-09-14T03:53:00Z">
        <w:r w:rsidRPr="006A0BE8" w:rsidDel="00451BA0">
          <w:rPr>
            <w:rFonts w:eastAsia="Times New Roman" w:cs="Times New Roman"/>
            <w:i/>
            <w:szCs w:val="24"/>
            <w:lang w:val="id-ID" w:eastAsia="id-ID"/>
            <w:rPrChange w:id="178" w:author="Windows User" w:date="2019-09-14T04:14:00Z">
              <w:rPr>
                <w:rFonts w:eastAsia="Times New Roman" w:cs="Times New Roman"/>
                <w:szCs w:val="24"/>
                <w:lang w:val="id-ID" w:eastAsia="id-ID"/>
              </w:rPr>
            </w:rPrChange>
          </w:rPr>
          <w:delText>fuzzy</w:delText>
        </w:r>
      </w:del>
      <w:r w:rsidR="00886455" w:rsidRPr="00886455">
        <w:rPr>
          <w:rFonts w:eastAsia="Times New Roman" w:cs="Times New Roman"/>
          <w:i/>
          <w:szCs w:val="24"/>
          <w:lang w:val="id-ID" w:eastAsia="id-ID"/>
        </w:rPr>
        <w:t>Fuzyy</w:t>
      </w:r>
      <w:r w:rsidRPr="006A0BE8">
        <w:rPr>
          <w:rFonts w:eastAsia="Times New Roman" w:cs="Times New Roman"/>
          <w:szCs w:val="24"/>
          <w:lang w:val="id-ID" w:eastAsia="id-ID"/>
        </w:rPr>
        <w:t xml:space="preserve">). </w:t>
      </w:r>
      <w:ins w:id="179" w:author="Windows User" w:date="2019-09-14T04:14:00Z">
        <w:r w:rsidR="0020220B" w:rsidRPr="006A0BE8">
          <w:rPr>
            <w:rFonts w:eastAsia="Times New Roman" w:cs="Times New Roman"/>
            <w:szCs w:val="24"/>
            <w:lang w:val="en-ID" w:eastAsia="id-ID"/>
          </w:rPr>
          <w:t>Langkah pertama yang harus dilakukan adalah mencari nilai error yaitu nilai yang didapat dari selisih pembacaan sensor</w:t>
        </w:r>
      </w:ins>
      <w:ins w:id="180" w:author="Windows User" w:date="2019-09-14T04:15:00Z">
        <w:r w:rsidR="0020220B" w:rsidRPr="006A0BE8">
          <w:rPr>
            <w:rFonts w:eastAsia="Times New Roman" w:cs="Times New Roman"/>
            <w:szCs w:val="24"/>
            <w:lang w:val="en-ID" w:eastAsia="id-ID"/>
          </w:rPr>
          <w:t>. Selanjutnya dibutuhkan nilai delta error yaitu selisih nilai error saat ini dengan error sebelumnya</w:t>
        </w:r>
      </w:ins>
      <w:ins w:id="181" w:author="Windows User" w:date="2019-09-14T04:14:00Z">
        <w:r w:rsidR="0020220B" w:rsidRPr="006A0BE8">
          <w:rPr>
            <w:rFonts w:eastAsia="Times New Roman" w:cs="Times New Roman"/>
            <w:szCs w:val="24"/>
            <w:lang w:val="en-ID" w:eastAsia="id-ID"/>
          </w:rPr>
          <w:t>.</w:t>
        </w:r>
      </w:ins>
      <w:r w:rsidRPr="006A0BE8">
        <w:rPr>
          <w:rFonts w:eastAsia="Times New Roman" w:cs="Times New Roman"/>
          <w:szCs w:val="24"/>
          <w:lang w:val="id-ID" w:eastAsia="id-ID"/>
        </w:rPr>
        <w:t>Nilai error dan delta error yang dikuantisasi sebelumnya d</w:t>
      </w:r>
      <w:r w:rsidR="00FD4277" w:rsidRPr="006A0BE8">
        <w:rPr>
          <w:rFonts w:eastAsia="Times New Roman" w:cs="Times New Roman"/>
          <w:szCs w:val="24"/>
          <w:lang w:val="id-ID" w:eastAsia="id-ID"/>
        </w:rPr>
        <w:t>iolah oleh kontroler logika</w:t>
      </w:r>
      <w:r w:rsidR="00FD4277" w:rsidRPr="006A0BE8">
        <w:rPr>
          <w:rFonts w:eastAsia="Times New Roman" w:cs="Times New Roman"/>
          <w:i/>
          <w:szCs w:val="24"/>
          <w:lang w:val="id-ID" w:eastAsia="id-ID"/>
          <w:rPrChange w:id="182" w:author="Windows User" w:date="2019-09-14T04:13:00Z">
            <w:rPr>
              <w:rFonts w:eastAsia="Times New Roman" w:cs="Times New Roman"/>
              <w:szCs w:val="24"/>
              <w:lang w:val="id-ID" w:eastAsia="id-ID"/>
            </w:rPr>
          </w:rPrChange>
        </w:rPr>
        <w:t xml:space="preserve"> </w:t>
      </w:r>
      <w:del w:id="183" w:author="Windows User" w:date="2019-09-14T03:53:00Z">
        <w:r w:rsidR="00FD4277" w:rsidRPr="006A0BE8" w:rsidDel="00451BA0">
          <w:rPr>
            <w:rFonts w:eastAsia="Times New Roman" w:cs="Times New Roman"/>
            <w:i/>
            <w:szCs w:val="24"/>
            <w:lang w:val="id-ID" w:eastAsia="id-ID"/>
            <w:rPrChange w:id="184" w:author="Windows User" w:date="2019-09-14T04:13:00Z">
              <w:rPr>
                <w:rFonts w:eastAsia="Times New Roman" w:cs="Times New Roman"/>
                <w:szCs w:val="24"/>
                <w:lang w:val="id-ID" w:eastAsia="id-ID"/>
              </w:rPr>
            </w:rPrChange>
          </w:rPr>
          <w:delText>fuzzy</w:delText>
        </w:r>
      </w:del>
      <w:r w:rsidR="00886455" w:rsidRPr="00886455">
        <w:rPr>
          <w:rFonts w:eastAsia="Times New Roman" w:cs="Times New Roman"/>
          <w:i/>
          <w:szCs w:val="24"/>
          <w:lang w:val="id-ID" w:eastAsia="id-ID"/>
        </w:rPr>
        <w:t>Fuzyy</w:t>
      </w:r>
      <w:r w:rsidRPr="006A0BE8">
        <w:rPr>
          <w:rFonts w:eastAsia="Times New Roman" w:cs="Times New Roman"/>
          <w:szCs w:val="24"/>
          <w:lang w:val="id-ID" w:eastAsia="id-ID"/>
        </w:rPr>
        <w:t xml:space="preserve">, kemudian diubah terlebih dahulu ke dalam variabel </w:t>
      </w:r>
      <w:del w:id="185" w:author="Windows User" w:date="2019-09-14T03:53:00Z">
        <w:r w:rsidRPr="006A0BE8" w:rsidDel="00451BA0">
          <w:rPr>
            <w:rFonts w:eastAsia="Times New Roman" w:cs="Times New Roman"/>
            <w:i/>
            <w:szCs w:val="24"/>
            <w:lang w:val="id-ID" w:eastAsia="id-ID"/>
            <w:rPrChange w:id="186" w:author="Windows User" w:date="2019-09-14T04:13:00Z">
              <w:rPr>
                <w:rFonts w:eastAsia="Times New Roman" w:cs="Times New Roman"/>
                <w:szCs w:val="24"/>
                <w:lang w:val="id-ID" w:eastAsia="id-ID"/>
              </w:rPr>
            </w:rPrChange>
          </w:rPr>
          <w:delText>fuzzy</w:delText>
        </w:r>
      </w:del>
      <w:r w:rsidR="00886455" w:rsidRPr="00886455">
        <w:rPr>
          <w:rFonts w:eastAsia="Times New Roman" w:cs="Times New Roman"/>
          <w:i/>
          <w:szCs w:val="24"/>
          <w:lang w:val="id-ID" w:eastAsia="id-ID"/>
        </w:rPr>
        <w:t>Fuzyy</w:t>
      </w:r>
      <w:r w:rsidRPr="006A0BE8">
        <w:rPr>
          <w:rFonts w:eastAsia="Times New Roman" w:cs="Times New Roman"/>
          <w:szCs w:val="24"/>
          <w:lang w:val="id-ID" w:eastAsia="id-ID"/>
        </w:rPr>
        <w:t xml:space="preserve">. Melalui fungsi keanggotaan yang telah disusun, maka dari nilai error dan delta error kuantisasi akan didapatkan derajat keanggotaan bagi masing-masing nilai error dan delta error. </w:t>
      </w:r>
    </w:p>
    <w:p w14:paraId="0A5598E5" w14:textId="4682C87F" w:rsidR="00F424CD" w:rsidRPr="00886455" w:rsidRDefault="00F424CD" w:rsidP="003D32D4">
      <w:pPr>
        <w:pStyle w:val="Heading3"/>
        <w:rPr>
          <w:rFonts w:eastAsia="Times New Roman" w:cs="Times New Roman"/>
          <w:i/>
          <w:lang w:val="id-ID" w:eastAsia="id-ID"/>
          <w:rPrChange w:id="187" w:author="nova" w:date="2019-09-02T07:39:00Z">
            <w:rPr>
              <w:rFonts w:eastAsia="Times New Roman"/>
              <w:i/>
              <w:lang w:val="id-ID" w:eastAsia="id-ID"/>
            </w:rPr>
          </w:rPrChange>
        </w:rPr>
      </w:pPr>
      <w:bookmarkStart w:id="188" w:name="_Toc23552324"/>
      <w:r w:rsidRPr="00886455">
        <w:rPr>
          <w:rFonts w:eastAsia="Times New Roman" w:cs="Times New Roman"/>
          <w:i/>
          <w:lang w:val="id-ID" w:eastAsia="id-ID"/>
          <w:rPrChange w:id="189" w:author="nova" w:date="2019-09-02T07:39:00Z">
            <w:rPr>
              <w:rFonts w:eastAsia="Times New Roman"/>
              <w:i/>
              <w:lang w:val="id-ID" w:eastAsia="id-ID"/>
            </w:rPr>
          </w:rPrChange>
        </w:rPr>
        <w:t>Control Rule Base</w:t>
      </w:r>
      <w:bookmarkEnd w:id="188"/>
      <w:r w:rsidR="003138CC" w:rsidRPr="00886455">
        <w:rPr>
          <w:rFonts w:eastAsia="Times New Roman" w:cs="Times New Roman"/>
          <w:i/>
          <w:lang w:val="en-ID" w:eastAsia="id-ID"/>
          <w:rPrChange w:id="190" w:author="nova" w:date="2019-09-02T07:39:00Z">
            <w:rPr>
              <w:rFonts w:eastAsia="Times New Roman"/>
              <w:i/>
              <w:lang w:val="en-ID" w:eastAsia="id-ID"/>
            </w:rPr>
          </w:rPrChange>
        </w:rPr>
        <w:t xml:space="preserve"> </w:t>
      </w:r>
    </w:p>
    <w:p w14:paraId="10D73EC5" w14:textId="15D97D9A" w:rsidR="00E173B8" w:rsidRPr="006A0BE8" w:rsidRDefault="00F424CD" w:rsidP="00A10812">
      <w:pPr>
        <w:ind w:firstLine="567"/>
        <w:rPr>
          <w:rFonts w:eastAsia="Times New Roman" w:cs="Times New Roman"/>
          <w:szCs w:val="24"/>
          <w:lang w:val="id-ID" w:eastAsia="id-ID"/>
        </w:rPr>
      </w:pPr>
      <w:r w:rsidRPr="006A0BE8">
        <w:rPr>
          <w:rFonts w:eastAsia="Times New Roman" w:cs="Times New Roman"/>
          <w:szCs w:val="24"/>
          <w:lang w:val="id-ID" w:eastAsia="id-ID"/>
        </w:rPr>
        <w:t xml:space="preserve">Pengetahuan </w:t>
      </w:r>
      <w:del w:id="191" w:author="Windows User" w:date="2019-09-14T03:53:00Z">
        <w:r w:rsidRPr="006A0BE8" w:rsidDel="00451BA0">
          <w:rPr>
            <w:rFonts w:eastAsia="Times New Roman" w:cs="Times New Roman"/>
            <w:szCs w:val="24"/>
            <w:lang w:val="id-ID" w:eastAsia="id-ID"/>
          </w:rPr>
          <w:delText>fuzzy</w:delText>
        </w:r>
      </w:del>
      <w:r w:rsidR="00886455" w:rsidRPr="00886455">
        <w:rPr>
          <w:rFonts w:eastAsia="Times New Roman" w:cs="Times New Roman"/>
          <w:i/>
          <w:szCs w:val="24"/>
          <w:lang w:val="id-ID" w:eastAsia="id-ID"/>
        </w:rPr>
        <w:t>Fuzyy</w:t>
      </w:r>
      <w:r w:rsidRPr="006A0BE8">
        <w:rPr>
          <w:rFonts w:eastAsia="Times New Roman" w:cs="Times New Roman"/>
          <w:szCs w:val="24"/>
          <w:lang w:val="id-ID" w:eastAsia="id-ID"/>
        </w:rPr>
        <w:t xml:space="preserve"> terdiri dari beberapa aturan </w:t>
      </w:r>
      <w:del w:id="192" w:author="Windows User" w:date="2019-09-14T03:53:00Z">
        <w:r w:rsidRPr="006A0BE8" w:rsidDel="00451BA0">
          <w:rPr>
            <w:rFonts w:eastAsia="Times New Roman" w:cs="Times New Roman"/>
            <w:szCs w:val="24"/>
            <w:lang w:val="id-ID" w:eastAsia="id-ID"/>
          </w:rPr>
          <w:delText>fuzzy</w:delText>
        </w:r>
      </w:del>
      <w:r w:rsidR="00886455" w:rsidRPr="00886455">
        <w:rPr>
          <w:rFonts w:eastAsia="Times New Roman" w:cs="Times New Roman"/>
          <w:i/>
          <w:szCs w:val="24"/>
          <w:lang w:val="id-ID" w:eastAsia="id-ID"/>
        </w:rPr>
        <w:t>Fuzyy</w:t>
      </w:r>
      <w:r w:rsidRPr="006A0BE8">
        <w:rPr>
          <w:rFonts w:eastAsia="Times New Roman" w:cs="Times New Roman"/>
          <w:szCs w:val="24"/>
          <w:lang w:val="id-ID" w:eastAsia="id-ID"/>
        </w:rPr>
        <w:t xml:space="preserve"> yang dikelompokkan kedalam suatu basis aturan</w:t>
      </w:r>
      <w:r w:rsidR="00961AD9" w:rsidRPr="006A0BE8">
        <w:rPr>
          <w:rFonts w:eastAsia="Times New Roman" w:cs="Times New Roman"/>
          <w:szCs w:val="24"/>
          <w:lang w:val="id-ID" w:eastAsia="id-ID"/>
        </w:rPr>
        <w:t xml:space="preserve">. </w:t>
      </w:r>
      <w:r w:rsidRPr="006A0BE8">
        <w:rPr>
          <w:rFonts w:eastAsia="Times New Roman" w:cs="Times New Roman"/>
          <w:i/>
          <w:szCs w:val="24"/>
          <w:lang w:val="id-ID" w:eastAsia="id-ID"/>
        </w:rPr>
        <w:t>Rule</w:t>
      </w:r>
      <w:r w:rsidR="00961AD9" w:rsidRPr="006A0BE8">
        <w:rPr>
          <w:rFonts w:eastAsia="Times New Roman" w:cs="Times New Roman"/>
          <w:i/>
          <w:szCs w:val="24"/>
          <w:lang w:val="id-ID" w:eastAsia="id-ID"/>
        </w:rPr>
        <w:t xml:space="preserve"> </w:t>
      </w:r>
      <w:r w:rsidRPr="006A0BE8">
        <w:rPr>
          <w:rFonts w:eastAsia="Times New Roman" w:cs="Times New Roman"/>
          <w:i/>
          <w:szCs w:val="24"/>
          <w:lang w:val="id-ID" w:eastAsia="id-ID"/>
        </w:rPr>
        <w:t>base</w:t>
      </w:r>
      <w:r w:rsidR="00961AD9" w:rsidRPr="006A0BE8">
        <w:rPr>
          <w:rFonts w:eastAsia="Times New Roman" w:cs="Times New Roman"/>
          <w:i/>
          <w:szCs w:val="24"/>
          <w:lang w:val="id-ID" w:eastAsia="id-ID"/>
        </w:rPr>
        <w:t xml:space="preserve"> </w:t>
      </w:r>
      <w:r w:rsidRPr="006A0BE8">
        <w:rPr>
          <w:rFonts w:eastAsia="Times New Roman" w:cs="Times New Roman"/>
          <w:szCs w:val="24"/>
          <w:lang w:val="id-ID" w:eastAsia="id-ID"/>
        </w:rPr>
        <w:t xml:space="preserve">merupakan dasar dari pengambilan </w:t>
      </w:r>
      <w:r w:rsidRPr="006A0BE8">
        <w:rPr>
          <w:rFonts w:eastAsia="Times New Roman" w:cs="Times New Roman"/>
          <w:szCs w:val="24"/>
          <w:lang w:val="id-ID" w:eastAsia="id-ID"/>
        </w:rPr>
        <w:lastRenderedPageBreak/>
        <w:t xml:space="preserve">keputusan atau </w:t>
      </w:r>
      <w:r w:rsidRPr="006A0BE8">
        <w:rPr>
          <w:rFonts w:eastAsia="Times New Roman" w:cs="Times New Roman"/>
          <w:i/>
          <w:szCs w:val="24"/>
          <w:lang w:val="id-ID" w:eastAsia="id-ID"/>
        </w:rPr>
        <w:t>inference  process</w:t>
      </w:r>
      <w:r w:rsidRPr="006A0BE8">
        <w:rPr>
          <w:rFonts w:eastAsia="Times New Roman" w:cs="Times New Roman"/>
          <w:szCs w:val="24"/>
          <w:lang w:val="id-ID" w:eastAsia="id-ID"/>
        </w:rPr>
        <w:t xml:space="preserve">, untuk mendapatkan aksi keluaran sinyal kontrol dari suatu kondisi masukan yaitu error dan delta error, dengan berdasarkan rule-rule yang telah ditetapkan. Proses inferensi menghasilkan sinyal keluaran yang masih dalam bentuk bilangan </w:t>
      </w:r>
      <w:del w:id="193" w:author="Windows User" w:date="2019-09-14T03:53:00Z">
        <w:r w:rsidRPr="006A0BE8" w:rsidDel="00451BA0">
          <w:rPr>
            <w:rFonts w:eastAsia="Times New Roman" w:cs="Times New Roman"/>
            <w:szCs w:val="24"/>
            <w:lang w:val="id-ID" w:eastAsia="id-ID"/>
          </w:rPr>
          <w:delText>fuzzy</w:delText>
        </w:r>
      </w:del>
      <w:r w:rsidR="00886455" w:rsidRPr="00886455">
        <w:rPr>
          <w:rFonts w:eastAsia="Times New Roman" w:cs="Times New Roman"/>
          <w:i/>
          <w:szCs w:val="24"/>
          <w:lang w:val="id-ID" w:eastAsia="id-ID"/>
        </w:rPr>
        <w:t>Fuzyy</w:t>
      </w:r>
      <w:r w:rsidRPr="006A0BE8">
        <w:rPr>
          <w:rFonts w:eastAsia="Times New Roman" w:cs="Times New Roman"/>
          <w:szCs w:val="24"/>
          <w:lang w:val="id-ID" w:eastAsia="id-ID"/>
        </w:rPr>
        <w:t xml:space="preserve">, yaitu derajat keanggotaan dari sinyal kontrol. </w:t>
      </w:r>
    </w:p>
    <w:p w14:paraId="2C8FBA2C" w14:textId="67CA8E6D" w:rsidR="00563AB7" w:rsidRPr="006A0BE8" w:rsidRDefault="00563AB7" w:rsidP="003D32D4">
      <w:pPr>
        <w:pStyle w:val="Heading3"/>
        <w:rPr>
          <w:rFonts w:cs="Times New Roman"/>
          <w:i/>
        </w:rPr>
      </w:pPr>
      <w:bookmarkStart w:id="194" w:name="_Toc23552325"/>
      <w:r w:rsidRPr="006A0BE8">
        <w:rPr>
          <w:rFonts w:cs="Times New Roman"/>
          <w:i/>
        </w:rPr>
        <w:t>Defuzzifikasi</w:t>
      </w:r>
      <w:bookmarkEnd w:id="194"/>
    </w:p>
    <w:p w14:paraId="20E60314" w14:textId="44955B2E" w:rsidR="00563AB7" w:rsidRPr="006A0BE8" w:rsidRDefault="00563AB7" w:rsidP="00A10812">
      <w:pPr>
        <w:ind w:firstLine="709"/>
        <w:rPr>
          <w:rStyle w:val="a"/>
          <w:rFonts w:cs="Times New Roman"/>
          <w:szCs w:val="24"/>
          <w:lang w:val="en-ID"/>
        </w:rPr>
      </w:pPr>
      <w:r w:rsidRPr="006A0BE8">
        <w:rPr>
          <w:rStyle w:val="a"/>
          <w:rFonts w:cs="Times New Roman"/>
          <w:szCs w:val="24"/>
        </w:rPr>
        <w:t xml:space="preserve">Defuzzifikasi merupakan kebalikan dari proses transformasi sebuah himpunan </w:t>
      </w:r>
      <w:del w:id="195" w:author="Windows User" w:date="2019-09-14T03:53:00Z">
        <w:r w:rsidRPr="006A0BE8" w:rsidDel="00451BA0">
          <w:rPr>
            <w:rStyle w:val="a"/>
            <w:rFonts w:cs="Times New Roman"/>
            <w:szCs w:val="24"/>
          </w:rPr>
          <w:delText>fuzzy</w:delText>
        </w:r>
      </w:del>
      <w:r w:rsidR="00886455" w:rsidRPr="00886455">
        <w:rPr>
          <w:rStyle w:val="a"/>
          <w:rFonts w:cs="Times New Roman"/>
          <w:i/>
          <w:szCs w:val="24"/>
        </w:rPr>
        <w:t>Fuzyy</w:t>
      </w:r>
      <w:r w:rsidRPr="006A0BE8">
        <w:rPr>
          <w:rStyle w:val="a"/>
          <w:rFonts w:cs="Times New Roman"/>
          <w:szCs w:val="24"/>
        </w:rPr>
        <w:t xml:space="preserve"> kedalam himpunan tegas. Metode defuzzifikasi yang umum digunakan ada 2 macam yaitu </w:t>
      </w:r>
      <w:r w:rsidR="004D1A29" w:rsidRPr="006A0BE8">
        <w:rPr>
          <w:rStyle w:val="a"/>
          <w:rFonts w:cs="Times New Roman"/>
          <w:szCs w:val="24"/>
          <w:lang w:val="id-ID"/>
        </w:rPr>
        <w:t xml:space="preserve">metode defuzzifikasi versi sugeno dan mamdani. Metode yang cocok pada penelitian ini menggunakan metode mamdani </w:t>
      </w:r>
      <w:r w:rsidR="004D1A29" w:rsidRPr="006A0BE8">
        <w:rPr>
          <w:rStyle w:val="a"/>
          <w:rFonts w:cs="Times New Roman"/>
          <w:i/>
          <w:szCs w:val="24"/>
          <w:lang w:val="id-ID"/>
        </w:rPr>
        <w:t xml:space="preserve">the center of gravity method. </w:t>
      </w:r>
      <w:r w:rsidR="004D1A29" w:rsidRPr="006A0BE8">
        <w:rPr>
          <w:rStyle w:val="a"/>
          <w:rFonts w:cs="Times New Roman"/>
          <w:szCs w:val="24"/>
          <w:lang w:val="id-ID"/>
        </w:rPr>
        <w:t xml:space="preserve">Persamaan metode ini dapat dihitung melalui rumus </w:t>
      </w:r>
      <w:r w:rsidR="00E62E11" w:rsidRPr="006A0BE8">
        <w:rPr>
          <w:rStyle w:val="a"/>
          <w:rFonts w:cs="Times New Roman"/>
          <w:szCs w:val="24"/>
          <w:lang w:val="en-ID"/>
        </w:rPr>
        <w:t xml:space="preserve">(1). </w:t>
      </w:r>
    </w:p>
    <w:p w14:paraId="3310C89E" w14:textId="77777777" w:rsidR="004D1A29" w:rsidRPr="006A0BE8" w:rsidRDefault="00EE7610" w:rsidP="00455F05">
      <w:pPr>
        <w:tabs>
          <w:tab w:val="left" w:leader="dot" w:pos="7513"/>
        </w:tabs>
        <w:ind w:left="709"/>
        <w:rPr>
          <w:rStyle w:val="a"/>
          <w:rFonts w:eastAsiaTheme="minorEastAsia" w:cs="Times New Roman"/>
          <w:szCs w:val="24"/>
          <w:lang w:val="id-ID"/>
        </w:rPr>
      </w:pPr>
      <m:oMath>
        <m:sSup>
          <m:sSupPr>
            <m:ctrlPr>
              <w:rPr>
                <w:rStyle w:val="a"/>
                <w:rFonts w:ascii="Cambria Math" w:hAnsi="Cambria Math" w:cs="Times New Roman"/>
                <w:i/>
                <w:szCs w:val="24"/>
                <w:lang w:val="id-ID"/>
              </w:rPr>
            </m:ctrlPr>
          </m:sSupPr>
          <m:e>
            <m:r>
              <w:rPr>
                <w:rStyle w:val="a"/>
                <w:rFonts w:ascii="Cambria Math" w:hAnsi="Cambria Math" w:cs="Times New Roman"/>
                <w:szCs w:val="24"/>
                <w:lang w:val="id-ID"/>
              </w:rPr>
              <m:t>x</m:t>
            </m:r>
          </m:e>
          <m:sup>
            <m:r>
              <w:rPr>
                <w:rStyle w:val="a"/>
                <w:rFonts w:ascii="Cambria Math" w:hAnsi="Cambria Math" w:cs="Times New Roman"/>
                <w:szCs w:val="24"/>
                <w:lang w:val="id-ID"/>
              </w:rPr>
              <m:t>*</m:t>
            </m:r>
          </m:sup>
        </m:sSup>
        <m:r>
          <m:rPr>
            <m:sty m:val="p"/>
          </m:rPr>
          <w:rPr>
            <w:rStyle w:val="a"/>
            <w:rFonts w:ascii="Cambria Math" w:hAnsi="Cambria Math" w:cs="Times New Roman"/>
            <w:szCs w:val="24"/>
            <w:lang w:val="id-ID"/>
          </w:rPr>
          <m:t>=</m:t>
        </m:r>
        <m:f>
          <m:fPr>
            <m:ctrlPr>
              <w:rPr>
                <w:rStyle w:val="a"/>
                <w:rFonts w:ascii="Cambria Math" w:hAnsi="Cambria Math" w:cs="Times New Roman"/>
                <w:szCs w:val="24"/>
                <w:lang w:val="id-ID"/>
              </w:rPr>
            </m:ctrlPr>
          </m:fPr>
          <m:num>
            <m:nary>
              <m:naryPr>
                <m:chr m:val="∑"/>
                <m:limLoc m:val="undOvr"/>
                <m:subHide m:val="1"/>
                <m:supHide m:val="1"/>
                <m:ctrlPr>
                  <w:rPr>
                    <w:rStyle w:val="a"/>
                    <w:rFonts w:ascii="Cambria Math" w:hAnsi="Cambria Math" w:cs="Times New Roman"/>
                    <w:i/>
                    <w:szCs w:val="24"/>
                    <w:lang w:val="id-ID"/>
                  </w:rPr>
                </m:ctrlPr>
              </m:naryPr>
              <m:sub/>
              <m:sup/>
              <m:e>
                <m:sSub>
                  <m:sSubPr>
                    <m:ctrlPr>
                      <w:rPr>
                        <w:rStyle w:val="a"/>
                        <w:rFonts w:ascii="Cambria Math" w:hAnsi="Cambria Math" w:cs="Times New Roman"/>
                        <w:i/>
                        <w:szCs w:val="24"/>
                        <w:lang w:val="id-ID"/>
                      </w:rPr>
                    </m:ctrlPr>
                  </m:sSubPr>
                  <m:e>
                    <m:r>
                      <w:rPr>
                        <w:rStyle w:val="a"/>
                        <w:rFonts w:ascii="Cambria Math" w:hAnsi="Cambria Math" w:cs="Times New Roman"/>
                        <w:szCs w:val="24"/>
                        <w:lang w:val="id-ID"/>
                      </w:rPr>
                      <m:t>u</m:t>
                    </m:r>
                  </m:e>
                  <m:sub>
                    <m:r>
                      <w:rPr>
                        <w:rStyle w:val="a"/>
                        <w:rFonts w:ascii="Cambria Math" w:hAnsi="Cambria Math" w:cs="Times New Roman"/>
                        <w:szCs w:val="24"/>
                        <w:lang w:val="id-ID"/>
                      </w:rPr>
                      <m:t>x</m:t>
                    </m:r>
                  </m:sub>
                </m:sSub>
                <m:sSup>
                  <m:sSupPr>
                    <m:ctrlPr>
                      <w:rPr>
                        <w:rStyle w:val="a"/>
                        <w:rFonts w:ascii="Cambria Math" w:hAnsi="Cambria Math" w:cs="Times New Roman"/>
                        <w:i/>
                        <w:szCs w:val="24"/>
                        <w:lang w:val="id-ID"/>
                      </w:rPr>
                    </m:ctrlPr>
                  </m:sSupPr>
                  <m:e>
                    <m:d>
                      <m:dPr>
                        <m:ctrlPr>
                          <w:rPr>
                            <w:rStyle w:val="a"/>
                            <w:rFonts w:ascii="Cambria Math" w:hAnsi="Cambria Math" w:cs="Times New Roman"/>
                            <w:i/>
                            <w:szCs w:val="24"/>
                            <w:lang w:val="id-ID"/>
                          </w:rPr>
                        </m:ctrlPr>
                      </m:dPr>
                      <m:e>
                        <m:r>
                          <w:rPr>
                            <w:rStyle w:val="a"/>
                            <w:rFonts w:ascii="Cambria Math" w:hAnsi="Cambria Math" w:cs="Times New Roman"/>
                            <w:szCs w:val="24"/>
                            <w:lang w:val="id-ID"/>
                          </w:rPr>
                          <m:t>x</m:t>
                        </m:r>
                      </m:e>
                    </m:d>
                    <m:r>
                      <w:rPr>
                        <w:rStyle w:val="a"/>
                        <w:rFonts w:ascii="Cambria Math" w:hAnsi="Cambria Math" w:cs="Times New Roman"/>
                        <w:szCs w:val="24"/>
                        <w:lang w:val="id-ID"/>
                      </w:rPr>
                      <m:t>.x</m:t>
                    </m:r>
                  </m:e>
                  <m:sup/>
                </m:sSup>
              </m:e>
            </m:nary>
          </m:num>
          <m:den>
            <m:nary>
              <m:naryPr>
                <m:chr m:val="∑"/>
                <m:limLoc m:val="undOvr"/>
                <m:subHide m:val="1"/>
                <m:supHide m:val="1"/>
                <m:ctrlPr>
                  <w:rPr>
                    <w:rStyle w:val="a"/>
                    <w:rFonts w:ascii="Cambria Math" w:hAnsi="Cambria Math" w:cs="Times New Roman"/>
                    <w:i/>
                    <w:szCs w:val="24"/>
                    <w:lang w:val="id-ID"/>
                  </w:rPr>
                </m:ctrlPr>
              </m:naryPr>
              <m:sub/>
              <m:sup/>
              <m:e>
                <m:sSub>
                  <m:sSubPr>
                    <m:ctrlPr>
                      <w:rPr>
                        <w:rStyle w:val="a"/>
                        <w:rFonts w:ascii="Cambria Math" w:hAnsi="Cambria Math" w:cs="Times New Roman"/>
                        <w:i/>
                        <w:szCs w:val="24"/>
                        <w:lang w:val="id-ID"/>
                      </w:rPr>
                    </m:ctrlPr>
                  </m:sSubPr>
                  <m:e>
                    <m:r>
                      <w:rPr>
                        <w:rStyle w:val="a"/>
                        <w:rFonts w:ascii="Cambria Math" w:hAnsi="Cambria Math" w:cs="Times New Roman"/>
                        <w:szCs w:val="24"/>
                        <w:lang w:val="id-ID"/>
                      </w:rPr>
                      <m:t>u</m:t>
                    </m:r>
                  </m:e>
                  <m:sub>
                    <m:r>
                      <w:rPr>
                        <w:rStyle w:val="a"/>
                        <w:rFonts w:ascii="Cambria Math" w:hAnsi="Cambria Math" w:cs="Times New Roman"/>
                        <w:szCs w:val="24"/>
                        <w:lang w:val="id-ID"/>
                      </w:rPr>
                      <m:t>x</m:t>
                    </m:r>
                  </m:sub>
                </m:sSub>
                <m:sSup>
                  <m:sSupPr>
                    <m:ctrlPr>
                      <w:rPr>
                        <w:rStyle w:val="a"/>
                        <w:rFonts w:ascii="Cambria Math" w:hAnsi="Cambria Math" w:cs="Times New Roman"/>
                        <w:i/>
                        <w:szCs w:val="24"/>
                        <w:lang w:val="id-ID"/>
                      </w:rPr>
                    </m:ctrlPr>
                  </m:sSupPr>
                  <m:e>
                    <m:r>
                      <w:rPr>
                        <w:rStyle w:val="a"/>
                        <w:rFonts w:ascii="Cambria Math" w:hAnsi="Cambria Math" w:cs="Times New Roman"/>
                        <w:szCs w:val="24"/>
                        <w:lang w:val="id-ID"/>
                      </w:rPr>
                      <m:t>(x)</m:t>
                    </m:r>
                  </m:e>
                  <m:sup/>
                </m:sSup>
              </m:e>
            </m:nary>
          </m:den>
        </m:f>
      </m:oMath>
      <w:r w:rsidR="004F5BBE" w:rsidRPr="006A0BE8">
        <w:rPr>
          <w:rStyle w:val="a"/>
          <w:rFonts w:eastAsiaTheme="minorEastAsia" w:cs="Times New Roman"/>
          <w:szCs w:val="24"/>
          <w:lang w:val="id-ID"/>
        </w:rPr>
        <w:t xml:space="preserve"> </w:t>
      </w:r>
      <w:r w:rsidR="0014335B" w:rsidRPr="006A0BE8">
        <w:rPr>
          <w:rStyle w:val="a"/>
          <w:rFonts w:eastAsiaTheme="minorEastAsia" w:cs="Times New Roman"/>
          <w:szCs w:val="24"/>
          <w:lang w:val="id-ID"/>
        </w:rPr>
        <w:tab/>
      </w:r>
      <w:r w:rsidR="004F5BBE" w:rsidRPr="006A0BE8">
        <w:rPr>
          <w:rFonts w:cs="Times New Roman"/>
          <w:lang w:val="en-ID"/>
        </w:rPr>
        <w:t>(</w:t>
      </w:r>
      <w:r w:rsidR="004F5BBE" w:rsidRPr="006A0BE8">
        <w:rPr>
          <w:rFonts w:cs="Times New Roman"/>
          <w:lang w:val="id-ID"/>
        </w:rPr>
        <w:t>1</w:t>
      </w:r>
      <w:r w:rsidR="004F5BBE" w:rsidRPr="006A0BE8">
        <w:rPr>
          <w:rFonts w:cs="Times New Roman"/>
          <w:lang w:val="en-ID"/>
        </w:rPr>
        <w:t>)</w:t>
      </w:r>
    </w:p>
    <w:p w14:paraId="179604B2" w14:textId="2187DA49" w:rsidR="004F5BBE" w:rsidRPr="006A0BE8" w:rsidRDefault="004F5BBE" w:rsidP="003D32D4">
      <w:pPr>
        <w:spacing w:after="0"/>
        <w:rPr>
          <w:rStyle w:val="a"/>
          <w:rFonts w:eastAsia="Times New Roman" w:cs="Times New Roman"/>
          <w:szCs w:val="24"/>
          <w:lang w:val="id-ID" w:eastAsia="id-ID"/>
        </w:rPr>
      </w:pPr>
      <w:r w:rsidRPr="006A0BE8">
        <w:rPr>
          <w:rFonts w:eastAsia="Times New Roman" w:cs="Times New Roman"/>
          <w:szCs w:val="24"/>
          <w:lang w:val="id-ID" w:eastAsia="id-ID"/>
        </w:rPr>
        <w:t>x* adalah output defuzzified,  •• (x) adalah fungsi keanggotaan agregat</w:t>
      </w:r>
      <w:r w:rsidR="003D32D4" w:rsidRPr="006A0BE8">
        <w:rPr>
          <w:rFonts w:eastAsia="Times New Roman" w:cs="Times New Roman"/>
          <w:szCs w:val="24"/>
          <w:lang w:val="id-ID" w:eastAsia="id-ID"/>
        </w:rPr>
        <w:t xml:space="preserve"> dan x adalah variabel output. </w:t>
      </w:r>
    </w:p>
    <w:p w14:paraId="713EE944" w14:textId="78C49ED9" w:rsidR="006140CD" w:rsidRPr="006A0BE8" w:rsidRDefault="006140CD" w:rsidP="00590788">
      <w:pPr>
        <w:pStyle w:val="Heading2"/>
        <w:ind w:left="284" w:hanging="284"/>
        <w:rPr>
          <w:rFonts w:cs="Times New Roman"/>
          <w:lang w:val="en-ID"/>
        </w:rPr>
      </w:pPr>
      <w:bookmarkStart w:id="196" w:name="_Toc23552326"/>
      <w:r w:rsidRPr="006A0BE8">
        <w:rPr>
          <w:rFonts w:cs="Times New Roman"/>
          <w:lang w:val="en-ID"/>
        </w:rPr>
        <w:t>Proportional Integral D</w:t>
      </w:r>
      <w:r w:rsidR="00E173B8" w:rsidRPr="006A0BE8">
        <w:rPr>
          <w:rFonts w:cs="Times New Roman"/>
          <w:lang w:val="id-ID"/>
        </w:rPr>
        <w:t>erivative</w:t>
      </w:r>
      <w:r w:rsidRPr="006A0BE8">
        <w:rPr>
          <w:rFonts w:cs="Times New Roman"/>
          <w:lang w:val="en-ID"/>
        </w:rPr>
        <w:t xml:space="preserve"> (</w:t>
      </w:r>
      <w:r w:rsidRPr="006A0BE8">
        <w:rPr>
          <w:rFonts w:cs="Times New Roman"/>
          <w:lang w:val="id-ID"/>
        </w:rPr>
        <w:t>PID</w:t>
      </w:r>
      <w:r w:rsidRPr="006A0BE8">
        <w:rPr>
          <w:rFonts w:cs="Times New Roman"/>
          <w:lang w:val="en-ID"/>
        </w:rPr>
        <w:t>)</w:t>
      </w:r>
      <w:bookmarkEnd w:id="196"/>
    </w:p>
    <w:p w14:paraId="1587D648" w14:textId="60607AF4" w:rsidR="006140CD" w:rsidRPr="006A0BE8" w:rsidRDefault="006140CD" w:rsidP="007D1DA9">
      <w:pPr>
        <w:autoSpaceDE w:val="0"/>
        <w:autoSpaceDN w:val="0"/>
        <w:adjustRightInd w:val="0"/>
        <w:spacing w:after="0"/>
        <w:ind w:firstLine="567"/>
        <w:rPr>
          <w:rFonts w:cs="Times New Roman"/>
          <w:lang w:val="en-ID"/>
        </w:rPr>
      </w:pPr>
      <w:r w:rsidRPr="006A0BE8">
        <w:rPr>
          <w:rFonts w:cs="Times New Roman"/>
          <w:szCs w:val="24"/>
          <w:lang w:val="id-ID"/>
        </w:rPr>
        <w:t>Pengendali PID merupakan gabungan dari tiga macam pengendali, yaitu pengendali pro</w:t>
      </w:r>
      <w:r w:rsidRPr="006A0BE8">
        <w:rPr>
          <w:rFonts w:cs="Times New Roman"/>
          <w:lang w:val="id-ID"/>
        </w:rPr>
        <w:t>porsional, pengendali integral, dan pengendali turunan. Tujuan dari penggabungan ketiga macam pengendali tersebut adalah untuk memperbaiki kinerja sistem di mana masing-masing pengendali akan saling melengkapi dan menutupi dengan kelemahan dan kelebihan ma</w:t>
      </w:r>
      <w:r w:rsidR="00E62E11" w:rsidRPr="006A0BE8">
        <w:rPr>
          <w:rFonts w:cs="Times New Roman"/>
          <w:lang w:val="id-ID"/>
        </w:rPr>
        <w:t>sing-masing sesuai dengan skema proses P</w:t>
      </w:r>
      <w:r w:rsidR="00E62E11" w:rsidRPr="006A0BE8">
        <w:rPr>
          <w:rFonts w:cs="Times New Roman"/>
          <w:lang w:val="en-ID"/>
        </w:rPr>
        <w:t xml:space="preserve">ID pada Gambar </w:t>
      </w:r>
      <w:r w:rsidR="007700B3" w:rsidRPr="006A0BE8">
        <w:rPr>
          <w:rFonts w:cs="Times New Roman"/>
          <w:lang w:val="en-ID"/>
        </w:rPr>
        <w:t>2.</w:t>
      </w:r>
      <w:r w:rsidR="00E62E11" w:rsidRPr="006A0BE8">
        <w:rPr>
          <w:rFonts w:cs="Times New Roman"/>
          <w:lang w:val="en-ID"/>
        </w:rPr>
        <w:t xml:space="preserve">1. </w:t>
      </w:r>
    </w:p>
    <w:p w14:paraId="5A14B36A" w14:textId="77777777" w:rsidR="007700B3" w:rsidRPr="006A0BE8" w:rsidRDefault="004169FB" w:rsidP="007700B3">
      <w:pPr>
        <w:keepNext/>
        <w:autoSpaceDE w:val="0"/>
        <w:autoSpaceDN w:val="0"/>
        <w:adjustRightInd w:val="0"/>
        <w:spacing w:after="0"/>
        <w:ind w:left="426" w:firstLine="426"/>
        <w:rPr>
          <w:rFonts w:cs="Times New Roman"/>
        </w:rPr>
      </w:pPr>
      <w:r w:rsidRPr="006A0BE8">
        <w:rPr>
          <w:rFonts w:cs="Times New Roman"/>
          <w:noProof/>
        </w:rPr>
        <w:drawing>
          <wp:inline distT="0" distB="0" distL="0" distR="0" wp14:anchorId="40ED1EDC" wp14:editId="388C97D0">
            <wp:extent cx="4398624" cy="170497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139"/>
                    <a:stretch/>
                  </pic:blipFill>
                  <pic:spPr bwMode="auto">
                    <a:xfrm>
                      <a:off x="0" y="0"/>
                      <a:ext cx="4398624" cy="1704975"/>
                    </a:xfrm>
                    <a:prstGeom prst="rect">
                      <a:avLst/>
                    </a:prstGeom>
                    <a:ln>
                      <a:noFill/>
                    </a:ln>
                    <a:extLst>
                      <a:ext uri="{53640926-AAD7-44D8-BBD7-CCE9431645EC}">
                        <a14:shadowObscured xmlns:a14="http://schemas.microsoft.com/office/drawing/2010/main"/>
                      </a:ext>
                    </a:extLst>
                  </pic:spPr>
                </pic:pic>
              </a:graphicData>
            </a:graphic>
          </wp:inline>
        </w:drawing>
      </w:r>
    </w:p>
    <w:p w14:paraId="47C73B98" w14:textId="32DC9019" w:rsidR="003D32D4" w:rsidRPr="006A0BE8" w:rsidRDefault="007700B3" w:rsidP="007700B3">
      <w:pPr>
        <w:pStyle w:val="Caption"/>
        <w:jc w:val="center"/>
        <w:rPr>
          <w:rFonts w:cs="Times New Roman"/>
          <w:i w:val="0"/>
          <w:color w:val="auto"/>
          <w:sz w:val="22"/>
        </w:rPr>
      </w:pPr>
      <w:bookmarkStart w:id="197" w:name="_Toc23552257"/>
      <w:r w:rsidRPr="006A0BE8">
        <w:rPr>
          <w:rFonts w:cs="Times New Roman"/>
          <w:i w:val="0"/>
          <w:color w:val="auto"/>
          <w:sz w:val="22"/>
        </w:rPr>
        <w:t xml:space="preserve">Gambar </w:t>
      </w:r>
      <w:r w:rsidR="002B0652">
        <w:rPr>
          <w:rFonts w:cs="Times New Roman"/>
          <w:i w:val="0"/>
          <w:color w:val="auto"/>
          <w:sz w:val="22"/>
        </w:rPr>
        <w:fldChar w:fldCharType="begin"/>
      </w:r>
      <w:r w:rsidR="002B0652">
        <w:rPr>
          <w:rFonts w:cs="Times New Roman"/>
          <w:i w:val="0"/>
          <w:color w:val="auto"/>
          <w:sz w:val="22"/>
        </w:rPr>
        <w:instrText xml:space="preserve"> STYLEREF 1 \s </w:instrText>
      </w:r>
      <w:r w:rsidR="002B0652">
        <w:rPr>
          <w:rFonts w:cs="Times New Roman"/>
          <w:i w:val="0"/>
          <w:color w:val="auto"/>
          <w:sz w:val="22"/>
        </w:rPr>
        <w:fldChar w:fldCharType="separate"/>
      </w:r>
      <w:r w:rsidR="002B0652">
        <w:rPr>
          <w:rFonts w:cs="Times New Roman"/>
          <w:i w:val="0"/>
          <w:noProof/>
          <w:color w:val="auto"/>
          <w:sz w:val="22"/>
        </w:rPr>
        <w:t>2</w:t>
      </w:r>
      <w:r w:rsidR="002B0652">
        <w:rPr>
          <w:rFonts w:cs="Times New Roman"/>
          <w:i w:val="0"/>
          <w:color w:val="auto"/>
          <w:sz w:val="22"/>
        </w:rPr>
        <w:fldChar w:fldCharType="end"/>
      </w:r>
      <w:r w:rsidR="002B0652">
        <w:rPr>
          <w:rFonts w:cs="Times New Roman"/>
          <w:i w:val="0"/>
          <w:color w:val="auto"/>
          <w:sz w:val="22"/>
        </w:rPr>
        <w:t>.</w:t>
      </w:r>
      <w:r w:rsidR="002B0652">
        <w:rPr>
          <w:rFonts w:cs="Times New Roman"/>
          <w:i w:val="0"/>
          <w:color w:val="auto"/>
          <w:sz w:val="22"/>
        </w:rPr>
        <w:fldChar w:fldCharType="begin"/>
      </w:r>
      <w:r w:rsidR="002B0652">
        <w:rPr>
          <w:rFonts w:cs="Times New Roman"/>
          <w:i w:val="0"/>
          <w:color w:val="auto"/>
          <w:sz w:val="22"/>
        </w:rPr>
        <w:instrText xml:space="preserve"> SEQ Gambar \* ARABIC \s 1 </w:instrText>
      </w:r>
      <w:r w:rsidR="002B0652">
        <w:rPr>
          <w:rFonts w:cs="Times New Roman"/>
          <w:i w:val="0"/>
          <w:color w:val="auto"/>
          <w:sz w:val="22"/>
        </w:rPr>
        <w:fldChar w:fldCharType="separate"/>
      </w:r>
      <w:r w:rsidR="002B0652">
        <w:rPr>
          <w:rFonts w:cs="Times New Roman"/>
          <w:i w:val="0"/>
          <w:noProof/>
          <w:color w:val="auto"/>
          <w:sz w:val="22"/>
        </w:rPr>
        <w:t>1</w:t>
      </w:r>
      <w:r w:rsidR="002B0652">
        <w:rPr>
          <w:rFonts w:cs="Times New Roman"/>
          <w:i w:val="0"/>
          <w:color w:val="auto"/>
          <w:sz w:val="22"/>
        </w:rPr>
        <w:fldChar w:fldCharType="end"/>
      </w:r>
      <w:del w:id="198" w:author="Windows User" w:date="2019-09-18T14:43:00Z">
        <w:r w:rsidR="00F25887" w:rsidRPr="006A0BE8" w:rsidDel="007F4597">
          <w:rPr>
            <w:rFonts w:cs="Times New Roman"/>
            <w:i w:val="0"/>
            <w:color w:val="auto"/>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 w:val="0"/>
            <w:color w:val="auto"/>
            <w:sz w:val="22"/>
          </w:rPr>
          <w:fldChar w:fldCharType="separate"/>
        </w:r>
        <w:r w:rsidR="00F25887" w:rsidRPr="006A0BE8" w:rsidDel="007F4597">
          <w:rPr>
            <w:rFonts w:cs="Times New Roman"/>
            <w:i w:val="0"/>
            <w:noProof/>
            <w:color w:val="auto"/>
            <w:sz w:val="22"/>
          </w:rPr>
          <w:delText>2</w:delText>
        </w:r>
        <w:r w:rsidR="00F25887" w:rsidRPr="006A0BE8" w:rsidDel="007F4597">
          <w:rPr>
            <w:rFonts w:cs="Times New Roman"/>
            <w:i w:val="0"/>
            <w:color w:val="auto"/>
            <w:sz w:val="22"/>
          </w:rPr>
          <w:fldChar w:fldCharType="end"/>
        </w:r>
        <w:r w:rsidR="00F25887" w:rsidRPr="006A0BE8" w:rsidDel="007F4597">
          <w:rPr>
            <w:rFonts w:cs="Times New Roman"/>
            <w:i w:val="0"/>
            <w:color w:val="auto"/>
            <w:sz w:val="22"/>
          </w:rPr>
          <w:delText>.</w:delText>
        </w:r>
        <w:r w:rsidR="00F25887" w:rsidRPr="006A0BE8" w:rsidDel="007F4597">
          <w:rPr>
            <w:rFonts w:cs="Times New Roman"/>
            <w:i w:val="0"/>
            <w:color w:val="auto"/>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 w:val="0"/>
            <w:color w:val="auto"/>
            <w:sz w:val="22"/>
          </w:rPr>
          <w:fldChar w:fldCharType="separate"/>
        </w:r>
        <w:r w:rsidR="00F25887" w:rsidRPr="006A0BE8" w:rsidDel="007F4597">
          <w:rPr>
            <w:rFonts w:cs="Times New Roman"/>
            <w:i w:val="0"/>
            <w:noProof/>
            <w:color w:val="auto"/>
            <w:sz w:val="22"/>
          </w:rPr>
          <w:delText>1</w:delText>
        </w:r>
        <w:r w:rsidR="00F25887" w:rsidRPr="006A0BE8" w:rsidDel="007F4597">
          <w:rPr>
            <w:rFonts w:cs="Times New Roman"/>
            <w:i w:val="0"/>
            <w:color w:val="auto"/>
            <w:sz w:val="22"/>
          </w:rPr>
          <w:fldChar w:fldCharType="end"/>
        </w:r>
      </w:del>
      <w:r w:rsidRPr="006A0BE8">
        <w:rPr>
          <w:rFonts w:cs="Times New Roman"/>
          <w:i w:val="0"/>
          <w:color w:val="auto"/>
          <w:sz w:val="22"/>
        </w:rPr>
        <w:t xml:space="preserve"> skema PID</w:t>
      </w:r>
      <w:bookmarkEnd w:id="197"/>
    </w:p>
    <w:p w14:paraId="1734564F" w14:textId="4F86CC4A" w:rsidR="006140CD" w:rsidRPr="006A0BE8" w:rsidRDefault="004169FB" w:rsidP="007D1DA9">
      <w:pPr>
        <w:autoSpaceDE w:val="0"/>
        <w:autoSpaceDN w:val="0"/>
        <w:adjustRightInd w:val="0"/>
        <w:spacing w:after="0"/>
        <w:ind w:firstLine="567"/>
        <w:rPr>
          <w:rFonts w:cs="Times New Roman"/>
          <w:lang w:val="en-ID"/>
        </w:rPr>
      </w:pPr>
      <w:r w:rsidRPr="006A0BE8">
        <w:rPr>
          <w:rFonts w:cs="Times New Roman"/>
          <w:lang w:val="en-ID"/>
        </w:rPr>
        <w:t xml:space="preserve">Gambar </w:t>
      </w:r>
      <w:del w:id="199" w:author="nova" w:date="2019-09-02T07:40:00Z">
        <w:r w:rsidRPr="006A0BE8" w:rsidDel="00D129FC">
          <w:rPr>
            <w:rFonts w:cs="Times New Roman"/>
            <w:lang w:val="en-ID"/>
          </w:rPr>
          <w:delText>skema diatas</w:delText>
        </w:r>
      </w:del>
      <w:ins w:id="200" w:author="nova" w:date="2019-09-02T07:40:00Z">
        <w:r w:rsidR="00D129FC" w:rsidRPr="006A0BE8">
          <w:rPr>
            <w:rFonts w:cs="Times New Roman"/>
            <w:lang w:val="en-ID"/>
          </w:rPr>
          <w:t>2.1</w:t>
        </w:r>
      </w:ins>
      <w:r w:rsidRPr="006A0BE8">
        <w:rPr>
          <w:rFonts w:cs="Times New Roman"/>
          <w:lang w:val="en-ID"/>
        </w:rPr>
        <w:t xml:space="preserve"> menjelaskan nilai </w:t>
      </w:r>
      <w:ins w:id="201" w:author="Windows User" w:date="2019-09-14T05:00:00Z">
        <w:r w:rsidR="000E6B92" w:rsidRPr="006A0BE8">
          <w:rPr>
            <w:rFonts w:cs="Times New Roman"/>
            <w:i/>
            <w:lang w:val="en-ID"/>
            <w:rPrChange w:id="202" w:author="Windows User" w:date="2019-09-14T05:00:00Z">
              <w:rPr>
                <w:rFonts w:cs="Times New Roman"/>
                <w:lang w:val="en-ID"/>
              </w:rPr>
            </w:rPrChange>
          </w:rPr>
          <w:t>setpoint</w:t>
        </w:r>
      </w:ins>
      <w:commentRangeStart w:id="203"/>
      <w:del w:id="204" w:author="Windows User" w:date="2019-09-14T05:00:00Z">
        <w:r w:rsidRPr="006A0BE8" w:rsidDel="000E6B92">
          <w:rPr>
            <w:rFonts w:cs="Times New Roman"/>
            <w:lang w:val="en-ID"/>
          </w:rPr>
          <w:delText>SP</w:delText>
        </w:r>
      </w:del>
      <w:commentRangeEnd w:id="203"/>
      <w:r w:rsidR="00D129FC" w:rsidRPr="006A0BE8">
        <w:rPr>
          <w:rStyle w:val="CommentReference"/>
          <w:rFonts w:cs="Times New Roman"/>
        </w:rPr>
        <w:commentReference w:id="203"/>
      </w:r>
      <w:r w:rsidRPr="006A0BE8">
        <w:rPr>
          <w:rFonts w:cs="Times New Roman"/>
          <w:lang w:val="en-ID"/>
        </w:rPr>
        <w:t xml:space="preserve"> yaitu nilai setpoint diproses dengan langkah awal mencari nilai error dari selisih </w:t>
      </w:r>
      <w:ins w:id="205" w:author="Windows User" w:date="2019-09-14T05:00:00Z">
        <w:r w:rsidR="000E6B92" w:rsidRPr="006A0BE8">
          <w:rPr>
            <w:rFonts w:cs="Times New Roman"/>
            <w:i/>
            <w:lang w:val="en-ID"/>
          </w:rPr>
          <w:t>setpoint</w:t>
        </w:r>
      </w:ins>
      <w:del w:id="206" w:author="Windows User" w:date="2019-09-14T05:00:00Z">
        <w:r w:rsidRPr="006A0BE8" w:rsidDel="000E6B92">
          <w:rPr>
            <w:rFonts w:cs="Times New Roman"/>
            <w:lang w:val="en-ID"/>
          </w:rPr>
          <w:delText>SP</w:delText>
        </w:r>
      </w:del>
      <w:r w:rsidRPr="006A0BE8">
        <w:rPr>
          <w:rFonts w:cs="Times New Roman"/>
          <w:lang w:val="en-ID"/>
        </w:rPr>
        <w:t xml:space="preserve"> dengan </w:t>
      </w:r>
      <w:r w:rsidRPr="006A0BE8">
        <w:rPr>
          <w:rFonts w:cs="Times New Roman"/>
          <w:i/>
          <w:lang w:val="en-ID"/>
        </w:rPr>
        <w:t>Present Value</w:t>
      </w:r>
      <w:r w:rsidRPr="006A0BE8">
        <w:rPr>
          <w:rFonts w:cs="Times New Roman"/>
          <w:lang w:val="en-ID"/>
        </w:rPr>
        <w:t>(PV).</w:t>
      </w:r>
      <w:r w:rsidR="007D1DA9" w:rsidRPr="006A0BE8">
        <w:rPr>
          <w:rFonts w:cs="Times New Roman"/>
          <w:lang w:val="en-ID"/>
        </w:rPr>
        <w:t xml:space="preserve"> </w:t>
      </w:r>
      <w:r w:rsidR="006140CD" w:rsidRPr="006A0BE8">
        <w:rPr>
          <w:rFonts w:cs="Times New Roman"/>
          <w:lang w:val="id-ID"/>
        </w:rPr>
        <w:lastRenderedPageBreak/>
        <w:t xml:space="preserve">Struktur PID parallel merupakan struktur PID yang sering digunakan. Persamaan </w:t>
      </w:r>
      <w:r w:rsidR="00E62E11" w:rsidRPr="006A0BE8">
        <w:rPr>
          <w:rFonts w:cs="Times New Roman"/>
          <w:lang w:val="en-ID"/>
        </w:rPr>
        <w:t xml:space="preserve">pada </w:t>
      </w:r>
      <w:del w:id="207" w:author="nova" w:date="2019-09-02T07:41:00Z">
        <w:r w:rsidR="00E62E11" w:rsidRPr="006A0BE8" w:rsidDel="00D129FC">
          <w:rPr>
            <w:rFonts w:cs="Times New Roman"/>
            <w:lang w:val="en-ID"/>
          </w:rPr>
          <w:delText>rumus (2)</w:delText>
        </w:r>
      </w:del>
      <w:ins w:id="208" w:author="nova" w:date="2019-09-02T07:41:00Z">
        <w:r w:rsidR="00D129FC" w:rsidRPr="006A0BE8">
          <w:rPr>
            <w:rFonts w:cs="Times New Roman"/>
          </w:rPr>
          <w:t xml:space="preserve"> </w:t>
        </w:r>
      </w:ins>
      <w:ins w:id="209" w:author="nova" w:date="2019-09-02T07:42:00Z">
        <w:r w:rsidR="00D129FC" w:rsidRPr="006A0BE8">
          <w:rPr>
            <w:rFonts w:cs="Times New Roman"/>
            <w:lang w:val="id-ID"/>
          </w:rPr>
          <w:t>P</w:t>
        </w:r>
      </w:ins>
      <w:ins w:id="210" w:author="nova" w:date="2019-09-02T07:41:00Z">
        <w:r w:rsidR="00D129FC" w:rsidRPr="006A0BE8">
          <w:rPr>
            <w:rFonts w:cs="Times New Roman"/>
          </w:rPr>
          <w:t>ersamaan</w:t>
        </w:r>
      </w:ins>
      <w:ins w:id="211" w:author="nova" w:date="2019-09-02T07:42:00Z">
        <w:r w:rsidR="00D129FC" w:rsidRPr="006A0BE8">
          <w:rPr>
            <w:rFonts w:cs="Times New Roman"/>
          </w:rPr>
          <w:t xml:space="preserve"> 2</w:t>
        </w:r>
      </w:ins>
      <w:r w:rsidR="00E62E11" w:rsidRPr="006A0BE8">
        <w:rPr>
          <w:rFonts w:cs="Times New Roman"/>
          <w:lang w:val="en-ID"/>
        </w:rPr>
        <w:t xml:space="preserve"> </w:t>
      </w:r>
      <w:del w:id="212" w:author="nova" w:date="2019-09-02T07:42:00Z">
        <w:r w:rsidR="006140CD" w:rsidRPr="006A0BE8" w:rsidDel="00D129FC">
          <w:rPr>
            <w:rFonts w:cs="Times New Roman"/>
            <w:lang w:val="id-ID"/>
          </w:rPr>
          <w:delText xml:space="preserve">berikut </w:delText>
        </w:r>
      </w:del>
      <w:r w:rsidR="006140CD" w:rsidRPr="006A0BE8">
        <w:rPr>
          <w:rFonts w:cs="Times New Roman"/>
          <w:lang w:val="id-ID"/>
        </w:rPr>
        <w:t>memperlihatk</w:t>
      </w:r>
      <w:r w:rsidR="00E62E11" w:rsidRPr="006A0BE8">
        <w:rPr>
          <w:rFonts w:cs="Times New Roman"/>
          <w:lang w:val="id-ID"/>
        </w:rPr>
        <w:t>an bentuk umum dari kontrol PID</w:t>
      </w:r>
      <w:r w:rsidR="00E62E11" w:rsidRPr="006A0BE8">
        <w:rPr>
          <w:rFonts w:cs="Times New Roman"/>
          <w:lang w:val="en-ID"/>
        </w:rPr>
        <w:t xml:space="preserve">. </w:t>
      </w:r>
    </w:p>
    <w:p w14:paraId="4DDFD97C" w14:textId="77777777" w:rsidR="006140CD" w:rsidRPr="006A0BE8" w:rsidRDefault="007E2D47" w:rsidP="00455F05">
      <w:pPr>
        <w:tabs>
          <w:tab w:val="left" w:leader="dot" w:pos="7513"/>
        </w:tabs>
        <w:ind w:left="567"/>
        <w:jc w:val="center"/>
        <w:rPr>
          <w:rFonts w:cs="Times New Roman"/>
          <w:lang w:val="en-ID"/>
        </w:rPr>
      </w:pPr>
      <m:oMath>
        <m:r>
          <m:rPr>
            <m:sty m:val="p"/>
          </m:rPr>
          <w:rPr>
            <w:rFonts w:ascii="Cambria Math" w:eastAsia="Times New Roman" w:hAnsi="Cambria Math" w:cs="Times New Roman"/>
            <w:szCs w:val="24"/>
            <w:lang w:val="id-ID" w:eastAsia="id-ID"/>
          </w:rPr>
          <m:t xml:space="preserve">mv(t)= </m:t>
        </m:r>
        <m:sSub>
          <m:sSubPr>
            <m:ctrlPr>
              <w:rPr>
                <w:rFonts w:ascii="Cambria Math" w:eastAsia="Times New Roman" w:hAnsi="Cambria Math" w:cs="Times New Roman"/>
                <w:szCs w:val="24"/>
                <w:lang w:val="id-ID" w:eastAsia="id-ID"/>
              </w:rPr>
            </m:ctrlPr>
          </m:sSubPr>
          <m:e>
            <m:r>
              <w:rPr>
                <w:rFonts w:ascii="Cambria Math" w:eastAsia="Times New Roman" w:hAnsi="Cambria Math" w:cs="Times New Roman"/>
                <w:szCs w:val="24"/>
                <w:lang w:val="id-ID" w:eastAsia="id-ID"/>
              </w:rPr>
              <m:t>K</m:t>
            </m:r>
          </m:e>
          <m:sub>
            <m:r>
              <w:rPr>
                <w:rFonts w:ascii="Cambria Math" w:eastAsia="Times New Roman" w:hAnsi="Cambria Math" w:cs="Times New Roman"/>
                <w:szCs w:val="24"/>
                <w:lang w:val="id-ID" w:eastAsia="id-ID"/>
              </w:rPr>
              <m:t>p</m:t>
            </m:r>
          </m:sub>
        </m:sSub>
        <m:r>
          <w:rPr>
            <w:rFonts w:ascii="Cambria Math" w:eastAsia="Times New Roman" w:hAnsi="Cambria Math" w:cs="Times New Roman"/>
            <w:szCs w:val="24"/>
            <w:lang w:val="id-ID" w:eastAsia="id-ID"/>
          </w:rPr>
          <m:t xml:space="preserve">(e(t)+ </m:t>
        </m:r>
        <m:f>
          <m:fPr>
            <m:ctrlPr>
              <w:rPr>
                <w:rFonts w:ascii="Cambria Math" w:eastAsia="Times New Roman" w:hAnsi="Cambria Math" w:cs="Times New Roman"/>
                <w:i/>
                <w:szCs w:val="24"/>
                <w:lang w:val="id-ID" w:eastAsia="id-ID"/>
              </w:rPr>
            </m:ctrlPr>
          </m:fPr>
          <m:num>
            <m:r>
              <w:rPr>
                <w:rFonts w:ascii="Cambria Math" w:eastAsia="Times New Roman" w:hAnsi="Cambria Math" w:cs="Times New Roman"/>
                <w:szCs w:val="24"/>
                <w:lang w:val="id-ID" w:eastAsia="id-ID"/>
              </w:rPr>
              <m:t>1</m:t>
            </m:r>
          </m:num>
          <m:den>
            <m:sSub>
              <m:sSubPr>
                <m:ctrlPr>
                  <w:rPr>
                    <w:rFonts w:ascii="Cambria Math" w:eastAsia="Times New Roman" w:hAnsi="Cambria Math" w:cs="Times New Roman"/>
                    <w:i/>
                    <w:szCs w:val="24"/>
                    <w:lang w:val="id-ID" w:eastAsia="id-ID"/>
                  </w:rPr>
                </m:ctrlPr>
              </m:sSubPr>
              <m:e>
                <m:r>
                  <w:rPr>
                    <w:rFonts w:ascii="Cambria Math" w:eastAsia="Times New Roman" w:hAnsi="Cambria Math" w:cs="Times New Roman"/>
                    <w:szCs w:val="24"/>
                    <w:lang w:val="id-ID" w:eastAsia="id-ID"/>
                  </w:rPr>
                  <m:t>T</m:t>
                </m:r>
              </m:e>
              <m:sub>
                <m:r>
                  <w:rPr>
                    <w:rFonts w:ascii="Cambria Math" w:eastAsia="Times New Roman" w:hAnsi="Cambria Math" w:cs="Times New Roman"/>
                    <w:szCs w:val="24"/>
                    <w:lang w:val="id-ID" w:eastAsia="id-ID"/>
                  </w:rPr>
                  <m:t>i</m:t>
                </m:r>
              </m:sub>
            </m:sSub>
          </m:den>
        </m:f>
        <m:r>
          <m:rPr>
            <m:sty m:val="p"/>
          </m:rPr>
          <w:rPr>
            <w:rFonts w:ascii="Cambria Math" w:eastAsiaTheme="minorEastAsia" w:hAnsi="Cambria Math" w:cs="Times New Roman"/>
            <w:szCs w:val="24"/>
            <w:lang w:val="id-ID" w:eastAsia="id-ID"/>
          </w:rPr>
          <m:t xml:space="preserve"> </m:t>
        </m:r>
        <m:nary>
          <m:naryPr>
            <m:limLoc m:val="subSup"/>
            <m:ctrlPr>
              <w:rPr>
                <w:rFonts w:ascii="Cambria Math" w:eastAsiaTheme="minorEastAsia" w:hAnsi="Cambria Math" w:cs="Times New Roman"/>
                <w:szCs w:val="24"/>
                <w:lang w:val="id-ID" w:eastAsia="id-ID"/>
              </w:rPr>
            </m:ctrlPr>
          </m:naryPr>
          <m:sub>
            <m:r>
              <w:rPr>
                <w:rFonts w:ascii="Cambria Math" w:eastAsiaTheme="minorEastAsia" w:hAnsi="Cambria Math" w:cs="Times New Roman"/>
                <w:szCs w:val="24"/>
                <w:lang w:val="id-ID" w:eastAsia="id-ID"/>
              </w:rPr>
              <m:t>0</m:t>
            </m:r>
          </m:sub>
          <m:sup>
            <m:r>
              <w:rPr>
                <w:rFonts w:ascii="Cambria Math" w:eastAsiaTheme="minorEastAsia" w:hAnsi="Cambria Math" w:cs="Times New Roman"/>
                <w:szCs w:val="24"/>
                <w:lang w:val="id-ID" w:eastAsia="id-ID"/>
              </w:rPr>
              <m:t>t</m:t>
            </m:r>
          </m:sup>
          <m:e>
            <m:r>
              <w:rPr>
                <w:rFonts w:ascii="Cambria Math" w:eastAsiaTheme="minorEastAsia" w:hAnsi="Cambria Math" w:cs="Times New Roman"/>
                <w:szCs w:val="24"/>
                <w:lang w:val="id-ID" w:eastAsia="id-ID"/>
              </w:rPr>
              <m:t>e</m:t>
            </m:r>
          </m:e>
        </m:nary>
        <m:r>
          <w:rPr>
            <w:rFonts w:ascii="Cambria Math" w:eastAsiaTheme="minorEastAsia" w:hAnsi="Cambria Math" w:cs="Times New Roman"/>
            <w:szCs w:val="24"/>
            <w:lang w:val="id-ID" w:eastAsia="id-ID"/>
          </w:rPr>
          <m:t xml:space="preserve"> (t) </m:t>
        </m:r>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d</m:t>
            </m:r>
          </m:e>
          <m:sub>
            <m:r>
              <w:rPr>
                <w:rFonts w:ascii="Cambria Math" w:eastAsiaTheme="minorEastAsia" w:hAnsi="Cambria Math" w:cs="Times New Roman"/>
                <w:szCs w:val="24"/>
                <w:lang w:val="id-ID" w:eastAsia="id-ID"/>
              </w:rPr>
              <m:t>t</m:t>
            </m:r>
          </m:sub>
        </m:sSub>
        <m:r>
          <w:rPr>
            <w:rFonts w:ascii="Cambria Math" w:eastAsiaTheme="minorEastAsia" w:hAnsi="Cambria Math" w:cs="Times New Roman"/>
            <w:szCs w:val="24"/>
            <w:lang w:val="id-ID" w:eastAsia="id-ID"/>
          </w:rPr>
          <m:t xml:space="preserve"> + </m:t>
        </m:r>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T</m:t>
            </m:r>
          </m:e>
          <m:sub>
            <m:r>
              <w:rPr>
                <w:rFonts w:ascii="Cambria Math" w:eastAsiaTheme="minorEastAsia" w:hAnsi="Cambria Math" w:cs="Times New Roman"/>
                <w:szCs w:val="24"/>
                <w:lang w:val="id-ID" w:eastAsia="id-ID"/>
              </w:rPr>
              <m:t>d</m:t>
            </m:r>
          </m:sub>
        </m:sSub>
        <m:f>
          <m:fPr>
            <m:ctrlPr>
              <w:rPr>
                <w:rFonts w:ascii="Cambria Math" w:eastAsiaTheme="minorEastAsia" w:hAnsi="Cambria Math" w:cs="Times New Roman"/>
                <w:i/>
                <w:szCs w:val="24"/>
                <w:lang w:val="id-ID" w:eastAsia="id-ID"/>
              </w:rPr>
            </m:ctrlPr>
          </m:fPr>
          <m:num>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d</m:t>
                </m:r>
              </m:e>
              <m:sub>
                <m:r>
                  <w:rPr>
                    <w:rFonts w:ascii="Cambria Math" w:eastAsiaTheme="minorEastAsia" w:hAnsi="Cambria Math" w:cs="Times New Roman"/>
                    <w:szCs w:val="24"/>
                    <w:lang w:val="id-ID" w:eastAsia="id-ID"/>
                  </w:rPr>
                  <m:t>e</m:t>
                </m:r>
              </m:sub>
            </m:sSub>
            <m:r>
              <w:rPr>
                <w:rFonts w:ascii="Cambria Math" w:eastAsiaTheme="minorEastAsia" w:hAnsi="Cambria Math" w:cs="Times New Roman"/>
                <w:szCs w:val="24"/>
                <w:lang w:val="id-ID" w:eastAsia="id-ID"/>
              </w:rPr>
              <m:t>(t)</m:t>
            </m:r>
          </m:num>
          <m:den>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d</m:t>
                </m:r>
              </m:e>
              <m:sub>
                <m:r>
                  <w:rPr>
                    <w:rFonts w:ascii="Cambria Math" w:eastAsiaTheme="minorEastAsia" w:hAnsi="Cambria Math" w:cs="Times New Roman"/>
                    <w:szCs w:val="24"/>
                    <w:lang w:val="id-ID" w:eastAsia="id-ID"/>
                  </w:rPr>
                  <m:t>t</m:t>
                </m:r>
              </m:sub>
            </m:sSub>
          </m:den>
        </m:f>
      </m:oMath>
      <w:r w:rsidR="007F38CB" w:rsidRPr="006A0BE8">
        <w:rPr>
          <w:rFonts w:cs="Times New Roman"/>
          <w:lang w:val="en-ID"/>
        </w:rPr>
        <w:t xml:space="preserve"> </w:t>
      </w:r>
      <w:r w:rsidR="0014335B" w:rsidRPr="006A0BE8">
        <w:rPr>
          <w:rFonts w:cs="Times New Roman"/>
          <w:lang w:val="en-ID"/>
        </w:rPr>
        <w:tab/>
      </w:r>
      <w:r w:rsidR="007F38CB" w:rsidRPr="006A0BE8">
        <w:rPr>
          <w:rFonts w:cs="Times New Roman"/>
          <w:lang w:val="en-ID"/>
        </w:rPr>
        <w:t>(</w:t>
      </w:r>
      <w:r w:rsidR="004F5BBE" w:rsidRPr="006A0BE8">
        <w:rPr>
          <w:rFonts w:cs="Times New Roman"/>
          <w:lang w:val="id-ID"/>
        </w:rPr>
        <w:t>2</w:t>
      </w:r>
      <w:r w:rsidR="007F38CB" w:rsidRPr="006A0BE8">
        <w:rPr>
          <w:rFonts w:cs="Times New Roman"/>
          <w:lang w:val="en-ID"/>
        </w:rPr>
        <w:t>)</w:t>
      </w:r>
    </w:p>
    <w:p w14:paraId="1FA73A26" w14:textId="392B1F27" w:rsidR="006140CD" w:rsidRPr="006A0BE8" w:rsidRDefault="007D1DA9" w:rsidP="007D1DA9">
      <w:pPr>
        <w:autoSpaceDE w:val="0"/>
        <w:autoSpaceDN w:val="0"/>
        <w:adjustRightInd w:val="0"/>
        <w:spacing w:after="0"/>
        <w:rPr>
          <w:rFonts w:cs="Times New Roman"/>
          <w:lang w:val="en-ID"/>
        </w:rPr>
      </w:pPr>
      <w:r w:rsidRPr="006A0BE8">
        <w:rPr>
          <w:rFonts w:cs="Times New Roman"/>
          <w:lang w:val="en-ID"/>
        </w:rPr>
        <w:t>D</w:t>
      </w:r>
      <w:r w:rsidR="006140CD" w:rsidRPr="006A0BE8">
        <w:rPr>
          <w:rFonts w:cs="Times New Roman"/>
          <w:lang w:val="id-ID"/>
        </w:rPr>
        <w:t xml:space="preserve">engan CO(t) = output kontroler, e(t) = </w:t>
      </w:r>
      <w:r w:rsidR="006140CD" w:rsidRPr="006A0BE8">
        <w:rPr>
          <w:rFonts w:cs="Times New Roman"/>
          <w:i/>
          <w:iCs/>
          <w:lang w:val="id-ID"/>
        </w:rPr>
        <w:t xml:space="preserve">error </w:t>
      </w:r>
      <w:r w:rsidR="006140CD" w:rsidRPr="006A0BE8">
        <w:rPr>
          <w:rFonts w:cs="Times New Roman"/>
          <w:lang w:val="id-ID"/>
        </w:rPr>
        <w:t xml:space="preserve">(e = SP - PV), Kp = gain proporsional, Ti = </w:t>
      </w:r>
      <w:r w:rsidR="006140CD" w:rsidRPr="006A0BE8">
        <w:rPr>
          <w:rFonts w:cs="Times New Roman"/>
          <w:i/>
          <w:iCs/>
          <w:lang w:val="id-ID"/>
        </w:rPr>
        <w:t>time</w:t>
      </w:r>
      <w:r w:rsidR="006140CD" w:rsidRPr="006A0BE8">
        <w:rPr>
          <w:rFonts w:cs="Times New Roman"/>
          <w:lang w:val="id-ID"/>
        </w:rPr>
        <w:t xml:space="preserve"> </w:t>
      </w:r>
      <w:r w:rsidR="006140CD" w:rsidRPr="006A0BE8">
        <w:rPr>
          <w:rFonts w:cs="Times New Roman"/>
          <w:i/>
          <w:iCs/>
          <w:lang w:val="id-ID"/>
        </w:rPr>
        <w:t>integral</w:t>
      </w:r>
      <w:r w:rsidR="006140CD" w:rsidRPr="006A0BE8">
        <w:rPr>
          <w:rFonts w:cs="Times New Roman"/>
          <w:lang w:val="id-ID"/>
        </w:rPr>
        <w:t xml:space="preserve">, Td = </w:t>
      </w:r>
      <w:r w:rsidR="006140CD" w:rsidRPr="006A0BE8">
        <w:rPr>
          <w:rFonts w:cs="Times New Roman"/>
          <w:i/>
          <w:iCs/>
          <w:lang w:val="id-ID"/>
        </w:rPr>
        <w:t>time derivative</w:t>
      </w:r>
      <w:r w:rsidR="006140CD" w:rsidRPr="006A0BE8">
        <w:rPr>
          <w:rFonts w:cs="Times New Roman"/>
          <w:lang w:val="id-ID"/>
        </w:rPr>
        <w:t>.</w:t>
      </w:r>
      <w:r w:rsidR="006140CD" w:rsidRPr="006A0BE8">
        <w:rPr>
          <w:rFonts w:cs="Times New Roman"/>
          <w:lang w:val="en-ID"/>
        </w:rPr>
        <w:t xml:space="preserve"> Dalam kawasan </w:t>
      </w:r>
      <w:r w:rsidR="006140CD" w:rsidRPr="006A0BE8">
        <w:rPr>
          <w:rFonts w:cs="Times New Roman"/>
          <w:i/>
          <w:lang w:val="en-ID"/>
        </w:rPr>
        <w:t>laplace</w:t>
      </w:r>
      <w:r w:rsidR="006140CD" w:rsidRPr="006A0BE8">
        <w:rPr>
          <w:rFonts w:cs="Times New Roman"/>
          <w:lang w:val="en-ID"/>
        </w:rPr>
        <w:t xml:space="preserve"> dapat ditulis</w:t>
      </w:r>
      <w:r w:rsidR="00E62E11" w:rsidRPr="006A0BE8">
        <w:rPr>
          <w:rFonts w:cs="Times New Roman"/>
          <w:lang w:val="en-ID"/>
        </w:rPr>
        <w:t xml:space="preserve"> sesuai rumus (3).</w:t>
      </w:r>
    </w:p>
    <w:p w14:paraId="6D6E7DF2" w14:textId="77777777" w:rsidR="007E2D47" w:rsidRPr="006A0BE8" w:rsidRDefault="007E2D47" w:rsidP="0014335B">
      <w:pPr>
        <w:tabs>
          <w:tab w:val="left" w:leader="dot" w:pos="7513"/>
        </w:tabs>
        <w:ind w:left="567"/>
        <w:jc w:val="center"/>
        <w:rPr>
          <w:rFonts w:cs="Times New Roman"/>
          <w:lang w:val="en-ID"/>
        </w:rPr>
      </w:pPr>
      <m:oMath>
        <m:r>
          <m:rPr>
            <m:sty m:val="p"/>
          </m:rPr>
          <w:rPr>
            <w:rFonts w:ascii="Cambria Math" w:eastAsia="Times New Roman" w:hAnsi="Cambria Math" w:cs="Times New Roman"/>
            <w:szCs w:val="24"/>
            <w:lang w:val="id-ID" w:eastAsia="id-ID"/>
          </w:rPr>
          <m:t xml:space="preserve">CO </m:t>
        </m:r>
        <m:d>
          <m:dPr>
            <m:ctrlPr>
              <w:rPr>
                <w:rFonts w:ascii="Cambria Math" w:eastAsia="Times New Roman" w:hAnsi="Cambria Math" w:cs="Times New Roman"/>
                <w:szCs w:val="24"/>
                <w:lang w:val="id-ID" w:eastAsia="id-ID"/>
              </w:rPr>
            </m:ctrlPr>
          </m:dPr>
          <m:e>
            <m:r>
              <m:rPr>
                <m:sty m:val="p"/>
              </m:rPr>
              <w:rPr>
                <w:rFonts w:ascii="Cambria Math" w:eastAsia="Times New Roman" w:hAnsi="Cambria Math" w:cs="Times New Roman"/>
                <w:szCs w:val="24"/>
                <w:lang w:val="id-ID" w:eastAsia="id-ID"/>
              </w:rPr>
              <m:t>s</m:t>
            </m:r>
          </m:e>
        </m:d>
        <m:r>
          <m:rPr>
            <m:sty m:val="p"/>
          </m:rPr>
          <w:rPr>
            <w:rFonts w:ascii="Cambria Math" w:eastAsia="Times New Roman" w:hAnsi="Cambria Math" w:cs="Times New Roman"/>
            <w:szCs w:val="24"/>
            <w:lang w:val="id-ID" w:eastAsia="id-ID"/>
          </w:rPr>
          <m:t xml:space="preserve">= </m:t>
        </m:r>
        <m:sSub>
          <m:sSubPr>
            <m:ctrlPr>
              <w:rPr>
                <w:rFonts w:ascii="Cambria Math" w:eastAsia="Times New Roman" w:hAnsi="Cambria Math" w:cs="Times New Roman"/>
                <w:szCs w:val="24"/>
                <w:lang w:val="id-ID" w:eastAsia="id-ID"/>
              </w:rPr>
            </m:ctrlPr>
          </m:sSubPr>
          <m:e>
            <m:r>
              <w:rPr>
                <w:rFonts w:ascii="Cambria Math" w:eastAsia="Times New Roman" w:hAnsi="Cambria Math" w:cs="Times New Roman"/>
                <w:szCs w:val="24"/>
                <w:lang w:val="id-ID" w:eastAsia="id-ID"/>
              </w:rPr>
              <m:t>K</m:t>
            </m:r>
          </m:e>
          <m:sub>
            <m:r>
              <w:rPr>
                <w:rFonts w:ascii="Cambria Math" w:eastAsia="Times New Roman" w:hAnsi="Cambria Math" w:cs="Times New Roman"/>
                <w:szCs w:val="24"/>
                <w:lang w:val="id-ID" w:eastAsia="id-ID"/>
              </w:rPr>
              <m:t>p</m:t>
            </m:r>
          </m:sub>
        </m:sSub>
        <m:d>
          <m:dPr>
            <m:begChr m:val="["/>
            <m:endChr m:val="]"/>
            <m:ctrlPr>
              <w:rPr>
                <w:rFonts w:ascii="Cambria Math" w:eastAsia="Times New Roman" w:hAnsi="Cambria Math" w:cs="Times New Roman"/>
                <w:i/>
                <w:szCs w:val="24"/>
                <w:lang w:val="id-ID" w:eastAsia="id-ID"/>
              </w:rPr>
            </m:ctrlPr>
          </m:dPr>
          <m:e>
            <m:r>
              <w:rPr>
                <w:rFonts w:ascii="Cambria Math" w:eastAsia="Times New Roman" w:hAnsi="Cambria Math" w:cs="Times New Roman"/>
                <w:szCs w:val="24"/>
                <w:lang w:val="id-ID" w:eastAsia="id-ID"/>
              </w:rPr>
              <m:t xml:space="preserve">1+ </m:t>
            </m:r>
            <m:f>
              <m:fPr>
                <m:ctrlPr>
                  <w:rPr>
                    <w:rFonts w:ascii="Cambria Math" w:eastAsia="Times New Roman" w:hAnsi="Cambria Math" w:cs="Times New Roman"/>
                    <w:i/>
                    <w:szCs w:val="24"/>
                    <w:lang w:val="id-ID" w:eastAsia="id-ID"/>
                  </w:rPr>
                </m:ctrlPr>
              </m:fPr>
              <m:num>
                <m:r>
                  <w:rPr>
                    <w:rFonts w:ascii="Cambria Math" w:eastAsia="Times New Roman" w:hAnsi="Cambria Math" w:cs="Times New Roman"/>
                    <w:szCs w:val="24"/>
                    <w:lang w:val="id-ID" w:eastAsia="id-ID"/>
                  </w:rPr>
                  <m:t>1</m:t>
                </m:r>
              </m:num>
              <m:den>
                <m:sSub>
                  <m:sSubPr>
                    <m:ctrlPr>
                      <w:rPr>
                        <w:rFonts w:ascii="Cambria Math" w:eastAsia="Times New Roman" w:hAnsi="Cambria Math" w:cs="Times New Roman"/>
                        <w:i/>
                        <w:szCs w:val="24"/>
                        <w:lang w:val="id-ID" w:eastAsia="id-ID"/>
                      </w:rPr>
                    </m:ctrlPr>
                  </m:sSubPr>
                  <m:e>
                    <m:r>
                      <w:rPr>
                        <w:rFonts w:ascii="Cambria Math" w:eastAsia="Times New Roman" w:hAnsi="Cambria Math" w:cs="Times New Roman"/>
                        <w:szCs w:val="24"/>
                        <w:lang w:val="id-ID" w:eastAsia="id-ID"/>
                      </w:rPr>
                      <m:t>T</m:t>
                    </m:r>
                  </m:e>
                  <m:sub>
                    <m:r>
                      <w:rPr>
                        <w:rFonts w:ascii="Cambria Math" w:eastAsia="Times New Roman" w:hAnsi="Cambria Math" w:cs="Times New Roman"/>
                        <w:szCs w:val="24"/>
                        <w:lang w:val="id-ID" w:eastAsia="id-ID"/>
                      </w:rPr>
                      <m:t>I</m:t>
                    </m:r>
                  </m:sub>
                </m:sSub>
                <m:r>
                  <w:rPr>
                    <w:rFonts w:ascii="Cambria Math" w:eastAsia="Times New Roman" w:hAnsi="Cambria Math" w:cs="Times New Roman"/>
                    <w:szCs w:val="24"/>
                    <w:lang w:val="id-ID" w:eastAsia="id-ID"/>
                  </w:rPr>
                  <m:t xml:space="preserve"> s</m:t>
                </m:r>
              </m:den>
            </m:f>
            <m:r>
              <w:rPr>
                <w:rFonts w:ascii="Cambria Math" w:eastAsia="Times New Roman" w:hAnsi="Cambria Math" w:cs="Times New Roman"/>
                <w:szCs w:val="24"/>
                <w:lang w:val="id-ID" w:eastAsia="id-ID"/>
              </w:rPr>
              <m:t>+</m:t>
            </m:r>
            <m:sSub>
              <m:sSubPr>
                <m:ctrlPr>
                  <w:rPr>
                    <w:rFonts w:ascii="Cambria Math" w:eastAsia="Times New Roman" w:hAnsi="Cambria Math" w:cs="Times New Roman"/>
                    <w:i/>
                    <w:szCs w:val="24"/>
                    <w:lang w:val="id-ID" w:eastAsia="id-ID"/>
                  </w:rPr>
                </m:ctrlPr>
              </m:sSubPr>
              <m:e>
                <m:r>
                  <w:rPr>
                    <w:rFonts w:ascii="Cambria Math" w:eastAsia="Times New Roman" w:hAnsi="Cambria Math" w:cs="Times New Roman"/>
                    <w:szCs w:val="24"/>
                    <w:lang w:val="id-ID" w:eastAsia="id-ID"/>
                  </w:rPr>
                  <m:t>T</m:t>
                </m:r>
              </m:e>
              <m:sub>
                <m:r>
                  <w:rPr>
                    <w:rFonts w:ascii="Cambria Math" w:eastAsia="Times New Roman" w:hAnsi="Cambria Math" w:cs="Times New Roman"/>
                    <w:szCs w:val="24"/>
                    <w:lang w:val="id-ID" w:eastAsia="id-ID"/>
                  </w:rPr>
                  <m:t xml:space="preserve">d </m:t>
                </m:r>
              </m:sub>
            </m:sSub>
            <m:r>
              <w:rPr>
                <w:rFonts w:ascii="Cambria Math" w:eastAsia="Times New Roman" w:hAnsi="Cambria Math" w:cs="Times New Roman"/>
                <w:szCs w:val="24"/>
                <w:lang w:val="id-ID" w:eastAsia="id-ID"/>
              </w:rPr>
              <m:t xml:space="preserve"> s</m:t>
            </m:r>
          </m:e>
        </m:d>
        <m:r>
          <w:rPr>
            <w:rFonts w:ascii="Cambria Math" w:eastAsia="Times New Roman" w:hAnsi="Cambria Math" w:cs="Times New Roman"/>
            <w:szCs w:val="24"/>
            <w:lang w:val="id-ID" w:eastAsia="id-ID"/>
          </w:rPr>
          <m:t>e(s)</m:t>
        </m:r>
      </m:oMath>
      <w:r w:rsidR="007F38CB" w:rsidRPr="006A0BE8">
        <w:rPr>
          <w:rFonts w:cs="Times New Roman"/>
          <w:lang w:val="en-ID"/>
        </w:rPr>
        <w:t xml:space="preserve"> </w:t>
      </w:r>
      <w:r w:rsidR="0014335B" w:rsidRPr="006A0BE8">
        <w:rPr>
          <w:rFonts w:cs="Times New Roman"/>
          <w:lang w:val="en-ID"/>
        </w:rPr>
        <w:tab/>
      </w:r>
      <w:r w:rsidR="007F38CB" w:rsidRPr="006A0BE8">
        <w:rPr>
          <w:rFonts w:cs="Times New Roman"/>
          <w:lang w:val="en-ID"/>
        </w:rPr>
        <w:t>(</w:t>
      </w:r>
      <w:r w:rsidR="004F5BBE" w:rsidRPr="006A0BE8">
        <w:rPr>
          <w:rFonts w:cs="Times New Roman"/>
          <w:lang w:val="id-ID"/>
        </w:rPr>
        <w:t>3</w:t>
      </w:r>
      <w:r w:rsidR="007F38CB" w:rsidRPr="006A0BE8">
        <w:rPr>
          <w:rFonts w:cs="Times New Roman"/>
          <w:lang w:val="en-ID"/>
        </w:rPr>
        <w:t>)</w:t>
      </w:r>
    </w:p>
    <w:p w14:paraId="6EEC5FA2" w14:textId="2E5FBF32" w:rsidR="003E2B40" w:rsidRPr="006A0BE8" w:rsidRDefault="00A1766C" w:rsidP="00387AA9">
      <w:pPr>
        <w:autoSpaceDE w:val="0"/>
        <w:autoSpaceDN w:val="0"/>
        <w:adjustRightInd w:val="0"/>
        <w:spacing w:after="0"/>
        <w:rPr>
          <w:rFonts w:cs="Times New Roman"/>
          <w:lang w:val="en-ID"/>
        </w:rPr>
      </w:pPr>
      <w:r w:rsidRPr="006A0BE8">
        <w:rPr>
          <w:rFonts w:cs="Times New Roman"/>
          <w:lang w:val="en-ID"/>
        </w:rPr>
        <w:tab/>
        <w:t>Parameter PID perlu ditentukan terlebih dahulu untuk menentukan masing-masing koefisien dari parameter proporsional,</w:t>
      </w:r>
      <w:ins w:id="213" w:author="nova" w:date="2019-09-02T07:42:00Z">
        <w:r w:rsidR="00D129FC" w:rsidRPr="006A0BE8">
          <w:rPr>
            <w:rFonts w:cs="Times New Roman"/>
            <w:lang w:val="en-ID"/>
          </w:rPr>
          <w:t xml:space="preserve"> </w:t>
        </w:r>
      </w:ins>
      <w:r w:rsidRPr="006A0BE8">
        <w:rPr>
          <w:rFonts w:cs="Times New Roman"/>
          <w:lang w:val="en-ID"/>
        </w:rPr>
        <w:t xml:space="preserve">integral dan derivatif pada plan. Proses ini dapat dilakukan dengan cara </w:t>
      </w:r>
      <w:r w:rsidRPr="006A0BE8">
        <w:rPr>
          <w:rFonts w:cs="Times New Roman"/>
          <w:i/>
          <w:lang w:val="en-ID"/>
        </w:rPr>
        <w:t xml:space="preserve">trial and error </w:t>
      </w:r>
      <w:r w:rsidRPr="006A0BE8">
        <w:rPr>
          <w:rFonts w:cs="Times New Roman"/>
          <w:lang w:val="en-ID"/>
        </w:rPr>
        <w:t>untuk memilih koefisien yang pas. Proses trial and error dilakukan sampai diperoleh hasil yang diinginkan dengan mengacu pada karakteristik masing-masing kontrol proporsional,</w:t>
      </w:r>
      <w:ins w:id="214" w:author="nova" w:date="2019-09-02T07:42:00Z">
        <w:r w:rsidR="00D129FC" w:rsidRPr="006A0BE8">
          <w:rPr>
            <w:rFonts w:cs="Times New Roman"/>
            <w:lang w:val="en-ID"/>
          </w:rPr>
          <w:t xml:space="preserve"> </w:t>
        </w:r>
      </w:ins>
      <w:r w:rsidRPr="006A0BE8">
        <w:rPr>
          <w:rFonts w:cs="Times New Roman"/>
          <w:lang w:val="en-ID"/>
        </w:rPr>
        <w:t>integral</w:t>
      </w:r>
      <w:ins w:id="215" w:author="nova" w:date="2019-09-02T07:42:00Z">
        <w:r w:rsidR="00D129FC" w:rsidRPr="006A0BE8">
          <w:rPr>
            <w:rFonts w:cs="Times New Roman"/>
            <w:lang w:val="en-ID"/>
          </w:rPr>
          <w:t>,</w:t>
        </w:r>
      </w:ins>
      <w:r w:rsidRPr="006A0BE8">
        <w:rPr>
          <w:rFonts w:cs="Times New Roman"/>
          <w:lang w:val="en-ID"/>
        </w:rPr>
        <w:t xml:space="preserve"> dan derivatif</w:t>
      </w:r>
      <w:r w:rsidR="004F34FB" w:rsidRPr="006A0BE8">
        <w:rPr>
          <w:rFonts w:cs="Times New Roman"/>
          <w:lang w:val="en-ID"/>
        </w:rPr>
        <w:t xml:space="preserve"> yang sesuai pada T</w:t>
      </w:r>
      <w:r w:rsidRPr="006A0BE8">
        <w:rPr>
          <w:rFonts w:cs="Times New Roman"/>
          <w:lang w:val="en-ID"/>
        </w:rPr>
        <w:t>abel</w:t>
      </w:r>
      <w:r w:rsidR="004F34FB" w:rsidRPr="006A0BE8">
        <w:rPr>
          <w:rFonts w:cs="Times New Roman"/>
          <w:lang w:val="en-ID"/>
        </w:rPr>
        <w:t xml:space="preserve"> 2.1.</w:t>
      </w:r>
    </w:p>
    <w:p w14:paraId="0ED0E3F0" w14:textId="10B23D63" w:rsidR="005E1D23" w:rsidRPr="006A0BE8" w:rsidRDefault="005E1D23" w:rsidP="005E1D23">
      <w:pPr>
        <w:pStyle w:val="Caption"/>
        <w:keepNext/>
        <w:jc w:val="center"/>
        <w:rPr>
          <w:rFonts w:cs="Times New Roman"/>
          <w:i w:val="0"/>
          <w:color w:val="auto"/>
          <w:sz w:val="22"/>
        </w:rPr>
      </w:pPr>
      <w:bookmarkStart w:id="216" w:name="_Toc23552218"/>
      <w:r w:rsidRPr="006A0BE8">
        <w:rPr>
          <w:rFonts w:cs="Times New Roman"/>
          <w:i w:val="0"/>
          <w:color w:val="auto"/>
          <w:sz w:val="22"/>
        </w:rPr>
        <w:t xml:space="preserve">Tabel </w:t>
      </w:r>
      <w:r w:rsidR="00813475">
        <w:rPr>
          <w:rFonts w:cs="Times New Roman"/>
          <w:i w:val="0"/>
          <w:color w:val="auto"/>
          <w:sz w:val="22"/>
        </w:rPr>
        <w:fldChar w:fldCharType="begin"/>
      </w:r>
      <w:r w:rsidR="00813475">
        <w:rPr>
          <w:rFonts w:cs="Times New Roman"/>
          <w:i w:val="0"/>
          <w:color w:val="auto"/>
          <w:sz w:val="22"/>
        </w:rPr>
        <w:instrText xml:space="preserve"> STYLEREF 1 \s </w:instrText>
      </w:r>
      <w:r w:rsidR="00813475">
        <w:rPr>
          <w:rFonts w:cs="Times New Roman"/>
          <w:i w:val="0"/>
          <w:color w:val="auto"/>
          <w:sz w:val="22"/>
        </w:rPr>
        <w:fldChar w:fldCharType="separate"/>
      </w:r>
      <w:r w:rsidR="00813475">
        <w:rPr>
          <w:rFonts w:cs="Times New Roman"/>
          <w:i w:val="0"/>
          <w:noProof/>
          <w:color w:val="auto"/>
          <w:sz w:val="22"/>
        </w:rPr>
        <w:t>2</w:t>
      </w:r>
      <w:r w:rsidR="00813475">
        <w:rPr>
          <w:rFonts w:cs="Times New Roman"/>
          <w:i w:val="0"/>
          <w:color w:val="auto"/>
          <w:sz w:val="22"/>
        </w:rPr>
        <w:fldChar w:fldCharType="end"/>
      </w:r>
      <w:r w:rsidR="00813475">
        <w:rPr>
          <w:rFonts w:cs="Times New Roman"/>
          <w:i w:val="0"/>
          <w:color w:val="auto"/>
          <w:sz w:val="22"/>
        </w:rPr>
        <w:t>.</w:t>
      </w:r>
      <w:r w:rsidR="00813475">
        <w:rPr>
          <w:rFonts w:cs="Times New Roman"/>
          <w:i w:val="0"/>
          <w:color w:val="auto"/>
          <w:sz w:val="22"/>
        </w:rPr>
        <w:fldChar w:fldCharType="begin"/>
      </w:r>
      <w:r w:rsidR="00813475">
        <w:rPr>
          <w:rFonts w:cs="Times New Roman"/>
          <w:i w:val="0"/>
          <w:color w:val="auto"/>
          <w:sz w:val="22"/>
        </w:rPr>
        <w:instrText xml:space="preserve"> SEQ Tabel \* ARABIC \s 1 </w:instrText>
      </w:r>
      <w:r w:rsidR="00813475">
        <w:rPr>
          <w:rFonts w:cs="Times New Roman"/>
          <w:i w:val="0"/>
          <w:color w:val="auto"/>
          <w:sz w:val="22"/>
        </w:rPr>
        <w:fldChar w:fldCharType="separate"/>
      </w:r>
      <w:r w:rsidR="00813475">
        <w:rPr>
          <w:rFonts w:cs="Times New Roman"/>
          <w:i w:val="0"/>
          <w:noProof/>
          <w:color w:val="auto"/>
          <w:sz w:val="22"/>
        </w:rPr>
        <w:t>1</w:t>
      </w:r>
      <w:r w:rsidR="00813475">
        <w:rPr>
          <w:rFonts w:cs="Times New Roman"/>
          <w:i w:val="0"/>
          <w:color w:val="auto"/>
          <w:sz w:val="22"/>
        </w:rPr>
        <w:fldChar w:fldCharType="end"/>
      </w:r>
      <w:del w:id="217" w:author="Windows User" w:date="2019-09-18T15:48:00Z">
        <w:r w:rsidR="007E74B5" w:rsidRPr="006A0BE8" w:rsidDel="00F10288">
          <w:rPr>
            <w:rFonts w:cs="Times New Roman"/>
            <w:i w:val="0"/>
            <w:color w:val="auto"/>
            <w:sz w:val="22"/>
          </w:rPr>
          <w:fldChar w:fldCharType="begin"/>
        </w:r>
        <w:r w:rsidR="007E74B5" w:rsidRPr="006A0BE8" w:rsidDel="00F10288">
          <w:rPr>
            <w:rFonts w:cs="Times New Roman"/>
            <w:i w:val="0"/>
            <w:color w:val="auto"/>
            <w:sz w:val="22"/>
          </w:rPr>
          <w:delInstrText xml:space="preserve"> STYLEREF 1 \s </w:delInstrText>
        </w:r>
        <w:r w:rsidR="007E74B5" w:rsidRPr="006A0BE8" w:rsidDel="00F10288">
          <w:rPr>
            <w:rFonts w:cs="Times New Roman"/>
            <w:i w:val="0"/>
            <w:color w:val="auto"/>
            <w:sz w:val="22"/>
          </w:rPr>
          <w:fldChar w:fldCharType="separate"/>
        </w:r>
        <w:r w:rsidR="007E74B5" w:rsidRPr="006A0BE8" w:rsidDel="00F10288">
          <w:rPr>
            <w:rFonts w:cs="Times New Roman"/>
            <w:i w:val="0"/>
            <w:noProof/>
            <w:color w:val="auto"/>
            <w:sz w:val="22"/>
          </w:rPr>
          <w:delText>2</w:delText>
        </w:r>
        <w:r w:rsidR="007E74B5" w:rsidRPr="006A0BE8" w:rsidDel="00F10288">
          <w:rPr>
            <w:rFonts w:cs="Times New Roman"/>
            <w:i w:val="0"/>
            <w:color w:val="auto"/>
            <w:sz w:val="22"/>
          </w:rPr>
          <w:fldChar w:fldCharType="end"/>
        </w:r>
        <w:r w:rsidR="007E74B5" w:rsidRPr="006A0BE8" w:rsidDel="00F10288">
          <w:rPr>
            <w:rFonts w:cs="Times New Roman"/>
            <w:i w:val="0"/>
            <w:color w:val="auto"/>
            <w:sz w:val="22"/>
          </w:rPr>
          <w:delText>.</w:delText>
        </w:r>
        <w:r w:rsidR="007E74B5" w:rsidRPr="006A0BE8" w:rsidDel="00F10288">
          <w:rPr>
            <w:rFonts w:cs="Times New Roman"/>
            <w:i w:val="0"/>
            <w:color w:val="auto"/>
            <w:sz w:val="22"/>
          </w:rPr>
          <w:fldChar w:fldCharType="begin"/>
        </w:r>
        <w:r w:rsidR="007E74B5" w:rsidRPr="006A0BE8" w:rsidDel="00F10288">
          <w:rPr>
            <w:rFonts w:cs="Times New Roman"/>
            <w:i w:val="0"/>
            <w:color w:val="auto"/>
            <w:sz w:val="22"/>
          </w:rPr>
          <w:delInstrText xml:space="preserve"> SEQ Tabel \* ARABIC \s 1 </w:delInstrText>
        </w:r>
        <w:r w:rsidR="007E74B5" w:rsidRPr="006A0BE8" w:rsidDel="00F10288">
          <w:rPr>
            <w:rFonts w:cs="Times New Roman"/>
            <w:i w:val="0"/>
            <w:color w:val="auto"/>
            <w:sz w:val="22"/>
          </w:rPr>
          <w:fldChar w:fldCharType="separate"/>
        </w:r>
        <w:r w:rsidR="007E74B5" w:rsidRPr="006A0BE8" w:rsidDel="00F10288">
          <w:rPr>
            <w:rFonts w:cs="Times New Roman"/>
            <w:i w:val="0"/>
            <w:noProof/>
            <w:color w:val="auto"/>
            <w:sz w:val="22"/>
          </w:rPr>
          <w:delText>1</w:delText>
        </w:r>
        <w:r w:rsidR="007E74B5" w:rsidRPr="006A0BE8" w:rsidDel="00F10288">
          <w:rPr>
            <w:rFonts w:cs="Times New Roman"/>
            <w:i w:val="0"/>
            <w:color w:val="auto"/>
            <w:sz w:val="22"/>
          </w:rPr>
          <w:fldChar w:fldCharType="end"/>
        </w:r>
      </w:del>
      <w:r w:rsidRPr="006A0BE8">
        <w:rPr>
          <w:rFonts w:cs="Times New Roman"/>
          <w:i w:val="0"/>
          <w:color w:val="auto"/>
          <w:sz w:val="22"/>
        </w:rPr>
        <w:t xml:space="preserve"> Karakteristik PID</w:t>
      </w:r>
      <w:bookmarkEnd w:id="216"/>
    </w:p>
    <w:tbl>
      <w:tblPr>
        <w:tblStyle w:val="TableGrid"/>
        <w:tblW w:w="7933" w:type="dxa"/>
        <w:tblLook w:val="04A0" w:firstRow="1" w:lastRow="0" w:firstColumn="1" w:lastColumn="0" w:noHBand="0" w:noVBand="1"/>
      </w:tblPr>
      <w:tblGrid>
        <w:gridCol w:w="1122"/>
        <w:gridCol w:w="1506"/>
        <w:gridCol w:w="1603"/>
        <w:gridCol w:w="1603"/>
        <w:gridCol w:w="2099"/>
      </w:tblGrid>
      <w:tr w:rsidR="003E2B40" w:rsidRPr="006A0BE8" w14:paraId="0B8D01C6" w14:textId="77777777" w:rsidTr="00387AA9">
        <w:tc>
          <w:tcPr>
            <w:tcW w:w="1122" w:type="dxa"/>
          </w:tcPr>
          <w:p w14:paraId="48846F92" w14:textId="4C4B17D2" w:rsidR="00A1766C" w:rsidRPr="006A0BE8" w:rsidRDefault="003E2B40" w:rsidP="00387AA9">
            <w:pPr>
              <w:autoSpaceDE w:val="0"/>
              <w:autoSpaceDN w:val="0"/>
              <w:adjustRightInd w:val="0"/>
              <w:spacing w:after="0" w:line="240" w:lineRule="auto"/>
              <w:rPr>
                <w:rFonts w:cs="Times New Roman"/>
                <w:sz w:val="22"/>
                <w:lang w:val="en-ID"/>
              </w:rPr>
            </w:pPr>
            <w:r w:rsidRPr="006A0BE8">
              <w:rPr>
                <w:rFonts w:cs="Times New Roman"/>
                <w:sz w:val="22"/>
                <w:lang w:val="en-ID"/>
              </w:rPr>
              <w:t>Kontrol</w:t>
            </w:r>
          </w:p>
        </w:tc>
        <w:tc>
          <w:tcPr>
            <w:tcW w:w="1506" w:type="dxa"/>
          </w:tcPr>
          <w:p w14:paraId="04FC140A" w14:textId="108F33B0" w:rsidR="00A1766C" w:rsidRPr="006A0BE8" w:rsidRDefault="00A1766C" w:rsidP="00387AA9">
            <w:pPr>
              <w:autoSpaceDE w:val="0"/>
              <w:autoSpaceDN w:val="0"/>
              <w:adjustRightInd w:val="0"/>
              <w:spacing w:after="0" w:line="240" w:lineRule="auto"/>
              <w:rPr>
                <w:rFonts w:cs="Times New Roman"/>
                <w:sz w:val="22"/>
                <w:lang w:val="en-ID"/>
              </w:rPr>
            </w:pPr>
            <w:r w:rsidRPr="006A0BE8">
              <w:rPr>
                <w:rFonts w:cs="Times New Roman"/>
                <w:sz w:val="22"/>
                <w:lang w:val="en-ID"/>
              </w:rPr>
              <w:t>Rise time</w:t>
            </w:r>
          </w:p>
        </w:tc>
        <w:tc>
          <w:tcPr>
            <w:tcW w:w="1603" w:type="dxa"/>
          </w:tcPr>
          <w:p w14:paraId="4F7A3AC9" w14:textId="4859E62A" w:rsidR="00A1766C" w:rsidRPr="006A0BE8" w:rsidRDefault="00A1766C" w:rsidP="00387AA9">
            <w:pPr>
              <w:autoSpaceDE w:val="0"/>
              <w:autoSpaceDN w:val="0"/>
              <w:adjustRightInd w:val="0"/>
              <w:spacing w:after="0" w:line="240" w:lineRule="auto"/>
              <w:rPr>
                <w:rFonts w:cs="Times New Roman"/>
                <w:sz w:val="22"/>
                <w:lang w:val="en-ID"/>
              </w:rPr>
            </w:pPr>
            <w:r w:rsidRPr="006A0BE8">
              <w:rPr>
                <w:rFonts w:cs="Times New Roman"/>
                <w:sz w:val="22"/>
                <w:lang w:val="en-ID"/>
              </w:rPr>
              <w:t>Overshoot</w:t>
            </w:r>
          </w:p>
        </w:tc>
        <w:tc>
          <w:tcPr>
            <w:tcW w:w="1603" w:type="dxa"/>
          </w:tcPr>
          <w:p w14:paraId="1BB922DC" w14:textId="75C38CFD" w:rsidR="00A1766C" w:rsidRPr="006A0BE8" w:rsidRDefault="00A1766C" w:rsidP="00387AA9">
            <w:pPr>
              <w:autoSpaceDE w:val="0"/>
              <w:autoSpaceDN w:val="0"/>
              <w:adjustRightInd w:val="0"/>
              <w:spacing w:after="0" w:line="240" w:lineRule="auto"/>
              <w:rPr>
                <w:rFonts w:cs="Times New Roman"/>
                <w:sz w:val="22"/>
                <w:lang w:val="en-ID"/>
              </w:rPr>
            </w:pPr>
            <w:r w:rsidRPr="006A0BE8">
              <w:rPr>
                <w:rFonts w:cs="Times New Roman"/>
                <w:sz w:val="22"/>
                <w:lang w:val="en-ID"/>
              </w:rPr>
              <w:t>Settling time</w:t>
            </w:r>
          </w:p>
        </w:tc>
        <w:tc>
          <w:tcPr>
            <w:tcW w:w="2099" w:type="dxa"/>
          </w:tcPr>
          <w:p w14:paraId="6CF2DD85" w14:textId="77777777" w:rsidR="00A1766C" w:rsidRPr="006A0BE8" w:rsidRDefault="00A1766C" w:rsidP="00387AA9">
            <w:pPr>
              <w:autoSpaceDE w:val="0"/>
              <w:autoSpaceDN w:val="0"/>
              <w:adjustRightInd w:val="0"/>
              <w:spacing w:after="0" w:line="240" w:lineRule="auto"/>
              <w:rPr>
                <w:rFonts w:cs="Times New Roman"/>
                <w:sz w:val="22"/>
                <w:lang w:val="en-ID"/>
              </w:rPr>
            </w:pPr>
            <w:r w:rsidRPr="006A0BE8">
              <w:rPr>
                <w:rFonts w:cs="Times New Roman"/>
                <w:sz w:val="22"/>
                <w:lang w:val="en-ID"/>
              </w:rPr>
              <w:t>Error steady state</w:t>
            </w:r>
          </w:p>
          <w:p w14:paraId="287B1E33" w14:textId="573D7D0A" w:rsidR="00A1766C" w:rsidRPr="006A0BE8" w:rsidRDefault="00A1766C" w:rsidP="00387AA9">
            <w:pPr>
              <w:autoSpaceDE w:val="0"/>
              <w:autoSpaceDN w:val="0"/>
              <w:adjustRightInd w:val="0"/>
              <w:spacing w:after="0" w:line="240" w:lineRule="auto"/>
              <w:rPr>
                <w:rFonts w:cs="Times New Roman"/>
                <w:sz w:val="22"/>
                <w:lang w:val="en-ID"/>
              </w:rPr>
            </w:pPr>
          </w:p>
        </w:tc>
      </w:tr>
      <w:tr w:rsidR="003E2B40" w:rsidRPr="006A0BE8" w14:paraId="38F6AE52" w14:textId="77777777" w:rsidTr="00387AA9">
        <w:tc>
          <w:tcPr>
            <w:tcW w:w="1122" w:type="dxa"/>
          </w:tcPr>
          <w:p w14:paraId="3B89B9B5" w14:textId="60A4F952" w:rsidR="00A1766C" w:rsidRPr="006A0BE8" w:rsidRDefault="003E2B40" w:rsidP="00387AA9">
            <w:pPr>
              <w:autoSpaceDE w:val="0"/>
              <w:autoSpaceDN w:val="0"/>
              <w:adjustRightInd w:val="0"/>
              <w:spacing w:after="0" w:line="240" w:lineRule="auto"/>
              <w:rPr>
                <w:rFonts w:cs="Times New Roman"/>
                <w:sz w:val="22"/>
                <w:lang w:val="en-ID"/>
              </w:rPr>
            </w:pPr>
            <w:r w:rsidRPr="006A0BE8">
              <w:rPr>
                <w:rFonts w:cs="Times New Roman"/>
                <w:sz w:val="22"/>
                <w:lang w:val="en-ID"/>
              </w:rPr>
              <w:t>Kp</w:t>
            </w:r>
          </w:p>
        </w:tc>
        <w:tc>
          <w:tcPr>
            <w:tcW w:w="1506" w:type="dxa"/>
          </w:tcPr>
          <w:p w14:paraId="7A47ACAE" w14:textId="75F3A183" w:rsidR="00A1766C" w:rsidRPr="006A0BE8" w:rsidRDefault="003E2B40" w:rsidP="00387AA9">
            <w:pPr>
              <w:autoSpaceDE w:val="0"/>
              <w:autoSpaceDN w:val="0"/>
              <w:adjustRightInd w:val="0"/>
              <w:spacing w:after="0" w:line="240" w:lineRule="auto"/>
              <w:rPr>
                <w:rFonts w:cs="Times New Roman"/>
                <w:sz w:val="22"/>
                <w:lang w:val="en-ID"/>
              </w:rPr>
            </w:pPr>
            <w:r w:rsidRPr="006A0BE8">
              <w:rPr>
                <w:rFonts w:cs="Times New Roman"/>
                <w:sz w:val="22"/>
                <w:lang w:val="en-ID"/>
              </w:rPr>
              <w:t>Mengurangi</w:t>
            </w:r>
          </w:p>
        </w:tc>
        <w:tc>
          <w:tcPr>
            <w:tcW w:w="1603" w:type="dxa"/>
          </w:tcPr>
          <w:p w14:paraId="44802A4D" w14:textId="4D559C56" w:rsidR="00A1766C" w:rsidRPr="006A0BE8" w:rsidRDefault="003E2B40" w:rsidP="00387AA9">
            <w:pPr>
              <w:autoSpaceDE w:val="0"/>
              <w:autoSpaceDN w:val="0"/>
              <w:adjustRightInd w:val="0"/>
              <w:spacing w:after="0" w:line="240" w:lineRule="auto"/>
              <w:rPr>
                <w:rFonts w:cs="Times New Roman"/>
                <w:sz w:val="22"/>
                <w:lang w:val="en-ID"/>
              </w:rPr>
            </w:pPr>
            <w:r w:rsidRPr="006A0BE8">
              <w:rPr>
                <w:rFonts w:cs="Times New Roman"/>
                <w:sz w:val="22"/>
                <w:lang w:val="en-ID"/>
              </w:rPr>
              <w:t>Meningkatkan</w:t>
            </w:r>
          </w:p>
        </w:tc>
        <w:tc>
          <w:tcPr>
            <w:tcW w:w="1603" w:type="dxa"/>
          </w:tcPr>
          <w:p w14:paraId="2DA6381C" w14:textId="28628AF1" w:rsidR="00A1766C" w:rsidRPr="006A0BE8" w:rsidRDefault="003E2B40" w:rsidP="00387AA9">
            <w:pPr>
              <w:autoSpaceDE w:val="0"/>
              <w:autoSpaceDN w:val="0"/>
              <w:adjustRightInd w:val="0"/>
              <w:spacing w:after="0" w:line="240" w:lineRule="auto"/>
              <w:rPr>
                <w:rFonts w:cs="Times New Roman"/>
                <w:sz w:val="22"/>
                <w:lang w:val="en-ID"/>
              </w:rPr>
            </w:pPr>
            <w:r w:rsidRPr="006A0BE8">
              <w:rPr>
                <w:rFonts w:cs="Times New Roman"/>
                <w:sz w:val="22"/>
                <w:lang w:val="en-ID"/>
              </w:rPr>
              <w:t>Mengurangi</w:t>
            </w:r>
          </w:p>
        </w:tc>
        <w:tc>
          <w:tcPr>
            <w:tcW w:w="2099" w:type="dxa"/>
          </w:tcPr>
          <w:p w14:paraId="5CC35E77" w14:textId="146EB784" w:rsidR="00A1766C" w:rsidRPr="006A0BE8" w:rsidRDefault="003E2B40" w:rsidP="00387AA9">
            <w:pPr>
              <w:autoSpaceDE w:val="0"/>
              <w:autoSpaceDN w:val="0"/>
              <w:adjustRightInd w:val="0"/>
              <w:spacing w:after="0" w:line="240" w:lineRule="auto"/>
              <w:rPr>
                <w:rFonts w:cs="Times New Roman"/>
                <w:sz w:val="22"/>
                <w:lang w:val="en-ID"/>
              </w:rPr>
            </w:pPr>
            <w:r w:rsidRPr="006A0BE8">
              <w:rPr>
                <w:rFonts w:cs="Times New Roman"/>
                <w:sz w:val="22"/>
                <w:lang w:val="en-ID"/>
              </w:rPr>
              <w:t>Mengurangi</w:t>
            </w:r>
          </w:p>
        </w:tc>
      </w:tr>
      <w:tr w:rsidR="003E2B40" w:rsidRPr="006A0BE8" w14:paraId="0BCC5259" w14:textId="77777777" w:rsidTr="00387AA9">
        <w:tc>
          <w:tcPr>
            <w:tcW w:w="1122" w:type="dxa"/>
          </w:tcPr>
          <w:p w14:paraId="6A8A58A7" w14:textId="26504212" w:rsidR="00A1766C" w:rsidRPr="006A0BE8" w:rsidRDefault="003E2B40" w:rsidP="00387AA9">
            <w:pPr>
              <w:autoSpaceDE w:val="0"/>
              <w:autoSpaceDN w:val="0"/>
              <w:adjustRightInd w:val="0"/>
              <w:spacing w:after="0" w:line="240" w:lineRule="auto"/>
              <w:rPr>
                <w:rFonts w:cs="Times New Roman"/>
                <w:sz w:val="22"/>
                <w:lang w:val="en-ID"/>
              </w:rPr>
            </w:pPr>
            <w:r w:rsidRPr="006A0BE8">
              <w:rPr>
                <w:rFonts w:cs="Times New Roman"/>
                <w:sz w:val="22"/>
                <w:lang w:val="en-ID"/>
              </w:rPr>
              <w:t>Ki</w:t>
            </w:r>
          </w:p>
        </w:tc>
        <w:tc>
          <w:tcPr>
            <w:tcW w:w="1506" w:type="dxa"/>
          </w:tcPr>
          <w:p w14:paraId="0268E99B" w14:textId="747CFD8B" w:rsidR="00A1766C" w:rsidRPr="006A0BE8" w:rsidRDefault="003E2B40" w:rsidP="00387AA9">
            <w:pPr>
              <w:autoSpaceDE w:val="0"/>
              <w:autoSpaceDN w:val="0"/>
              <w:adjustRightInd w:val="0"/>
              <w:spacing w:after="0" w:line="240" w:lineRule="auto"/>
              <w:rPr>
                <w:rFonts w:cs="Times New Roman"/>
                <w:sz w:val="22"/>
                <w:lang w:val="en-ID"/>
              </w:rPr>
            </w:pPr>
            <w:r w:rsidRPr="006A0BE8">
              <w:rPr>
                <w:rFonts w:cs="Times New Roman"/>
                <w:sz w:val="22"/>
                <w:lang w:val="en-ID"/>
              </w:rPr>
              <w:t>Mengurangi</w:t>
            </w:r>
          </w:p>
        </w:tc>
        <w:tc>
          <w:tcPr>
            <w:tcW w:w="1603" w:type="dxa"/>
          </w:tcPr>
          <w:p w14:paraId="4EDE73ED" w14:textId="07729A50" w:rsidR="00A1766C" w:rsidRPr="006A0BE8" w:rsidRDefault="003E2B40" w:rsidP="00387AA9">
            <w:pPr>
              <w:autoSpaceDE w:val="0"/>
              <w:autoSpaceDN w:val="0"/>
              <w:adjustRightInd w:val="0"/>
              <w:spacing w:after="0" w:line="240" w:lineRule="auto"/>
              <w:rPr>
                <w:rFonts w:cs="Times New Roman"/>
                <w:sz w:val="22"/>
                <w:lang w:val="en-ID"/>
              </w:rPr>
            </w:pPr>
            <w:r w:rsidRPr="006A0BE8">
              <w:rPr>
                <w:rFonts w:cs="Times New Roman"/>
                <w:sz w:val="22"/>
                <w:lang w:val="en-ID"/>
              </w:rPr>
              <w:t>Meningkatkan</w:t>
            </w:r>
          </w:p>
        </w:tc>
        <w:tc>
          <w:tcPr>
            <w:tcW w:w="1603" w:type="dxa"/>
          </w:tcPr>
          <w:p w14:paraId="5877E8D7" w14:textId="3938C0B0" w:rsidR="00A1766C" w:rsidRPr="006A0BE8" w:rsidRDefault="003E2B40" w:rsidP="00387AA9">
            <w:pPr>
              <w:autoSpaceDE w:val="0"/>
              <w:autoSpaceDN w:val="0"/>
              <w:adjustRightInd w:val="0"/>
              <w:spacing w:after="0" w:line="240" w:lineRule="auto"/>
              <w:rPr>
                <w:rFonts w:cs="Times New Roman"/>
                <w:sz w:val="22"/>
                <w:lang w:val="en-ID"/>
              </w:rPr>
            </w:pPr>
            <w:r w:rsidRPr="006A0BE8">
              <w:rPr>
                <w:rFonts w:cs="Times New Roman"/>
                <w:sz w:val="22"/>
                <w:lang w:val="en-ID"/>
              </w:rPr>
              <w:t>Meningkatkan</w:t>
            </w:r>
          </w:p>
        </w:tc>
        <w:tc>
          <w:tcPr>
            <w:tcW w:w="2099" w:type="dxa"/>
          </w:tcPr>
          <w:p w14:paraId="0B2C68B5" w14:textId="31633E29" w:rsidR="00A1766C" w:rsidRPr="006A0BE8" w:rsidRDefault="003E2B40" w:rsidP="00387AA9">
            <w:pPr>
              <w:autoSpaceDE w:val="0"/>
              <w:autoSpaceDN w:val="0"/>
              <w:adjustRightInd w:val="0"/>
              <w:spacing w:after="0" w:line="240" w:lineRule="auto"/>
              <w:rPr>
                <w:rFonts w:cs="Times New Roman"/>
                <w:sz w:val="22"/>
                <w:lang w:val="en-ID"/>
              </w:rPr>
            </w:pPr>
            <w:r w:rsidRPr="006A0BE8">
              <w:rPr>
                <w:rFonts w:cs="Times New Roman"/>
                <w:sz w:val="22"/>
                <w:lang w:val="en-ID"/>
              </w:rPr>
              <w:t>Menghilangkan</w:t>
            </w:r>
          </w:p>
        </w:tc>
      </w:tr>
      <w:tr w:rsidR="003E2B40" w:rsidRPr="006A0BE8" w14:paraId="72654E1B" w14:textId="77777777" w:rsidTr="00387AA9">
        <w:tc>
          <w:tcPr>
            <w:tcW w:w="1122" w:type="dxa"/>
          </w:tcPr>
          <w:p w14:paraId="387FC546" w14:textId="507B1D9A" w:rsidR="00A1766C" w:rsidRPr="006A0BE8" w:rsidRDefault="003E2B40" w:rsidP="00387AA9">
            <w:pPr>
              <w:autoSpaceDE w:val="0"/>
              <w:autoSpaceDN w:val="0"/>
              <w:adjustRightInd w:val="0"/>
              <w:spacing w:after="0" w:line="240" w:lineRule="auto"/>
              <w:rPr>
                <w:rFonts w:cs="Times New Roman"/>
                <w:sz w:val="22"/>
                <w:lang w:val="en-ID"/>
              </w:rPr>
            </w:pPr>
            <w:r w:rsidRPr="006A0BE8">
              <w:rPr>
                <w:rFonts w:cs="Times New Roman"/>
                <w:sz w:val="22"/>
                <w:lang w:val="en-ID"/>
              </w:rPr>
              <w:t>Kd</w:t>
            </w:r>
          </w:p>
        </w:tc>
        <w:tc>
          <w:tcPr>
            <w:tcW w:w="1506" w:type="dxa"/>
          </w:tcPr>
          <w:p w14:paraId="7ABEA6B8" w14:textId="0FB145F9" w:rsidR="00A1766C" w:rsidRPr="006A0BE8" w:rsidRDefault="003E2B40" w:rsidP="00387AA9">
            <w:pPr>
              <w:autoSpaceDE w:val="0"/>
              <w:autoSpaceDN w:val="0"/>
              <w:adjustRightInd w:val="0"/>
              <w:spacing w:after="0" w:line="240" w:lineRule="auto"/>
              <w:rPr>
                <w:rFonts w:cs="Times New Roman"/>
                <w:sz w:val="22"/>
                <w:lang w:val="en-ID"/>
              </w:rPr>
            </w:pPr>
            <w:r w:rsidRPr="006A0BE8">
              <w:rPr>
                <w:rFonts w:cs="Times New Roman"/>
                <w:sz w:val="22"/>
                <w:lang w:val="en-ID"/>
              </w:rPr>
              <w:t>Perubahan kecil</w:t>
            </w:r>
          </w:p>
        </w:tc>
        <w:tc>
          <w:tcPr>
            <w:tcW w:w="1603" w:type="dxa"/>
          </w:tcPr>
          <w:p w14:paraId="1C7C2FBE" w14:textId="7B41304F" w:rsidR="00A1766C" w:rsidRPr="006A0BE8" w:rsidRDefault="003E2B40" w:rsidP="00387AA9">
            <w:pPr>
              <w:autoSpaceDE w:val="0"/>
              <w:autoSpaceDN w:val="0"/>
              <w:adjustRightInd w:val="0"/>
              <w:spacing w:after="0" w:line="240" w:lineRule="auto"/>
              <w:rPr>
                <w:rFonts w:cs="Times New Roman"/>
                <w:sz w:val="22"/>
                <w:lang w:val="en-ID"/>
              </w:rPr>
            </w:pPr>
            <w:r w:rsidRPr="006A0BE8">
              <w:rPr>
                <w:rFonts w:cs="Times New Roman"/>
                <w:sz w:val="22"/>
                <w:lang w:val="en-ID"/>
              </w:rPr>
              <w:t>Mengurangi</w:t>
            </w:r>
          </w:p>
        </w:tc>
        <w:tc>
          <w:tcPr>
            <w:tcW w:w="1603" w:type="dxa"/>
          </w:tcPr>
          <w:p w14:paraId="18BFD6F7" w14:textId="0C5BAC07" w:rsidR="00A1766C" w:rsidRPr="006A0BE8" w:rsidRDefault="003E2B40" w:rsidP="00387AA9">
            <w:pPr>
              <w:autoSpaceDE w:val="0"/>
              <w:autoSpaceDN w:val="0"/>
              <w:adjustRightInd w:val="0"/>
              <w:spacing w:after="0" w:line="240" w:lineRule="auto"/>
              <w:rPr>
                <w:rFonts w:cs="Times New Roman"/>
                <w:sz w:val="22"/>
                <w:lang w:val="en-ID"/>
              </w:rPr>
            </w:pPr>
            <w:r w:rsidRPr="006A0BE8">
              <w:rPr>
                <w:rFonts w:cs="Times New Roman"/>
                <w:sz w:val="22"/>
                <w:lang w:val="en-ID"/>
              </w:rPr>
              <w:t>Menurun</w:t>
            </w:r>
          </w:p>
        </w:tc>
        <w:tc>
          <w:tcPr>
            <w:tcW w:w="2099" w:type="dxa"/>
          </w:tcPr>
          <w:p w14:paraId="12A66E9E" w14:textId="5D7B7A04" w:rsidR="00A1766C" w:rsidRPr="006A0BE8" w:rsidRDefault="003E2B40" w:rsidP="00387AA9">
            <w:pPr>
              <w:autoSpaceDE w:val="0"/>
              <w:autoSpaceDN w:val="0"/>
              <w:adjustRightInd w:val="0"/>
              <w:spacing w:after="0" w:line="240" w:lineRule="auto"/>
              <w:rPr>
                <w:rFonts w:cs="Times New Roman"/>
                <w:sz w:val="22"/>
                <w:lang w:val="en-ID"/>
              </w:rPr>
            </w:pPr>
            <w:r w:rsidRPr="006A0BE8">
              <w:rPr>
                <w:rFonts w:cs="Times New Roman"/>
                <w:sz w:val="22"/>
                <w:lang w:val="en-ID"/>
              </w:rPr>
              <w:t>Perubahan kecil</w:t>
            </w:r>
          </w:p>
        </w:tc>
      </w:tr>
    </w:tbl>
    <w:p w14:paraId="2742173D" w14:textId="77777777" w:rsidR="00A1766C" w:rsidRPr="006A0BE8" w:rsidRDefault="00A1766C" w:rsidP="00A1766C">
      <w:pPr>
        <w:autoSpaceDE w:val="0"/>
        <w:autoSpaceDN w:val="0"/>
        <w:adjustRightInd w:val="0"/>
        <w:spacing w:after="0"/>
        <w:rPr>
          <w:rFonts w:cs="Times New Roman"/>
          <w:lang w:val="en-ID"/>
        </w:rPr>
      </w:pPr>
    </w:p>
    <w:p w14:paraId="4946D8DF" w14:textId="370599DC" w:rsidR="00104458" w:rsidRPr="006A0BE8" w:rsidRDefault="00104458" w:rsidP="00590788">
      <w:pPr>
        <w:pStyle w:val="Heading2"/>
        <w:ind w:left="284" w:hanging="284"/>
        <w:rPr>
          <w:rFonts w:cs="Times New Roman"/>
          <w:lang w:val="en-ID"/>
        </w:rPr>
      </w:pPr>
      <w:bookmarkStart w:id="218" w:name="_Toc23552327"/>
      <w:r w:rsidRPr="006A0BE8">
        <w:rPr>
          <w:rFonts w:cs="Times New Roman"/>
          <w:lang w:val="en-ID"/>
        </w:rPr>
        <w:t>Database</w:t>
      </w:r>
      <w:bookmarkEnd w:id="218"/>
      <w:r w:rsidRPr="006A0BE8">
        <w:rPr>
          <w:rFonts w:cs="Times New Roman"/>
          <w:lang w:val="en-ID"/>
        </w:rPr>
        <w:t xml:space="preserve"> </w:t>
      </w:r>
    </w:p>
    <w:p w14:paraId="3A9441DC" w14:textId="5EA647F4" w:rsidR="00104458" w:rsidRPr="006A0BE8" w:rsidRDefault="00104458" w:rsidP="00104458">
      <w:pPr>
        <w:ind w:firstLine="567"/>
        <w:rPr>
          <w:rFonts w:cs="Times New Roman"/>
          <w:lang w:val="en-ID"/>
        </w:rPr>
      </w:pPr>
      <w:r w:rsidRPr="006A0BE8">
        <w:rPr>
          <w:rFonts w:cs="Times New Roman"/>
          <w:lang w:val="en-ID"/>
        </w:rPr>
        <w:t xml:space="preserve">Database adalah kumpulan data yang disimpan secara sistematis didalam computer yang dapat dimanipulasi menggunakan perangkat lunak untuk menghasilkan informasi. Database merupakan aspek yang sangat penting dalam mengelola informasi karena digunakan sebagai media penyimpanan data yang akan dioleh lebih lanjut </w:t>
      </w:r>
      <w:sdt>
        <w:sdtPr>
          <w:rPr>
            <w:rFonts w:cs="Times New Roman"/>
            <w:lang w:val="en-ID"/>
          </w:rPr>
          <w:id w:val="-1610414769"/>
          <w:citation/>
        </w:sdtPr>
        <w:sdtContent>
          <w:r w:rsidRPr="006A0BE8">
            <w:rPr>
              <w:rFonts w:cs="Times New Roman"/>
              <w:lang w:val="en-ID"/>
            </w:rPr>
            <w:fldChar w:fldCharType="begin"/>
          </w:r>
          <w:r w:rsidRPr="006A0BE8">
            <w:rPr>
              <w:rFonts w:cs="Times New Roman"/>
              <w:lang w:val="en-ID"/>
            </w:rPr>
            <w:instrText xml:space="preserve"> CITATION Dwi15 \l 14345 </w:instrText>
          </w:r>
          <w:r w:rsidRPr="006A0BE8">
            <w:rPr>
              <w:rFonts w:cs="Times New Roman"/>
              <w:lang w:val="en-ID"/>
            </w:rPr>
            <w:fldChar w:fldCharType="separate"/>
          </w:r>
          <w:r w:rsidRPr="006A0BE8">
            <w:rPr>
              <w:rFonts w:cs="Times New Roman"/>
              <w:noProof/>
              <w:lang w:val="en-ID"/>
            </w:rPr>
            <w:t>(Febrianto, 2015)</w:t>
          </w:r>
          <w:r w:rsidRPr="006A0BE8">
            <w:rPr>
              <w:rFonts w:cs="Times New Roman"/>
              <w:lang w:val="en-ID"/>
            </w:rPr>
            <w:fldChar w:fldCharType="end"/>
          </w:r>
        </w:sdtContent>
      </w:sdt>
      <w:r w:rsidRPr="006A0BE8">
        <w:rPr>
          <w:rFonts w:cs="Times New Roman"/>
          <w:lang w:val="en-ID"/>
        </w:rPr>
        <w:t>.</w:t>
      </w:r>
    </w:p>
    <w:p w14:paraId="5BB52363" w14:textId="52D8266C" w:rsidR="001771CE" w:rsidRPr="006A0BE8" w:rsidRDefault="001771CE" w:rsidP="00590788">
      <w:pPr>
        <w:pStyle w:val="Heading2"/>
        <w:ind w:left="284" w:hanging="284"/>
        <w:rPr>
          <w:rFonts w:cs="Times New Roman"/>
          <w:lang w:val="en-ID"/>
        </w:rPr>
      </w:pPr>
      <w:bookmarkStart w:id="219" w:name="_Toc23552328"/>
      <w:r w:rsidRPr="006A0BE8">
        <w:rPr>
          <w:rFonts w:cs="Times New Roman"/>
          <w:lang w:val="en-ID"/>
        </w:rPr>
        <w:t>Bahasa Pemrograman</w:t>
      </w:r>
      <w:bookmarkEnd w:id="219"/>
    </w:p>
    <w:p w14:paraId="2435D270" w14:textId="496C17C1" w:rsidR="001771CE" w:rsidRPr="006A0BE8" w:rsidRDefault="001771CE" w:rsidP="001771CE">
      <w:pPr>
        <w:ind w:firstLine="567"/>
        <w:rPr>
          <w:rFonts w:cs="Times New Roman"/>
          <w:lang w:val="en-ID"/>
        </w:rPr>
      </w:pPr>
      <w:r w:rsidRPr="006A0BE8">
        <w:rPr>
          <w:rFonts w:cs="Times New Roman"/>
          <w:lang w:val="en-ID"/>
        </w:rPr>
        <w:t xml:space="preserve">Bahasa pemrograman merupakan </w:t>
      </w:r>
      <w:r w:rsidR="00104458" w:rsidRPr="006A0BE8">
        <w:rPr>
          <w:rFonts w:cs="Times New Roman"/>
          <w:lang w:val="en-ID"/>
        </w:rPr>
        <w:t>b</w:t>
      </w:r>
      <w:r w:rsidRPr="006A0BE8">
        <w:rPr>
          <w:rFonts w:cs="Times New Roman"/>
          <w:lang w:val="en-ID"/>
        </w:rPr>
        <w:t>ahasa yang digunakan untuk membangun suatu sistem. Contoh dari Bahasa pemrograman yaitu PHP, C, Ruby, dan lain lain. Pada penelitian ini peneliti menggunakan Bahasa pemrograman PHP dan C untuk backend. Sedangkan untuk frontend menggunakan HTML, CSS dan javascript</w:t>
      </w:r>
    </w:p>
    <w:p w14:paraId="0CD32CC1" w14:textId="7EFDE2AF" w:rsidR="00E502D5" w:rsidRPr="006A0BE8" w:rsidRDefault="00E502D5" w:rsidP="00590788">
      <w:pPr>
        <w:pStyle w:val="Heading2"/>
        <w:ind w:left="284" w:hanging="284"/>
        <w:rPr>
          <w:rFonts w:cs="Times New Roman"/>
          <w:lang w:val="id-ID"/>
        </w:rPr>
      </w:pPr>
      <w:bookmarkStart w:id="220" w:name="_Toc23552329"/>
      <w:r w:rsidRPr="006A0BE8">
        <w:rPr>
          <w:rFonts w:cs="Times New Roman"/>
        </w:rPr>
        <w:lastRenderedPageBreak/>
        <w:t>I</w:t>
      </w:r>
      <w:r w:rsidR="00590788" w:rsidRPr="006A0BE8">
        <w:rPr>
          <w:rFonts w:cs="Times New Roman"/>
        </w:rPr>
        <w:t>nternet of Things (IO</w:t>
      </w:r>
      <w:r w:rsidRPr="006A0BE8">
        <w:rPr>
          <w:rFonts w:cs="Times New Roman"/>
        </w:rPr>
        <w:t>T)</w:t>
      </w:r>
      <w:bookmarkEnd w:id="220"/>
    </w:p>
    <w:p w14:paraId="72B2F235" w14:textId="1EA5AD75" w:rsidR="00AF52C3" w:rsidRPr="006A0BE8" w:rsidRDefault="00590788" w:rsidP="00590788">
      <w:pPr>
        <w:autoSpaceDE w:val="0"/>
        <w:autoSpaceDN w:val="0"/>
        <w:adjustRightInd w:val="0"/>
        <w:spacing w:after="0" w:line="276" w:lineRule="auto"/>
        <w:ind w:firstLine="567"/>
        <w:rPr>
          <w:rFonts w:cs="Times New Roman"/>
          <w:szCs w:val="20"/>
          <w:lang w:val="en-ID"/>
        </w:rPr>
      </w:pPr>
      <w:r w:rsidRPr="006A0BE8">
        <w:rPr>
          <w:rFonts w:cs="Times New Roman"/>
          <w:szCs w:val="20"/>
          <w:lang w:val="id-ID"/>
        </w:rPr>
        <w:t>IO</w:t>
      </w:r>
      <w:r w:rsidR="00614126" w:rsidRPr="006A0BE8">
        <w:rPr>
          <w:rFonts w:cs="Times New Roman"/>
          <w:szCs w:val="20"/>
          <w:lang w:val="id-ID"/>
        </w:rPr>
        <w:t>T merupakan segala aktifitas yang pelakunya saling berinteraksi dan dilakukan dengan</w:t>
      </w:r>
      <w:r w:rsidR="00FD4277" w:rsidRPr="006A0BE8">
        <w:rPr>
          <w:rFonts w:cs="Times New Roman"/>
          <w:szCs w:val="20"/>
          <w:lang w:val="en-ID"/>
        </w:rPr>
        <w:t xml:space="preserve"> </w:t>
      </w:r>
      <w:r w:rsidR="00614126" w:rsidRPr="006A0BE8">
        <w:rPr>
          <w:rFonts w:cs="Times New Roman"/>
          <w:szCs w:val="20"/>
          <w:lang w:val="id-ID"/>
        </w:rPr>
        <w:t xml:space="preserve">memanfaatkan internet . Dalam penggunaan nya </w:t>
      </w:r>
      <w:r w:rsidR="00614126" w:rsidRPr="006A0BE8">
        <w:rPr>
          <w:rFonts w:cs="Times New Roman"/>
          <w:i/>
          <w:iCs/>
          <w:szCs w:val="20"/>
          <w:lang w:val="id-ID"/>
        </w:rPr>
        <w:t>Internet of Thing</w:t>
      </w:r>
      <w:r w:rsidR="00BE3A88" w:rsidRPr="006A0BE8">
        <w:rPr>
          <w:rFonts w:cs="Times New Roman"/>
          <w:i/>
          <w:iCs/>
          <w:szCs w:val="20"/>
          <w:lang w:val="en-ID"/>
        </w:rPr>
        <w:t>s</w:t>
      </w:r>
      <w:r w:rsidR="00614126" w:rsidRPr="006A0BE8">
        <w:rPr>
          <w:rFonts w:cs="Times New Roman"/>
          <w:i/>
          <w:iCs/>
          <w:szCs w:val="20"/>
          <w:lang w:val="id-ID"/>
        </w:rPr>
        <w:t xml:space="preserve"> </w:t>
      </w:r>
      <w:r w:rsidR="00614126" w:rsidRPr="006A0BE8">
        <w:rPr>
          <w:rFonts w:cs="Times New Roman"/>
          <w:szCs w:val="20"/>
          <w:lang w:val="id-ID"/>
        </w:rPr>
        <w:t xml:space="preserve">banyak ditemui dalam </w:t>
      </w:r>
      <w:r w:rsidR="00FD4277" w:rsidRPr="006A0BE8">
        <w:rPr>
          <w:rFonts w:cs="Times New Roman"/>
          <w:szCs w:val="20"/>
          <w:lang w:val="en-ID"/>
        </w:rPr>
        <w:t>kehidupan sehari-hari</w:t>
      </w:r>
      <w:r w:rsidRPr="006A0BE8">
        <w:rPr>
          <w:rFonts w:cs="Times New Roman"/>
          <w:szCs w:val="20"/>
          <w:lang w:val="id-ID"/>
        </w:rPr>
        <w:t xml:space="preserve"> </w:t>
      </w:r>
      <w:r w:rsidR="00614126" w:rsidRPr="006A0BE8">
        <w:rPr>
          <w:rFonts w:cs="Times New Roman"/>
          <w:szCs w:val="20"/>
          <w:lang w:val="id-ID"/>
        </w:rPr>
        <w:t>sebagai media untuk melakukannya</w:t>
      </w:r>
      <w:r w:rsidR="0048787C" w:rsidRPr="006A0BE8">
        <w:rPr>
          <w:rFonts w:cs="Times New Roman"/>
          <w:szCs w:val="20"/>
          <w:lang w:val="en-ID"/>
        </w:rPr>
        <w:t xml:space="preserve"> </w:t>
      </w:r>
      <w:sdt>
        <w:sdtPr>
          <w:rPr>
            <w:rFonts w:cs="Times New Roman"/>
            <w:szCs w:val="20"/>
            <w:lang w:val="id-ID"/>
          </w:rPr>
          <w:id w:val="-1036578053"/>
          <w:citation/>
        </w:sdtPr>
        <w:sdtContent>
          <w:r w:rsidR="0048787C" w:rsidRPr="006A0BE8">
            <w:rPr>
              <w:rFonts w:cs="Times New Roman"/>
              <w:szCs w:val="20"/>
              <w:lang w:val="id-ID"/>
            </w:rPr>
            <w:fldChar w:fldCharType="begin"/>
          </w:r>
          <w:r w:rsidR="0048787C" w:rsidRPr="006A0BE8">
            <w:rPr>
              <w:rFonts w:cs="Times New Roman"/>
              <w:szCs w:val="20"/>
              <w:lang w:val="en-ID"/>
            </w:rPr>
            <w:instrText xml:space="preserve">CITATION Ori17 \l 14345 </w:instrText>
          </w:r>
          <w:r w:rsidR="0048787C" w:rsidRPr="006A0BE8">
            <w:rPr>
              <w:rFonts w:cs="Times New Roman"/>
              <w:szCs w:val="20"/>
              <w:lang w:val="id-ID"/>
            </w:rPr>
            <w:fldChar w:fldCharType="separate"/>
          </w:r>
          <w:r w:rsidR="0048787C" w:rsidRPr="006A0BE8">
            <w:rPr>
              <w:rFonts w:cs="Times New Roman"/>
              <w:noProof/>
              <w:szCs w:val="20"/>
              <w:lang w:val="en-ID"/>
            </w:rPr>
            <w:t xml:space="preserve"> (Sulaiman, 2017)</w:t>
          </w:r>
          <w:r w:rsidR="0048787C" w:rsidRPr="006A0BE8">
            <w:rPr>
              <w:rFonts w:cs="Times New Roman"/>
              <w:szCs w:val="20"/>
              <w:lang w:val="id-ID"/>
            </w:rPr>
            <w:fldChar w:fldCharType="end"/>
          </w:r>
        </w:sdtContent>
      </w:sdt>
      <w:r w:rsidR="00614126" w:rsidRPr="006A0BE8">
        <w:rPr>
          <w:rFonts w:cs="Times New Roman"/>
          <w:szCs w:val="20"/>
          <w:lang w:val="id-ID"/>
        </w:rPr>
        <w:t>.</w:t>
      </w:r>
      <w:r w:rsidRPr="006A0BE8">
        <w:rPr>
          <w:rFonts w:cs="Times New Roman"/>
          <w:szCs w:val="20"/>
          <w:lang w:val="en-ID"/>
        </w:rPr>
        <w:t xml:space="preserve"> </w:t>
      </w:r>
    </w:p>
    <w:p w14:paraId="03C43DA1" w14:textId="6B2DBCC1" w:rsidR="00590788" w:rsidRPr="006A0BE8" w:rsidRDefault="00590788" w:rsidP="00590788">
      <w:pPr>
        <w:autoSpaceDE w:val="0"/>
        <w:autoSpaceDN w:val="0"/>
        <w:adjustRightInd w:val="0"/>
        <w:spacing w:after="0" w:line="276" w:lineRule="auto"/>
        <w:ind w:firstLine="567"/>
        <w:rPr>
          <w:rFonts w:cs="Times New Roman"/>
          <w:iCs/>
          <w:szCs w:val="24"/>
        </w:rPr>
      </w:pPr>
      <w:r w:rsidRPr="006A0BE8">
        <w:rPr>
          <w:rFonts w:cs="Times New Roman"/>
          <w:szCs w:val="20"/>
          <w:lang w:val="en-ID"/>
        </w:rPr>
        <w:t>Media penyimpanan pada IOT dapat dilakukan dengan memanfaatkan</w:t>
      </w:r>
      <w:r w:rsidRPr="006A0BE8">
        <w:rPr>
          <w:rFonts w:cs="Times New Roman"/>
          <w:i/>
          <w:szCs w:val="20"/>
          <w:lang w:val="en-ID"/>
        </w:rPr>
        <w:t xml:space="preserve"> cloud computing. </w:t>
      </w:r>
      <w:r w:rsidRPr="006A0BE8">
        <w:rPr>
          <w:rFonts w:cs="Times New Roman"/>
          <w:szCs w:val="20"/>
          <w:lang w:val="en-ID"/>
        </w:rPr>
        <w:t xml:space="preserve">Data yang telah disimpan pada </w:t>
      </w:r>
      <w:r w:rsidRPr="006A0BE8">
        <w:rPr>
          <w:rFonts w:cs="Times New Roman"/>
          <w:i/>
          <w:szCs w:val="20"/>
          <w:lang w:val="en-ID"/>
        </w:rPr>
        <w:t xml:space="preserve">cloud </w:t>
      </w:r>
      <w:r w:rsidRPr="006A0BE8">
        <w:rPr>
          <w:rFonts w:cs="Times New Roman"/>
          <w:szCs w:val="20"/>
          <w:lang w:val="en-ID"/>
        </w:rPr>
        <w:t xml:space="preserve">dapat diambil kapan saja dan dimana saja. Namun media ini memiliki kekurangan pada kecepatan akses tergantung pada </w:t>
      </w:r>
      <w:r w:rsidRPr="006A0BE8">
        <w:rPr>
          <w:rFonts w:cs="Times New Roman"/>
          <w:i/>
          <w:szCs w:val="20"/>
          <w:lang w:val="en-ID"/>
        </w:rPr>
        <w:t>bandwith</w:t>
      </w:r>
      <w:r w:rsidRPr="006A0BE8">
        <w:rPr>
          <w:rFonts w:cs="Times New Roman"/>
          <w:szCs w:val="20"/>
          <w:lang w:val="en-ID"/>
        </w:rPr>
        <w:t xml:space="preserve"> internet dan memerlukan </w:t>
      </w:r>
      <w:r w:rsidR="00BE3A88" w:rsidRPr="006A0BE8">
        <w:rPr>
          <w:rFonts w:cs="Times New Roman"/>
          <w:szCs w:val="20"/>
          <w:lang w:val="en-ID"/>
        </w:rPr>
        <w:t>ruang penyimpanan</w:t>
      </w:r>
      <w:r w:rsidRPr="006A0BE8">
        <w:rPr>
          <w:rFonts w:cs="Times New Roman"/>
          <w:szCs w:val="20"/>
          <w:lang w:val="en-ID"/>
        </w:rPr>
        <w:t xml:space="preserve"> yang besar </w:t>
      </w:r>
      <w:sdt>
        <w:sdtPr>
          <w:rPr>
            <w:rFonts w:cs="Times New Roman"/>
            <w:szCs w:val="20"/>
            <w:lang w:val="en-ID"/>
          </w:rPr>
          <w:id w:val="1674992327"/>
          <w:citation/>
        </w:sdtPr>
        <w:sdtContent>
          <w:r w:rsidR="00BE3A88" w:rsidRPr="006A0BE8">
            <w:rPr>
              <w:rFonts w:cs="Times New Roman"/>
              <w:szCs w:val="20"/>
              <w:lang w:val="en-ID"/>
            </w:rPr>
            <w:fldChar w:fldCharType="begin"/>
          </w:r>
          <w:r w:rsidR="00BE3A88" w:rsidRPr="006A0BE8">
            <w:rPr>
              <w:rFonts w:cs="Times New Roman"/>
              <w:szCs w:val="20"/>
              <w:lang w:val="en-ID"/>
            </w:rPr>
            <w:instrText xml:space="preserve"> CITATION Ori17 \l 14345 </w:instrText>
          </w:r>
          <w:r w:rsidR="00BE3A88" w:rsidRPr="006A0BE8">
            <w:rPr>
              <w:rFonts w:cs="Times New Roman"/>
              <w:szCs w:val="20"/>
              <w:lang w:val="en-ID"/>
            </w:rPr>
            <w:fldChar w:fldCharType="separate"/>
          </w:r>
          <w:r w:rsidR="00BE3A88" w:rsidRPr="006A0BE8">
            <w:rPr>
              <w:rFonts w:cs="Times New Roman"/>
              <w:noProof/>
              <w:szCs w:val="20"/>
              <w:lang w:val="en-ID"/>
            </w:rPr>
            <w:t>(Sulaiman, 2017)</w:t>
          </w:r>
          <w:r w:rsidR="00BE3A88" w:rsidRPr="006A0BE8">
            <w:rPr>
              <w:rFonts w:cs="Times New Roman"/>
              <w:szCs w:val="20"/>
              <w:lang w:val="en-ID"/>
            </w:rPr>
            <w:fldChar w:fldCharType="end"/>
          </w:r>
        </w:sdtContent>
      </w:sdt>
      <w:r w:rsidRPr="006A0BE8">
        <w:rPr>
          <w:rFonts w:cs="Times New Roman"/>
          <w:szCs w:val="20"/>
          <w:lang w:val="en-ID"/>
        </w:rPr>
        <w:t xml:space="preserve">. </w:t>
      </w:r>
    </w:p>
    <w:p w14:paraId="0520933A" w14:textId="7957EFA0" w:rsidR="00614126" w:rsidRPr="006A0BE8" w:rsidRDefault="00AF52C3" w:rsidP="00AF52C3">
      <w:pPr>
        <w:rPr>
          <w:rFonts w:cs="Times New Roman"/>
          <w:szCs w:val="24"/>
          <w:lang w:val="id-ID"/>
        </w:rPr>
      </w:pPr>
      <w:r w:rsidRPr="006A0BE8">
        <w:rPr>
          <w:rFonts w:cs="Times New Roman"/>
          <w:szCs w:val="24"/>
          <w:lang w:val="id-ID"/>
        </w:rPr>
        <w:br w:type="page"/>
      </w:r>
    </w:p>
    <w:p w14:paraId="130802BC" w14:textId="77777777" w:rsidR="0010463E" w:rsidRPr="006A0BE8" w:rsidRDefault="0010463E" w:rsidP="00590788">
      <w:pPr>
        <w:pStyle w:val="Heading1"/>
        <w:numPr>
          <w:ilvl w:val="0"/>
          <w:numId w:val="0"/>
        </w:numPr>
        <w:jc w:val="both"/>
        <w:sectPr w:rsidR="0010463E" w:rsidRPr="006A0BE8" w:rsidSect="00CF5B06">
          <w:pgSz w:w="11906" w:h="16838" w:code="9"/>
          <w:pgMar w:top="2268" w:right="1701" w:bottom="1701" w:left="2268" w:header="720" w:footer="720" w:gutter="0"/>
          <w:cols w:space="720"/>
          <w:titlePg/>
          <w:docGrid w:linePitch="360"/>
        </w:sectPr>
      </w:pPr>
    </w:p>
    <w:p w14:paraId="1ADB3C49" w14:textId="6B69E4A3" w:rsidR="00E502D5" w:rsidRPr="006A0BE8" w:rsidRDefault="00AF52C3" w:rsidP="005E1D23">
      <w:pPr>
        <w:pStyle w:val="Heading1"/>
      </w:pPr>
      <w:bookmarkStart w:id="221" w:name="_Toc23552330"/>
      <w:r w:rsidRPr="006A0BE8">
        <w:lastRenderedPageBreak/>
        <w:t>METODOLOGI PENELITIAN</w:t>
      </w:r>
      <w:bookmarkEnd w:id="221"/>
    </w:p>
    <w:p w14:paraId="74E18B3A" w14:textId="18ABF93D" w:rsidR="00AF52C3" w:rsidRPr="006A0BE8" w:rsidRDefault="00AF52C3" w:rsidP="00AF52C3">
      <w:pPr>
        <w:rPr>
          <w:rFonts w:cs="Times New Roman"/>
        </w:rPr>
      </w:pPr>
    </w:p>
    <w:p w14:paraId="7E188AE9" w14:textId="4369C9FC" w:rsidR="00AF52C3" w:rsidRPr="006A0BE8" w:rsidRDefault="00AF52C3" w:rsidP="00AF52C3">
      <w:pPr>
        <w:ind w:firstLine="567"/>
        <w:rPr>
          <w:rFonts w:cs="Times New Roman"/>
          <w:sz w:val="28"/>
          <w:szCs w:val="26"/>
        </w:rPr>
      </w:pPr>
      <w:r w:rsidRPr="006A0BE8">
        <w:rPr>
          <w:rFonts w:cs="Times New Roman"/>
        </w:rPr>
        <w:t>Bab ini menggambarkan tentang penelitian yang akan dilakukan untuk menjawab rumusan masalah sehingga dapat mewujudkan tujuan sebenarnya dari penelitian. Pada metodologi penelitian akan dijelaskan tentang</w:t>
      </w:r>
      <w:del w:id="222" w:author="Windows User" w:date="2019-09-18T14:43:00Z">
        <w:r w:rsidRPr="006A0BE8" w:rsidDel="007F4597">
          <w:rPr>
            <w:rFonts w:cs="Times New Roman"/>
          </w:rPr>
          <w:delText xml:space="preserve"> jenis penelitian,</w:delText>
        </w:r>
      </w:del>
      <w:r w:rsidRPr="006A0BE8">
        <w:rPr>
          <w:rFonts w:cs="Times New Roman"/>
        </w:rPr>
        <w:t xml:space="preserve"> tempat dan waktu penelitian serta tahapan dari penelitian. </w:t>
      </w:r>
    </w:p>
    <w:p w14:paraId="3635BF75" w14:textId="52660DF6" w:rsidR="00F87440" w:rsidRPr="006A0BE8" w:rsidRDefault="00F87440" w:rsidP="00D66FBD">
      <w:pPr>
        <w:pStyle w:val="Heading2"/>
        <w:rPr>
          <w:rFonts w:cs="Times New Roman"/>
        </w:rPr>
      </w:pPr>
      <w:bookmarkStart w:id="223" w:name="_Toc23552331"/>
      <w:r w:rsidRPr="006A0BE8">
        <w:rPr>
          <w:rFonts w:cs="Times New Roman"/>
        </w:rPr>
        <w:t>Objek Penelitian</w:t>
      </w:r>
      <w:bookmarkEnd w:id="223"/>
    </w:p>
    <w:p w14:paraId="46FEB469" w14:textId="3D7D9CBE" w:rsidR="00F87440" w:rsidRPr="006A0BE8" w:rsidDel="008A4F0B" w:rsidRDefault="00F87440" w:rsidP="00F87440">
      <w:pPr>
        <w:ind w:left="-9" w:firstLine="576"/>
        <w:rPr>
          <w:del w:id="224" w:author="Windows User" w:date="2019-09-14T04:20:00Z"/>
          <w:rFonts w:cs="Times New Roman"/>
          <w:szCs w:val="24"/>
        </w:rPr>
      </w:pPr>
      <w:r w:rsidRPr="006A0BE8">
        <w:rPr>
          <w:rFonts w:cs="Times New Roman"/>
          <w:szCs w:val="24"/>
        </w:rPr>
        <w:t>Objek pe</w:t>
      </w:r>
      <w:r w:rsidR="00F83783" w:rsidRPr="006A0BE8">
        <w:rPr>
          <w:rFonts w:cs="Times New Roman"/>
          <w:szCs w:val="24"/>
        </w:rPr>
        <w:t xml:space="preserve">nelitian merupakan </w:t>
      </w:r>
      <w:del w:id="225" w:author="Windows User" w:date="2019-09-18T14:52:00Z">
        <w:r w:rsidR="00F83783" w:rsidRPr="006A0BE8" w:rsidDel="00E43694">
          <w:rPr>
            <w:rFonts w:cs="Times New Roman"/>
            <w:szCs w:val="24"/>
          </w:rPr>
          <w:delText xml:space="preserve">panel surya </w:delText>
        </w:r>
        <w:r w:rsidRPr="006A0BE8" w:rsidDel="00E43694">
          <w:rPr>
            <w:rFonts w:cs="Times New Roman"/>
            <w:szCs w:val="24"/>
          </w:rPr>
          <w:delText xml:space="preserve">yang </w:delText>
        </w:r>
        <w:r w:rsidR="007705DF" w:rsidRPr="006A0BE8" w:rsidDel="00E43694">
          <w:rPr>
            <w:rFonts w:cs="Times New Roman"/>
            <w:szCs w:val="24"/>
          </w:rPr>
          <w:delText>memiliki</w:delText>
        </w:r>
        <w:r w:rsidR="002104D0" w:rsidRPr="006A0BE8" w:rsidDel="00E43694">
          <w:rPr>
            <w:rFonts w:cs="Times New Roman"/>
            <w:i/>
            <w:szCs w:val="24"/>
          </w:rPr>
          <w:delText xml:space="preserve"> </w:delText>
        </w:r>
      </w:del>
      <w:r w:rsidR="00240AAC" w:rsidRPr="006A0BE8">
        <w:rPr>
          <w:rFonts w:cs="Times New Roman"/>
          <w:i/>
          <w:szCs w:val="24"/>
        </w:rPr>
        <w:t>solar</w:t>
      </w:r>
      <w:r w:rsidR="002104D0" w:rsidRPr="006A0BE8">
        <w:rPr>
          <w:rFonts w:cs="Times New Roman"/>
          <w:i/>
          <w:szCs w:val="24"/>
        </w:rPr>
        <w:t xml:space="preserve"> </w:t>
      </w:r>
      <w:r w:rsidR="00240AAC" w:rsidRPr="006A0BE8">
        <w:rPr>
          <w:rFonts w:cs="Times New Roman"/>
          <w:i/>
          <w:szCs w:val="24"/>
        </w:rPr>
        <w:t>tracker</w:t>
      </w:r>
      <w:r w:rsidR="002104D0" w:rsidRPr="006A0BE8">
        <w:rPr>
          <w:rFonts w:cs="Times New Roman"/>
          <w:szCs w:val="24"/>
        </w:rPr>
        <w:t xml:space="preserve"> yang dilengkapi </w:t>
      </w:r>
      <w:ins w:id="226" w:author="Windows User" w:date="2019-09-18T14:52:00Z">
        <w:r w:rsidR="00E43694" w:rsidRPr="006A0BE8">
          <w:rPr>
            <w:rFonts w:cs="Times New Roman"/>
            <w:szCs w:val="24"/>
          </w:rPr>
          <w:t xml:space="preserve">metode </w:t>
        </w:r>
      </w:ins>
      <w:del w:id="227" w:author="Windows User" w:date="2019-09-14T03:53:00Z">
        <w:r w:rsidR="002104D0" w:rsidRPr="006A0BE8" w:rsidDel="00451BA0">
          <w:rPr>
            <w:rFonts w:cs="Times New Roman"/>
            <w:i/>
            <w:szCs w:val="24"/>
            <w:rPrChange w:id="228" w:author="Windows User" w:date="2019-09-14T04:19:00Z">
              <w:rPr>
                <w:rFonts w:cs="Times New Roman"/>
                <w:szCs w:val="24"/>
              </w:rPr>
            </w:rPrChange>
          </w:rPr>
          <w:delText>Fuzzy</w:delText>
        </w:r>
      </w:del>
      <w:r w:rsidR="00886455" w:rsidRPr="00886455">
        <w:rPr>
          <w:rFonts w:cs="Times New Roman"/>
          <w:i/>
          <w:szCs w:val="24"/>
        </w:rPr>
        <w:t>Fuzyy</w:t>
      </w:r>
      <w:r w:rsidR="002104D0" w:rsidRPr="006A0BE8">
        <w:rPr>
          <w:rFonts w:cs="Times New Roman"/>
          <w:szCs w:val="24"/>
        </w:rPr>
        <w:t xml:space="preserve"> PID</w:t>
      </w:r>
      <w:del w:id="229" w:author="Windows User" w:date="2019-09-18T14:52:00Z">
        <w:r w:rsidR="002104D0" w:rsidRPr="006A0BE8" w:rsidDel="00E43694">
          <w:rPr>
            <w:rFonts w:cs="Times New Roman"/>
            <w:szCs w:val="24"/>
            <w:lang w:val="id-ID"/>
          </w:rPr>
          <w:delText xml:space="preserve"> dengan </w:delText>
        </w:r>
        <w:r w:rsidR="002104D0" w:rsidRPr="006A0BE8" w:rsidDel="00E43694">
          <w:rPr>
            <w:rFonts w:cs="Times New Roman"/>
            <w:i/>
            <w:szCs w:val="24"/>
          </w:rPr>
          <w:delText>solar tracker</w:delText>
        </w:r>
        <w:r w:rsidR="002104D0" w:rsidRPr="006A0BE8" w:rsidDel="00E43694">
          <w:rPr>
            <w:rFonts w:cs="Times New Roman"/>
            <w:szCs w:val="24"/>
          </w:rPr>
          <w:delText xml:space="preserve"> </w:delText>
        </w:r>
        <w:r w:rsidR="002104D0" w:rsidRPr="006A0BE8" w:rsidDel="00E43694">
          <w:rPr>
            <w:rFonts w:cs="Times New Roman"/>
            <w:szCs w:val="24"/>
            <w:lang w:val="id-ID"/>
          </w:rPr>
          <w:delText>tanpa</w:delText>
        </w:r>
        <w:r w:rsidR="002104D0" w:rsidRPr="006A0BE8" w:rsidDel="00E43694">
          <w:rPr>
            <w:rFonts w:cs="Times New Roman"/>
            <w:szCs w:val="24"/>
          </w:rPr>
          <w:delText xml:space="preserve"> dilengkapi </w:delText>
        </w:r>
      </w:del>
      <w:del w:id="230" w:author="Windows User" w:date="2019-09-14T03:53:00Z">
        <w:r w:rsidR="002104D0" w:rsidRPr="006A0BE8" w:rsidDel="00451BA0">
          <w:rPr>
            <w:rFonts w:cs="Times New Roman"/>
            <w:i/>
            <w:szCs w:val="24"/>
            <w:rPrChange w:id="231" w:author="Windows User" w:date="2019-09-14T04:19:00Z">
              <w:rPr>
                <w:rFonts w:cs="Times New Roman"/>
                <w:szCs w:val="24"/>
              </w:rPr>
            </w:rPrChange>
          </w:rPr>
          <w:delText>Fuzzy</w:delText>
        </w:r>
      </w:del>
      <w:del w:id="232" w:author="Windows User" w:date="2019-09-18T14:52:00Z">
        <w:r w:rsidR="002104D0" w:rsidRPr="006A0BE8" w:rsidDel="00E43694">
          <w:rPr>
            <w:rFonts w:cs="Times New Roman"/>
            <w:szCs w:val="24"/>
          </w:rPr>
          <w:delText xml:space="preserve"> PID</w:delText>
        </w:r>
      </w:del>
      <w:r w:rsidRPr="006A0BE8">
        <w:rPr>
          <w:rFonts w:cs="Times New Roman"/>
          <w:szCs w:val="24"/>
        </w:rPr>
        <w:t xml:space="preserve">. Penelitian ini menggunakan </w:t>
      </w:r>
      <w:r w:rsidRPr="006A0BE8">
        <w:rPr>
          <w:rFonts w:cs="Times New Roman"/>
          <w:i/>
          <w:szCs w:val="24"/>
        </w:rPr>
        <w:t>prototype</w:t>
      </w:r>
      <w:r w:rsidR="00F83783" w:rsidRPr="006A0BE8">
        <w:rPr>
          <w:rFonts w:cs="Times New Roman"/>
          <w:szCs w:val="24"/>
        </w:rPr>
        <w:t xml:space="preserve"> yang mewakili si</w:t>
      </w:r>
      <w:r w:rsidRPr="006A0BE8">
        <w:rPr>
          <w:rFonts w:cs="Times New Roman"/>
          <w:szCs w:val="24"/>
        </w:rPr>
        <w:t xml:space="preserve">stem </w:t>
      </w:r>
      <w:r w:rsidR="002518E7" w:rsidRPr="006A0BE8">
        <w:rPr>
          <w:rFonts w:cs="Times New Roman"/>
          <w:i/>
          <w:szCs w:val="24"/>
        </w:rPr>
        <w:t>solar tracker</w:t>
      </w:r>
      <w:ins w:id="233" w:author="Windows User" w:date="2019-09-18T14:51:00Z">
        <w:r w:rsidR="002518E7" w:rsidRPr="006A0BE8">
          <w:rPr>
            <w:rFonts w:cs="Times New Roman"/>
            <w:szCs w:val="24"/>
          </w:rPr>
          <w:t xml:space="preserve"> </w:t>
        </w:r>
      </w:ins>
      <w:r w:rsidRPr="006A0BE8">
        <w:rPr>
          <w:rFonts w:cs="Times New Roman"/>
          <w:szCs w:val="24"/>
        </w:rPr>
        <w:t>yang asli</w:t>
      </w:r>
      <w:ins w:id="234" w:author="Windows User" w:date="2019-09-18T14:53:00Z">
        <w:r w:rsidR="00E43694" w:rsidRPr="006A0BE8">
          <w:rPr>
            <w:rFonts w:cs="Times New Roman"/>
            <w:szCs w:val="24"/>
          </w:rPr>
          <w:t xml:space="preserve"> untuk</w:t>
        </w:r>
      </w:ins>
      <w:del w:id="235" w:author="Windows User" w:date="2019-09-18T14:53:00Z">
        <w:r w:rsidRPr="006A0BE8" w:rsidDel="00E43694">
          <w:rPr>
            <w:rFonts w:cs="Times New Roman"/>
            <w:szCs w:val="24"/>
          </w:rPr>
          <w:delText>. Penelitian ini</w:delText>
        </w:r>
      </w:del>
      <w:r w:rsidRPr="006A0BE8">
        <w:rPr>
          <w:rFonts w:cs="Times New Roman"/>
          <w:szCs w:val="24"/>
        </w:rPr>
        <w:t xml:space="preserve"> menganalisa pengaruh </w:t>
      </w:r>
      <w:r w:rsidR="002518E7" w:rsidRPr="006A0BE8">
        <w:rPr>
          <w:rFonts w:cs="Times New Roman"/>
          <w:szCs w:val="24"/>
        </w:rPr>
        <w:t>respon terhadap penerimaan cahaya matahari</w:t>
      </w:r>
      <w:ins w:id="236" w:author="Windows User" w:date="2019-09-18T14:51:00Z">
        <w:r w:rsidR="00E43694" w:rsidRPr="006A0BE8">
          <w:rPr>
            <w:rFonts w:cs="Times New Roman"/>
            <w:szCs w:val="24"/>
          </w:rPr>
          <w:t xml:space="preserve"> jika menggunakan metode </w:t>
        </w:r>
      </w:ins>
      <w:r w:rsidR="00886455" w:rsidRPr="00886455">
        <w:rPr>
          <w:rFonts w:cs="Times New Roman"/>
          <w:i/>
          <w:szCs w:val="24"/>
        </w:rPr>
        <w:t>Fuzyy</w:t>
      </w:r>
      <w:ins w:id="237" w:author="Windows User" w:date="2019-09-18T14:51:00Z">
        <w:r w:rsidR="00E43694" w:rsidRPr="006A0BE8">
          <w:rPr>
            <w:rFonts w:cs="Times New Roman"/>
            <w:i/>
            <w:szCs w:val="24"/>
          </w:rPr>
          <w:t xml:space="preserve"> </w:t>
        </w:r>
        <w:r w:rsidR="00E43694" w:rsidRPr="006A0BE8">
          <w:rPr>
            <w:rFonts w:cs="Times New Roman"/>
            <w:szCs w:val="24"/>
          </w:rPr>
          <w:t>dan PID</w:t>
        </w:r>
      </w:ins>
      <w:r w:rsidR="00104458" w:rsidRPr="006A0BE8">
        <w:rPr>
          <w:rFonts w:cs="Times New Roman"/>
          <w:szCs w:val="24"/>
        </w:rPr>
        <w:t xml:space="preserve"> yang dapat di monitoring melalui web</w:t>
      </w:r>
      <w:del w:id="238" w:author="Windows User" w:date="2019-09-14T04:26:00Z">
        <w:r w:rsidR="00104458" w:rsidRPr="006A0BE8" w:rsidDel="008059A9">
          <w:rPr>
            <w:rFonts w:cs="Times New Roman"/>
            <w:szCs w:val="24"/>
          </w:rPr>
          <w:delText xml:space="preserve">. </w:delText>
        </w:r>
        <w:r w:rsidR="0046629A" w:rsidRPr="006A0BE8" w:rsidDel="008059A9">
          <w:rPr>
            <w:rFonts w:cs="Times New Roman"/>
            <w:szCs w:val="24"/>
          </w:rPr>
          <w:delText xml:space="preserve">Monitoring ini dilakukan untuk meneliti metode mana yang lebih efektif antara  </w:delText>
        </w:r>
        <w:r w:rsidR="0046629A" w:rsidRPr="006A0BE8" w:rsidDel="008059A9">
          <w:rPr>
            <w:rFonts w:cs="Times New Roman"/>
            <w:i/>
            <w:szCs w:val="24"/>
          </w:rPr>
          <w:delText>solar tracker</w:delText>
        </w:r>
        <w:r w:rsidR="0046629A" w:rsidRPr="006A0BE8" w:rsidDel="008059A9">
          <w:rPr>
            <w:rFonts w:cs="Times New Roman"/>
            <w:szCs w:val="24"/>
          </w:rPr>
          <w:delText xml:space="preserve"> yang dilengkapi </w:delText>
        </w:r>
      </w:del>
      <w:del w:id="239" w:author="Windows User" w:date="2019-09-14T03:53:00Z">
        <w:r w:rsidR="0046629A" w:rsidRPr="006A0BE8" w:rsidDel="00451BA0">
          <w:rPr>
            <w:rFonts w:cs="Times New Roman"/>
            <w:i/>
            <w:szCs w:val="24"/>
            <w:rPrChange w:id="240" w:author="Windows User" w:date="2019-09-14T04:19:00Z">
              <w:rPr>
                <w:rFonts w:cs="Times New Roman"/>
                <w:szCs w:val="24"/>
              </w:rPr>
            </w:rPrChange>
          </w:rPr>
          <w:delText>Fuzzy</w:delText>
        </w:r>
      </w:del>
      <w:del w:id="241" w:author="Windows User" w:date="2019-09-14T04:26:00Z">
        <w:r w:rsidR="0046629A" w:rsidRPr="006A0BE8" w:rsidDel="008059A9">
          <w:rPr>
            <w:rFonts w:cs="Times New Roman"/>
            <w:szCs w:val="24"/>
          </w:rPr>
          <w:delText xml:space="preserve"> PID</w:delText>
        </w:r>
        <w:r w:rsidR="002104D0" w:rsidRPr="006A0BE8" w:rsidDel="008059A9">
          <w:rPr>
            <w:rFonts w:cs="Times New Roman"/>
            <w:szCs w:val="24"/>
            <w:lang w:val="id-ID"/>
          </w:rPr>
          <w:delText xml:space="preserve"> dengan </w:delText>
        </w:r>
        <w:r w:rsidR="002104D0" w:rsidRPr="006A0BE8" w:rsidDel="008059A9">
          <w:rPr>
            <w:rFonts w:cs="Times New Roman"/>
            <w:i/>
            <w:szCs w:val="24"/>
          </w:rPr>
          <w:delText>solar tracker</w:delText>
        </w:r>
        <w:r w:rsidR="002104D0" w:rsidRPr="006A0BE8" w:rsidDel="008059A9">
          <w:rPr>
            <w:rFonts w:cs="Times New Roman"/>
            <w:szCs w:val="24"/>
          </w:rPr>
          <w:delText xml:space="preserve"> </w:delText>
        </w:r>
        <w:r w:rsidR="002104D0" w:rsidRPr="006A0BE8" w:rsidDel="008059A9">
          <w:rPr>
            <w:rFonts w:cs="Times New Roman"/>
            <w:szCs w:val="24"/>
            <w:lang w:val="id-ID"/>
          </w:rPr>
          <w:delText>tanpa</w:delText>
        </w:r>
        <w:r w:rsidR="002104D0" w:rsidRPr="006A0BE8" w:rsidDel="008059A9">
          <w:rPr>
            <w:rFonts w:cs="Times New Roman"/>
            <w:szCs w:val="24"/>
          </w:rPr>
          <w:delText xml:space="preserve"> dilengkapi </w:delText>
        </w:r>
      </w:del>
      <w:del w:id="242" w:author="Windows User" w:date="2019-09-14T03:53:00Z">
        <w:r w:rsidR="002104D0" w:rsidRPr="006A0BE8" w:rsidDel="00451BA0">
          <w:rPr>
            <w:rFonts w:cs="Times New Roman"/>
            <w:i/>
            <w:szCs w:val="24"/>
            <w:rPrChange w:id="243" w:author="Windows User" w:date="2019-09-14T04:19:00Z">
              <w:rPr>
                <w:rFonts w:cs="Times New Roman"/>
                <w:szCs w:val="24"/>
              </w:rPr>
            </w:rPrChange>
          </w:rPr>
          <w:delText>Fuzzy</w:delText>
        </w:r>
      </w:del>
      <w:del w:id="244" w:author="Windows User" w:date="2019-09-14T04:26:00Z">
        <w:r w:rsidR="002104D0" w:rsidRPr="006A0BE8" w:rsidDel="008059A9">
          <w:rPr>
            <w:rFonts w:cs="Times New Roman"/>
            <w:szCs w:val="24"/>
          </w:rPr>
          <w:delText xml:space="preserve"> PID</w:delText>
        </w:r>
        <w:r w:rsidR="0046629A" w:rsidRPr="006A0BE8" w:rsidDel="008059A9">
          <w:rPr>
            <w:rFonts w:cs="Times New Roman"/>
            <w:szCs w:val="24"/>
          </w:rPr>
          <w:delText>.</w:delText>
        </w:r>
      </w:del>
    </w:p>
    <w:p w14:paraId="345BEFDF" w14:textId="080CA7FB" w:rsidR="00F87440" w:rsidRPr="006A0BE8" w:rsidDel="008A4F0B" w:rsidRDefault="00F87440">
      <w:pPr>
        <w:pStyle w:val="Heading2"/>
        <w:ind w:left="0" w:firstLine="0"/>
        <w:rPr>
          <w:del w:id="245" w:author="Windows User" w:date="2019-09-14T04:20:00Z"/>
          <w:rFonts w:cs="Times New Roman"/>
        </w:rPr>
        <w:pPrChange w:id="246" w:author="Windows User" w:date="2019-09-14T04:20:00Z">
          <w:pPr>
            <w:pStyle w:val="Heading2"/>
          </w:pPr>
        </w:pPrChange>
      </w:pPr>
      <w:del w:id="247" w:author="Windows User" w:date="2019-09-14T04:20:00Z">
        <w:r w:rsidRPr="006A0BE8" w:rsidDel="008A4F0B">
          <w:rPr>
            <w:rFonts w:cs="Times New Roman"/>
          </w:rPr>
          <w:delText>Tempat dan Waktu Penelitian</w:delText>
        </w:r>
      </w:del>
    </w:p>
    <w:p w14:paraId="759A2977" w14:textId="4FE72A66" w:rsidR="00F87440" w:rsidRPr="006A0BE8" w:rsidRDefault="00F87440">
      <w:pPr>
        <w:ind w:left="-9" w:firstLine="576"/>
        <w:rPr>
          <w:ins w:id="248" w:author="Windows User" w:date="2019-09-18T14:00:00Z"/>
          <w:rFonts w:cs="Times New Roman"/>
          <w:szCs w:val="24"/>
        </w:rPr>
      </w:pPr>
      <w:del w:id="249" w:author="Windows User" w:date="2019-09-14T04:20:00Z">
        <w:r w:rsidRPr="006A0BE8" w:rsidDel="008A4F0B">
          <w:rPr>
            <w:rFonts w:cs="Times New Roman"/>
            <w:szCs w:val="24"/>
          </w:rPr>
          <w:delText>Tempat dilaksanakan penelitian yaitu di Universitas Jember. Waktu penelitian dilakukan selama dua bulan, dimulai bulan</w:delText>
        </w:r>
        <w:r w:rsidR="00104458" w:rsidRPr="006A0BE8" w:rsidDel="008A4F0B">
          <w:rPr>
            <w:rFonts w:cs="Times New Roman"/>
            <w:szCs w:val="24"/>
          </w:rPr>
          <w:delText xml:space="preserve"> April </w:delText>
        </w:r>
        <w:r w:rsidRPr="006A0BE8" w:rsidDel="008A4F0B">
          <w:rPr>
            <w:rFonts w:cs="Times New Roman"/>
            <w:szCs w:val="24"/>
          </w:rPr>
          <w:delText xml:space="preserve">sampai dengan bulan </w:delText>
        </w:r>
        <w:r w:rsidR="00104458" w:rsidRPr="006A0BE8" w:rsidDel="008A4F0B">
          <w:rPr>
            <w:rFonts w:cs="Times New Roman"/>
            <w:szCs w:val="24"/>
          </w:rPr>
          <w:delText>Mei</w:delText>
        </w:r>
        <w:r w:rsidRPr="006A0BE8" w:rsidDel="008A4F0B">
          <w:rPr>
            <w:rFonts w:cs="Times New Roman"/>
            <w:szCs w:val="24"/>
          </w:rPr>
          <w:delText xml:space="preserve"> 2019</w:delText>
        </w:r>
      </w:del>
      <w:r w:rsidRPr="006A0BE8">
        <w:rPr>
          <w:rFonts w:cs="Times New Roman"/>
          <w:szCs w:val="24"/>
        </w:rPr>
        <w:t>.</w:t>
      </w:r>
    </w:p>
    <w:p w14:paraId="72527AFF" w14:textId="3D8ECD8D" w:rsidR="008A5DE6" w:rsidRPr="006A0BE8" w:rsidRDefault="008A5DE6">
      <w:pPr>
        <w:pStyle w:val="Heading2"/>
        <w:ind w:left="284" w:hanging="284"/>
        <w:rPr>
          <w:ins w:id="250" w:author="Windows User" w:date="2019-09-18T14:02:00Z"/>
          <w:rFonts w:cs="Times New Roman"/>
        </w:rPr>
        <w:pPrChange w:id="251" w:author="Windows User" w:date="2019-09-18T14:00:00Z">
          <w:pPr>
            <w:ind w:left="-9" w:firstLine="576"/>
          </w:pPr>
        </w:pPrChange>
      </w:pPr>
      <w:bookmarkStart w:id="252" w:name="_Toc23552332"/>
      <w:ins w:id="253" w:author="Windows User" w:date="2019-09-18T14:00:00Z">
        <w:r w:rsidRPr="006A0BE8">
          <w:rPr>
            <w:rFonts w:cs="Times New Roman"/>
          </w:rPr>
          <w:t>Tempat dan Waktu Penelitian</w:t>
        </w:r>
      </w:ins>
      <w:bookmarkEnd w:id="252"/>
    </w:p>
    <w:p w14:paraId="2A70769C" w14:textId="59E7CCA2" w:rsidR="008A5DE6" w:rsidRPr="006A0BE8" w:rsidRDefault="008A5DE6">
      <w:pPr>
        <w:ind w:firstLine="357"/>
        <w:rPr>
          <w:rFonts w:cs="Times New Roman"/>
        </w:rPr>
        <w:pPrChange w:id="254" w:author="Windows User" w:date="2019-09-18T14:03:00Z">
          <w:pPr>
            <w:ind w:left="-9" w:firstLine="576"/>
          </w:pPr>
        </w:pPrChange>
      </w:pPr>
      <w:ins w:id="255" w:author="Windows User" w:date="2019-09-18T14:02:00Z">
        <w:r w:rsidRPr="006A0BE8">
          <w:rPr>
            <w:rFonts w:cs="Times New Roman"/>
          </w:rPr>
          <w:t>Penelitian ini dilakukan di U</w:t>
        </w:r>
      </w:ins>
      <w:ins w:id="256" w:author="Windows User" w:date="2019-09-18T14:03:00Z">
        <w:r w:rsidRPr="006A0BE8">
          <w:rPr>
            <w:rFonts w:cs="Times New Roman"/>
          </w:rPr>
          <w:t>niversitas Jember. Penelit</w:t>
        </w:r>
        <w:r w:rsidR="007F4597" w:rsidRPr="006A0BE8">
          <w:rPr>
            <w:rFonts w:cs="Times New Roman"/>
          </w:rPr>
          <w:t>ian dilakukan selama satu hari.</w:t>
        </w:r>
      </w:ins>
    </w:p>
    <w:p w14:paraId="67F38B08" w14:textId="638C2D8A" w:rsidR="00F87440" w:rsidRPr="006A0BE8" w:rsidRDefault="00C06B84" w:rsidP="00BA58BD">
      <w:pPr>
        <w:pStyle w:val="Heading2"/>
        <w:ind w:left="284" w:hanging="284"/>
        <w:rPr>
          <w:ins w:id="257" w:author="Windows User" w:date="2019-09-18T13:59:00Z"/>
          <w:rFonts w:cs="Times New Roman"/>
        </w:rPr>
      </w:pPr>
      <w:bookmarkStart w:id="258" w:name="_Toc23552333"/>
      <w:r w:rsidRPr="006A0BE8">
        <w:rPr>
          <w:rFonts w:cs="Times New Roman"/>
        </w:rPr>
        <w:t>Tahapan Penelitian</w:t>
      </w:r>
      <w:bookmarkEnd w:id="258"/>
    </w:p>
    <w:p w14:paraId="13BBFC40" w14:textId="15D2ABC2" w:rsidR="008A5DE6" w:rsidRPr="006A0BE8" w:rsidDel="008A5DE6" w:rsidRDefault="008A5DE6">
      <w:pPr>
        <w:rPr>
          <w:del w:id="259" w:author="Windows User" w:date="2019-09-18T14:00:00Z"/>
          <w:rFonts w:cs="Times New Roman"/>
        </w:rPr>
        <w:pPrChange w:id="260" w:author="Windows User" w:date="2019-09-18T13:59:00Z">
          <w:pPr>
            <w:pStyle w:val="Heading2"/>
          </w:pPr>
        </w:pPrChange>
      </w:pPr>
    </w:p>
    <w:p w14:paraId="145B1B56" w14:textId="61FE8C6F" w:rsidR="00D66FBD" w:rsidRPr="006A0BE8" w:rsidRDefault="00D66FBD" w:rsidP="00D66FBD">
      <w:pPr>
        <w:ind w:firstLine="357"/>
        <w:rPr>
          <w:rFonts w:cs="Times New Roman"/>
          <w:szCs w:val="24"/>
        </w:rPr>
      </w:pPr>
      <w:r w:rsidRPr="006A0BE8">
        <w:rPr>
          <w:rFonts w:cs="Times New Roman"/>
          <w:szCs w:val="24"/>
        </w:rPr>
        <w:t xml:space="preserve">Tahapan penelitian merupakan tahapan yang digunakan untuk menyelesaikan penelitian ini. Tahapan </w:t>
      </w:r>
      <w:del w:id="261" w:author="Windows User" w:date="2019-09-14T04:27:00Z">
        <w:r w:rsidRPr="006A0BE8" w:rsidDel="008059A9">
          <w:rPr>
            <w:rFonts w:cs="Times New Roman"/>
            <w:szCs w:val="24"/>
          </w:rPr>
          <w:delText>pa</w:delText>
        </w:r>
        <w:r w:rsidR="00695D38" w:rsidRPr="006A0BE8" w:rsidDel="008059A9">
          <w:rPr>
            <w:rFonts w:cs="Times New Roman"/>
            <w:szCs w:val="24"/>
          </w:rPr>
          <w:delText xml:space="preserve">da </w:delText>
        </w:r>
      </w:del>
      <w:r w:rsidR="00695D38" w:rsidRPr="006A0BE8">
        <w:rPr>
          <w:rFonts w:cs="Times New Roman"/>
          <w:szCs w:val="24"/>
        </w:rPr>
        <w:t>penelitian ini dimulai dari</w:t>
      </w:r>
      <w:ins w:id="262" w:author="Windows User" w:date="2019-09-18T14:35:00Z">
        <w:r w:rsidR="00EC39E5" w:rsidRPr="006A0BE8">
          <w:rPr>
            <w:rFonts w:cs="Times New Roman"/>
            <w:szCs w:val="24"/>
          </w:rPr>
          <w:t xml:space="preserve"> menganalisa kebutuhan </w:t>
        </w:r>
      </w:ins>
      <w:del w:id="263" w:author="Windows User" w:date="2019-09-18T14:35:00Z">
        <w:r w:rsidR="00695D38" w:rsidRPr="006A0BE8" w:rsidDel="00EC39E5">
          <w:rPr>
            <w:rFonts w:cs="Times New Roman"/>
            <w:szCs w:val="24"/>
          </w:rPr>
          <w:delText xml:space="preserve"> mencari </w:delText>
        </w:r>
        <w:r w:rsidR="00695D38" w:rsidRPr="006A0BE8" w:rsidDel="00EC39E5">
          <w:rPr>
            <w:rFonts w:cs="Times New Roman"/>
            <w:i/>
            <w:szCs w:val="24"/>
          </w:rPr>
          <w:delText>requirements</w:delText>
        </w:r>
        <w:r w:rsidRPr="006A0BE8" w:rsidDel="00EC39E5">
          <w:rPr>
            <w:rFonts w:cs="Times New Roman"/>
            <w:szCs w:val="24"/>
          </w:rPr>
          <w:delText xml:space="preserve"> </w:delText>
        </w:r>
      </w:del>
      <w:r w:rsidRPr="006A0BE8">
        <w:rPr>
          <w:rFonts w:cs="Times New Roman"/>
          <w:szCs w:val="24"/>
        </w:rPr>
        <w:t>sampai dengan</w:t>
      </w:r>
      <w:r w:rsidR="008955CA" w:rsidRPr="006A0BE8">
        <w:rPr>
          <w:rFonts w:cs="Times New Roman"/>
          <w:szCs w:val="24"/>
        </w:rPr>
        <w:t xml:space="preserve"> membuat kesimpulan dari</w:t>
      </w:r>
      <w:r w:rsidRPr="006A0BE8">
        <w:rPr>
          <w:rFonts w:cs="Times New Roman"/>
          <w:szCs w:val="24"/>
        </w:rPr>
        <w:t xml:space="preserve"> uji simulasi sistem yang telah dikerjakan</w:t>
      </w:r>
      <w:del w:id="264" w:author="Windows User" w:date="2019-09-18T14:45:00Z">
        <w:r w:rsidRPr="006A0BE8" w:rsidDel="007F4597">
          <w:rPr>
            <w:rFonts w:cs="Times New Roman"/>
            <w:szCs w:val="24"/>
          </w:rPr>
          <w:delText>.</w:delText>
        </w:r>
        <w:r w:rsidR="00695D38" w:rsidRPr="006A0BE8" w:rsidDel="007F4597">
          <w:rPr>
            <w:rFonts w:cs="Times New Roman"/>
            <w:szCs w:val="24"/>
          </w:rPr>
          <w:delText xml:space="preserve"> </w:delText>
        </w:r>
        <w:commentRangeStart w:id="265"/>
        <w:r w:rsidR="00695D38" w:rsidRPr="006A0BE8" w:rsidDel="007F4597">
          <w:rPr>
            <w:rFonts w:cs="Times New Roman"/>
            <w:szCs w:val="24"/>
          </w:rPr>
          <w:delText xml:space="preserve">Tahap-tahap ini harus dikerjakan </w:delText>
        </w:r>
        <w:r w:rsidR="008955CA" w:rsidRPr="006A0BE8" w:rsidDel="007F4597">
          <w:rPr>
            <w:rFonts w:cs="Times New Roman"/>
            <w:szCs w:val="24"/>
          </w:rPr>
          <w:delText>secara berurutan</w:delText>
        </w:r>
      </w:del>
      <w:r w:rsidR="008955CA" w:rsidRPr="006A0BE8">
        <w:rPr>
          <w:rFonts w:cs="Times New Roman"/>
          <w:szCs w:val="24"/>
        </w:rPr>
        <w:t xml:space="preserve"> sesuai dengan G</w:t>
      </w:r>
      <w:r w:rsidR="00695D38" w:rsidRPr="006A0BE8">
        <w:rPr>
          <w:rFonts w:cs="Times New Roman"/>
          <w:szCs w:val="24"/>
        </w:rPr>
        <w:t>ambar</w:t>
      </w:r>
      <w:r w:rsidR="008955CA" w:rsidRPr="006A0BE8">
        <w:rPr>
          <w:rFonts w:cs="Times New Roman"/>
          <w:szCs w:val="24"/>
        </w:rPr>
        <w:t xml:space="preserve"> 3.1</w:t>
      </w:r>
      <w:ins w:id="266" w:author="Windows User" w:date="2019-09-18T14:05:00Z">
        <w:r w:rsidR="008A5DE6" w:rsidRPr="006A0BE8">
          <w:rPr>
            <w:rFonts w:cs="Times New Roman"/>
            <w:szCs w:val="24"/>
          </w:rPr>
          <w:t xml:space="preserve">. </w:t>
        </w:r>
      </w:ins>
      <w:ins w:id="267" w:author="Windows User" w:date="2019-09-14T04:22:00Z">
        <w:r w:rsidR="008A4F0B" w:rsidRPr="006A0BE8">
          <w:rPr>
            <w:rFonts w:cs="Times New Roman"/>
            <w:szCs w:val="24"/>
          </w:rPr>
          <w:t xml:space="preserve"> </w:t>
        </w:r>
      </w:ins>
      <w:del w:id="268" w:author="Windows User" w:date="2019-09-18T14:05:00Z">
        <w:r w:rsidR="008955CA" w:rsidRPr="006A0BE8" w:rsidDel="008A5DE6">
          <w:rPr>
            <w:rFonts w:cs="Times New Roman"/>
            <w:szCs w:val="24"/>
          </w:rPr>
          <w:delText xml:space="preserve"> </w:delText>
        </w:r>
        <w:commentRangeEnd w:id="265"/>
        <w:r w:rsidR="005006BA" w:rsidRPr="006A0BE8" w:rsidDel="008A5DE6">
          <w:rPr>
            <w:rStyle w:val="CommentReference"/>
            <w:rFonts w:cs="Times New Roman"/>
          </w:rPr>
          <w:commentReference w:id="265"/>
        </w:r>
        <w:r w:rsidR="008955CA" w:rsidRPr="006A0BE8" w:rsidDel="008A5DE6">
          <w:rPr>
            <w:rFonts w:cs="Times New Roman"/>
            <w:szCs w:val="24"/>
          </w:rPr>
          <w:delText>.</w:delText>
        </w:r>
      </w:del>
    </w:p>
    <w:p w14:paraId="75976BBA" w14:textId="77777777" w:rsidR="007F4597" w:rsidRPr="006A0BE8" w:rsidRDefault="00F95759">
      <w:pPr>
        <w:keepNext/>
        <w:rPr>
          <w:ins w:id="269" w:author="Windows User" w:date="2019-09-18T14:43:00Z"/>
          <w:rFonts w:cs="Times New Roman"/>
          <w:rPrChange w:id="270" w:author="Windows User" w:date="2019-09-18T14:46:00Z">
            <w:rPr>
              <w:ins w:id="271" w:author="Windows User" w:date="2019-09-18T14:43:00Z"/>
            </w:rPr>
          </w:rPrChange>
        </w:rPr>
        <w:pPrChange w:id="272" w:author="Windows User" w:date="2019-09-18T14:43:00Z">
          <w:pPr>
            <w:ind w:firstLine="357"/>
          </w:pPr>
        </w:pPrChange>
      </w:pPr>
      <w:ins w:id="273" w:author="Windows User" w:date="2019-09-18T14:06:00Z">
        <w:r w:rsidRPr="006A0BE8">
          <w:rPr>
            <w:rFonts w:cs="Times New Roman"/>
            <w:noProof/>
            <w:rPrChange w:id="274" w:author="Windows User" w:date="2019-09-18T14:46:00Z">
              <w:rPr>
                <w:noProof/>
              </w:rPr>
            </w:rPrChange>
          </w:rPr>
          <mc:AlternateContent>
            <mc:Choice Requires="wpc">
              <w:drawing>
                <wp:inline distT="0" distB="0" distL="0" distR="0" wp14:anchorId="4759BFCF" wp14:editId="7C981B4E">
                  <wp:extent cx="5050465" cy="2327910"/>
                  <wp:effectExtent l="0" t="0" r="0" b="15240"/>
                  <wp:docPr id="52" name="Canvas 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4" name="Rectangle 54"/>
                          <wps:cNvSpPr/>
                          <wps:spPr>
                            <a:xfrm>
                              <a:off x="1819259" y="47057"/>
                              <a:ext cx="776300" cy="33205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705C2CD" w14:textId="2271FBB7" w:rsidR="002B0652" w:rsidRPr="007F4597" w:rsidRDefault="002B0652">
                                <w:pPr>
                                  <w:spacing w:line="240" w:lineRule="auto"/>
                                  <w:jc w:val="center"/>
                                  <w:rPr>
                                    <w:sz w:val="16"/>
                                    <w:lang w:val="en-ID"/>
                                    <w:rPrChange w:id="275" w:author="Windows User" w:date="2019-09-18T14:40:00Z">
                                      <w:rPr/>
                                    </w:rPrChange>
                                  </w:rPr>
                                  <w:pPrChange w:id="276" w:author="Windows User" w:date="2019-09-18T14:13:00Z">
                                    <w:pPr/>
                                  </w:pPrChange>
                                </w:pPr>
                                <w:ins w:id="277" w:author="Windows User" w:date="2019-09-18T14:13:00Z">
                                  <w:r w:rsidRPr="007F4597">
                                    <w:rPr>
                                      <w:sz w:val="16"/>
                                      <w:lang w:val="en-ID"/>
                                      <w:rPrChange w:id="278" w:author="Windows User" w:date="2019-09-18T14:40:00Z">
                                        <w:rPr>
                                          <w:lang w:val="en-ID"/>
                                        </w:rPr>
                                      </w:rPrChange>
                                    </w:rPr>
                                    <w:t>Analisa Kebutuhan</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3276431" y="47044"/>
                              <a:ext cx="775755" cy="33199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0AA5DC0" w14:textId="4BE50C6E" w:rsidR="002B0652" w:rsidRPr="007F4597" w:rsidRDefault="002B0652">
                                <w:pPr>
                                  <w:spacing w:line="240" w:lineRule="auto"/>
                                  <w:jc w:val="center"/>
                                  <w:rPr>
                                    <w:sz w:val="16"/>
                                    <w:lang w:val="en-ID"/>
                                    <w:rPrChange w:id="279" w:author="Windows User" w:date="2019-09-18T14:40:00Z">
                                      <w:rPr/>
                                    </w:rPrChange>
                                  </w:rPr>
                                  <w:pPrChange w:id="280" w:author="Windows User" w:date="2019-09-18T14:13:00Z">
                                    <w:pPr/>
                                  </w:pPrChange>
                                </w:pPr>
                                <w:ins w:id="281" w:author="Windows User" w:date="2019-09-18T15:15:00Z">
                                  <w:r>
                                    <w:rPr>
                                      <w:sz w:val="16"/>
                                      <w:lang w:val="en-ID"/>
                                    </w:rPr>
                                    <w:t>D</w:t>
                                  </w:r>
                                </w:ins>
                                <w:ins w:id="282" w:author="Windows User" w:date="2019-09-18T14:15:00Z">
                                  <w:r w:rsidRPr="007F4597">
                                    <w:rPr>
                                      <w:sz w:val="16"/>
                                      <w:lang w:val="en-ID"/>
                                      <w:rPrChange w:id="283" w:author="Windows User" w:date="2019-09-18T14:40:00Z">
                                        <w:rPr>
                                          <w:sz w:val="20"/>
                                          <w:lang w:val="en-ID"/>
                                        </w:rPr>
                                      </w:rPrChange>
                                    </w:rPr>
                                    <w:t>esain Sistem</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819340" y="646019"/>
                              <a:ext cx="1258405" cy="42175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5C4AB00" w14:textId="76FBEE4B" w:rsidR="002B0652" w:rsidRPr="00BD710F" w:rsidRDefault="002B0652">
                                <w:pPr>
                                  <w:spacing w:line="240" w:lineRule="auto"/>
                                  <w:jc w:val="center"/>
                                  <w:rPr>
                                    <w:sz w:val="20"/>
                                    <w:lang w:val="en-ID"/>
                                    <w:rPrChange w:id="284" w:author="Windows User" w:date="2019-09-18T14:17:00Z">
                                      <w:rPr/>
                                    </w:rPrChange>
                                  </w:rPr>
                                  <w:pPrChange w:id="285" w:author="Windows User" w:date="2019-09-18T14:17:00Z">
                                    <w:pPr/>
                                  </w:pPrChange>
                                </w:pPr>
                                <w:ins w:id="286" w:author="Windows User" w:date="2019-09-19T00:44:00Z">
                                  <w:r>
                                    <w:rPr>
                                      <w:sz w:val="20"/>
                                      <w:lang w:val="en-ID"/>
                                    </w:rPr>
                                    <w:t>P</w:t>
                                  </w:r>
                                </w:ins>
                                <w:ins w:id="287" w:author="Windows User" w:date="2019-09-18T14:20:00Z">
                                  <w:r>
                                    <w:rPr>
                                      <w:sz w:val="20"/>
                                      <w:lang w:val="en-ID"/>
                                    </w:rPr>
                                    <w:t>engambil</w:t>
                                  </w:r>
                                </w:ins>
                                <w:ins w:id="288" w:author="Windows User" w:date="2019-09-19T00:44:00Z">
                                  <w:r>
                                    <w:rPr>
                                      <w:sz w:val="20"/>
                                      <w:lang w:val="en-ID"/>
                                    </w:rPr>
                                    <w:t>an</w:t>
                                  </w:r>
                                </w:ins>
                                <w:ins w:id="289" w:author="Windows User" w:date="2019-09-18T14:20:00Z">
                                  <w:r>
                                    <w:rPr>
                                      <w:sz w:val="20"/>
                                      <w:lang w:val="en-ID"/>
                                    </w:rPr>
                                    <w:t xml:space="preserve"> data sensor</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3250732" y="638938"/>
                              <a:ext cx="1244679" cy="43947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11CF84" w14:textId="7CFEF2F0" w:rsidR="002B0652" w:rsidRPr="00BD710F" w:rsidRDefault="002B0652">
                                <w:pPr>
                                  <w:spacing w:line="240" w:lineRule="auto"/>
                                  <w:jc w:val="center"/>
                                  <w:rPr>
                                    <w:sz w:val="20"/>
                                    <w:lang w:val="en-ID"/>
                                    <w:rPrChange w:id="290" w:author="Windows User" w:date="2019-09-18T14:17:00Z">
                                      <w:rPr/>
                                    </w:rPrChange>
                                  </w:rPr>
                                  <w:pPrChange w:id="291" w:author="Windows User" w:date="2019-09-18T14:17:00Z">
                                    <w:pPr/>
                                  </w:pPrChange>
                                </w:pPr>
                                <w:ins w:id="292" w:author="Windows User" w:date="2019-09-18T14:20:00Z">
                                  <w:r>
                                    <w:rPr>
                                      <w:sz w:val="20"/>
                                      <w:lang w:val="en-ID"/>
                                    </w:rPr>
                                    <w:t xml:space="preserve">Implementasi metode </w:t>
                                  </w:r>
                                </w:ins>
                                <w:ins w:id="293" w:author="Windows User" w:date="2019-09-18T14:21:00Z">
                                  <w:r>
                                    <w:rPr>
                                      <w:sz w:val="20"/>
                                      <w:lang w:val="en-ID"/>
                                    </w:rPr>
                                    <w:t>Fuzzy</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Text Box 77"/>
                          <wps:cNvSpPr txBox="1"/>
                          <wps:spPr>
                            <a:xfrm>
                              <a:off x="362699" y="393830"/>
                              <a:ext cx="1380953" cy="286654"/>
                            </a:xfrm>
                            <a:prstGeom prst="rect">
                              <a:avLst/>
                            </a:prstGeom>
                            <a:solidFill>
                              <a:schemeClr val="lt1"/>
                            </a:solidFill>
                            <a:ln w="6350">
                              <a:noFill/>
                            </a:ln>
                          </wps:spPr>
                          <wps:txbx>
                            <w:txbxContent>
                              <w:p w14:paraId="451BDB93" w14:textId="2DD8CC5A" w:rsidR="002B0652" w:rsidRPr="00497E27" w:rsidRDefault="002B0652" w:rsidP="00497E27">
                                <w:pPr>
                                  <w:rPr>
                                    <w:sz w:val="22"/>
                                    <w:lang w:val="en-ID"/>
                                    <w:rPrChange w:id="294" w:author="Windows User" w:date="2019-09-19T00:38:00Z">
                                      <w:rPr/>
                                    </w:rPrChange>
                                  </w:rPr>
                                </w:pPr>
                                <w:ins w:id="295" w:author="Windows User" w:date="2019-09-19T00:38:00Z">
                                  <w:r w:rsidRPr="00497E27">
                                    <w:rPr>
                                      <w:sz w:val="22"/>
                                      <w:lang w:val="en-ID"/>
                                      <w:rPrChange w:id="296" w:author="Windows User" w:date="2019-09-19T00:38:00Z">
                                        <w:rPr>
                                          <w:lang w:val="en-ID"/>
                                        </w:rPr>
                                      </w:rPrChange>
                                    </w:rPr>
                                    <w:t xml:space="preserve">Implementasi </w:t>
                                  </w:r>
                                </w:ins>
                                <w:ins w:id="297" w:author="Windows User" w:date="2019-09-19T00:40:00Z">
                                  <w:r>
                                    <w:rPr>
                                      <w:sz w:val="22"/>
                                      <w:lang w:val="en-ID"/>
                                    </w:rPr>
                                    <w:t xml:space="preserve"> </w:t>
                                  </w:r>
                                </w:ins>
                                <w:ins w:id="298" w:author="Windows User" w:date="2019-09-19T00:38:00Z">
                                  <w:r w:rsidRPr="00497E27">
                                    <w:rPr>
                                      <w:sz w:val="22"/>
                                      <w:lang w:val="en-ID"/>
                                      <w:rPrChange w:id="299" w:author="Windows User" w:date="2019-09-19T00:38:00Z">
                                        <w:rPr>
                                          <w:lang w:val="en-ID"/>
                                        </w:rPr>
                                      </w:rPrChange>
                                    </w:rPr>
                                    <w:t>desain</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Rectangle 59"/>
                          <wps:cNvSpPr/>
                          <wps:spPr>
                            <a:xfrm>
                              <a:off x="3250732" y="1237906"/>
                              <a:ext cx="1244679" cy="43947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1298D1" w14:textId="3FFCA0DE" w:rsidR="002B0652" w:rsidRPr="00BD710F" w:rsidRDefault="002B0652">
                                <w:pPr>
                                  <w:spacing w:line="240" w:lineRule="auto"/>
                                  <w:jc w:val="center"/>
                                  <w:rPr>
                                    <w:sz w:val="20"/>
                                    <w:lang w:val="en-ID"/>
                                    <w:rPrChange w:id="300" w:author="Windows User" w:date="2019-09-18T14:17:00Z">
                                      <w:rPr/>
                                    </w:rPrChange>
                                  </w:rPr>
                                  <w:pPrChange w:id="301" w:author="Windows User" w:date="2019-09-18T14:17:00Z">
                                    <w:pPr/>
                                  </w:pPrChange>
                                </w:pPr>
                                <w:ins w:id="302" w:author="Windows User" w:date="2019-09-18T14:20:00Z">
                                  <w:r>
                                    <w:rPr>
                                      <w:sz w:val="20"/>
                                      <w:lang w:val="en-ID"/>
                                    </w:rPr>
                                    <w:t xml:space="preserve">Implementasi metode </w:t>
                                  </w:r>
                                </w:ins>
                                <w:ins w:id="303" w:author="Windows User" w:date="2019-09-18T14:22:00Z">
                                  <w:r>
                                    <w:rPr>
                                      <w:sz w:val="20"/>
                                      <w:lang w:val="en-ID"/>
                                    </w:rPr>
                                    <w:t>PID</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1833143" y="1252083"/>
                              <a:ext cx="1244679" cy="43947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CAE945" w14:textId="7974F279" w:rsidR="002B0652" w:rsidRPr="00BD710F" w:rsidRDefault="002B0652">
                                <w:pPr>
                                  <w:spacing w:line="240" w:lineRule="auto"/>
                                  <w:jc w:val="center"/>
                                  <w:rPr>
                                    <w:sz w:val="20"/>
                                    <w:lang w:val="en-ID"/>
                                    <w:rPrChange w:id="304" w:author="Windows User" w:date="2019-09-18T14:17:00Z">
                                      <w:rPr/>
                                    </w:rPrChange>
                                  </w:rPr>
                                  <w:pPrChange w:id="305" w:author="Windows User" w:date="2019-09-18T14:17:00Z">
                                    <w:pPr/>
                                  </w:pPrChange>
                                </w:pPr>
                                <w:ins w:id="306" w:author="Windows User" w:date="2019-09-19T00:45:00Z">
                                  <w:r>
                                    <w:rPr>
                                      <w:sz w:val="20"/>
                                      <w:lang w:val="en-ID"/>
                                    </w:rPr>
                                    <w:t>Pembuatan</w:t>
                                  </w:r>
                                </w:ins>
                                <w:ins w:id="307" w:author="Windows User" w:date="2019-09-18T14:23:00Z">
                                  <w:r>
                                    <w:rPr>
                                      <w:sz w:val="20"/>
                                      <w:lang w:val="en-ID"/>
                                    </w:rPr>
                                    <w:t xml:space="preserve"> web sistem</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Straight Arrow Connector 62"/>
                          <wps:cNvCnPr>
                            <a:stCxn id="53" idx="3"/>
                            <a:endCxn id="54" idx="1"/>
                          </wps:cNvCnPr>
                          <wps:spPr>
                            <a:xfrm flipV="1">
                              <a:off x="1298355" y="213086"/>
                              <a:ext cx="520904" cy="203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Rectangle 56"/>
                          <wps:cNvSpPr/>
                          <wps:spPr>
                            <a:xfrm>
                              <a:off x="532800" y="631842"/>
                              <a:ext cx="1147972" cy="43593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E5F10E8" w14:textId="4DFC3B03" w:rsidR="002B0652" w:rsidRPr="00BD710F" w:rsidRDefault="002B0652">
                                <w:pPr>
                                  <w:spacing w:line="240" w:lineRule="auto"/>
                                  <w:jc w:val="center"/>
                                  <w:rPr>
                                    <w:sz w:val="20"/>
                                    <w:lang w:val="en-ID"/>
                                    <w:rPrChange w:id="308" w:author="Windows User" w:date="2019-09-18T14:17:00Z">
                                      <w:rPr/>
                                    </w:rPrChange>
                                  </w:rPr>
                                  <w:pPrChange w:id="309" w:author="Windows User" w:date="2019-09-18T14:17:00Z">
                                    <w:pPr/>
                                  </w:pPrChange>
                                </w:pPr>
                                <w:ins w:id="310" w:author="Windows User" w:date="2019-09-18T14:19:00Z">
                                  <w:r>
                                    <w:rPr>
                                      <w:sz w:val="20"/>
                                      <w:lang w:val="en-ID"/>
                                    </w:rPr>
                                    <w:t>Implementasi desain</w:t>
                                  </w:r>
                                  <w:r w:rsidRPr="00886455">
                                    <w:rPr>
                                      <w:i/>
                                      <w:sz w:val="20"/>
                                      <w:lang w:val="en-ID"/>
                                    </w:rPr>
                                    <w:t xml:space="preserve"> hardware</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Arrow Connector 63"/>
                          <wps:cNvCnPr>
                            <a:stCxn id="54" idx="3"/>
                            <a:endCxn id="55" idx="1"/>
                          </wps:cNvCnPr>
                          <wps:spPr>
                            <a:xfrm flipV="1">
                              <a:off x="2595559" y="213043"/>
                              <a:ext cx="680872" cy="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 name="Elbow Connector 64"/>
                          <wps:cNvCnPr>
                            <a:stCxn id="55" idx="3"/>
                            <a:endCxn id="61" idx="0"/>
                          </wps:cNvCnPr>
                          <wps:spPr>
                            <a:xfrm flipH="1">
                              <a:off x="2526276" y="213043"/>
                              <a:ext cx="1525910" cy="372066"/>
                            </a:xfrm>
                            <a:prstGeom prst="bentConnector4">
                              <a:avLst>
                                <a:gd name="adj1" fmla="val -35888"/>
                                <a:gd name="adj2" fmla="val 7230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 name="Rectangle 61"/>
                          <wps:cNvSpPr/>
                          <wps:spPr>
                            <a:xfrm>
                              <a:off x="437078" y="585109"/>
                              <a:ext cx="4178396" cy="1169688"/>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Arrow Connector 65"/>
                          <wps:cNvCnPr>
                            <a:endCxn id="57" idx="1"/>
                          </wps:cNvCnPr>
                          <wps:spPr>
                            <a:xfrm>
                              <a:off x="1695228" y="853349"/>
                              <a:ext cx="124031" cy="35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6" name="Straight Arrow Connector 66"/>
                          <wps:cNvCnPr>
                            <a:stCxn id="57" idx="3"/>
                            <a:endCxn id="58" idx="1"/>
                          </wps:cNvCnPr>
                          <wps:spPr>
                            <a:xfrm>
                              <a:off x="3077602" y="856899"/>
                              <a:ext cx="172979" cy="177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 name="Straight Arrow Connector 67"/>
                          <wps:cNvCnPr>
                            <a:stCxn id="58" idx="2"/>
                            <a:endCxn id="59" idx="0"/>
                          </wps:cNvCnPr>
                          <wps:spPr>
                            <a:xfrm>
                              <a:off x="3872890" y="1078412"/>
                              <a:ext cx="0" cy="15949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8" name="Straight Arrow Connector 68"/>
                          <wps:cNvCnPr>
                            <a:stCxn id="59" idx="1"/>
                            <a:endCxn id="60" idx="3"/>
                          </wps:cNvCnPr>
                          <wps:spPr>
                            <a:xfrm flipH="1">
                              <a:off x="3077679" y="1457643"/>
                              <a:ext cx="172902" cy="1417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9" name="Rectangle 69"/>
                          <wps:cNvSpPr/>
                          <wps:spPr>
                            <a:xfrm>
                              <a:off x="3679940" y="1970388"/>
                              <a:ext cx="900376" cy="3585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AE6875" w14:textId="01305BC0" w:rsidR="002B0652" w:rsidRPr="00BD710F" w:rsidRDefault="002B0652">
                                <w:pPr>
                                  <w:spacing w:line="240" w:lineRule="auto"/>
                                  <w:jc w:val="center"/>
                                  <w:rPr>
                                    <w:sz w:val="20"/>
                                    <w:lang w:val="en-ID"/>
                                    <w:rPrChange w:id="311" w:author="Windows User" w:date="2019-09-18T14:17:00Z">
                                      <w:rPr/>
                                    </w:rPrChange>
                                  </w:rPr>
                                  <w:pPrChange w:id="312" w:author="Windows User" w:date="2019-09-18T14:17:00Z">
                                    <w:pPr/>
                                  </w:pPrChange>
                                </w:pPr>
                                <w:ins w:id="313" w:author="Windows User" w:date="2019-09-18T14:30:00Z">
                                  <w:r>
                                    <w:rPr>
                                      <w:sz w:val="20"/>
                                      <w:lang w:val="en-ID"/>
                                    </w:rPr>
                                    <w:t>Uji Coba</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ounded Rectangle 53"/>
                          <wps:cNvSpPr/>
                          <wps:spPr>
                            <a:xfrm>
                              <a:off x="437113" y="36411"/>
                              <a:ext cx="861242" cy="357419"/>
                            </a:xfrm>
                            <a:prstGeom prst="roundRect">
                              <a:avLst>
                                <a:gd name="adj" fmla="val 41665"/>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B2B7DF" w14:textId="3F07A59A" w:rsidR="002B0652" w:rsidRPr="00BD710F" w:rsidRDefault="002B0652">
                                <w:pPr>
                                  <w:spacing w:line="240" w:lineRule="auto"/>
                                  <w:jc w:val="center"/>
                                  <w:rPr>
                                    <w:lang w:val="en-ID"/>
                                    <w:rPrChange w:id="314" w:author="Windows User" w:date="2019-09-18T14:21:00Z">
                                      <w:rPr/>
                                    </w:rPrChange>
                                  </w:rPr>
                                  <w:pPrChange w:id="315" w:author="Windows User" w:date="2019-09-18T14:13:00Z">
                                    <w:pPr/>
                                  </w:pPrChange>
                                </w:pPr>
                                <w:ins w:id="316" w:author="Windows User" w:date="2019-09-18T14:10:00Z">
                                  <w:r w:rsidRPr="00BD710F">
                                    <w:rPr>
                                      <w:lang w:val="en-ID"/>
                                    </w:rPr>
                                    <w:t>Mulai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2567092" y="1970360"/>
                              <a:ext cx="900376" cy="35843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EE88683" w14:textId="246AA708" w:rsidR="002B0652" w:rsidRPr="007F4597" w:rsidRDefault="002B0652">
                                <w:pPr>
                                  <w:spacing w:line="240" w:lineRule="auto"/>
                                  <w:jc w:val="center"/>
                                  <w:rPr>
                                    <w:sz w:val="18"/>
                                    <w:lang w:val="en-ID"/>
                                    <w:rPrChange w:id="317" w:author="Windows User" w:date="2019-09-18T14:38:00Z">
                                      <w:rPr/>
                                    </w:rPrChange>
                                  </w:rPr>
                                  <w:pPrChange w:id="318" w:author="Windows User" w:date="2019-09-18T14:17:00Z">
                                    <w:pPr/>
                                  </w:pPrChange>
                                </w:pPr>
                                <w:ins w:id="319" w:author="Windows User" w:date="2019-09-18T14:35:00Z">
                                  <w:r w:rsidRPr="007F4597">
                                    <w:rPr>
                                      <w:sz w:val="18"/>
                                      <w:lang w:val="en-ID"/>
                                      <w:rPrChange w:id="320" w:author="Windows User" w:date="2019-09-18T14:38:00Z">
                                        <w:rPr>
                                          <w:sz w:val="20"/>
                                          <w:lang w:val="en-ID"/>
                                        </w:rPr>
                                      </w:rPrChange>
                                    </w:rPr>
                                    <w:t>Analisa hasil uji coba</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ounded Rectangle 71"/>
                          <wps:cNvSpPr/>
                          <wps:spPr>
                            <a:xfrm>
                              <a:off x="387462" y="1952549"/>
                              <a:ext cx="825832" cy="344508"/>
                            </a:xfrm>
                            <a:prstGeom prst="roundRect">
                              <a:avLst>
                                <a:gd name="adj" fmla="val 41665"/>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E35549" w14:textId="38FD837A" w:rsidR="002B0652" w:rsidRPr="00BD710F" w:rsidRDefault="002B0652">
                                <w:pPr>
                                  <w:spacing w:line="240" w:lineRule="auto"/>
                                  <w:jc w:val="center"/>
                                  <w:rPr>
                                    <w:lang w:val="en-ID"/>
                                    <w:rPrChange w:id="321" w:author="Windows User" w:date="2019-09-18T14:21:00Z">
                                      <w:rPr/>
                                    </w:rPrChange>
                                  </w:rPr>
                                  <w:pPrChange w:id="322" w:author="Windows User" w:date="2019-09-18T14:13:00Z">
                                    <w:pPr/>
                                  </w:pPrChange>
                                </w:pPr>
                                <w:ins w:id="323" w:author="Windows User" w:date="2019-09-18T14:38:00Z">
                                  <w:r>
                                    <w:rPr>
                                      <w:lang w:val="en-ID"/>
                                    </w:rPr>
                                    <w:t>Selesai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1443616" y="1959727"/>
                              <a:ext cx="900376" cy="36922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E7161EF" w14:textId="1DBFAE77" w:rsidR="002B0652" w:rsidRPr="00BD710F" w:rsidRDefault="002B0652">
                                <w:pPr>
                                  <w:spacing w:line="240" w:lineRule="auto"/>
                                  <w:jc w:val="center"/>
                                  <w:rPr>
                                    <w:sz w:val="20"/>
                                    <w:lang w:val="en-ID"/>
                                    <w:rPrChange w:id="324" w:author="Windows User" w:date="2019-09-18T14:17:00Z">
                                      <w:rPr/>
                                    </w:rPrChange>
                                  </w:rPr>
                                  <w:pPrChange w:id="325" w:author="Windows User" w:date="2019-09-18T14:17:00Z">
                                    <w:pPr/>
                                  </w:pPrChange>
                                </w:pPr>
                                <w:ins w:id="326" w:author="Windows User" w:date="2019-09-18T14:36:00Z">
                                  <w:r>
                                    <w:rPr>
                                      <w:sz w:val="20"/>
                                      <w:lang w:val="en-ID"/>
                                    </w:rPr>
                                    <w:t>Kesimpulam</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Elbow Connector 73"/>
                          <wps:cNvCnPr>
                            <a:stCxn id="61" idx="2"/>
                            <a:endCxn id="69" idx="0"/>
                          </wps:cNvCnPr>
                          <wps:spPr>
                            <a:xfrm rot="16200000" flipH="1">
                              <a:off x="3220407" y="1060666"/>
                              <a:ext cx="215591" cy="1603852"/>
                            </a:xfrm>
                            <a:prstGeom prst="bent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a:stCxn id="69" idx="1"/>
                            <a:endCxn id="70" idx="3"/>
                          </wps:cNvCnPr>
                          <wps:spPr>
                            <a:xfrm flipH="1" flipV="1">
                              <a:off x="3467368" y="2149434"/>
                              <a:ext cx="212465" cy="9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stCxn id="70" idx="1"/>
                            <a:endCxn id="72" idx="3"/>
                          </wps:cNvCnPr>
                          <wps:spPr>
                            <a:xfrm flipH="1" flipV="1">
                              <a:off x="2343992" y="2143971"/>
                              <a:ext cx="223100" cy="523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72" idx="1"/>
                            <a:endCxn id="71" idx="3"/>
                          </wps:cNvCnPr>
                          <wps:spPr>
                            <a:xfrm flipH="1" flipV="1">
                              <a:off x="1213294" y="2124437"/>
                              <a:ext cx="230322" cy="1953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759BFCF" id="Canvas 52" o:spid="_x0000_s1026" editas="canvas" style="width:397.65pt;height:183.3pt;mso-position-horizontal-relative:char;mso-position-vertical-relative:line" coordsize="50501,23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501;height:23279;visibility:visible;mso-wrap-style:square">
                    <v:fill o:detectmouseclick="t"/>
                    <v:path o:connecttype="none"/>
                  </v:shape>
                  <v:rect id="Rectangle 54" o:spid="_x0000_s1028" style="position:absolute;left:18192;top:470;width:7763;height:3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" fillcolor="white [3201]" strokecolor="black [3213]" strokeweight="1pt">
                    <v:textbox>
                      <w:txbxContent>
                        <w:p w14:paraId="3705C2CD" w14:textId="2271FBB7" w:rsidR="002B0652" w:rsidRPr="007F4597" w:rsidRDefault="002B0652">
                          <w:pPr>
                            <w:spacing w:line="240" w:lineRule="auto"/>
                            <w:jc w:val="center"/>
                            <w:rPr>
                              <w:sz w:val="16"/>
                              <w:lang w:val="en-ID"/>
                              <w:rPrChange w:id="327" w:author="Windows User" w:date="2019-09-18T14:40:00Z">
                                <w:rPr/>
                              </w:rPrChange>
                            </w:rPr>
                            <w:pPrChange w:id="328" w:author="Windows User" w:date="2019-09-18T14:13:00Z">
                              <w:pPr/>
                            </w:pPrChange>
                          </w:pPr>
                          <w:ins w:id="329" w:author="Windows User" w:date="2019-09-18T14:13:00Z">
                            <w:r w:rsidRPr="007F4597">
                              <w:rPr>
                                <w:sz w:val="16"/>
                                <w:lang w:val="en-ID"/>
                                <w:rPrChange w:id="330" w:author="Windows User" w:date="2019-09-18T14:40:00Z">
                                  <w:rPr>
                                    <w:lang w:val="en-ID"/>
                                  </w:rPr>
                                </w:rPrChange>
                              </w:rPr>
                              <w:t>Analisa Kebutuhan</w:t>
                            </w:r>
                          </w:ins>
                        </w:p>
                      </w:txbxContent>
                    </v:textbox>
                  </v:rect>
                  <v:rect id="Rectangle 55" o:spid="_x0000_s1029" style="position:absolute;left:32764;top:470;width:7757;height:3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" fillcolor="white [3201]" strokecolor="black [3213]" strokeweight="1pt">
                    <v:textbox>
                      <w:txbxContent>
                        <w:p w14:paraId="30AA5DC0" w14:textId="4BE50C6E" w:rsidR="002B0652" w:rsidRPr="007F4597" w:rsidRDefault="002B0652">
                          <w:pPr>
                            <w:spacing w:line="240" w:lineRule="auto"/>
                            <w:jc w:val="center"/>
                            <w:rPr>
                              <w:sz w:val="16"/>
                              <w:lang w:val="en-ID"/>
                              <w:rPrChange w:id="331" w:author="Windows User" w:date="2019-09-18T14:40:00Z">
                                <w:rPr/>
                              </w:rPrChange>
                            </w:rPr>
                            <w:pPrChange w:id="332" w:author="Windows User" w:date="2019-09-18T14:13:00Z">
                              <w:pPr/>
                            </w:pPrChange>
                          </w:pPr>
                          <w:ins w:id="333" w:author="Windows User" w:date="2019-09-18T15:15:00Z">
                            <w:r>
                              <w:rPr>
                                <w:sz w:val="16"/>
                                <w:lang w:val="en-ID"/>
                              </w:rPr>
                              <w:t>D</w:t>
                            </w:r>
                          </w:ins>
                          <w:ins w:id="334" w:author="Windows User" w:date="2019-09-18T14:15:00Z">
                            <w:r w:rsidRPr="007F4597">
                              <w:rPr>
                                <w:sz w:val="16"/>
                                <w:lang w:val="en-ID"/>
                                <w:rPrChange w:id="335" w:author="Windows User" w:date="2019-09-18T14:40:00Z">
                                  <w:rPr>
                                    <w:sz w:val="20"/>
                                    <w:lang w:val="en-ID"/>
                                  </w:rPr>
                                </w:rPrChange>
                              </w:rPr>
                              <w:t>esain Sistem</w:t>
                            </w:r>
                          </w:ins>
                        </w:p>
                      </w:txbxContent>
                    </v:textbox>
                  </v:rect>
                  <v:rect id="Rectangle 57" o:spid="_x0000_s1030" style="position:absolute;left:18193;top:6460;width:12584;height:4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" fillcolor="white [3201]" strokecolor="black [3213]" strokeweight="1pt">
                    <v:textbox>
                      <w:txbxContent>
                        <w:p w14:paraId="75C4AB00" w14:textId="76FBEE4B" w:rsidR="002B0652" w:rsidRPr="00BD710F" w:rsidRDefault="002B0652">
                          <w:pPr>
                            <w:spacing w:line="240" w:lineRule="auto"/>
                            <w:jc w:val="center"/>
                            <w:rPr>
                              <w:sz w:val="20"/>
                              <w:lang w:val="en-ID"/>
                              <w:rPrChange w:id="336" w:author="Windows User" w:date="2019-09-18T14:17:00Z">
                                <w:rPr/>
                              </w:rPrChange>
                            </w:rPr>
                            <w:pPrChange w:id="337" w:author="Windows User" w:date="2019-09-18T14:17:00Z">
                              <w:pPr/>
                            </w:pPrChange>
                          </w:pPr>
                          <w:ins w:id="338" w:author="Windows User" w:date="2019-09-19T00:44:00Z">
                            <w:r>
                              <w:rPr>
                                <w:sz w:val="20"/>
                                <w:lang w:val="en-ID"/>
                              </w:rPr>
                              <w:t>P</w:t>
                            </w:r>
                          </w:ins>
                          <w:ins w:id="339" w:author="Windows User" w:date="2019-09-18T14:20:00Z">
                            <w:r>
                              <w:rPr>
                                <w:sz w:val="20"/>
                                <w:lang w:val="en-ID"/>
                              </w:rPr>
                              <w:t>engambil</w:t>
                            </w:r>
                          </w:ins>
                          <w:ins w:id="340" w:author="Windows User" w:date="2019-09-19T00:44:00Z">
                            <w:r>
                              <w:rPr>
                                <w:sz w:val="20"/>
                                <w:lang w:val="en-ID"/>
                              </w:rPr>
                              <w:t>an</w:t>
                            </w:r>
                          </w:ins>
                          <w:ins w:id="341" w:author="Windows User" w:date="2019-09-18T14:20:00Z">
                            <w:r>
                              <w:rPr>
                                <w:sz w:val="20"/>
                                <w:lang w:val="en-ID"/>
                              </w:rPr>
                              <w:t xml:space="preserve"> data sensor</w:t>
                            </w:r>
                          </w:ins>
                        </w:p>
                      </w:txbxContent>
                    </v:textbox>
                  </v:rect>
                  <v:rect id="Rectangle 58" o:spid="_x0000_s1031" style="position:absolute;left:32507;top:6389;width:12447;height:4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" fillcolor="white [3201]" strokecolor="black [3213]" strokeweight="1pt">
                    <v:textbox>
                      <w:txbxContent>
                        <w:p w14:paraId="2B11CF84" w14:textId="7CFEF2F0" w:rsidR="002B0652" w:rsidRPr="00BD710F" w:rsidRDefault="002B0652">
                          <w:pPr>
                            <w:spacing w:line="240" w:lineRule="auto"/>
                            <w:jc w:val="center"/>
                            <w:rPr>
                              <w:sz w:val="20"/>
                              <w:lang w:val="en-ID"/>
                              <w:rPrChange w:id="342" w:author="Windows User" w:date="2019-09-18T14:17:00Z">
                                <w:rPr/>
                              </w:rPrChange>
                            </w:rPr>
                            <w:pPrChange w:id="343" w:author="Windows User" w:date="2019-09-18T14:17:00Z">
                              <w:pPr/>
                            </w:pPrChange>
                          </w:pPr>
                          <w:ins w:id="344" w:author="Windows User" w:date="2019-09-18T14:20:00Z">
                            <w:r>
                              <w:rPr>
                                <w:sz w:val="20"/>
                                <w:lang w:val="en-ID"/>
                              </w:rPr>
                              <w:t xml:space="preserve">Implementasi metode </w:t>
                            </w:r>
                          </w:ins>
                          <w:ins w:id="345" w:author="Windows User" w:date="2019-09-18T14:21:00Z">
                            <w:r>
                              <w:rPr>
                                <w:sz w:val="20"/>
                                <w:lang w:val="en-ID"/>
                              </w:rPr>
                              <w:t>Fuzzy</w:t>
                            </w:r>
                          </w:ins>
                        </w:p>
                      </w:txbxContent>
                    </v:textbox>
                  </v:rect>
                  <v:shapetype id="_x0000_t202" coordsize="21600,21600" o:spt="202" path="m,l,21600r21600,l21600,xe">
                    <v:stroke joinstyle="miter"/>
                    <v:path gradientshapeok="t" o:connecttype="rect"/>
                  </v:shapetype>
                  <v:shape id="Text Box 77" o:spid="_x0000_s1032" type="#_x0000_t202" style="position:absolute;left:3626;top:3938;width:13810;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" fillcolor="white [3201]" stroked="f" strokeweight=".5pt">
                    <v:textbox>
                      <w:txbxContent>
                        <w:p w14:paraId="451BDB93" w14:textId="2DD8CC5A" w:rsidR="002B0652" w:rsidRPr="00497E27" w:rsidRDefault="002B0652" w:rsidP="00497E27">
                          <w:pPr>
                            <w:rPr>
                              <w:sz w:val="22"/>
                              <w:lang w:val="en-ID"/>
                              <w:rPrChange w:id="346" w:author="Windows User" w:date="2019-09-19T00:38:00Z">
                                <w:rPr/>
                              </w:rPrChange>
                            </w:rPr>
                          </w:pPr>
                          <w:ins w:id="347" w:author="Windows User" w:date="2019-09-19T00:38:00Z">
                            <w:r w:rsidRPr="00497E27">
                              <w:rPr>
                                <w:sz w:val="22"/>
                                <w:lang w:val="en-ID"/>
                                <w:rPrChange w:id="348" w:author="Windows User" w:date="2019-09-19T00:38:00Z">
                                  <w:rPr>
                                    <w:lang w:val="en-ID"/>
                                  </w:rPr>
                                </w:rPrChange>
                              </w:rPr>
                              <w:t xml:space="preserve">Implementasi </w:t>
                            </w:r>
                          </w:ins>
                          <w:ins w:id="349" w:author="Windows User" w:date="2019-09-19T00:40:00Z">
                            <w:r>
                              <w:rPr>
                                <w:sz w:val="22"/>
                                <w:lang w:val="en-ID"/>
                              </w:rPr>
                              <w:t xml:space="preserve"> </w:t>
                            </w:r>
                          </w:ins>
                          <w:ins w:id="350" w:author="Windows User" w:date="2019-09-19T00:38:00Z">
                            <w:r w:rsidRPr="00497E27">
                              <w:rPr>
                                <w:sz w:val="22"/>
                                <w:lang w:val="en-ID"/>
                                <w:rPrChange w:id="351" w:author="Windows User" w:date="2019-09-19T00:38:00Z">
                                  <w:rPr>
                                    <w:lang w:val="en-ID"/>
                                  </w:rPr>
                                </w:rPrChange>
                              </w:rPr>
                              <w:t>desain</w:t>
                            </w:r>
                          </w:ins>
                        </w:p>
                      </w:txbxContent>
                    </v:textbox>
                  </v:shape>
                  <v:rect id="Rectangle 59" o:spid="_x0000_s1033" style="position:absolute;left:32507;top:12379;width:12447;height:43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" fillcolor="white [3201]" strokecolor="black [3213]" strokeweight="1pt">
                    <v:textbox>
                      <w:txbxContent>
                        <w:p w14:paraId="061298D1" w14:textId="3FFCA0DE" w:rsidR="002B0652" w:rsidRPr="00BD710F" w:rsidRDefault="002B0652">
                          <w:pPr>
                            <w:spacing w:line="240" w:lineRule="auto"/>
                            <w:jc w:val="center"/>
                            <w:rPr>
                              <w:sz w:val="20"/>
                              <w:lang w:val="en-ID"/>
                              <w:rPrChange w:id="352" w:author="Windows User" w:date="2019-09-18T14:17:00Z">
                                <w:rPr/>
                              </w:rPrChange>
                            </w:rPr>
                            <w:pPrChange w:id="353" w:author="Windows User" w:date="2019-09-18T14:17:00Z">
                              <w:pPr/>
                            </w:pPrChange>
                          </w:pPr>
                          <w:ins w:id="354" w:author="Windows User" w:date="2019-09-18T14:20:00Z">
                            <w:r>
                              <w:rPr>
                                <w:sz w:val="20"/>
                                <w:lang w:val="en-ID"/>
                              </w:rPr>
                              <w:t xml:space="preserve">Implementasi metode </w:t>
                            </w:r>
                          </w:ins>
                          <w:ins w:id="355" w:author="Windows User" w:date="2019-09-18T14:22:00Z">
                            <w:r>
                              <w:rPr>
                                <w:sz w:val="20"/>
                                <w:lang w:val="en-ID"/>
                              </w:rPr>
                              <w:t>PID</w:t>
                            </w:r>
                          </w:ins>
                        </w:p>
                      </w:txbxContent>
                    </v:textbox>
                  </v:rect>
                  <v:rect id="Rectangle 60" o:spid="_x0000_s1034" style="position:absolute;left:18331;top:12520;width:12447;height:4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" fillcolor="white [3201]" strokecolor="black [3213]" strokeweight="1pt">
                    <v:textbox>
                      <w:txbxContent>
                        <w:p w14:paraId="3FCAE945" w14:textId="7974F279" w:rsidR="002B0652" w:rsidRPr="00BD710F" w:rsidRDefault="002B0652">
                          <w:pPr>
                            <w:spacing w:line="240" w:lineRule="auto"/>
                            <w:jc w:val="center"/>
                            <w:rPr>
                              <w:sz w:val="20"/>
                              <w:lang w:val="en-ID"/>
                              <w:rPrChange w:id="356" w:author="Windows User" w:date="2019-09-18T14:17:00Z">
                                <w:rPr/>
                              </w:rPrChange>
                            </w:rPr>
                            <w:pPrChange w:id="357" w:author="Windows User" w:date="2019-09-18T14:17:00Z">
                              <w:pPr/>
                            </w:pPrChange>
                          </w:pPr>
                          <w:ins w:id="358" w:author="Windows User" w:date="2019-09-19T00:45:00Z">
                            <w:r>
                              <w:rPr>
                                <w:sz w:val="20"/>
                                <w:lang w:val="en-ID"/>
                              </w:rPr>
                              <w:t>Pembuatan</w:t>
                            </w:r>
                          </w:ins>
                          <w:ins w:id="359" w:author="Windows User" w:date="2019-09-18T14:23:00Z">
                            <w:r>
                              <w:rPr>
                                <w:sz w:val="20"/>
                                <w:lang w:val="en-ID"/>
                              </w:rPr>
                              <w:t xml:space="preserve"> web sistem</w:t>
                            </w:r>
                          </w:ins>
                        </w:p>
                      </w:txbxContent>
                    </v:textbox>
                  </v:rect>
                  <v:shapetype id="_x0000_t32" coordsize="21600,21600" o:spt="32" o:oned="t" path="m,l21600,21600e" filled="f">
                    <v:path arrowok="t" fillok="f" o:connecttype="none"/>
                    <o:lock v:ext="edit" shapetype="t"/>
                  </v:shapetype>
                  <v:shape id="Straight Arrow Connector 62" o:spid="_x0000_s1035" type="#_x0000_t32" style="position:absolute;left:12983;top:2130;width:5209;height: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" strokecolor="black [3213]" strokeweight=".5pt">
                    <v:stroke endarrow="block" joinstyle="miter"/>
                  </v:shape>
                  <v:rect id="Rectangle 56" o:spid="_x0000_s1036" style="position:absolute;left:5328;top:6318;width:11479;height:43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" fillcolor="white [3201]" strokecolor="black [3213]" strokeweight="1pt">
                    <v:textbox>
                      <w:txbxContent>
                        <w:p w14:paraId="5E5F10E8" w14:textId="4DFC3B03" w:rsidR="002B0652" w:rsidRPr="00BD710F" w:rsidRDefault="002B0652">
                          <w:pPr>
                            <w:spacing w:line="240" w:lineRule="auto"/>
                            <w:jc w:val="center"/>
                            <w:rPr>
                              <w:sz w:val="20"/>
                              <w:lang w:val="en-ID"/>
                              <w:rPrChange w:id="360" w:author="Windows User" w:date="2019-09-18T14:17:00Z">
                                <w:rPr/>
                              </w:rPrChange>
                            </w:rPr>
                            <w:pPrChange w:id="361" w:author="Windows User" w:date="2019-09-18T14:17:00Z">
                              <w:pPr/>
                            </w:pPrChange>
                          </w:pPr>
                          <w:ins w:id="362" w:author="Windows User" w:date="2019-09-18T14:19:00Z">
                            <w:r>
                              <w:rPr>
                                <w:sz w:val="20"/>
                                <w:lang w:val="en-ID"/>
                              </w:rPr>
                              <w:t>Implementasi desain</w:t>
                            </w:r>
                            <w:r w:rsidRPr="00886455">
                              <w:rPr>
                                <w:i/>
                                <w:sz w:val="20"/>
                                <w:lang w:val="en-ID"/>
                              </w:rPr>
                              <w:t xml:space="preserve"> hardware</w:t>
                            </w:r>
                          </w:ins>
                        </w:p>
                      </w:txbxContent>
                    </v:textbox>
                  </v:rect>
                  <v:shape id="Straight Arrow Connector 63" o:spid="_x0000_s1037" type="#_x0000_t32" style="position:absolute;left:25955;top:2130;width:6809;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" strokecolor="black [3213]" strokeweight=".5pt">
                    <v:stroke endarrow="block" joinstyle="miter"/>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64" o:spid="_x0000_s1038" type="#_x0000_t35" style="position:absolute;left:25262;top:2130;width:15259;height:372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" adj="-7752,15619" strokecolor="black [3213]" strokeweight=".5pt">
                    <v:stroke endarrow="block"/>
                  </v:shape>
                  <v:rect id="Rectangle 61" o:spid="_x0000_s1039" style="position:absolute;left:4370;top:5851;width:41784;height:11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" filled="f" strokecolor="black [3213]" strokeweight="1pt"/>
                  <v:shape id="Straight Arrow Connector 65" o:spid="_x0000_s1040" type="#_x0000_t32" style="position:absolute;left:16952;top:8533;width:1240;height: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" strokecolor="black [3213]" strokeweight=".5pt">
                    <v:stroke endarrow="block" joinstyle="miter"/>
                  </v:shape>
                  <v:shape id="Straight Arrow Connector 66" o:spid="_x0000_s1041" type="#_x0000_t32" style="position:absolute;left:30776;top:8568;width:1729;height: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" strokecolor="black [3213]" strokeweight=".5pt">
                    <v:stroke endarrow="block" joinstyle="miter"/>
                  </v:shape>
                  <v:shape id="Straight Arrow Connector 67" o:spid="_x0000_s1042" type="#_x0000_t32" style="position:absolute;left:38728;top:10784;width:0;height:15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" strokecolor="black [3213]" strokeweight=".5pt">
                    <v:stroke endarrow="block" joinstyle="miter"/>
                  </v:shape>
                  <v:shape id="Straight Arrow Connector 68" o:spid="_x0000_s1043" type="#_x0000_t32" style="position:absolute;left:30776;top:14576;width:1729;height:1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" strokecolor="black [3213]" strokeweight=".5pt">
                    <v:stroke endarrow="block" joinstyle="miter"/>
                  </v:shape>
                  <v:rect id="Rectangle 69" o:spid="_x0000_s1044" style="position:absolute;left:36799;top:19703;width:9004;height:3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" fillcolor="white [3201]" strokecolor="black [3213]" strokeweight="1pt">
                    <v:textbox>
                      <w:txbxContent>
                        <w:p w14:paraId="11AE6875" w14:textId="01305BC0" w:rsidR="002B0652" w:rsidRPr="00BD710F" w:rsidRDefault="002B0652">
                          <w:pPr>
                            <w:spacing w:line="240" w:lineRule="auto"/>
                            <w:jc w:val="center"/>
                            <w:rPr>
                              <w:sz w:val="20"/>
                              <w:lang w:val="en-ID"/>
                              <w:rPrChange w:id="363" w:author="Windows User" w:date="2019-09-18T14:17:00Z">
                                <w:rPr/>
                              </w:rPrChange>
                            </w:rPr>
                            <w:pPrChange w:id="364" w:author="Windows User" w:date="2019-09-18T14:17:00Z">
                              <w:pPr/>
                            </w:pPrChange>
                          </w:pPr>
                          <w:ins w:id="365" w:author="Windows User" w:date="2019-09-18T14:30:00Z">
                            <w:r>
                              <w:rPr>
                                <w:sz w:val="20"/>
                                <w:lang w:val="en-ID"/>
                              </w:rPr>
                              <w:t>Uji Coba</w:t>
                            </w:r>
                          </w:ins>
                        </w:p>
                      </w:txbxContent>
                    </v:textbox>
                  </v:rect>
                  <v:roundrect id="Rounded Rectangle 53" o:spid="_x0000_s1045" style="position:absolute;left:4371;top:364;width:8612;height:3574;visibility:visible;mso-wrap-style:square;v-text-anchor:middle" arcsize="2730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" fillcolor="white [3201]" strokecolor="black [3213]" strokeweight="1pt">
                    <v:stroke joinstyle="miter"/>
                    <v:textbox>
                      <w:txbxContent>
                        <w:p w14:paraId="29B2B7DF" w14:textId="3F07A59A" w:rsidR="002B0652" w:rsidRPr="00BD710F" w:rsidRDefault="002B0652">
                          <w:pPr>
                            <w:spacing w:line="240" w:lineRule="auto"/>
                            <w:jc w:val="center"/>
                            <w:rPr>
                              <w:lang w:val="en-ID"/>
                              <w:rPrChange w:id="366" w:author="Windows User" w:date="2019-09-18T14:21:00Z">
                                <w:rPr/>
                              </w:rPrChange>
                            </w:rPr>
                            <w:pPrChange w:id="367" w:author="Windows User" w:date="2019-09-18T14:13:00Z">
                              <w:pPr/>
                            </w:pPrChange>
                          </w:pPr>
                          <w:ins w:id="368" w:author="Windows User" w:date="2019-09-18T14:10:00Z">
                            <w:r w:rsidRPr="00BD710F">
                              <w:rPr>
                                <w:lang w:val="en-ID"/>
                              </w:rPr>
                              <w:t>Mulai</w:t>
                            </w:r>
                          </w:ins>
                        </w:p>
                      </w:txbxContent>
                    </v:textbox>
                  </v:roundrect>
                  <v:rect id="Rectangle 70" o:spid="_x0000_s1046" style="position:absolute;left:25670;top:19703;width:9004;height:3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" fillcolor="white [3201]" strokecolor="black [3213]" strokeweight="1pt">
                    <v:textbox>
                      <w:txbxContent>
                        <w:p w14:paraId="4EE88683" w14:textId="246AA708" w:rsidR="002B0652" w:rsidRPr="007F4597" w:rsidRDefault="002B0652">
                          <w:pPr>
                            <w:spacing w:line="240" w:lineRule="auto"/>
                            <w:jc w:val="center"/>
                            <w:rPr>
                              <w:sz w:val="18"/>
                              <w:lang w:val="en-ID"/>
                              <w:rPrChange w:id="369" w:author="Windows User" w:date="2019-09-18T14:38:00Z">
                                <w:rPr/>
                              </w:rPrChange>
                            </w:rPr>
                            <w:pPrChange w:id="370" w:author="Windows User" w:date="2019-09-18T14:17:00Z">
                              <w:pPr/>
                            </w:pPrChange>
                          </w:pPr>
                          <w:ins w:id="371" w:author="Windows User" w:date="2019-09-18T14:35:00Z">
                            <w:r w:rsidRPr="007F4597">
                              <w:rPr>
                                <w:sz w:val="18"/>
                                <w:lang w:val="en-ID"/>
                                <w:rPrChange w:id="372" w:author="Windows User" w:date="2019-09-18T14:38:00Z">
                                  <w:rPr>
                                    <w:sz w:val="20"/>
                                    <w:lang w:val="en-ID"/>
                                  </w:rPr>
                                </w:rPrChange>
                              </w:rPr>
                              <w:t>Analisa hasil uji coba</w:t>
                            </w:r>
                          </w:ins>
                        </w:p>
                      </w:txbxContent>
                    </v:textbox>
                  </v:rect>
                  <v:roundrect id="Rounded Rectangle 71" o:spid="_x0000_s1047" style="position:absolute;left:3874;top:19525;width:8258;height:3445;visibility:visible;mso-wrap-style:square;v-text-anchor:middle" arcsize="2730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" fillcolor="white [3201]" strokecolor="black [3213]" strokeweight="1pt">
                    <v:stroke joinstyle="miter"/>
                    <v:textbox>
                      <w:txbxContent>
                        <w:p w14:paraId="27E35549" w14:textId="38FD837A" w:rsidR="002B0652" w:rsidRPr="00BD710F" w:rsidRDefault="002B0652">
                          <w:pPr>
                            <w:spacing w:line="240" w:lineRule="auto"/>
                            <w:jc w:val="center"/>
                            <w:rPr>
                              <w:lang w:val="en-ID"/>
                              <w:rPrChange w:id="373" w:author="Windows User" w:date="2019-09-18T14:21:00Z">
                                <w:rPr/>
                              </w:rPrChange>
                            </w:rPr>
                            <w:pPrChange w:id="374" w:author="Windows User" w:date="2019-09-18T14:13:00Z">
                              <w:pPr/>
                            </w:pPrChange>
                          </w:pPr>
                          <w:ins w:id="375" w:author="Windows User" w:date="2019-09-18T14:38:00Z">
                            <w:r>
                              <w:rPr>
                                <w:lang w:val="en-ID"/>
                              </w:rPr>
                              <w:t>Selesai</w:t>
                            </w:r>
                          </w:ins>
                        </w:p>
                      </w:txbxContent>
                    </v:textbox>
                  </v:roundrect>
                  <v:rect id="Rectangle 72" o:spid="_x0000_s1048" style="position:absolute;left:14436;top:19597;width:9003;height:3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" fillcolor="white [3201]" strokecolor="black [3213]" strokeweight="1pt">
                    <v:textbox>
                      <w:txbxContent>
                        <w:p w14:paraId="1E7161EF" w14:textId="1DBFAE77" w:rsidR="002B0652" w:rsidRPr="00BD710F" w:rsidRDefault="002B0652">
                          <w:pPr>
                            <w:spacing w:line="240" w:lineRule="auto"/>
                            <w:jc w:val="center"/>
                            <w:rPr>
                              <w:sz w:val="20"/>
                              <w:lang w:val="en-ID"/>
                              <w:rPrChange w:id="376" w:author="Windows User" w:date="2019-09-18T14:17:00Z">
                                <w:rPr/>
                              </w:rPrChange>
                            </w:rPr>
                            <w:pPrChange w:id="377" w:author="Windows User" w:date="2019-09-18T14:17:00Z">
                              <w:pPr/>
                            </w:pPrChange>
                          </w:pPr>
                          <w:ins w:id="378" w:author="Windows User" w:date="2019-09-18T14:36:00Z">
                            <w:r>
                              <w:rPr>
                                <w:sz w:val="20"/>
                                <w:lang w:val="en-ID"/>
                              </w:rPr>
                              <w:t>Kesimpulam</w:t>
                            </w:r>
                          </w:ins>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3" o:spid="_x0000_s1049" type="#_x0000_t34" style="position:absolute;left:32204;top:10605;width:2156;height:1603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" strokecolor="black [3213]" strokeweight=".5pt">
                    <v:stroke endarrow="block"/>
                  </v:shape>
                  <v:shape id="Straight Arrow Connector 74" o:spid="_x0000_s1050" type="#_x0000_t32" style="position:absolute;left:34673;top:21494;width:2125;height: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" strokecolor="black [3213]" strokeweight=".5pt">
                    <v:stroke endarrow="block" joinstyle="miter"/>
                  </v:shape>
                  <v:shape id="Straight Arrow Connector 75" o:spid="_x0000_s1051" type="#_x0000_t32" style="position:absolute;left:23439;top:21439;width:2231;height: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" strokecolor="black [3213]" strokeweight=".5pt">
                    <v:stroke endarrow="block" joinstyle="miter"/>
                  </v:shape>
                  <v:shape id="Straight Arrow Connector 76" o:spid="_x0000_s1052" type="#_x0000_t32" style="position:absolute;left:12132;top:21244;width:2304;height:1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" strokecolor="black [3213]" strokeweight=".5pt">
                    <v:stroke endarrow="block" joinstyle="miter"/>
                  </v:shape>
                  <w10:anchorlock/>
                </v:group>
              </w:pict>
            </mc:Fallback>
          </mc:AlternateContent>
        </w:r>
      </w:ins>
    </w:p>
    <w:p w14:paraId="4D0CBB53" w14:textId="38E99F15" w:rsidR="00E43694" w:rsidRPr="006A0BE8" w:rsidRDefault="007F4597" w:rsidP="007F4597">
      <w:pPr>
        <w:pStyle w:val="Caption"/>
        <w:jc w:val="center"/>
        <w:rPr>
          <w:ins w:id="379" w:author="Windows User" w:date="2019-09-18T14:54:00Z"/>
          <w:rFonts w:cs="Times New Roman"/>
          <w:i w:val="0"/>
          <w:color w:val="auto"/>
          <w:sz w:val="22"/>
        </w:rPr>
      </w:pPr>
      <w:bookmarkStart w:id="380" w:name="_Toc23552258"/>
      <w:ins w:id="381" w:author="Windows User" w:date="2019-09-18T14:43:00Z">
        <w:r w:rsidRPr="006A0BE8">
          <w:rPr>
            <w:rFonts w:cs="Times New Roman"/>
            <w:i w:val="0"/>
            <w:color w:val="auto"/>
            <w:sz w:val="22"/>
            <w:rPrChange w:id="382" w:author="Windows User" w:date="2019-09-18T14:46:00Z">
              <w:rPr/>
            </w:rPrChange>
          </w:rPr>
          <w:t xml:space="preserve">Gambar </w:t>
        </w:r>
      </w:ins>
      <w:r w:rsidR="002B0652">
        <w:rPr>
          <w:rFonts w:cs="Times New Roman"/>
          <w:i w:val="0"/>
          <w:color w:val="auto"/>
          <w:sz w:val="22"/>
        </w:rPr>
        <w:fldChar w:fldCharType="begin"/>
      </w:r>
      <w:r w:rsidR="002B0652">
        <w:rPr>
          <w:rFonts w:cs="Times New Roman"/>
          <w:i w:val="0"/>
          <w:color w:val="auto"/>
          <w:sz w:val="22"/>
        </w:rPr>
        <w:instrText xml:space="preserve"> STYLEREF 1 \s </w:instrText>
      </w:r>
      <w:r w:rsidR="002B0652">
        <w:rPr>
          <w:rFonts w:cs="Times New Roman"/>
          <w:i w:val="0"/>
          <w:color w:val="auto"/>
          <w:sz w:val="22"/>
        </w:rPr>
        <w:fldChar w:fldCharType="separate"/>
      </w:r>
      <w:r w:rsidR="002B0652">
        <w:rPr>
          <w:rFonts w:cs="Times New Roman"/>
          <w:i w:val="0"/>
          <w:noProof/>
          <w:color w:val="auto"/>
          <w:sz w:val="22"/>
        </w:rPr>
        <w:t>3</w:t>
      </w:r>
      <w:r w:rsidR="002B0652">
        <w:rPr>
          <w:rFonts w:cs="Times New Roman"/>
          <w:i w:val="0"/>
          <w:color w:val="auto"/>
          <w:sz w:val="22"/>
        </w:rPr>
        <w:fldChar w:fldCharType="end"/>
      </w:r>
      <w:r w:rsidR="002B0652">
        <w:rPr>
          <w:rFonts w:cs="Times New Roman"/>
          <w:i w:val="0"/>
          <w:color w:val="auto"/>
          <w:sz w:val="22"/>
        </w:rPr>
        <w:t>.</w:t>
      </w:r>
      <w:r w:rsidR="002B0652">
        <w:rPr>
          <w:rFonts w:cs="Times New Roman"/>
          <w:i w:val="0"/>
          <w:color w:val="auto"/>
          <w:sz w:val="22"/>
        </w:rPr>
        <w:fldChar w:fldCharType="begin"/>
      </w:r>
      <w:r w:rsidR="002B0652">
        <w:rPr>
          <w:rFonts w:cs="Times New Roman"/>
          <w:i w:val="0"/>
          <w:color w:val="auto"/>
          <w:sz w:val="22"/>
        </w:rPr>
        <w:instrText xml:space="preserve"> SEQ Gambar \* ARABIC \s 1 </w:instrText>
      </w:r>
      <w:r w:rsidR="002B0652">
        <w:rPr>
          <w:rFonts w:cs="Times New Roman"/>
          <w:i w:val="0"/>
          <w:color w:val="auto"/>
          <w:sz w:val="22"/>
        </w:rPr>
        <w:fldChar w:fldCharType="separate"/>
      </w:r>
      <w:r w:rsidR="002B0652">
        <w:rPr>
          <w:rFonts w:cs="Times New Roman"/>
          <w:i w:val="0"/>
          <w:noProof/>
          <w:color w:val="auto"/>
          <w:sz w:val="22"/>
        </w:rPr>
        <w:t>1</w:t>
      </w:r>
      <w:r w:rsidR="002B0652">
        <w:rPr>
          <w:rFonts w:cs="Times New Roman"/>
          <w:i w:val="0"/>
          <w:color w:val="auto"/>
          <w:sz w:val="22"/>
        </w:rPr>
        <w:fldChar w:fldCharType="end"/>
      </w:r>
      <w:ins w:id="383" w:author="Windows User" w:date="2019-09-18T14:43:00Z">
        <w:r w:rsidRPr="006A0BE8">
          <w:rPr>
            <w:rFonts w:cs="Times New Roman"/>
            <w:i w:val="0"/>
            <w:color w:val="auto"/>
            <w:sz w:val="22"/>
            <w:rPrChange w:id="384" w:author="Windows User" w:date="2019-09-18T14:46:00Z">
              <w:rPr/>
            </w:rPrChange>
          </w:rPr>
          <w:t xml:space="preserve"> Tahapan Penelitian</w:t>
        </w:r>
      </w:ins>
      <w:bookmarkEnd w:id="380"/>
    </w:p>
    <w:p w14:paraId="51F5F565" w14:textId="77777777" w:rsidR="00BA58BD" w:rsidRPr="006A0BE8" w:rsidRDefault="00E43694">
      <w:pPr>
        <w:pStyle w:val="Heading3"/>
        <w:rPr>
          <w:ins w:id="385" w:author="Windows User" w:date="2019-09-18T15:36:00Z"/>
        </w:rPr>
        <w:pPrChange w:id="386" w:author="Windows User" w:date="2019-09-18T14:55:00Z">
          <w:pPr>
            <w:spacing w:after="160" w:line="259" w:lineRule="auto"/>
            <w:jc w:val="left"/>
          </w:pPr>
        </w:pPrChange>
      </w:pPr>
      <w:ins w:id="387" w:author="Windows User" w:date="2019-09-18T14:54:00Z">
        <w:r w:rsidRPr="006A0BE8">
          <w:rPr>
            <w:rFonts w:cs="Times New Roman"/>
            <w:i/>
          </w:rPr>
          <w:br w:type="page"/>
        </w:r>
        <w:bookmarkStart w:id="388" w:name="_Toc23552334"/>
        <w:r w:rsidR="00BA58BD" w:rsidRPr="006A0BE8">
          <w:lastRenderedPageBreak/>
          <w:t>Analisa Kebutuhan</w:t>
        </w:r>
      </w:ins>
      <w:bookmarkEnd w:id="388"/>
    </w:p>
    <w:p w14:paraId="346AC768" w14:textId="2C38A777" w:rsidR="00BA58BD" w:rsidRPr="00BA58BD" w:rsidRDefault="00BA58BD">
      <w:pPr>
        <w:ind w:firstLine="567"/>
        <w:rPr>
          <w:rFonts w:cs="Times New Roman"/>
          <w:szCs w:val="24"/>
        </w:rPr>
        <w:pPrChange w:id="389" w:author="Windows User" w:date="2019-09-18T15:15:00Z">
          <w:pPr>
            <w:spacing w:after="160" w:line="259" w:lineRule="auto"/>
            <w:jc w:val="left"/>
          </w:pPr>
        </w:pPrChange>
      </w:pPr>
      <w:ins w:id="390" w:author="Windows User" w:date="2019-09-18T15:36:00Z">
        <w:r w:rsidRPr="006A0BE8">
          <w:rPr>
            <w:rFonts w:cs="Times New Roman"/>
            <w:szCs w:val="30"/>
            <w:rPrChange w:id="391" w:author="Windows User" w:date="2019-09-18T15:36:00Z">
              <w:rPr>
                <w:rFonts w:ascii="Arial" w:hAnsi="Arial" w:cs="Arial"/>
                <w:sz w:val="30"/>
                <w:szCs w:val="30"/>
              </w:rPr>
            </w:rPrChange>
          </w:rPr>
          <w:t xml:space="preserve">Analisa Kebutuhan dalam </w:t>
        </w:r>
      </w:ins>
      <w:ins w:id="392" w:author="Windows User" w:date="2019-09-18T15:39:00Z">
        <w:r w:rsidRPr="006A0BE8">
          <w:rPr>
            <w:rFonts w:cs="Times New Roman"/>
            <w:szCs w:val="30"/>
          </w:rPr>
          <w:t>penelitian ini ada dua yaitu kebutuhan secara fungsional dan non fungsional.</w:t>
        </w:r>
      </w:ins>
      <w:ins w:id="393" w:author="Windows User" w:date="2019-09-18T15:36:00Z">
        <w:r w:rsidRPr="006A0BE8">
          <w:rPr>
            <w:rFonts w:cs="Times New Roman"/>
            <w:szCs w:val="30"/>
            <w:rPrChange w:id="394" w:author="Windows User" w:date="2019-09-18T15:36:00Z">
              <w:rPr>
                <w:rFonts w:ascii="Arial" w:hAnsi="Arial" w:cs="Arial"/>
                <w:sz w:val="30"/>
                <w:szCs w:val="30"/>
              </w:rPr>
            </w:rPrChange>
          </w:rPr>
          <w:t xml:space="preserve"> </w:t>
        </w:r>
      </w:ins>
      <w:ins w:id="395" w:author="Windows User" w:date="2019-09-18T15:44:00Z">
        <w:r w:rsidRPr="006A0BE8">
          <w:rPr>
            <w:rFonts w:cs="Times New Roman"/>
            <w:szCs w:val="24"/>
          </w:rPr>
          <w:t>Jenis kebutuhan berisi tentang apa saja yang dibutuhkan oleh sistem serta berbagai informasi yang dihasilkan oleh sistem. Berikut merupakan jenis kebutuhan sistem yang telah dibangun oleh pengembang.</w:t>
        </w:r>
      </w:ins>
    </w:p>
    <w:p w14:paraId="6F1D88D7" w14:textId="5F21F2C1" w:rsidR="004C6307" w:rsidRPr="006A0BE8" w:rsidRDefault="004C6307" w:rsidP="00BA58BD">
      <w:pPr>
        <w:pStyle w:val="Heading3"/>
        <w:rPr>
          <w:ins w:id="396" w:author="Windows User" w:date="2019-09-19T00:46:00Z"/>
          <w:rFonts w:cs="Times New Roman"/>
        </w:rPr>
      </w:pPr>
      <w:bookmarkStart w:id="397" w:name="_Toc23552335"/>
      <w:ins w:id="398" w:author="Windows User" w:date="2019-09-18T15:15:00Z">
        <w:r w:rsidRPr="006A0BE8">
          <w:rPr>
            <w:rFonts w:cs="Times New Roman"/>
          </w:rPr>
          <w:t>D</w:t>
        </w:r>
      </w:ins>
      <w:ins w:id="399" w:author="Windows User" w:date="2019-09-18T15:14:00Z">
        <w:r w:rsidRPr="006A0BE8">
          <w:rPr>
            <w:rFonts w:cs="Times New Roman"/>
          </w:rPr>
          <w:t>esain sistem</w:t>
        </w:r>
      </w:ins>
      <w:bookmarkEnd w:id="397"/>
    </w:p>
    <w:p w14:paraId="15A2C25F" w14:textId="1947CD9A" w:rsidR="005261FB" w:rsidRPr="006A0BE8" w:rsidRDefault="005261FB">
      <w:pPr>
        <w:ind w:firstLine="357"/>
        <w:rPr>
          <w:ins w:id="400" w:author="Windows User" w:date="2019-09-19T01:09:00Z"/>
          <w:rFonts w:cs="Times New Roman"/>
          <w:i/>
        </w:rPr>
        <w:pPrChange w:id="401" w:author="Windows User" w:date="2019-09-19T00:50:00Z">
          <w:pPr>
            <w:spacing w:after="160" w:line="259" w:lineRule="auto"/>
            <w:jc w:val="left"/>
          </w:pPr>
        </w:pPrChange>
      </w:pPr>
      <w:ins w:id="402" w:author="Windows User" w:date="2019-09-19T00:47:00Z">
        <w:r w:rsidRPr="006A0BE8">
          <w:rPr>
            <w:rFonts w:cs="Times New Roman"/>
          </w:rPr>
          <w:t>Desain sistem merupakan tahapan yang harus dilakukan setelah menganalisa kebutuhan</w:t>
        </w:r>
      </w:ins>
      <w:ins w:id="403" w:author="Windows User" w:date="2019-09-19T00:48:00Z">
        <w:r w:rsidRPr="006A0BE8">
          <w:rPr>
            <w:rFonts w:cs="Times New Roman"/>
          </w:rPr>
          <w:t xml:space="preserve">. Hal ini berkaitan dengan menggambarkan </w:t>
        </w:r>
      </w:ins>
      <w:ins w:id="404" w:author="Windows User" w:date="2019-09-19T00:49:00Z">
        <w:r w:rsidRPr="006A0BE8">
          <w:rPr>
            <w:rFonts w:cs="Times New Roman"/>
          </w:rPr>
          <w:t xml:space="preserve">bagaimana suatu sistem akan dibangun. Pada penelitian ini desain sistem </w:t>
        </w:r>
      </w:ins>
      <w:r w:rsidR="00872B65">
        <w:rPr>
          <w:rFonts w:cs="Times New Roman"/>
        </w:rPr>
        <w:t xml:space="preserve">dimulai dengan pembuatan skenario sampai dengan desain </w:t>
      </w:r>
      <w:r w:rsidR="00872B65" w:rsidRPr="00872B65">
        <w:rPr>
          <w:rFonts w:cs="Times New Roman"/>
          <w:i/>
        </w:rPr>
        <w:t>user interface</w:t>
      </w:r>
      <w:r w:rsidR="00872B65">
        <w:rPr>
          <w:rFonts w:cs="Times New Roman"/>
        </w:rPr>
        <w:t xml:space="preserve">  (UI).</w:t>
      </w:r>
    </w:p>
    <w:p w14:paraId="5A3737E3" w14:textId="3B8F5AA9" w:rsidR="00497E27" w:rsidRDefault="00497E27">
      <w:pPr>
        <w:pStyle w:val="Heading3"/>
        <w:rPr>
          <w:rFonts w:cs="Times New Roman"/>
          <w:i/>
        </w:rPr>
        <w:pPrChange w:id="405" w:author="Windows User" w:date="2019-09-19T02:46:00Z">
          <w:pPr>
            <w:spacing w:after="160" w:line="259" w:lineRule="auto"/>
            <w:jc w:val="left"/>
          </w:pPr>
        </w:pPrChange>
      </w:pPr>
      <w:bookmarkStart w:id="406" w:name="_Toc23552336"/>
      <w:ins w:id="407" w:author="Windows User" w:date="2019-09-19T00:41:00Z">
        <w:r w:rsidRPr="006A0BE8">
          <w:rPr>
            <w:rFonts w:cs="Times New Roman"/>
          </w:rPr>
          <w:t>Impelementasi Desain</w:t>
        </w:r>
      </w:ins>
      <w:ins w:id="408" w:author="Windows User" w:date="2019-09-19T00:43:00Z">
        <w:r w:rsidRPr="006A0BE8">
          <w:rPr>
            <w:rFonts w:cs="Times New Roman"/>
          </w:rPr>
          <w:t xml:space="preserve"> </w:t>
        </w:r>
        <w:r w:rsidRPr="006A0BE8">
          <w:rPr>
            <w:rFonts w:cs="Times New Roman"/>
            <w:i/>
            <w:rPrChange w:id="409" w:author="Windows User" w:date="2019-09-19T00:43:00Z">
              <w:rPr>
                <w:b/>
              </w:rPr>
            </w:rPrChange>
          </w:rPr>
          <w:t>Hardware</w:t>
        </w:r>
      </w:ins>
      <w:bookmarkEnd w:id="406"/>
    </w:p>
    <w:p w14:paraId="0595EBD3" w14:textId="19D599EE" w:rsidR="008357B5" w:rsidRPr="00CB61F6" w:rsidRDefault="00CB61F6" w:rsidP="008357B5">
      <w:pPr>
        <w:ind w:firstLine="357"/>
        <w:rPr>
          <w:rFonts w:cs="Times New Roman"/>
        </w:rPr>
      </w:pPr>
      <w:r>
        <w:rPr>
          <w:rFonts w:cs="Times New Roman"/>
        </w:rPr>
        <w:t>Desain</w:t>
      </w:r>
      <w:r w:rsidR="008161A0">
        <w:rPr>
          <w:rFonts w:cs="Times New Roman"/>
        </w:rPr>
        <w:t xml:space="preserve"> </w:t>
      </w:r>
      <w:r w:rsidR="00953A27">
        <w:rPr>
          <w:rFonts w:cs="Times New Roman"/>
        </w:rPr>
        <w:t xml:space="preserve"> </w:t>
      </w:r>
      <w:r w:rsidR="002D22DC">
        <w:rPr>
          <w:rFonts w:cs="Times New Roman"/>
        </w:rPr>
        <w:t xml:space="preserve"> </w:t>
      </w:r>
      <w:r>
        <w:rPr>
          <w:rFonts w:cs="Times New Roman"/>
          <w:i/>
        </w:rPr>
        <w:t xml:space="preserve"> H</w:t>
      </w:r>
      <w:r w:rsidRPr="00CB61F6">
        <w:rPr>
          <w:rFonts w:cs="Times New Roman"/>
          <w:i/>
        </w:rPr>
        <w:t>ardware</w:t>
      </w:r>
      <w:r>
        <w:rPr>
          <w:rFonts w:cs="Times New Roman"/>
          <w:i/>
        </w:rPr>
        <w:t xml:space="preserve"> </w:t>
      </w:r>
    </w:p>
    <w:p w14:paraId="0B60952B" w14:textId="25FFDE82" w:rsidR="008357B5" w:rsidRPr="008357B5" w:rsidRDefault="008357B5" w:rsidP="008357B5">
      <w:pPr>
        <w:ind w:firstLine="357"/>
        <w:rPr>
          <w:ins w:id="410" w:author="Windows User" w:date="2019-09-19T00:45:00Z"/>
          <w:rFonts w:cs="Times New Roman"/>
          <w:i/>
        </w:rPr>
      </w:pPr>
      <w:r>
        <w:rPr>
          <w:rFonts w:cs="Times New Roman"/>
          <w:i/>
          <w:noProof/>
        </w:rPr>
        <w:drawing>
          <wp:inline distT="0" distB="0" distL="0" distR="0" wp14:anchorId="6407DE24" wp14:editId="2EBC8428">
            <wp:extent cx="4919482" cy="221894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HARD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19482" cy="2218949"/>
                    </a:xfrm>
                    <a:prstGeom prst="rect">
                      <a:avLst/>
                    </a:prstGeom>
                  </pic:spPr>
                </pic:pic>
              </a:graphicData>
            </a:graphic>
          </wp:inline>
        </w:drawing>
      </w:r>
    </w:p>
    <w:p w14:paraId="54D8245C" w14:textId="0438D2DA" w:rsidR="00497E27" w:rsidRPr="006A0BE8" w:rsidRDefault="00497E27">
      <w:pPr>
        <w:pStyle w:val="Heading3"/>
        <w:rPr>
          <w:ins w:id="411" w:author="Windows User" w:date="2019-09-19T23:37:00Z"/>
        </w:rPr>
        <w:pPrChange w:id="412" w:author="Windows User" w:date="2019-09-19T02:46:00Z">
          <w:pPr>
            <w:spacing w:after="160" w:line="259" w:lineRule="auto"/>
            <w:jc w:val="left"/>
          </w:pPr>
        </w:pPrChange>
      </w:pPr>
      <w:bookmarkStart w:id="413" w:name="_Toc23552337"/>
      <w:ins w:id="414" w:author="Windows User" w:date="2019-09-19T00:45:00Z">
        <w:r w:rsidRPr="00CB61F6">
          <w:t>Pengambilan</w:t>
        </w:r>
        <w:r w:rsidRPr="006A0BE8">
          <w:t xml:space="preserve"> Data Sensor</w:t>
        </w:r>
      </w:ins>
      <w:bookmarkEnd w:id="413"/>
    </w:p>
    <w:p w14:paraId="1C114160" w14:textId="30DCC4D5" w:rsidR="000F79E6" w:rsidRPr="006A0BE8" w:rsidRDefault="00835FA0" w:rsidP="000F79E6">
      <w:pPr>
        <w:ind w:firstLine="567"/>
        <w:rPr>
          <w:ins w:id="415" w:author="Windows User" w:date="2019-09-19T23:37:00Z"/>
          <w:rFonts w:cs="Times New Roman"/>
          <w:lang w:val="id-ID"/>
        </w:rPr>
      </w:pPr>
      <w:r>
        <w:rPr>
          <w:noProof/>
        </w:rPr>
        <mc:AlternateContent>
          <mc:Choice Requires="wps">
            <w:drawing>
              <wp:anchor distT="0" distB="0" distL="114300" distR="114300" simplePos="0" relativeHeight="251714560" behindDoc="0" locked="0" layoutInCell="1" allowOverlap="1" wp14:anchorId="426B1238" wp14:editId="03B63CF2">
                <wp:simplePos x="0" y="0"/>
                <wp:positionH relativeFrom="column">
                  <wp:posOffset>-1905</wp:posOffset>
                </wp:positionH>
                <wp:positionV relativeFrom="paragraph">
                  <wp:posOffset>2738755</wp:posOffset>
                </wp:positionV>
                <wp:extent cx="5039995" cy="635"/>
                <wp:effectExtent l="0" t="0" r="0" b="0"/>
                <wp:wrapThrough wrapText="bothSides">
                  <wp:wrapPolygon edited="0">
                    <wp:start x="0" y="0"/>
                    <wp:lineTo x="0" y="21600"/>
                    <wp:lineTo x="21600" y="21600"/>
                    <wp:lineTo x="21600" y="0"/>
                  </wp:wrapPolygon>
                </wp:wrapThrough>
                <wp:docPr id="100" name="Text Box 100"/>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4C88F99" w14:textId="68E59642" w:rsidR="002B0652" w:rsidRPr="00835FA0" w:rsidRDefault="002B0652" w:rsidP="00835FA0">
                            <w:pPr>
                              <w:pStyle w:val="Caption"/>
                              <w:jc w:val="center"/>
                              <w:rPr>
                                <w:i w:val="0"/>
                                <w:noProof/>
                                <w:color w:val="000000" w:themeColor="text1"/>
                                <w:sz w:val="32"/>
                              </w:rPr>
                            </w:pPr>
                            <w:bookmarkStart w:id="416" w:name="_Toc23552259"/>
                            <w:r w:rsidRPr="00835FA0">
                              <w:rPr>
                                <w:i w:val="0"/>
                                <w:color w:val="000000" w:themeColor="text1"/>
                                <w:sz w:val="22"/>
                              </w:rPr>
                              <w:t xml:space="preserve">Gambar </w:t>
                            </w:r>
                            <w:r>
                              <w:rPr>
                                <w:i w:val="0"/>
                                <w:color w:val="000000" w:themeColor="text1"/>
                                <w:sz w:val="22"/>
                              </w:rPr>
                              <w:fldChar w:fldCharType="begin"/>
                            </w:r>
                            <w:r>
                              <w:rPr>
                                <w:i w:val="0"/>
                                <w:color w:val="000000" w:themeColor="text1"/>
                                <w:sz w:val="22"/>
                              </w:rPr>
                              <w:instrText xml:space="preserve"> STYLEREF 1 \s </w:instrText>
                            </w:r>
                            <w:r>
                              <w:rPr>
                                <w:i w:val="0"/>
                                <w:color w:val="000000" w:themeColor="text1"/>
                                <w:sz w:val="22"/>
                              </w:rPr>
                              <w:fldChar w:fldCharType="separate"/>
                            </w:r>
                            <w:r>
                              <w:rPr>
                                <w:i w:val="0"/>
                                <w:noProof/>
                                <w:color w:val="000000" w:themeColor="text1"/>
                                <w:sz w:val="22"/>
                              </w:rPr>
                              <w:t>3</w:t>
                            </w:r>
                            <w:r>
                              <w:rPr>
                                <w:i w:val="0"/>
                                <w:color w:val="000000" w:themeColor="text1"/>
                                <w:sz w:val="22"/>
                              </w:rPr>
                              <w:fldChar w:fldCharType="end"/>
                            </w:r>
                            <w:r>
                              <w:rPr>
                                <w:i w:val="0"/>
                                <w:color w:val="000000" w:themeColor="text1"/>
                                <w:sz w:val="22"/>
                              </w:rPr>
                              <w:t>.</w:t>
                            </w:r>
                            <w:r>
                              <w:rPr>
                                <w:i w:val="0"/>
                                <w:color w:val="000000" w:themeColor="text1"/>
                                <w:sz w:val="22"/>
                              </w:rPr>
                              <w:fldChar w:fldCharType="begin"/>
                            </w:r>
                            <w:r>
                              <w:rPr>
                                <w:i w:val="0"/>
                                <w:color w:val="000000" w:themeColor="text1"/>
                                <w:sz w:val="22"/>
                              </w:rPr>
                              <w:instrText xml:space="preserve"> SEQ Gambar \* ARABIC \s 1 </w:instrText>
                            </w:r>
                            <w:r>
                              <w:rPr>
                                <w:i w:val="0"/>
                                <w:color w:val="000000" w:themeColor="text1"/>
                                <w:sz w:val="22"/>
                              </w:rPr>
                              <w:fldChar w:fldCharType="separate"/>
                            </w:r>
                            <w:r>
                              <w:rPr>
                                <w:i w:val="0"/>
                                <w:noProof/>
                                <w:color w:val="000000" w:themeColor="text1"/>
                                <w:sz w:val="22"/>
                              </w:rPr>
                              <w:t>2</w:t>
                            </w:r>
                            <w:r>
                              <w:rPr>
                                <w:i w:val="0"/>
                                <w:color w:val="000000" w:themeColor="text1"/>
                                <w:sz w:val="22"/>
                              </w:rPr>
                              <w:fldChar w:fldCharType="end"/>
                            </w:r>
                            <w:r w:rsidRPr="00835FA0">
                              <w:rPr>
                                <w:i w:val="0"/>
                                <w:color w:val="000000" w:themeColor="text1"/>
                                <w:sz w:val="22"/>
                              </w:rPr>
                              <w:t xml:space="preserve"> Penempatan Sensor LDR</w:t>
                            </w:r>
                            <w:bookmarkEnd w:id="4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6B1238" id="Text Box 100" o:spid="_x0000_s1053" type="#_x0000_t202" style="position:absolute;left:0;text-align:left;margin-left:-.15pt;margin-top:215.65pt;width:396.8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" stroked="f">
                <v:textbox style="mso-fit-shape-to-text:t" inset="0,0,0,0">
                  <w:txbxContent>
                    <w:p w14:paraId="04C88F99" w14:textId="68E59642" w:rsidR="002B0652" w:rsidRPr="00835FA0" w:rsidRDefault="002B0652" w:rsidP="00835FA0">
                      <w:pPr>
                        <w:pStyle w:val="Caption"/>
                        <w:jc w:val="center"/>
                        <w:rPr>
                          <w:i w:val="0"/>
                          <w:noProof/>
                          <w:color w:val="000000" w:themeColor="text1"/>
                          <w:sz w:val="32"/>
                        </w:rPr>
                      </w:pPr>
                      <w:bookmarkStart w:id="417" w:name="_Toc23552259"/>
                      <w:r w:rsidRPr="00835FA0">
                        <w:rPr>
                          <w:i w:val="0"/>
                          <w:color w:val="000000" w:themeColor="text1"/>
                          <w:sz w:val="22"/>
                        </w:rPr>
                        <w:t xml:space="preserve">Gambar </w:t>
                      </w:r>
                      <w:r>
                        <w:rPr>
                          <w:i w:val="0"/>
                          <w:color w:val="000000" w:themeColor="text1"/>
                          <w:sz w:val="22"/>
                        </w:rPr>
                        <w:fldChar w:fldCharType="begin"/>
                      </w:r>
                      <w:r>
                        <w:rPr>
                          <w:i w:val="0"/>
                          <w:color w:val="000000" w:themeColor="text1"/>
                          <w:sz w:val="22"/>
                        </w:rPr>
                        <w:instrText xml:space="preserve"> STYLEREF 1 \s </w:instrText>
                      </w:r>
                      <w:r>
                        <w:rPr>
                          <w:i w:val="0"/>
                          <w:color w:val="000000" w:themeColor="text1"/>
                          <w:sz w:val="22"/>
                        </w:rPr>
                        <w:fldChar w:fldCharType="separate"/>
                      </w:r>
                      <w:r>
                        <w:rPr>
                          <w:i w:val="0"/>
                          <w:noProof/>
                          <w:color w:val="000000" w:themeColor="text1"/>
                          <w:sz w:val="22"/>
                        </w:rPr>
                        <w:t>3</w:t>
                      </w:r>
                      <w:r>
                        <w:rPr>
                          <w:i w:val="0"/>
                          <w:color w:val="000000" w:themeColor="text1"/>
                          <w:sz w:val="22"/>
                        </w:rPr>
                        <w:fldChar w:fldCharType="end"/>
                      </w:r>
                      <w:r>
                        <w:rPr>
                          <w:i w:val="0"/>
                          <w:color w:val="000000" w:themeColor="text1"/>
                          <w:sz w:val="22"/>
                        </w:rPr>
                        <w:t>.</w:t>
                      </w:r>
                      <w:r>
                        <w:rPr>
                          <w:i w:val="0"/>
                          <w:color w:val="000000" w:themeColor="text1"/>
                          <w:sz w:val="22"/>
                        </w:rPr>
                        <w:fldChar w:fldCharType="begin"/>
                      </w:r>
                      <w:r>
                        <w:rPr>
                          <w:i w:val="0"/>
                          <w:color w:val="000000" w:themeColor="text1"/>
                          <w:sz w:val="22"/>
                        </w:rPr>
                        <w:instrText xml:space="preserve"> SEQ Gambar \* ARABIC \s 1 </w:instrText>
                      </w:r>
                      <w:r>
                        <w:rPr>
                          <w:i w:val="0"/>
                          <w:color w:val="000000" w:themeColor="text1"/>
                          <w:sz w:val="22"/>
                        </w:rPr>
                        <w:fldChar w:fldCharType="separate"/>
                      </w:r>
                      <w:r>
                        <w:rPr>
                          <w:i w:val="0"/>
                          <w:noProof/>
                          <w:color w:val="000000" w:themeColor="text1"/>
                          <w:sz w:val="22"/>
                        </w:rPr>
                        <w:t>2</w:t>
                      </w:r>
                      <w:r>
                        <w:rPr>
                          <w:i w:val="0"/>
                          <w:color w:val="000000" w:themeColor="text1"/>
                          <w:sz w:val="22"/>
                        </w:rPr>
                        <w:fldChar w:fldCharType="end"/>
                      </w:r>
                      <w:r w:rsidRPr="00835FA0">
                        <w:rPr>
                          <w:i w:val="0"/>
                          <w:color w:val="000000" w:themeColor="text1"/>
                          <w:sz w:val="22"/>
                        </w:rPr>
                        <w:t xml:space="preserve"> Penempatan Sensor LDR</w:t>
                      </w:r>
                      <w:bookmarkEnd w:id="417"/>
                    </w:p>
                  </w:txbxContent>
                </v:textbox>
                <w10:wrap type="through"/>
              </v:shape>
            </w:pict>
          </mc:Fallback>
        </mc:AlternateContent>
      </w:r>
      <w:r w:rsidR="00B23602">
        <w:rPr>
          <w:noProof/>
        </w:rPr>
        <w:drawing>
          <wp:anchor distT="0" distB="0" distL="114300" distR="114300" simplePos="0" relativeHeight="251712512" behindDoc="1" locked="0" layoutInCell="1" allowOverlap="1" wp14:anchorId="0CA3C4E2" wp14:editId="357E9232">
            <wp:simplePos x="0" y="0"/>
            <wp:positionH relativeFrom="margin">
              <wp:posOffset>-1905</wp:posOffset>
            </wp:positionH>
            <wp:positionV relativeFrom="paragraph">
              <wp:posOffset>886460</wp:posOffset>
            </wp:positionV>
            <wp:extent cx="5039995" cy="1795145"/>
            <wp:effectExtent l="0" t="0" r="8255" b="9525"/>
            <wp:wrapThrough wrapText="bothSides">
              <wp:wrapPolygon edited="0">
                <wp:start x="0" y="0"/>
                <wp:lineTo x="0" y="21317"/>
                <wp:lineTo x="21554" y="21317"/>
                <wp:lineTo x="21554" y="0"/>
                <wp:lineTo x="0" y="0"/>
              </wp:wrapPolygon>
            </wp:wrapThrough>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19274"/>
                    <a:stretch/>
                  </pic:blipFill>
                  <pic:spPr bwMode="auto">
                    <a:xfrm>
                      <a:off x="0" y="0"/>
                      <a:ext cx="5039995" cy="1795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d="418" w:author="Windows User" w:date="2019-09-19T23:37:00Z">
        <w:r w:rsidR="007D4AF5" w:rsidRPr="006A0BE8">
          <w:rPr>
            <w:rFonts w:cs="Times New Roman"/>
            <w:noProof/>
          </w:rPr>
          <w:drawing>
            <wp:anchor distT="0" distB="0" distL="114300" distR="114300" simplePos="0" relativeHeight="251692032" behindDoc="0" locked="0" layoutInCell="1" allowOverlap="1" wp14:anchorId="4EAF7CE2" wp14:editId="79C3C401">
              <wp:simplePos x="0" y="0"/>
              <wp:positionH relativeFrom="margin">
                <wp:align>right</wp:align>
              </wp:positionH>
              <wp:positionV relativeFrom="paragraph">
                <wp:posOffset>498475</wp:posOffset>
              </wp:positionV>
              <wp:extent cx="1761509" cy="1796897"/>
              <wp:effectExtent l="0" t="0" r="0" b="0"/>
              <wp:wrapNone/>
              <wp:docPr id="117" name="3D Model 32"/>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2" name="3D Model 32"/>
                      <pic:cNvPicPr>
                        <a:picLocks noGrp="1" noRot="1" noChangeAspect="1" noMove="1" noResize="1" noEditPoints="1" noAdjustHandles="1" noChangeArrowheads="1" noChangeShapeType="1" noCrop="1"/>
                      </pic:cNvPicPr>
                    </pic:nvPicPr>
                    <pic:blipFill>
                      <a:blip r:embed="rId25"/>
                      <a:stretch>
                        <a:fillRect/>
                      </a:stretch>
                    </pic:blipFill>
                    <pic:spPr>
                      <a:xfrm>
                        <a:off x="0" y="0"/>
                        <a:ext cx="1761490" cy="1796415"/>
                      </a:xfrm>
                      <a:prstGeom prst="rect">
                        <a:avLst/>
                      </a:prstGeom>
                    </pic:spPr>
                  </pic:pic>
                </a:graphicData>
              </a:graphic>
              <wp14:sizeRelH relativeFrom="margin">
                <wp14:pctWidth>0</wp14:pctWidth>
              </wp14:sizeRelH>
              <wp14:sizeRelV relativeFrom="margin">
                <wp14:pctHeight>0</wp14:pctHeight>
              </wp14:sizeRelV>
            </wp:anchor>
          </w:drawing>
        </w:r>
        <w:r w:rsidR="007D4AF5" w:rsidRPr="006A0BE8">
          <w:rPr>
            <w:rFonts w:cs="Times New Roman"/>
            <w:lang w:val="id-ID"/>
          </w:rPr>
          <w:t xml:space="preserve">Pengambilan data sensor dilakukan pada saat ada sinar matahri. Pengambilan dilakukan dengan bantuan 4 sensor </w:t>
        </w:r>
      </w:ins>
      <w:r w:rsidR="000F79E6">
        <w:rPr>
          <w:rFonts w:cs="Times New Roman"/>
          <w:lang w:val="en-ID"/>
        </w:rPr>
        <w:t>LDR dengan penempatan sesuai Gambar 3</w:t>
      </w:r>
      <w:ins w:id="419" w:author="Windows User" w:date="2019-09-19T23:37:00Z">
        <w:r w:rsidR="007D4AF5" w:rsidRPr="006A0BE8">
          <w:rPr>
            <w:rFonts w:cs="Times New Roman"/>
            <w:lang w:val="id-ID"/>
          </w:rPr>
          <w:t>.</w:t>
        </w:r>
      </w:ins>
      <w:r>
        <w:rPr>
          <w:rFonts w:cs="Times New Roman"/>
          <w:lang w:val="en-ID"/>
        </w:rPr>
        <w:t>3</w:t>
      </w:r>
      <w:r w:rsidR="00B23602">
        <w:rPr>
          <w:rFonts w:cs="Times New Roman"/>
          <w:lang w:val="en-ID"/>
        </w:rPr>
        <w:t>.</w:t>
      </w:r>
      <w:ins w:id="420" w:author="Windows User" w:date="2019-09-19T23:37:00Z">
        <w:r w:rsidR="007D4AF5" w:rsidRPr="006A0BE8">
          <w:rPr>
            <w:rFonts w:cs="Times New Roman"/>
            <w:lang w:val="id-ID"/>
          </w:rPr>
          <w:t xml:space="preserve"> </w:t>
        </w:r>
      </w:ins>
    </w:p>
    <w:p w14:paraId="14CCCC44" w14:textId="77777777" w:rsidR="00B23602" w:rsidRDefault="00B23602" w:rsidP="000F79E6">
      <w:pPr>
        <w:ind w:firstLine="567"/>
        <w:rPr>
          <w:rFonts w:cs="Times New Roman"/>
          <w:lang w:val="id-ID"/>
        </w:rPr>
      </w:pPr>
    </w:p>
    <w:p w14:paraId="56D819E2" w14:textId="360EE69B" w:rsidR="007D4AF5" w:rsidRPr="006A0BE8" w:rsidRDefault="007D4AF5" w:rsidP="000F79E6">
      <w:pPr>
        <w:ind w:firstLine="567"/>
        <w:rPr>
          <w:ins w:id="421" w:author="Windows User" w:date="2019-09-19T23:37:00Z"/>
          <w:rFonts w:cs="Times New Roman"/>
          <w:lang w:val="id-ID"/>
        </w:rPr>
      </w:pPr>
      <w:ins w:id="422" w:author="Windows User" w:date="2019-09-19T23:37:00Z">
        <w:r w:rsidRPr="006A0BE8">
          <w:rPr>
            <w:rFonts w:cs="Times New Roman"/>
            <w:lang w:val="id-ID"/>
          </w:rPr>
          <w:t>Penempatan tersebut dimaksudkan agar dapat membaca dari 4 arah atas, bawah, kiri, dan kanan dengan membandingkan nilai resistansi dari keempat sensor. Dari keempat sensor tersebut dapat menghasilkan dua buah variabel yaitu error vertikal dan error horizontal. Kedua variabel tersebut didapat melalui perhitungan di bawah ini:</w:t>
        </w:r>
      </w:ins>
    </w:p>
    <w:p w14:paraId="3B65E6CB" w14:textId="77777777" w:rsidR="007D4AF5" w:rsidRPr="006A0BE8" w:rsidRDefault="007D4AF5" w:rsidP="007D4AF5">
      <w:pPr>
        <w:pStyle w:val="ListParagraph"/>
        <w:numPr>
          <w:ilvl w:val="7"/>
          <w:numId w:val="45"/>
        </w:numPr>
        <w:ind w:left="851"/>
        <w:rPr>
          <w:ins w:id="423" w:author="Windows User" w:date="2019-09-19T23:37:00Z"/>
          <w:rFonts w:cs="Times New Roman"/>
          <w:lang w:val="id-ID"/>
        </w:rPr>
      </w:pPr>
      <w:ins w:id="424" w:author="Windows User" w:date="2019-09-19T23:37:00Z">
        <w:r w:rsidRPr="006A0BE8">
          <w:rPr>
            <w:rFonts w:cs="Times New Roman"/>
            <w:lang w:val="id-ID"/>
          </w:rPr>
          <w:t>Error vertikal</w:t>
        </w:r>
      </w:ins>
    </w:p>
    <w:p w14:paraId="4F53BE9B" w14:textId="77777777" w:rsidR="007D4AF5" w:rsidRPr="006A0BE8" w:rsidRDefault="007D4AF5" w:rsidP="007D4AF5">
      <w:pPr>
        <w:tabs>
          <w:tab w:val="left" w:leader="dot" w:pos="7513"/>
        </w:tabs>
        <w:ind w:left="567"/>
        <w:rPr>
          <w:ins w:id="425" w:author="Windows User" w:date="2019-09-19T23:37:00Z"/>
          <w:rFonts w:cs="Times New Roman"/>
          <w:lang w:val="en-ID"/>
        </w:rPr>
      </w:pPr>
      <w:ins w:id="426" w:author="Windows User" w:date="2019-09-19T23:37:00Z">
        <w:r w:rsidRPr="006A0BE8">
          <w:rPr>
            <w:rFonts w:cs="Times New Roman"/>
            <w:lang w:val="id-ID"/>
          </w:rPr>
          <w:t>Error_v = ((tl-tr)/2)- ((dl-dr)/2)</w:t>
        </w:r>
        <w:r w:rsidRPr="006A0BE8">
          <w:rPr>
            <w:rFonts w:cs="Times New Roman"/>
            <w:lang w:val="en-ID"/>
          </w:rPr>
          <w:t xml:space="preserve">   </w:t>
        </w:r>
        <w:r w:rsidRPr="006A0BE8">
          <w:rPr>
            <w:rFonts w:cs="Times New Roman"/>
            <w:lang w:val="en-ID"/>
          </w:rPr>
          <w:tab/>
          <w:t>(</w:t>
        </w:r>
        <w:r w:rsidRPr="006A0BE8">
          <w:rPr>
            <w:rFonts w:cs="Times New Roman"/>
            <w:lang w:val="id-ID"/>
          </w:rPr>
          <w:t>4</w:t>
        </w:r>
        <w:r w:rsidRPr="006A0BE8">
          <w:rPr>
            <w:rFonts w:cs="Times New Roman"/>
            <w:lang w:val="en-ID"/>
          </w:rPr>
          <w:t>)</w:t>
        </w:r>
      </w:ins>
    </w:p>
    <w:p w14:paraId="5AC41760" w14:textId="77777777" w:rsidR="007D4AF5" w:rsidRPr="006A0BE8" w:rsidRDefault="007D4AF5" w:rsidP="007D4AF5">
      <w:pPr>
        <w:pStyle w:val="ListParagraph"/>
        <w:numPr>
          <w:ilvl w:val="7"/>
          <w:numId w:val="45"/>
        </w:numPr>
        <w:ind w:left="851"/>
        <w:rPr>
          <w:ins w:id="427" w:author="Windows User" w:date="2019-09-19T23:37:00Z"/>
          <w:rFonts w:cs="Times New Roman"/>
          <w:lang w:val="id-ID"/>
        </w:rPr>
      </w:pPr>
      <w:ins w:id="428" w:author="Windows User" w:date="2019-09-19T23:37:00Z">
        <w:r w:rsidRPr="006A0BE8">
          <w:rPr>
            <w:rFonts w:cs="Times New Roman"/>
            <w:lang w:val="id-ID"/>
          </w:rPr>
          <w:t>Error horizontal</w:t>
        </w:r>
      </w:ins>
    </w:p>
    <w:p w14:paraId="2FC19A43" w14:textId="77777777" w:rsidR="007D4AF5" w:rsidRPr="006A0BE8" w:rsidRDefault="007D4AF5" w:rsidP="007D4AF5">
      <w:pPr>
        <w:tabs>
          <w:tab w:val="left" w:leader="dot" w:pos="7513"/>
        </w:tabs>
        <w:ind w:left="567"/>
        <w:jc w:val="center"/>
        <w:rPr>
          <w:ins w:id="429" w:author="Windows User" w:date="2019-09-19T23:37:00Z"/>
          <w:rFonts w:cs="Times New Roman"/>
          <w:lang w:val="en-ID"/>
        </w:rPr>
      </w:pPr>
      <w:ins w:id="430" w:author="Windows User" w:date="2019-09-19T23:37:00Z">
        <w:r w:rsidRPr="006A0BE8">
          <w:rPr>
            <w:rFonts w:cs="Times New Roman"/>
            <w:lang w:val="id-ID"/>
          </w:rPr>
          <w:t>Error_h = ((tl-dl)/2)- ((tr-dr)/2)</w:t>
        </w:r>
        <w:r w:rsidRPr="006A0BE8">
          <w:rPr>
            <w:rFonts w:cs="Times New Roman"/>
            <w:lang w:val="en-ID"/>
          </w:rPr>
          <w:t xml:space="preserve"> </w:t>
        </w:r>
        <w:r w:rsidRPr="006A0BE8">
          <w:rPr>
            <w:rFonts w:cs="Times New Roman"/>
            <w:lang w:val="en-ID"/>
          </w:rPr>
          <w:tab/>
          <w:t>(5)</w:t>
        </w:r>
      </w:ins>
    </w:p>
    <w:p w14:paraId="3147D4C2" w14:textId="77777777" w:rsidR="007D4AF5" w:rsidRPr="006A0BE8" w:rsidRDefault="007D4AF5" w:rsidP="007D4AF5">
      <w:pPr>
        <w:rPr>
          <w:ins w:id="431" w:author="Windows User" w:date="2019-09-19T23:37:00Z"/>
          <w:rFonts w:cs="Times New Roman"/>
          <w:lang w:val="id-ID"/>
        </w:rPr>
      </w:pPr>
      <w:ins w:id="432" w:author="Windows User" w:date="2019-09-19T23:37:00Z">
        <w:r w:rsidRPr="006A0BE8">
          <w:rPr>
            <w:rFonts w:cs="Times New Roman"/>
            <w:lang w:val="id-ID"/>
          </w:rPr>
          <w:t>Ket :</w:t>
        </w:r>
      </w:ins>
    </w:p>
    <w:p w14:paraId="2BB9D6D7" w14:textId="77777777" w:rsidR="007D4AF5" w:rsidRPr="006A0BE8" w:rsidRDefault="007D4AF5" w:rsidP="007D4AF5">
      <w:pPr>
        <w:rPr>
          <w:ins w:id="433" w:author="Windows User" w:date="2019-09-19T23:37:00Z"/>
          <w:rFonts w:cs="Times New Roman"/>
          <w:lang w:val="id-ID"/>
        </w:rPr>
      </w:pPr>
      <w:ins w:id="434" w:author="Windows User" w:date="2019-09-19T23:37:00Z">
        <w:r w:rsidRPr="006A0BE8">
          <w:rPr>
            <w:rFonts w:cs="Times New Roman"/>
            <w:lang w:val="id-ID"/>
          </w:rPr>
          <w:t>error_v = error vertikal</w:t>
        </w:r>
      </w:ins>
    </w:p>
    <w:p w14:paraId="1373D112" w14:textId="77777777" w:rsidR="007D4AF5" w:rsidRPr="006A0BE8" w:rsidRDefault="007D4AF5" w:rsidP="007D4AF5">
      <w:pPr>
        <w:rPr>
          <w:ins w:id="435" w:author="Windows User" w:date="2019-09-19T23:37:00Z"/>
          <w:rFonts w:cs="Times New Roman"/>
          <w:lang w:val="id-ID"/>
        </w:rPr>
      </w:pPr>
      <w:ins w:id="436" w:author="Windows User" w:date="2019-09-19T23:37:00Z">
        <w:r w:rsidRPr="006A0BE8">
          <w:rPr>
            <w:rFonts w:cs="Times New Roman"/>
            <w:lang w:val="id-ID"/>
          </w:rPr>
          <w:t>error_h = error horizontal</w:t>
        </w:r>
      </w:ins>
    </w:p>
    <w:p w14:paraId="5D2866A5" w14:textId="77777777" w:rsidR="007D4AF5" w:rsidRPr="006A0BE8" w:rsidRDefault="007D4AF5" w:rsidP="007D4AF5">
      <w:pPr>
        <w:rPr>
          <w:ins w:id="437" w:author="Windows User" w:date="2019-09-19T23:37:00Z"/>
          <w:rFonts w:cs="Times New Roman"/>
          <w:lang w:val="id-ID"/>
        </w:rPr>
      </w:pPr>
      <w:ins w:id="438" w:author="Windows User" w:date="2019-09-19T23:37:00Z">
        <w:r w:rsidRPr="006A0BE8">
          <w:rPr>
            <w:rFonts w:cs="Times New Roman"/>
            <w:lang w:val="id-ID"/>
          </w:rPr>
          <w:t>tl = ldr top left (penempatan di kiri atas)</w:t>
        </w:r>
      </w:ins>
    </w:p>
    <w:p w14:paraId="71F6B03D" w14:textId="77777777" w:rsidR="007D4AF5" w:rsidRPr="006A0BE8" w:rsidRDefault="007D4AF5" w:rsidP="007D4AF5">
      <w:pPr>
        <w:rPr>
          <w:ins w:id="439" w:author="Windows User" w:date="2019-09-19T23:37:00Z"/>
          <w:rFonts w:cs="Times New Roman"/>
          <w:lang w:val="id-ID"/>
        </w:rPr>
      </w:pPr>
      <w:ins w:id="440" w:author="Windows User" w:date="2019-09-19T23:37:00Z">
        <w:r w:rsidRPr="006A0BE8">
          <w:rPr>
            <w:rFonts w:cs="Times New Roman"/>
            <w:lang w:val="id-ID"/>
          </w:rPr>
          <w:t>tr = ldr top right (penempatan di kanan atas)</w:t>
        </w:r>
      </w:ins>
    </w:p>
    <w:p w14:paraId="1FD40E5F" w14:textId="77777777" w:rsidR="007D4AF5" w:rsidRPr="006A0BE8" w:rsidRDefault="007D4AF5" w:rsidP="007D4AF5">
      <w:pPr>
        <w:rPr>
          <w:ins w:id="441" w:author="Windows User" w:date="2019-09-19T23:37:00Z"/>
          <w:rFonts w:cs="Times New Roman"/>
          <w:lang w:val="id-ID"/>
        </w:rPr>
      </w:pPr>
      <w:ins w:id="442" w:author="Windows User" w:date="2019-09-19T23:37:00Z">
        <w:r w:rsidRPr="006A0BE8">
          <w:rPr>
            <w:rFonts w:cs="Times New Roman"/>
            <w:lang w:val="id-ID"/>
          </w:rPr>
          <w:t>dl = ldr down left (penempatan di kiri bawah)</w:t>
        </w:r>
      </w:ins>
    </w:p>
    <w:p w14:paraId="25380FE1" w14:textId="77777777" w:rsidR="007D4AF5" w:rsidRPr="006A0BE8" w:rsidRDefault="007D4AF5" w:rsidP="007D4AF5">
      <w:pPr>
        <w:rPr>
          <w:ins w:id="443" w:author="Windows User" w:date="2019-09-19T23:37:00Z"/>
          <w:rFonts w:cs="Times New Roman"/>
          <w:lang w:val="id-ID"/>
        </w:rPr>
      </w:pPr>
      <w:ins w:id="444" w:author="Windows User" w:date="2019-09-19T23:37:00Z">
        <w:r w:rsidRPr="006A0BE8">
          <w:rPr>
            <w:rFonts w:cs="Times New Roman"/>
            <w:lang w:val="id-ID"/>
          </w:rPr>
          <w:t>dr = ldr down right (penempatan di kanan bawah)</w:t>
        </w:r>
      </w:ins>
    </w:p>
    <w:p w14:paraId="304EA316" w14:textId="77777777" w:rsidR="007D4AF5" w:rsidRPr="006A0BE8" w:rsidRDefault="007D4AF5" w:rsidP="007D4AF5">
      <w:pPr>
        <w:rPr>
          <w:ins w:id="445" w:author="Windows User" w:date="2019-09-19T23:37:00Z"/>
          <w:rFonts w:cs="Times New Roman"/>
          <w:lang w:val="id-ID"/>
        </w:rPr>
      </w:pPr>
      <w:ins w:id="446" w:author="Windows User" w:date="2019-09-19T23:37:00Z">
        <w:r w:rsidRPr="006A0BE8">
          <w:rPr>
            <w:rFonts w:cs="Times New Roman"/>
            <w:lang w:val="id-ID"/>
          </w:rPr>
          <w:t>nilai error dapat berupa bilai bulat (negatif dan positif) dengan aturan sebagai berikut</w:t>
        </w:r>
      </w:ins>
    </w:p>
    <w:p w14:paraId="53D35C61" w14:textId="0D768A08" w:rsidR="007D4AF5" w:rsidRPr="006A0BE8" w:rsidRDefault="00240AAC" w:rsidP="00242750">
      <w:pPr>
        <w:pStyle w:val="ListParagraph"/>
        <w:numPr>
          <w:ilvl w:val="0"/>
          <w:numId w:val="33"/>
        </w:numPr>
        <w:ind w:left="426"/>
        <w:rPr>
          <w:ins w:id="447" w:author="Windows User" w:date="2019-09-19T23:37:00Z"/>
          <w:rFonts w:cs="Times New Roman"/>
          <w:lang w:val="id-ID"/>
        </w:rPr>
      </w:pPr>
      <w:r w:rsidRPr="006A0BE8">
        <w:rPr>
          <w:rFonts w:cs="Times New Roman"/>
          <w:i/>
          <w:lang w:val="id-ID"/>
        </w:rPr>
        <w:t>Solar</w:t>
      </w:r>
      <w:ins w:id="448" w:author="Windows User" w:date="2019-09-19T23:37:00Z">
        <w:r w:rsidR="007D4AF5" w:rsidRPr="006A0BE8">
          <w:rPr>
            <w:rFonts w:cs="Times New Roman"/>
            <w:lang w:val="id-ID"/>
          </w:rPr>
          <w:t xml:space="preserve"> </w:t>
        </w:r>
      </w:ins>
      <w:r w:rsidRPr="006A0BE8">
        <w:rPr>
          <w:rFonts w:cs="Times New Roman"/>
          <w:i/>
          <w:lang w:val="id-ID"/>
        </w:rPr>
        <w:t>tracker</w:t>
      </w:r>
      <w:ins w:id="449" w:author="Windows User" w:date="2019-09-19T23:37:00Z">
        <w:r w:rsidR="007D4AF5" w:rsidRPr="006A0BE8">
          <w:rPr>
            <w:rFonts w:cs="Times New Roman"/>
            <w:lang w:val="id-ID"/>
          </w:rPr>
          <w:t xml:space="preserve"> akan bergerak ke arah kiri jika nilau error horizontal bernilai positif</w:t>
        </w:r>
      </w:ins>
    </w:p>
    <w:p w14:paraId="6E8BE9D3" w14:textId="0BD5E28D" w:rsidR="007D4AF5" w:rsidRPr="006A0BE8" w:rsidRDefault="00240AAC" w:rsidP="00242750">
      <w:pPr>
        <w:pStyle w:val="ListParagraph"/>
        <w:numPr>
          <w:ilvl w:val="0"/>
          <w:numId w:val="33"/>
        </w:numPr>
        <w:ind w:left="426"/>
        <w:rPr>
          <w:ins w:id="450" w:author="Windows User" w:date="2019-09-19T23:37:00Z"/>
          <w:rFonts w:cs="Times New Roman"/>
          <w:lang w:val="id-ID"/>
        </w:rPr>
      </w:pPr>
      <w:r w:rsidRPr="006A0BE8">
        <w:rPr>
          <w:rFonts w:cs="Times New Roman"/>
          <w:i/>
          <w:lang w:val="id-ID"/>
        </w:rPr>
        <w:t>Solar</w:t>
      </w:r>
      <w:ins w:id="451" w:author="Windows User" w:date="2019-09-19T23:37:00Z">
        <w:r w:rsidR="007D4AF5" w:rsidRPr="006A0BE8">
          <w:rPr>
            <w:rFonts w:cs="Times New Roman"/>
            <w:lang w:val="id-ID"/>
          </w:rPr>
          <w:t xml:space="preserve"> </w:t>
        </w:r>
      </w:ins>
      <w:r w:rsidRPr="006A0BE8">
        <w:rPr>
          <w:rFonts w:cs="Times New Roman"/>
          <w:i/>
          <w:lang w:val="id-ID"/>
        </w:rPr>
        <w:t>tracker</w:t>
      </w:r>
      <w:ins w:id="452" w:author="Windows User" w:date="2019-09-19T23:37:00Z">
        <w:r w:rsidR="007D4AF5" w:rsidRPr="006A0BE8">
          <w:rPr>
            <w:rFonts w:cs="Times New Roman"/>
            <w:lang w:val="id-ID"/>
          </w:rPr>
          <w:t xml:space="preserve"> akan bergerak ke arah kanan jika nilau error horizontal bernilai negatif</w:t>
        </w:r>
      </w:ins>
    </w:p>
    <w:p w14:paraId="089635C6" w14:textId="4F02400F" w:rsidR="007D4AF5" w:rsidRPr="006A0BE8" w:rsidRDefault="00240AAC" w:rsidP="00242750">
      <w:pPr>
        <w:pStyle w:val="ListParagraph"/>
        <w:numPr>
          <w:ilvl w:val="0"/>
          <w:numId w:val="33"/>
        </w:numPr>
        <w:ind w:left="426"/>
        <w:rPr>
          <w:ins w:id="453" w:author="Windows User" w:date="2019-09-19T23:37:00Z"/>
          <w:rFonts w:cs="Times New Roman"/>
          <w:lang w:val="id-ID"/>
        </w:rPr>
      </w:pPr>
      <w:r w:rsidRPr="006A0BE8">
        <w:rPr>
          <w:rFonts w:cs="Times New Roman"/>
          <w:i/>
          <w:lang w:val="id-ID"/>
        </w:rPr>
        <w:t>Solar</w:t>
      </w:r>
      <w:ins w:id="454" w:author="Windows User" w:date="2019-09-19T23:37:00Z">
        <w:r w:rsidR="007D4AF5" w:rsidRPr="006A0BE8">
          <w:rPr>
            <w:rFonts w:cs="Times New Roman"/>
            <w:lang w:val="id-ID"/>
          </w:rPr>
          <w:t xml:space="preserve"> </w:t>
        </w:r>
      </w:ins>
      <w:r w:rsidRPr="006A0BE8">
        <w:rPr>
          <w:rFonts w:cs="Times New Roman"/>
          <w:i/>
          <w:lang w:val="id-ID"/>
        </w:rPr>
        <w:t>tracker</w:t>
      </w:r>
      <w:ins w:id="455" w:author="Windows User" w:date="2019-09-19T23:37:00Z">
        <w:r w:rsidR="007D4AF5" w:rsidRPr="006A0BE8">
          <w:rPr>
            <w:rFonts w:cs="Times New Roman"/>
            <w:lang w:val="id-ID"/>
          </w:rPr>
          <w:t xml:space="preserve"> akan bergerak ke arah atas jika nilau error vertikal bernilai positif</w:t>
        </w:r>
      </w:ins>
    </w:p>
    <w:p w14:paraId="0599929F" w14:textId="1E7F46DE" w:rsidR="007D4AF5" w:rsidRPr="006A0BE8" w:rsidRDefault="00240AAC" w:rsidP="00242750">
      <w:pPr>
        <w:pStyle w:val="ListParagraph"/>
        <w:numPr>
          <w:ilvl w:val="0"/>
          <w:numId w:val="33"/>
        </w:numPr>
        <w:ind w:left="426"/>
        <w:rPr>
          <w:ins w:id="456" w:author="Windows User" w:date="2019-09-19T23:37:00Z"/>
          <w:rFonts w:cs="Times New Roman"/>
          <w:lang w:val="id-ID"/>
        </w:rPr>
      </w:pPr>
      <w:r w:rsidRPr="006A0BE8">
        <w:rPr>
          <w:rFonts w:cs="Times New Roman"/>
          <w:i/>
          <w:lang w:val="id-ID"/>
        </w:rPr>
        <w:t>Solar</w:t>
      </w:r>
      <w:ins w:id="457" w:author="Windows User" w:date="2019-09-19T23:37:00Z">
        <w:r w:rsidR="007D4AF5" w:rsidRPr="006A0BE8">
          <w:rPr>
            <w:rFonts w:cs="Times New Roman"/>
            <w:lang w:val="id-ID"/>
          </w:rPr>
          <w:t xml:space="preserve"> </w:t>
        </w:r>
      </w:ins>
      <w:r w:rsidRPr="006A0BE8">
        <w:rPr>
          <w:rFonts w:cs="Times New Roman"/>
          <w:i/>
          <w:lang w:val="id-ID"/>
        </w:rPr>
        <w:t>tracker</w:t>
      </w:r>
      <w:ins w:id="458" w:author="Windows User" w:date="2019-09-19T23:37:00Z">
        <w:r w:rsidR="007D4AF5" w:rsidRPr="006A0BE8">
          <w:rPr>
            <w:rFonts w:cs="Times New Roman"/>
            <w:lang w:val="id-ID"/>
          </w:rPr>
          <w:t xml:space="preserve"> akan bergerak ke arah bawah jika nilau error vertikal bernilai negatif</w:t>
        </w:r>
      </w:ins>
    </w:p>
    <w:p w14:paraId="5A62954B" w14:textId="0AE4AB1B" w:rsidR="00497E27" w:rsidRPr="006A0BE8" w:rsidRDefault="00497E27">
      <w:pPr>
        <w:pStyle w:val="Heading3"/>
        <w:rPr>
          <w:ins w:id="459" w:author="Windows User" w:date="2019-09-19T04:16:00Z"/>
          <w:rFonts w:cs="Times New Roman"/>
        </w:rPr>
        <w:pPrChange w:id="460" w:author="Windows User" w:date="2019-09-19T02:46:00Z">
          <w:pPr>
            <w:spacing w:after="160" w:line="259" w:lineRule="auto"/>
            <w:jc w:val="left"/>
          </w:pPr>
        </w:pPrChange>
      </w:pPr>
      <w:bookmarkStart w:id="461" w:name="_Toc23552338"/>
      <w:ins w:id="462" w:author="Windows User" w:date="2019-09-19T00:45:00Z">
        <w:r w:rsidRPr="006A0BE8">
          <w:rPr>
            <w:rFonts w:cs="Times New Roman"/>
          </w:rPr>
          <w:t xml:space="preserve">Implementasi Metode </w:t>
        </w:r>
      </w:ins>
      <w:r w:rsidR="00886455" w:rsidRPr="00886455">
        <w:rPr>
          <w:rFonts w:cs="Times New Roman"/>
          <w:i/>
        </w:rPr>
        <w:t>Fuzyy</w:t>
      </w:r>
      <w:bookmarkEnd w:id="461"/>
    </w:p>
    <w:p w14:paraId="58633C58" w14:textId="4AE0DAD8" w:rsidR="00E14759" w:rsidRPr="006A0BE8" w:rsidRDefault="00E14759" w:rsidP="00E14759">
      <w:pPr>
        <w:ind w:firstLine="357"/>
        <w:rPr>
          <w:ins w:id="463" w:author="Windows User" w:date="2019-09-19T04:16:00Z"/>
          <w:rFonts w:eastAsiaTheme="majorEastAsia" w:cs="Times New Roman"/>
          <w:szCs w:val="24"/>
        </w:rPr>
      </w:pPr>
      <w:ins w:id="464" w:author="Windows User" w:date="2019-09-19T04:16:00Z">
        <w:r w:rsidRPr="006A0BE8">
          <w:rPr>
            <w:rFonts w:eastAsiaTheme="majorEastAsia" w:cs="Times New Roman"/>
            <w:szCs w:val="24"/>
          </w:rPr>
          <w:t xml:space="preserve">Proses perhitungan metode </w:t>
        </w:r>
      </w:ins>
      <w:r w:rsidR="00886455" w:rsidRPr="00886455">
        <w:rPr>
          <w:rFonts w:eastAsiaTheme="majorEastAsia" w:cs="Times New Roman"/>
          <w:i/>
          <w:szCs w:val="24"/>
        </w:rPr>
        <w:t>Fuzyy</w:t>
      </w:r>
      <w:ins w:id="465" w:author="Windows User" w:date="2019-09-19T04:16:00Z">
        <w:r w:rsidRPr="006A0BE8">
          <w:rPr>
            <w:rFonts w:eastAsiaTheme="majorEastAsia" w:cs="Times New Roman"/>
            <w:szCs w:val="24"/>
          </w:rPr>
          <w:t xml:space="preserve"> pada </w:t>
        </w:r>
      </w:ins>
      <w:r w:rsidR="00240AAC" w:rsidRPr="006A0BE8">
        <w:rPr>
          <w:rFonts w:eastAsiaTheme="majorEastAsia" w:cs="Times New Roman"/>
          <w:i/>
          <w:szCs w:val="24"/>
        </w:rPr>
        <w:t>tracker</w:t>
      </w:r>
      <w:ins w:id="466" w:author="Windows User" w:date="2019-09-19T04:16:00Z">
        <w:r w:rsidRPr="006A0BE8">
          <w:rPr>
            <w:rFonts w:eastAsiaTheme="majorEastAsia" w:cs="Times New Roman"/>
            <w:szCs w:val="24"/>
          </w:rPr>
          <w:t xml:space="preserve"> diawali dengan melakukan pembacaan sensor </w:t>
        </w:r>
        <w:r w:rsidRPr="006A0BE8">
          <w:rPr>
            <w:rFonts w:eastAsiaTheme="majorEastAsia" w:cs="Times New Roman"/>
            <w:i/>
            <w:szCs w:val="24"/>
          </w:rPr>
          <w:t xml:space="preserve">Light Dependent Resistor </w:t>
        </w:r>
        <w:r w:rsidRPr="006A0BE8">
          <w:rPr>
            <w:rFonts w:eastAsiaTheme="majorEastAsia" w:cs="Times New Roman"/>
            <w:szCs w:val="24"/>
          </w:rPr>
          <w:t xml:space="preserve">(LDR) yang terdapat pada </w:t>
        </w:r>
      </w:ins>
      <w:r w:rsidR="00240AAC" w:rsidRPr="006A0BE8">
        <w:rPr>
          <w:rFonts w:eastAsiaTheme="majorEastAsia" w:cs="Times New Roman"/>
          <w:i/>
          <w:szCs w:val="24"/>
        </w:rPr>
        <w:t>tracker</w:t>
      </w:r>
      <w:ins w:id="467" w:author="Windows User" w:date="2019-09-19T04:16:00Z">
        <w:r w:rsidRPr="006A0BE8">
          <w:rPr>
            <w:rFonts w:eastAsiaTheme="majorEastAsia" w:cs="Times New Roman"/>
            <w:szCs w:val="24"/>
          </w:rPr>
          <w:t xml:space="preserve">. </w:t>
        </w:r>
        <w:r w:rsidRPr="006A0BE8">
          <w:rPr>
            <w:rFonts w:eastAsiaTheme="majorEastAsia" w:cs="Times New Roman"/>
            <w:szCs w:val="24"/>
          </w:rPr>
          <w:lastRenderedPageBreak/>
          <w:t xml:space="preserve">Kemudian sistem akan menghitung nilai error pada masing-masing posisi vertikal dan horizontal. Hasil perhitungan dari nilai error tersebut akan diolah oleh metode </w:t>
        </w:r>
      </w:ins>
      <w:r w:rsidR="00886455" w:rsidRPr="00886455">
        <w:rPr>
          <w:rFonts w:eastAsiaTheme="majorEastAsia" w:cs="Times New Roman"/>
          <w:i/>
          <w:szCs w:val="24"/>
        </w:rPr>
        <w:t>Fuzyy</w:t>
      </w:r>
      <w:ins w:id="468" w:author="Windows User" w:date="2019-09-19T04:16:00Z">
        <w:r w:rsidRPr="006A0BE8">
          <w:rPr>
            <w:rFonts w:eastAsiaTheme="majorEastAsia" w:cs="Times New Roman"/>
            <w:szCs w:val="24"/>
          </w:rPr>
          <w:t xml:space="preserve"> sampai menemukan keputusan apa yang harus dilakukan berdasarkan keluaran </w:t>
        </w:r>
      </w:ins>
      <w:r w:rsidR="00886455" w:rsidRPr="00886455">
        <w:rPr>
          <w:rFonts w:eastAsiaTheme="majorEastAsia" w:cs="Times New Roman"/>
          <w:i/>
          <w:szCs w:val="24"/>
        </w:rPr>
        <w:t>Fuzyy</w:t>
      </w:r>
      <w:ins w:id="469" w:author="Windows User" w:date="2019-09-19T04:16:00Z">
        <w:r w:rsidRPr="006A0BE8">
          <w:rPr>
            <w:rFonts w:eastAsiaTheme="majorEastAsia" w:cs="Times New Roman"/>
            <w:szCs w:val="24"/>
          </w:rPr>
          <w:t xml:space="preserve"> sesuai pada </w:t>
        </w:r>
      </w:ins>
      <w:r w:rsidR="00835FA0" w:rsidRPr="00835FA0">
        <w:rPr>
          <w:rFonts w:eastAsiaTheme="majorEastAsia" w:cs="Times New Roman"/>
          <w:i/>
          <w:szCs w:val="24"/>
        </w:rPr>
        <w:t>flowchar</w:t>
      </w:r>
      <w:r w:rsidR="00835FA0">
        <w:rPr>
          <w:rFonts w:eastAsiaTheme="majorEastAsia" w:cs="Times New Roman"/>
          <w:szCs w:val="24"/>
        </w:rPr>
        <w:t xml:space="preserve"> </w:t>
      </w:r>
      <w:ins w:id="470" w:author="Windows User" w:date="2019-09-19T04:16:00Z">
        <w:r w:rsidRPr="006A0BE8">
          <w:rPr>
            <w:rFonts w:eastAsiaTheme="majorEastAsia" w:cs="Times New Roman"/>
            <w:szCs w:val="24"/>
          </w:rPr>
          <w:t xml:space="preserve">Gambar </w:t>
        </w:r>
      </w:ins>
      <w:r w:rsidR="00835FA0">
        <w:rPr>
          <w:rFonts w:eastAsiaTheme="majorEastAsia" w:cs="Times New Roman"/>
          <w:szCs w:val="24"/>
        </w:rPr>
        <w:t>3.5</w:t>
      </w:r>
      <w:ins w:id="471" w:author="Windows User" w:date="2019-09-19T04:16:00Z">
        <w:r w:rsidRPr="006A0BE8">
          <w:rPr>
            <w:rFonts w:eastAsiaTheme="majorEastAsia" w:cs="Times New Roman"/>
            <w:szCs w:val="24"/>
          </w:rPr>
          <w:t xml:space="preserve">. Apabila keluaran </w:t>
        </w:r>
      </w:ins>
      <w:r w:rsidR="00886455" w:rsidRPr="00886455">
        <w:rPr>
          <w:rFonts w:eastAsiaTheme="majorEastAsia" w:cs="Times New Roman"/>
          <w:i/>
          <w:szCs w:val="24"/>
        </w:rPr>
        <w:t>Fuzyy</w:t>
      </w:r>
      <w:ins w:id="472" w:author="Windows User" w:date="2019-09-19T04:16:00Z">
        <w:r w:rsidRPr="006A0BE8">
          <w:rPr>
            <w:rFonts w:eastAsiaTheme="majorEastAsia" w:cs="Times New Roman"/>
            <w:szCs w:val="24"/>
          </w:rPr>
          <w:t xml:space="preserve"> masih belum mencapai nilai 0 atau sesuai dengan </w:t>
        </w:r>
        <w:r w:rsidRPr="00E279F9">
          <w:rPr>
            <w:rFonts w:eastAsiaTheme="majorEastAsia" w:cs="Times New Roman"/>
            <w:szCs w:val="24"/>
          </w:rPr>
          <w:t xml:space="preserve">Gambar </w:t>
        </w:r>
      </w:ins>
      <w:r w:rsidR="00835FA0">
        <w:rPr>
          <w:rFonts w:eastAsiaTheme="majorEastAsia" w:cs="Times New Roman"/>
          <w:szCs w:val="24"/>
        </w:rPr>
        <w:t>3.5</w:t>
      </w:r>
      <w:ins w:id="473" w:author="Windows User" w:date="2019-09-19T04:16:00Z">
        <w:r w:rsidRPr="006A0BE8">
          <w:rPr>
            <w:rFonts w:eastAsiaTheme="majorEastAsia" w:cs="Times New Roman"/>
            <w:szCs w:val="24"/>
          </w:rPr>
          <w:t xml:space="preserve"> drajat keanggotaan pada variabel linguistik ZE, maka akan dilakukan pembacaan sensor lagi. </w:t>
        </w:r>
      </w:ins>
    </w:p>
    <w:p w14:paraId="421E2A7A" w14:textId="5E2F8F91" w:rsidR="00E14759" w:rsidRPr="00242750" w:rsidRDefault="00E14759" w:rsidP="00242750">
      <w:pPr>
        <w:ind w:firstLine="357"/>
        <w:rPr>
          <w:ins w:id="474" w:author="Windows User" w:date="2019-09-19T04:16:00Z"/>
          <w:rFonts w:eastAsiaTheme="majorEastAsia" w:cs="Times New Roman"/>
          <w:szCs w:val="24"/>
        </w:rPr>
      </w:pPr>
      <w:ins w:id="475" w:author="Windows User" w:date="2019-09-19T04:16:00Z">
        <w:r w:rsidRPr="006A0BE8">
          <w:rPr>
            <w:rFonts w:eastAsiaTheme="majorEastAsia" w:cs="Times New Roman"/>
            <w:i/>
            <w:szCs w:val="24"/>
          </w:rPr>
          <w:t xml:space="preserve">Range </w:t>
        </w:r>
        <w:r w:rsidRPr="006A0BE8">
          <w:rPr>
            <w:rFonts w:eastAsiaTheme="majorEastAsia" w:cs="Times New Roman"/>
            <w:szCs w:val="24"/>
          </w:rPr>
          <w:t xml:space="preserve">pada drajat keanggotaan </w:t>
        </w:r>
      </w:ins>
      <w:r w:rsidR="00886455" w:rsidRPr="00886455">
        <w:rPr>
          <w:rFonts w:eastAsiaTheme="majorEastAsia" w:cs="Times New Roman"/>
          <w:i/>
          <w:szCs w:val="24"/>
        </w:rPr>
        <w:t>Fuzyy</w:t>
      </w:r>
      <w:ins w:id="476" w:author="Windows User" w:date="2019-09-19T04:16:00Z">
        <w:r w:rsidRPr="006A0BE8">
          <w:rPr>
            <w:rFonts w:eastAsiaTheme="majorEastAsia" w:cs="Times New Roman"/>
            <w:szCs w:val="24"/>
          </w:rPr>
          <w:t xml:space="preserve"> didapat melaui uji coba pembacaan sensor LDR dengan mencari rata-rata pada masing-masing sisi. Setelah mendapat rata-rata maka dilakukan perhitungan nilai error. Dari nilai error tersebut yang akan digunakan sebagai parameter drajat keanggotaan </w:t>
        </w:r>
      </w:ins>
      <w:r w:rsidR="00886455" w:rsidRPr="00886455">
        <w:rPr>
          <w:rFonts w:eastAsiaTheme="majorEastAsia" w:cs="Times New Roman"/>
          <w:i/>
          <w:szCs w:val="24"/>
        </w:rPr>
        <w:t>Fuzyy</w:t>
      </w:r>
      <w:ins w:id="477" w:author="Windows User" w:date="2019-09-19T04:16:00Z">
        <w:r w:rsidRPr="006A0BE8">
          <w:rPr>
            <w:rFonts w:eastAsiaTheme="majorEastAsia" w:cs="Times New Roman"/>
            <w:szCs w:val="24"/>
          </w:rPr>
          <w:t xml:space="preserve"> dengan </w:t>
        </w:r>
        <w:r w:rsidRPr="006A0BE8">
          <w:rPr>
            <w:rFonts w:eastAsiaTheme="majorEastAsia" w:cs="Times New Roman"/>
            <w:i/>
            <w:szCs w:val="24"/>
          </w:rPr>
          <w:t xml:space="preserve">range </w:t>
        </w:r>
        <w:r w:rsidRPr="006A0BE8">
          <w:rPr>
            <w:rFonts w:eastAsiaTheme="majorEastAsia" w:cs="Times New Roman"/>
            <w:szCs w:val="24"/>
          </w:rPr>
          <w:t xml:space="preserve">-275 sampai 275 sesuai dengan </w:t>
        </w:r>
      </w:ins>
      <w:r w:rsidR="00835FA0">
        <w:rPr>
          <w:rFonts w:eastAsiaTheme="majorEastAsia" w:cs="Times New Roman"/>
          <w:szCs w:val="24"/>
        </w:rPr>
        <w:t>G</w:t>
      </w:r>
      <w:ins w:id="478" w:author="Windows User" w:date="2019-09-19T04:16:00Z">
        <w:r w:rsidRPr="006A0BE8">
          <w:rPr>
            <w:rFonts w:eastAsiaTheme="majorEastAsia" w:cs="Times New Roman"/>
            <w:szCs w:val="24"/>
          </w:rPr>
          <w:t xml:space="preserve">ambar </w:t>
        </w:r>
      </w:ins>
      <w:r w:rsidR="00835FA0">
        <w:rPr>
          <w:rFonts w:eastAsiaTheme="majorEastAsia" w:cs="Times New Roman"/>
          <w:szCs w:val="24"/>
        </w:rPr>
        <w:t>3</w:t>
      </w:r>
      <w:ins w:id="479" w:author="Windows User" w:date="2019-09-19T04:16:00Z">
        <w:r w:rsidRPr="006A0BE8">
          <w:rPr>
            <w:rFonts w:eastAsiaTheme="majorEastAsia" w:cs="Times New Roman"/>
            <w:szCs w:val="24"/>
          </w:rPr>
          <w:t xml:space="preserve">.3 dan </w:t>
        </w:r>
      </w:ins>
      <w:r w:rsidR="00835FA0">
        <w:rPr>
          <w:rFonts w:eastAsiaTheme="majorEastAsia" w:cs="Times New Roman"/>
          <w:szCs w:val="24"/>
        </w:rPr>
        <w:t>3.</w:t>
      </w:r>
      <w:ins w:id="480" w:author="Windows User" w:date="2019-09-19T04:16:00Z">
        <w:r w:rsidRPr="006A0BE8">
          <w:rPr>
            <w:rFonts w:eastAsiaTheme="majorEastAsia" w:cs="Times New Roman"/>
            <w:szCs w:val="24"/>
          </w:rPr>
          <w:t>4.</w:t>
        </w:r>
      </w:ins>
    </w:p>
    <w:p w14:paraId="1A506F1A" w14:textId="1DF6B7B6" w:rsidR="00E14759" w:rsidRPr="006A0BE8" w:rsidRDefault="00E14759" w:rsidP="00E279F9">
      <w:pPr>
        <w:keepNext/>
        <w:jc w:val="left"/>
        <w:rPr>
          <w:ins w:id="481" w:author="Windows User" w:date="2019-09-19T04:16:00Z"/>
          <w:rFonts w:cs="Times New Roman"/>
        </w:rPr>
      </w:pPr>
      <w:ins w:id="482" w:author="Windows User" w:date="2019-09-19T04:16:00Z">
        <w:r w:rsidRPr="006A0BE8">
          <w:rPr>
            <w:rFonts w:cs="Times New Roman"/>
            <w:noProof/>
          </w:rPr>
          <w:drawing>
            <wp:inline distT="0" distB="0" distL="0" distR="0" wp14:anchorId="2C53A8B3" wp14:editId="43C294D4">
              <wp:extent cx="3242931" cy="200823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8778" t="20402" r="25761" b="29520"/>
                      <a:stretch/>
                    </pic:blipFill>
                    <pic:spPr bwMode="auto">
                      <a:xfrm>
                        <a:off x="0" y="0"/>
                        <a:ext cx="3282829" cy="2032946"/>
                      </a:xfrm>
                      <a:prstGeom prst="rect">
                        <a:avLst/>
                      </a:prstGeom>
                      <a:ln>
                        <a:noFill/>
                      </a:ln>
                      <a:extLst>
                        <a:ext uri="{53640926-AAD7-44D8-BBD7-CCE9431645EC}">
                          <a14:shadowObscured xmlns:a14="http://schemas.microsoft.com/office/drawing/2010/main"/>
                        </a:ext>
                      </a:extLst>
                    </pic:spPr>
                  </pic:pic>
                </a:graphicData>
              </a:graphic>
            </wp:inline>
          </w:drawing>
        </w:r>
      </w:ins>
    </w:p>
    <w:p w14:paraId="1AC2F7B0" w14:textId="2BFB06EE" w:rsidR="00E14759" w:rsidRPr="006A0BE8" w:rsidRDefault="00E14759" w:rsidP="00E279F9">
      <w:pPr>
        <w:pStyle w:val="Caption"/>
        <w:ind w:left="142"/>
        <w:rPr>
          <w:ins w:id="483" w:author="Windows User" w:date="2019-09-19T04:16:00Z"/>
          <w:rFonts w:cs="Times New Roman"/>
          <w:color w:val="auto"/>
          <w:sz w:val="22"/>
        </w:rPr>
      </w:pPr>
      <w:bookmarkStart w:id="484" w:name="_Toc23552260"/>
      <w:ins w:id="485" w:author="Windows User" w:date="2019-09-19T04:16:00Z">
        <w:r w:rsidRPr="006A0BE8">
          <w:rPr>
            <w:rFonts w:cs="Times New Roman"/>
            <w:i w:val="0"/>
            <w:color w:val="auto"/>
            <w:sz w:val="22"/>
          </w:rPr>
          <w:t xml:space="preserve">Gambar </w:t>
        </w:r>
      </w:ins>
      <w:r w:rsidR="002B0652">
        <w:rPr>
          <w:rFonts w:cs="Times New Roman"/>
          <w:i w:val="0"/>
          <w:color w:val="auto"/>
          <w:sz w:val="22"/>
        </w:rPr>
        <w:fldChar w:fldCharType="begin"/>
      </w:r>
      <w:r w:rsidR="002B0652">
        <w:rPr>
          <w:rFonts w:cs="Times New Roman"/>
          <w:i w:val="0"/>
          <w:color w:val="auto"/>
          <w:sz w:val="22"/>
        </w:rPr>
        <w:instrText xml:space="preserve"> STYLEREF 1 \s </w:instrText>
      </w:r>
      <w:r w:rsidR="002B0652">
        <w:rPr>
          <w:rFonts w:cs="Times New Roman"/>
          <w:i w:val="0"/>
          <w:color w:val="auto"/>
          <w:sz w:val="22"/>
        </w:rPr>
        <w:fldChar w:fldCharType="separate"/>
      </w:r>
      <w:r w:rsidR="002B0652">
        <w:rPr>
          <w:rFonts w:cs="Times New Roman"/>
          <w:i w:val="0"/>
          <w:noProof/>
          <w:color w:val="auto"/>
          <w:sz w:val="22"/>
        </w:rPr>
        <w:t>3</w:t>
      </w:r>
      <w:r w:rsidR="002B0652">
        <w:rPr>
          <w:rFonts w:cs="Times New Roman"/>
          <w:i w:val="0"/>
          <w:color w:val="auto"/>
          <w:sz w:val="22"/>
        </w:rPr>
        <w:fldChar w:fldCharType="end"/>
      </w:r>
      <w:r w:rsidR="002B0652">
        <w:rPr>
          <w:rFonts w:cs="Times New Roman"/>
          <w:i w:val="0"/>
          <w:color w:val="auto"/>
          <w:sz w:val="22"/>
        </w:rPr>
        <w:t>.</w:t>
      </w:r>
      <w:r w:rsidR="002B0652">
        <w:rPr>
          <w:rFonts w:cs="Times New Roman"/>
          <w:i w:val="0"/>
          <w:color w:val="auto"/>
          <w:sz w:val="22"/>
        </w:rPr>
        <w:fldChar w:fldCharType="begin"/>
      </w:r>
      <w:r w:rsidR="002B0652">
        <w:rPr>
          <w:rFonts w:cs="Times New Roman"/>
          <w:i w:val="0"/>
          <w:color w:val="auto"/>
          <w:sz w:val="22"/>
        </w:rPr>
        <w:instrText xml:space="preserve"> SEQ Gambar \* ARABIC \s 1 </w:instrText>
      </w:r>
      <w:r w:rsidR="002B0652">
        <w:rPr>
          <w:rFonts w:cs="Times New Roman"/>
          <w:i w:val="0"/>
          <w:color w:val="auto"/>
          <w:sz w:val="22"/>
        </w:rPr>
        <w:fldChar w:fldCharType="separate"/>
      </w:r>
      <w:r w:rsidR="002B0652">
        <w:rPr>
          <w:rFonts w:cs="Times New Roman"/>
          <w:i w:val="0"/>
          <w:noProof/>
          <w:color w:val="auto"/>
          <w:sz w:val="22"/>
        </w:rPr>
        <w:t>3</w:t>
      </w:r>
      <w:r w:rsidR="002B0652">
        <w:rPr>
          <w:rFonts w:cs="Times New Roman"/>
          <w:i w:val="0"/>
          <w:color w:val="auto"/>
          <w:sz w:val="22"/>
        </w:rPr>
        <w:fldChar w:fldCharType="end"/>
      </w:r>
      <w:ins w:id="486" w:author="Windows User" w:date="2019-09-19T04:16:00Z">
        <w:r w:rsidRPr="006A0BE8">
          <w:rPr>
            <w:rFonts w:cs="Times New Roman"/>
            <w:color w:val="auto"/>
            <w:sz w:val="22"/>
          </w:rPr>
          <w:t xml:space="preserve"> Range error V</w:t>
        </w:r>
        <w:bookmarkEnd w:id="484"/>
      </w:ins>
    </w:p>
    <w:p w14:paraId="44A4DA1A" w14:textId="7131FADD" w:rsidR="00E14759" w:rsidRPr="006A0BE8" w:rsidRDefault="00E279F9" w:rsidP="00E14759">
      <w:pPr>
        <w:rPr>
          <w:ins w:id="487" w:author="Windows User" w:date="2019-09-19T04:16:00Z"/>
          <w:rFonts w:cs="Times New Roman"/>
          <w:noProof/>
        </w:rPr>
      </w:pPr>
      <w:ins w:id="488" w:author="Windows User" w:date="2019-09-19T04:20:00Z">
        <w:r w:rsidRPr="006A0BE8">
          <w:rPr>
            <w:rFonts w:cs="Times New Roman"/>
            <w:noProof/>
          </w:rPr>
          <w:drawing>
            <wp:anchor distT="0" distB="0" distL="114300" distR="114300" simplePos="0" relativeHeight="251687936" behindDoc="0" locked="0" layoutInCell="1" allowOverlap="1" wp14:anchorId="634C653C" wp14:editId="7856E79C">
              <wp:simplePos x="0" y="0"/>
              <wp:positionH relativeFrom="margin">
                <wp:posOffset>90805</wp:posOffset>
              </wp:positionH>
              <wp:positionV relativeFrom="paragraph">
                <wp:posOffset>7620</wp:posOffset>
              </wp:positionV>
              <wp:extent cx="3009014" cy="1962042"/>
              <wp:effectExtent l="0" t="0" r="1270" b="635"/>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30032" t="26709" r="27429" b="23951"/>
                      <a:stretch/>
                    </pic:blipFill>
                    <pic:spPr bwMode="auto">
                      <a:xfrm>
                        <a:off x="0" y="0"/>
                        <a:ext cx="3009014" cy="19620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034FF602" w14:textId="094D2FDE" w:rsidR="00E14759" w:rsidRPr="006A0BE8" w:rsidRDefault="001609E4" w:rsidP="00E14759">
      <w:pPr>
        <w:ind w:firstLine="357"/>
        <w:rPr>
          <w:ins w:id="489" w:author="Windows User" w:date="2019-09-19T04:16:00Z"/>
          <w:rFonts w:eastAsiaTheme="majorEastAsia" w:cs="Times New Roman"/>
          <w:szCs w:val="24"/>
        </w:rPr>
      </w:pPr>
      <w:ins w:id="490" w:author="Windows User" w:date="2019-09-19T04:21:00Z">
        <w:r w:rsidRPr="006A0BE8">
          <w:rPr>
            <w:rFonts w:cs="Times New Roman"/>
            <w:noProof/>
          </w:rPr>
          <mc:AlternateContent>
            <mc:Choice Requires="wps">
              <w:drawing>
                <wp:anchor distT="0" distB="0" distL="114300" distR="114300" simplePos="0" relativeHeight="251689984" behindDoc="0" locked="0" layoutInCell="1" allowOverlap="1" wp14:anchorId="6CB4FAFA" wp14:editId="0A646792">
                  <wp:simplePos x="0" y="0"/>
                  <wp:positionH relativeFrom="column">
                    <wp:posOffset>186055</wp:posOffset>
                  </wp:positionH>
                  <wp:positionV relativeFrom="paragraph">
                    <wp:posOffset>1709420</wp:posOffset>
                  </wp:positionV>
                  <wp:extent cx="3008630" cy="635"/>
                  <wp:effectExtent l="0" t="0" r="0" b="0"/>
                  <wp:wrapNone/>
                  <wp:docPr id="94" name="Text Box 94"/>
                  <wp:cNvGraphicFramePr/>
                  <a:graphic xmlns:a="http://schemas.openxmlformats.org/drawingml/2006/main">
                    <a:graphicData uri="http://schemas.microsoft.com/office/word/2010/wordprocessingShape">
                      <wps:wsp>
                        <wps:cNvSpPr txBox="1"/>
                        <wps:spPr>
                          <a:xfrm>
                            <a:off x="0" y="0"/>
                            <a:ext cx="3008630" cy="635"/>
                          </a:xfrm>
                          <a:prstGeom prst="rect">
                            <a:avLst/>
                          </a:prstGeom>
                          <a:solidFill>
                            <a:prstClr val="white"/>
                          </a:solidFill>
                          <a:ln>
                            <a:noFill/>
                          </a:ln>
                        </wps:spPr>
                        <wps:txbx>
                          <w:txbxContent>
                            <w:p w14:paraId="19A7B6AB" w14:textId="51F1BE3B" w:rsidR="002B0652" w:rsidRPr="001609E4" w:rsidRDefault="002B0652">
                              <w:pPr>
                                <w:pStyle w:val="Caption"/>
                                <w:jc w:val="center"/>
                                <w:rPr>
                                  <w:noProof/>
                                  <w:sz w:val="32"/>
                                  <w:rPrChange w:id="491" w:author="Windows User" w:date="2019-09-19T04:21:00Z">
                                    <w:rPr>
                                      <w:noProof/>
                                    </w:rPr>
                                  </w:rPrChange>
                                </w:rPr>
                                <w:pPrChange w:id="492" w:author="Windows User" w:date="2019-09-19T04:21:00Z">
                                  <w:pPr>
                                    <w:ind w:firstLine="357"/>
                                  </w:pPr>
                                </w:pPrChange>
                              </w:pPr>
                              <w:bookmarkStart w:id="493" w:name="_Toc23552261"/>
                              <w:ins w:id="494" w:author="Windows User" w:date="2019-09-19T04:21:00Z">
                                <w:r w:rsidRPr="001609E4">
                                  <w:rPr>
                                    <w:i w:val="0"/>
                                    <w:color w:val="auto"/>
                                    <w:sz w:val="22"/>
                                    <w:rPrChange w:id="495" w:author="Windows User" w:date="2019-09-19T04:21:00Z">
                                      <w:rPr>
                                        <w:i/>
                                        <w:iCs/>
                                      </w:rPr>
                                    </w:rPrChange>
                                  </w:rPr>
                                  <w:t xml:space="preserve">Gambar </w:t>
                                </w:r>
                              </w:ins>
                              <w:r>
                                <w:rPr>
                                  <w:i w:val="0"/>
                                  <w:color w:val="auto"/>
                                  <w:sz w:val="22"/>
                                </w:rPr>
                                <w:fldChar w:fldCharType="begin"/>
                              </w:r>
                              <w:r>
                                <w:rPr>
                                  <w:i w:val="0"/>
                                  <w:color w:val="auto"/>
                                  <w:sz w:val="22"/>
                                </w:rPr>
                                <w:instrText xml:space="preserve"> STYLEREF 1 \s </w:instrText>
                              </w:r>
                              <w:r>
                                <w:rPr>
                                  <w:i w:val="0"/>
                                  <w:color w:val="auto"/>
                                  <w:sz w:val="22"/>
                                </w:rPr>
                                <w:fldChar w:fldCharType="separate"/>
                              </w:r>
                              <w:r>
                                <w:rPr>
                                  <w:i w:val="0"/>
                                  <w:noProof/>
                                  <w:color w:val="auto"/>
                                  <w:sz w:val="22"/>
                                </w:rPr>
                                <w:t>3</w:t>
                              </w:r>
                              <w:r>
                                <w:rPr>
                                  <w:i w:val="0"/>
                                  <w:color w:val="auto"/>
                                  <w:sz w:val="22"/>
                                </w:rPr>
                                <w:fldChar w:fldCharType="end"/>
                              </w:r>
                              <w:r>
                                <w:rPr>
                                  <w:i w:val="0"/>
                                  <w:color w:val="auto"/>
                                  <w:sz w:val="22"/>
                                </w:rPr>
                                <w:t>.</w:t>
                              </w:r>
                              <w:r>
                                <w:rPr>
                                  <w:i w:val="0"/>
                                  <w:color w:val="auto"/>
                                  <w:sz w:val="22"/>
                                </w:rPr>
                                <w:fldChar w:fldCharType="begin"/>
                              </w:r>
                              <w:r>
                                <w:rPr>
                                  <w:i w:val="0"/>
                                  <w:color w:val="auto"/>
                                  <w:sz w:val="22"/>
                                </w:rPr>
                                <w:instrText xml:space="preserve"> SEQ Gambar \* ARABIC \s 1 </w:instrText>
                              </w:r>
                              <w:r>
                                <w:rPr>
                                  <w:i w:val="0"/>
                                  <w:color w:val="auto"/>
                                  <w:sz w:val="22"/>
                                </w:rPr>
                                <w:fldChar w:fldCharType="separate"/>
                              </w:r>
                              <w:r>
                                <w:rPr>
                                  <w:i w:val="0"/>
                                  <w:noProof/>
                                  <w:color w:val="auto"/>
                                  <w:sz w:val="22"/>
                                </w:rPr>
                                <w:t>4</w:t>
                              </w:r>
                              <w:r>
                                <w:rPr>
                                  <w:i w:val="0"/>
                                  <w:color w:val="auto"/>
                                  <w:sz w:val="22"/>
                                </w:rPr>
                                <w:fldChar w:fldCharType="end"/>
                              </w:r>
                              <w:ins w:id="496" w:author="Windows User" w:date="2019-09-19T04:21:00Z">
                                <w:r w:rsidRPr="001609E4">
                                  <w:rPr>
                                    <w:i w:val="0"/>
                                    <w:color w:val="auto"/>
                                    <w:sz w:val="22"/>
                                    <w:rPrChange w:id="497" w:author="Windows User" w:date="2019-09-19T04:21:00Z">
                                      <w:rPr>
                                        <w:i/>
                                        <w:iCs/>
                                      </w:rPr>
                                    </w:rPrChange>
                                  </w:rPr>
                                  <w:t xml:space="preserve"> </w:t>
                                </w:r>
                                <w:r w:rsidRPr="001609E4">
                                  <w:rPr>
                                    <w:color w:val="auto"/>
                                    <w:sz w:val="22"/>
                                    <w:rPrChange w:id="498" w:author="Windows User" w:date="2019-09-19T04:21:00Z">
                                      <w:rPr>
                                        <w:i/>
                                        <w:iCs/>
                                      </w:rPr>
                                    </w:rPrChange>
                                  </w:rPr>
                                  <w:t>Range error H</w:t>
                                </w:r>
                              </w:ins>
                              <w:bookmarkEnd w:id="4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4FAFA" id="Text Box 94" o:spid="_x0000_s1054" type="#_x0000_t202" style="position:absolute;left:0;text-align:left;margin-left:14.65pt;margin-top:134.6pt;width:236.9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" stroked="f">
                  <v:textbox style="mso-fit-shape-to-text:t" inset="0,0,0,0">
                    <w:txbxContent>
                      <w:p w14:paraId="19A7B6AB" w14:textId="51F1BE3B" w:rsidR="002B0652" w:rsidRPr="001609E4" w:rsidRDefault="002B0652">
                        <w:pPr>
                          <w:pStyle w:val="Caption"/>
                          <w:jc w:val="center"/>
                          <w:rPr>
                            <w:noProof/>
                            <w:sz w:val="32"/>
                            <w:rPrChange w:id="499" w:author="Windows User" w:date="2019-09-19T04:21:00Z">
                              <w:rPr>
                                <w:noProof/>
                              </w:rPr>
                            </w:rPrChange>
                          </w:rPr>
                          <w:pPrChange w:id="500" w:author="Windows User" w:date="2019-09-19T04:21:00Z">
                            <w:pPr>
                              <w:ind w:firstLine="357"/>
                            </w:pPr>
                          </w:pPrChange>
                        </w:pPr>
                        <w:bookmarkStart w:id="501" w:name="_Toc23552261"/>
                        <w:ins w:id="502" w:author="Windows User" w:date="2019-09-19T04:21:00Z">
                          <w:r w:rsidRPr="001609E4">
                            <w:rPr>
                              <w:i w:val="0"/>
                              <w:color w:val="auto"/>
                              <w:sz w:val="22"/>
                              <w:rPrChange w:id="503" w:author="Windows User" w:date="2019-09-19T04:21:00Z">
                                <w:rPr>
                                  <w:i/>
                                  <w:iCs/>
                                </w:rPr>
                              </w:rPrChange>
                            </w:rPr>
                            <w:t xml:space="preserve">Gambar </w:t>
                          </w:r>
                        </w:ins>
                        <w:r>
                          <w:rPr>
                            <w:i w:val="0"/>
                            <w:color w:val="auto"/>
                            <w:sz w:val="22"/>
                          </w:rPr>
                          <w:fldChar w:fldCharType="begin"/>
                        </w:r>
                        <w:r>
                          <w:rPr>
                            <w:i w:val="0"/>
                            <w:color w:val="auto"/>
                            <w:sz w:val="22"/>
                          </w:rPr>
                          <w:instrText xml:space="preserve"> STYLEREF 1 \s </w:instrText>
                        </w:r>
                        <w:r>
                          <w:rPr>
                            <w:i w:val="0"/>
                            <w:color w:val="auto"/>
                            <w:sz w:val="22"/>
                          </w:rPr>
                          <w:fldChar w:fldCharType="separate"/>
                        </w:r>
                        <w:r>
                          <w:rPr>
                            <w:i w:val="0"/>
                            <w:noProof/>
                            <w:color w:val="auto"/>
                            <w:sz w:val="22"/>
                          </w:rPr>
                          <w:t>3</w:t>
                        </w:r>
                        <w:r>
                          <w:rPr>
                            <w:i w:val="0"/>
                            <w:color w:val="auto"/>
                            <w:sz w:val="22"/>
                          </w:rPr>
                          <w:fldChar w:fldCharType="end"/>
                        </w:r>
                        <w:r>
                          <w:rPr>
                            <w:i w:val="0"/>
                            <w:color w:val="auto"/>
                            <w:sz w:val="22"/>
                          </w:rPr>
                          <w:t>.</w:t>
                        </w:r>
                        <w:r>
                          <w:rPr>
                            <w:i w:val="0"/>
                            <w:color w:val="auto"/>
                            <w:sz w:val="22"/>
                          </w:rPr>
                          <w:fldChar w:fldCharType="begin"/>
                        </w:r>
                        <w:r>
                          <w:rPr>
                            <w:i w:val="0"/>
                            <w:color w:val="auto"/>
                            <w:sz w:val="22"/>
                          </w:rPr>
                          <w:instrText xml:space="preserve"> SEQ Gambar \* ARABIC \s 1 </w:instrText>
                        </w:r>
                        <w:r>
                          <w:rPr>
                            <w:i w:val="0"/>
                            <w:color w:val="auto"/>
                            <w:sz w:val="22"/>
                          </w:rPr>
                          <w:fldChar w:fldCharType="separate"/>
                        </w:r>
                        <w:r>
                          <w:rPr>
                            <w:i w:val="0"/>
                            <w:noProof/>
                            <w:color w:val="auto"/>
                            <w:sz w:val="22"/>
                          </w:rPr>
                          <w:t>4</w:t>
                        </w:r>
                        <w:r>
                          <w:rPr>
                            <w:i w:val="0"/>
                            <w:color w:val="auto"/>
                            <w:sz w:val="22"/>
                          </w:rPr>
                          <w:fldChar w:fldCharType="end"/>
                        </w:r>
                        <w:ins w:id="504" w:author="Windows User" w:date="2019-09-19T04:21:00Z">
                          <w:r w:rsidRPr="001609E4">
                            <w:rPr>
                              <w:i w:val="0"/>
                              <w:color w:val="auto"/>
                              <w:sz w:val="22"/>
                              <w:rPrChange w:id="505" w:author="Windows User" w:date="2019-09-19T04:21:00Z">
                                <w:rPr>
                                  <w:i/>
                                  <w:iCs/>
                                </w:rPr>
                              </w:rPrChange>
                            </w:rPr>
                            <w:t xml:space="preserve"> </w:t>
                          </w:r>
                          <w:r w:rsidRPr="001609E4">
                            <w:rPr>
                              <w:color w:val="auto"/>
                              <w:sz w:val="22"/>
                              <w:rPrChange w:id="506" w:author="Windows User" w:date="2019-09-19T04:21:00Z">
                                <w:rPr>
                                  <w:i/>
                                  <w:iCs/>
                                </w:rPr>
                              </w:rPrChange>
                            </w:rPr>
                            <w:t>Range error H</w:t>
                          </w:r>
                        </w:ins>
                        <w:bookmarkEnd w:id="501"/>
                      </w:p>
                    </w:txbxContent>
                  </v:textbox>
                </v:shape>
              </w:pict>
            </mc:Fallback>
          </mc:AlternateContent>
        </w:r>
      </w:ins>
    </w:p>
    <w:p w14:paraId="65D95ADC" w14:textId="77777777" w:rsidR="001609E4" w:rsidRPr="006A0BE8" w:rsidRDefault="001609E4">
      <w:pPr>
        <w:keepNext/>
        <w:ind w:firstLine="357"/>
        <w:jc w:val="center"/>
        <w:rPr>
          <w:ins w:id="507" w:author="Windows User" w:date="2019-09-19T04:20:00Z"/>
          <w:rFonts w:cs="Times New Roman"/>
        </w:rPr>
      </w:pPr>
    </w:p>
    <w:p w14:paraId="619F7D3D" w14:textId="77777777" w:rsidR="001609E4" w:rsidRPr="006A0BE8" w:rsidRDefault="001609E4">
      <w:pPr>
        <w:keepNext/>
        <w:ind w:firstLine="357"/>
        <w:jc w:val="center"/>
        <w:rPr>
          <w:ins w:id="508" w:author="Windows User" w:date="2019-09-19T04:20:00Z"/>
          <w:rFonts w:cs="Times New Roman"/>
        </w:rPr>
      </w:pPr>
    </w:p>
    <w:p w14:paraId="43E96691" w14:textId="77777777" w:rsidR="001609E4" w:rsidRPr="006A0BE8" w:rsidRDefault="001609E4">
      <w:pPr>
        <w:keepNext/>
        <w:ind w:firstLine="357"/>
        <w:jc w:val="center"/>
        <w:rPr>
          <w:ins w:id="509" w:author="Windows User" w:date="2019-09-19T04:20:00Z"/>
          <w:rFonts w:cs="Times New Roman"/>
        </w:rPr>
      </w:pPr>
    </w:p>
    <w:p w14:paraId="5B3AB5C3" w14:textId="77777777" w:rsidR="001609E4" w:rsidRPr="006A0BE8" w:rsidRDefault="001609E4">
      <w:pPr>
        <w:keepNext/>
        <w:ind w:firstLine="357"/>
        <w:jc w:val="center"/>
        <w:rPr>
          <w:ins w:id="510" w:author="Windows User" w:date="2019-09-19T04:20:00Z"/>
          <w:rFonts w:cs="Times New Roman"/>
        </w:rPr>
      </w:pPr>
    </w:p>
    <w:p w14:paraId="7310112F" w14:textId="77777777" w:rsidR="001609E4" w:rsidRPr="006A0BE8" w:rsidRDefault="001609E4">
      <w:pPr>
        <w:keepNext/>
        <w:ind w:firstLine="357"/>
        <w:jc w:val="center"/>
        <w:rPr>
          <w:ins w:id="511" w:author="Windows User" w:date="2019-09-19T04:20:00Z"/>
          <w:rFonts w:cs="Times New Roman"/>
        </w:rPr>
      </w:pPr>
    </w:p>
    <w:p w14:paraId="483E9D97" w14:textId="77777777" w:rsidR="001609E4" w:rsidRPr="006A0BE8" w:rsidRDefault="001609E4">
      <w:pPr>
        <w:keepNext/>
        <w:ind w:firstLine="357"/>
        <w:jc w:val="center"/>
        <w:rPr>
          <w:ins w:id="512" w:author="Windows User" w:date="2019-09-19T04:20:00Z"/>
          <w:rFonts w:cs="Times New Roman"/>
        </w:rPr>
      </w:pPr>
    </w:p>
    <w:p w14:paraId="69404C69" w14:textId="37E0DB02" w:rsidR="00E14759" w:rsidRPr="006A0BE8" w:rsidRDefault="00E14759">
      <w:pPr>
        <w:keepNext/>
        <w:ind w:firstLine="357"/>
        <w:jc w:val="center"/>
        <w:rPr>
          <w:ins w:id="513" w:author="Windows User" w:date="2019-09-19T04:17:00Z"/>
          <w:rFonts w:cs="Times New Roman"/>
        </w:rPr>
      </w:pPr>
      <w:ins w:id="514" w:author="Windows User" w:date="2019-09-19T04:16:00Z">
        <w:r w:rsidRPr="006A0BE8">
          <w:rPr>
            <w:rFonts w:eastAsiaTheme="majorEastAsia" w:cs="Times New Roman"/>
            <w:noProof/>
            <w:szCs w:val="24"/>
          </w:rPr>
          <w:drawing>
            <wp:inline distT="0" distB="0" distL="0" distR="0" wp14:anchorId="44E1F9CE" wp14:editId="61AE416D">
              <wp:extent cx="1380221" cy="418719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uzzy.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17818" cy="4301248"/>
                      </a:xfrm>
                      <a:prstGeom prst="rect">
                        <a:avLst/>
                      </a:prstGeom>
                    </pic:spPr>
                  </pic:pic>
                </a:graphicData>
              </a:graphic>
            </wp:inline>
          </w:drawing>
        </w:r>
      </w:ins>
    </w:p>
    <w:p w14:paraId="62C04743" w14:textId="3F4C7AC4" w:rsidR="00E14759" w:rsidRPr="006A0BE8" w:rsidRDefault="00E14759">
      <w:pPr>
        <w:pStyle w:val="Caption"/>
        <w:jc w:val="center"/>
        <w:rPr>
          <w:ins w:id="515" w:author="Windows User" w:date="2019-09-19T04:17:00Z"/>
          <w:rFonts w:cs="Times New Roman"/>
          <w:i w:val="0"/>
          <w:color w:val="auto"/>
          <w:sz w:val="22"/>
          <w:rPrChange w:id="516" w:author="Windows User" w:date="2019-09-19T04:17:00Z">
            <w:rPr>
              <w:ins w:id="517" w:author="Windows User" w:date="2019-09-19T04:17:00Z"/>
            </w:rPr>
          </w:rPrChange>
        </w:rPr>
        <w:pPrChange w:id="518" w:author="Windows User" w:date="2019-09-19T04:17:00Z">
          <w:pPr>
            <w:pStyle w:val="Caption"/>
          </w:pPr>
        </w:pPrChange>
      </w:pPr>
      <w:bookmarkStart w:id="519" w:name="_Toc23552262"/>
      <w:ins w:id="520" w:author="Windows User" w:date="2019-09-19T04:17:00Z">
        <w:r w:rsidRPr="006A0BE8">
          <w:rPr>
            <w:rFonts w:cs="Times New Roman"/>
            <w:i w:val="0"/>
            <w:color w:val="auto"/>
            <w:sz w:val="22"/>
            <w:rPrChange w:id="521" w:author="Windows User" w:date="2019-09-19T04:17:00Z">
              <w:rPr/>
            </w:rPrChange>
          </w:rPr>
          <w:t xml:space="preserve">Gambar </w:t>
        </w:r>
      </w:ins>
      <w:r w:rsidR="002B0652">
        <w:rPr>
          <w:rFonts w:cs="Times New Roman"/>
          <w:i w:val="0"/>
          <w:color w:val="auto"/>
          <w:sz w:val="22"/>
        </w:rPr>
        <w:fldChar w:fldCharType="begin"/>
      </w:r>
      <w:r w:rsidR="002B0652">
        <w:rPr>
          <w:rFonts w:cs="Times New Roman"/>
          <w:i w:val="0"/>
          <w:color w:val="auto"/>
          <w:sz w:val="22"/>
        </w:rPr>
        <w:instrText xml:space="preserve"> STYLEREF 1 \s </w:instrText>
      </w:r>
      <w:r w:rsidR="002B0652">
        <w:rPr>
          <w:rFonts w:cs="Times New Roman"/>
          <w:i w:val="0"/>
          <w:color w:val="auto"/>
          <w:sz w:val="22"/>
        </w:rPr>
        <w:fldChar w:fldCharType="separate"/>
      </w:r>
      <w:r w:rsidR="002B0652">
        <w:rPr>
          <w:rFonts w:cs="Times New Roman"/>
          <w:i w:val="0"/>
          <w:noProof/>
          <w:color w:val="auto"/>
          <w:sz w:val="22"/>
        </w:rPr>
        <w:t>3</w:t>
      </w:r>
      <w:r w:rsidR="002B0652">
        <w:rPr>
          <w:rFonts w:cs="Times New Roman"/>
          <w:i w:val="0"/>
          <w:color w:val="auto"/>
          <w:sz w:val="22"/>
        </w:rPr>
        <w:fldChar w:fldCharType="end"/>
      </w:r>
      <w:r w:rsidR="002B0652">
        <w:rPr>
          <w:rFonts w:cs="Times New Roman"/>
          <w:i w:val="0"/>
          <w:color w:val="auto"/>
          <w:sz w:val="22"/>
        </w:rPr>
        <w:t>.</w:t>
      </w:r>
      <w:r w:rsidR="002B0652">
        <w:rPr>
          <w:rFonts w:cs="Times New Roman"/>
          <w:i w:val="0"/>
          <w:color w:val="auto"/>
          <w:sz w:val="22"/>
        </w:rPr>
        <w:fldChar w:fldCharType="begin"/>
      </w:r>
      <w:r w:rsidR="002B0652">
        <w:rPr>
          <w:rFonts w:cs="Times New Roman"/>
          <w:i w:val="0"/>
          <w:color w:val="auto"/>
          <w:sz w:val="22"/>
        </w:rPr>
        <w:instrText xml:space="preserve"> SEQ Gambar \* ARABIC \s 1 </w:instrText>
      </w:r>
      <w:r w:rsidR="002B0652">
        <w:rPr>
          <w:rFonts w:cs="Times New Roman"/>
          <w:i w:val="0"/>
          <w:color w:val="auto"/>
          <w:sz w:val="22"/>
        </w:rPr>
        <w:fldChar w:fldCharType="separate"/>
      </w:r>
      <w:r w:rsidR="002B0652">
        <w:rPr>
          <w:rFonts w:cs="Times New Roman"/>
          <w:i w:val="0"/>
          <w:noProof/>
          <w:color w:val="auto"/>
          <w:sz w:val="22"/>
        </w:rPr>
        <w:t>5</w:t>
      </w:r>
      <w:r w:rsidR="002B0652">
        <w:rPr>
          <w:rFonts w:cs="Times New Roman"/>
          <w:i w:val="0"/>
          <w:color w:val="auto"/>
          <w:sz w:val="22"/>
        </w:rPr>
        <w:fldChar w:fldCharType="end"/>
      </w:r>
      <w:ins w:id="522" w:author="Windows User" w:date="2019-09-19T04:17:00Z">
        <w:r w:rsidRPr="006A0BE8">
          <w:rPr>
            <w:rFonts w:cs="Times New Roman"/>
            <w:i w:val="0"/>
            <w:color w:val="auto"/>
            <w:sz w:val="22"/>
            <w:rPrChange w:id="523" w:author="Windows User" w:date="2019-09-19T04:17:00Z">
              <w:rPr/>
            </w:rPrChange>
          </w:rPr>
          <w:t xml:space="preserve"> </w:t>
        </w:r>
        <w:r w:rsidRPr="006A0BE8">
          <w:rPr>
            <w:rFonts w:cs="Times New Roman"/>
            <w:color w:val="auto"/>
            <w:sz w:val="22"/>
            <w:rPrChange w:id="524" w:author="Windows User" w:date="2019-09-19T04:17:00Z">
              <w:rPr/>
            </w:rPrChange>
          </w:rPr>
          <w:t>Flowchart</w:t>
        </w:r>
        <w:bookmarkEnd w:id="519"/>
      </w:ins>
    </w:p>
    <w:p w14:paraId="2D9D670C" w14:textId="7E85ACBA" w:rsidR="00E14759" w:rsidRPr="006A0BE8" w:rsidRDefault="00E14759">
      <w:pPr>
        <w:keepNext/>
        <w:ind w:firstLine="357"/>
        <w:jc w:val="center"/>
        <w:rPr>
          <w:ins w:id="525" w:author="Windows User" w:date="2019-09-19T04:16:00Z"/>
          <w:rFonts w:cs="Times New Roman"/>
        </w:rPr>
        <w:pPrChange w:id="526" w:author="Windows User" w:date="2019-09-19T04:17:00Z">
          <w:pPr>
            <w:keepNext/>
            <w:ind w:firstLine="357"/>
          </w:pPr>
        </w:pPrChange>
      </w:pPr>
      <w:ins w:id="527" w:author="Windows User" w:date="2019-09-19T04:16:00Z">
        <w:r w:rsidRPr="006A0BE8">
          <w:rPr>
            <w:rStyle w:val="CommentReference"/>
            <w:rFonts w:cs="Times New Roman"/>
          </w:rPr>
          <w:commentReference w:id="528"/>
        </w:r>
      </w:ins>
    </w:p>
    <w:p w14:paraId="495422D7" w14:textId="28EF8F89" w:rsidR="001609E4" w:rsidRPr="006A0BE8" w:rsidRDefault="00E14759" w:rsidP="00E14759">
      <w:pPr>
        <w:pStyle w:val="Default"/>
        <w:spacing w:line="360" w:lineRule="auto"/>
        <w:ind w:firstLine="426"/>
        <w:jc w:val="both"/>
        <w:rPr>
          <w:ins w:id="529" w:author="Windows User" w:date="2019-09-19T04:23:00Z"/>
          <w:color w:val="auto"/>
        </w:rPr>
      </w:pPr>
      <w:ins w:id="530" w:author="Windows User" w:date="2019-09-19T04:16:00Z">
        <w:r w:rsidRPr="006A0BE8">
          <w:rPr>
            <w:color w:val="auto"/>
          </w:rPr>
          <w:t xml:space="preserve">Hasil uji coba pembacaan sensor akan digunakan pada range drajat keanggotaan </w:t>
        </w:r>
      </w:ins>
      <w:r w:rsidR="00886455" w:rsidRPr="00886455">
        <w:rPr>
          <w:i/>
          <w:color w:val="auto"/>
        </w:rPr>
        <w:t>Fuzyy</w:t>
      </w:r>
      <w:ins w:id="531" w:author="Windows User" w:date="2019-09-19T04:16:00Z">
        <w:r w:rsidRPr="006A0BE8">
          <w:rPr>
            <w:color w:val="auto"/>
          </w:rPr>
          <w:t xml:space="preserve">. Berikut ini adalah langkah perhitungan metode </w:t>
        </w:r>
      </w:ins>
      <w:r w:rsidR="00886455" w:rsidRPr="00886455">
        <w:rPr>
          <w:i/>
          <w:color w:val="auto"/>
        </w:rPr>
        <w:t>Fuzyy</w:t>
      </w:r>
      <w:ins w:id="532" w:author="Windows User" w:date="2019-09-19T04:16:00Z">
        <w:r w:rsidRPr="006A0BE8">
          <w:rPr>
            <w:color w:val="auto"/>
          </w:rPr>
          <w:t xml:space="preserve"> control yang dimulai dengan mencari nilai error sampai dengan deffuzifikasi. </w:t>
        </w:r>
      </w:ins>
    </w:p>
    <w:p w14:paraId="0ABB13B8" w14:textId="6DAEB1E4" w:rsidR="00E14759" w:rsidRPr="006A0BE8" w:rsidRDefault="001609E4">
      <w:pPr>
        <w:spacing w:after="160" w:line="259" w:lineRule="auto"/>
        <w:jc w:val="left"/>
        <w:rPr>
          <w:ins w:id="533" w:author="Windows User" w:date="2019-09-19T04:16:00Z"/>
        </w:rPr>
        <w:pPrChange w:id="534" w:author="Windows User" w:date="2019-09-19T04:23:00Z">
          <w:pPr>
            <w:pStyle w:val="Default"/>
            <w:spacing w:line="360" w:lineRule="auto"/>
            <w:ind w:firstLine="426"/>
            <w:jc w:val="both"/>
          </w:pPr>
        </w:pPrChange>
      </w:pPr>
      <w:ins w:id="535" w:author="Windows User" w:date="2019-09-19T04:23:00Z">
        <w:r w:rsidRPr="006A0BE8">
          <w:rPr>
            <w:rFonts w:cs="Times New Roman"/>
          </w:rPr>
          <w:br w:type="page"/>
        </w:r>
      </w:ins>
    </w:p>
    <w:p w14:paraId="3BC96534" w14:textId="77777777" w:rsidR="00E14759" w:rsidRPr="006A0BE8" w:rsidRDefault="00E14759" w:rsidP="00E14759">
      <w:pPr>
        <w:pStyle w:val="Default"/>
        <w:numPr>
          <w:ilvl w:val="0"/>
          <w:numId w:val="35"/>
        </w:numPr>
        <w:spacing w:line="360" w:lineRule="auto"/>
        <w:ind w:left="426"/>
        <w:jc w:val="both"/>
        <w:rPr>
          <w:ins w:id="536" w:author="Windows User" w:date="2019-09-19T04:16:00Z"/>
          <w:i/>
          <w:color w:val="auto"/>
          <w:sz w:val="22"/>
          <w:szCs w:val="22"/>
        </w:rPr>
      </w:pPr>
      <w:ins w:id="537" w:author="Windows User" w:date="2019-09-19T04:16:00Z">
        <w:r w:rsidRPr="006A0BE8">
          <w:rPr>
            <w:i/>
            <w:color w:val="auto"/>
            <w:sz w:val="22"/>
            <w:szCs w:val="22"/>
          </w:rPr>
          <w:lastRenderedPageBreak/>
          <w:t xml:space="preserve">Error </w:t>
        </w:r>
      </w:ins>
    </w:p>
    <w:p w14:paraId="383C403A" w14:textId="4BBBCCA1" w:rsidR="00E14759" w:rsidRPr="006A0BE8" w:rsidRDefault="00E14759" w:rsidP="00E14759">
      <w:pPr>
        <w:pStyle w:val="Default"/>
        <w:spacing w:line="360" w:lineRule="auto"/>
        <w:ind w:left="66" w:firstLine="360"/>
        <w:jc w:val="both"/>
        <w:rPr>
          <w:ins w:id="538" w:author="Windows User" w:date="2019-09-19T04:23:00Z"/>
          <w:color w:val="auto"/>
          <w:sz w:val="22"/>
          <w:szCs w:val="22"/>
        </w:rPr>
      </w:pPr>
      <w:ins w:id="539" w:author="Windows User" w:date="2019-09-19T04:16:00Z">
        <w:r w:rsidRPr="006A0BE8">
          <w:rPr>
            <w:iCs/>
            <w:color w:val="auto"/>
            <w:sz w:val="22"/>
            <w:szCs w:val="22"/>
          </w:rPr>
          <w:t xml:space="preserve">Nilai error yang akan digunakan dalam penelitian ini ada dua yaitu error vertical dan error horizontal. </w:t>
        </w:r>
        <w:r w:rsidRPr="006A0BE8">
          <w:rPr>
            <w:i/>
            <w:iCs/>
            <w:color w:val="auto"/>
            <w:sz w:val="22"/>
            <w:szCs w:val="22"/>
          </w:rPr>
          <w:t>Error</w:t>
        </w:r>
        <w:r w:rsidRPr="006A0BE8">
          <w:rPr>
            <w:iCs/>
            <w:color w:val="auto"/>
            <w:sz w:val="22"/>
            <w:szCs w:val="22"/>
          </w:rPr>
          <w:t xml:space="preserve"> horizontal</w:t>
        </w:r>
        <w:r w:rsidRPr="006A0BE8">
          <w:rPr>
            <w:i/>
            <w:iCs/>
            <w:color w:val="auto"/>
            <w:sz w:val="22"/>
            <w:szCs w:val="22"/>
          </w:rPr>
          <w:t xml:space="preserve"> </w:t>
        </w:r>
        <w:r w:rsidRPr="006A0BE8">
          <w:rPr>
            <w:color w:val="auto"/>
            <w:sz w:val="22"/>
            <w:szCs w:val="22"/>
          </w:rPr>
          <w:t xml:space="preserve">merupakan hasil yang didapatkan dengan menghitung selisih dari rata-rata hasil sensor LDR kanan dengan kiri sedangkan error  vertikal didapat dari selisih antara rata-rata atas dengan bawah. Nilai </w:t>
        </w:r>
        <w:r w:rsidRPr="006A0BE8">
          <w:rPr>
            <w:i/>
            <w:iCs/>
            <w:color w:val="auto"/>
            <w:sz w:val="22"/>
            <w:szCs w:val="22"/>
          </w:rPr>
          <w:t xml:space="preserve">error </w:t>
        </w:r>
        <w:r w:rsidRPr="006A0BE8">
          <w:rPr>
            <w:color w:val="auto"/>
            <w:sz w:val="22"/>
            <w:szCs w:val="22"/>
          </w:rPr>
          <w:t xml:space="preserve">dibagi menjadi 5 fungsi keanggotaan. Fungsi keanggotaan serta derajat keanggotaan untuk </w:t>
        </w:r>
        <w:r w:rsidRPr="006A0BE8">
          <w:rPr>
            <w:i/>
            <w:iCs/>
            <w:color w:val="auto"/>
            <w:sz w:val="22"/>
            <w:szCs w:val="22"/>
          </w:rPr>
          <w:t xml:space="preserve">error </w:t>
        </w:r>
        <w:r w:rsidRPr="006A0BE8">
          <w:rPr>
            <w:color w:val="auto"/>
            <w:sz w:val="22"/>
            <w:szCs w:val="22"/>
          </w:rPr>
          <w:t>adalah sebagai berikut:</w:t>
        </w:r>
      </w:ins>
    </w:p>
    <w:p w14:paraId="5DFB050A" w14:textId="77777777" w:rsidR="001609E4" w:rsidRPr="006A0BE8" w:rsidRDefault="001609E4" w:rsidP="001609E4">
      <w:pPr>
        <w:pStyle w:val="Default"/>
        <w:keepNext/>
        <w:spacing w:line="360" w:lineRule="auto"/>
        <w:ind w:firstLine="426"/>
        <w:jc w:val="center"/>
        <w:rPr>
          <w:ins w:id="540" w:author="Windows User" w:date="2019-09-19T04:23:00Z"/>
          <w:color w:val="auto"/>
        </w:rPr>
      </w:pPr>
      <w:ins w:id="541" w:author="Windows User" w:date="2019-09-19T04:23:00Z">
        <w:r w:rsidRPr="006A0BE8">
          <w:rPr>
            <w:noProof/>
            <w:color w:val="auto"/>
          </w:rPr>
          <w:drawing>
            <wp:inline distT="0" distB="0" distL="0" distR="0" wp14:anchorId="68BD90D7" wp14:editId="7510D13B">
              <wp:extent cx="3310436" cy="1382232"/>
              <wp:effectExtent l="0" t="0" r="444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jat keanggotaa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41737" cy="1395301"/>
                      </a:xfrm>
                      <a:prstGeom prst="rect">
                        <a:avLst/>
                      </a:prstGeom>
                    </pic:spPr>
                  </pic:pic>
                </a:graphicData>
              </a:graphic>
            </wp:inline>
          </w:drawing>
        </w:r>
      </w:ins>
    </w:p>
    <w:p w14:paraId="7EA6272F" w14:textId="40467E3E" w:rsidR="001609E4" w:rsidRPr="006A0BE8" w:rsidRDefault="001609E4">
      <w:pPr>
        <w:pStyle w:val="Caption"/>
        <w:jc w:val="center"/>
        <w:rPr>
          <w:ins w:id="542" w:author="Windows User" w:date="2019-09-19T04:16:00Z"/>
          <w:color w:val="auto"/>
          <w:sz w:val="22"/>
          <w:rPrChange w:id="543" w:author="Windows User" w:date="2019-09-19T04:23:00Z">
            <w:rPr>
              <w:ins w:id="544" w:author="Windows User" w:date="2019-09-19T04:16:00Z"/>
              <w:sz w:val="22"/>
              <w:szCs w:val="22"/>
            </w:rPr>
          </w:rPrChange>
        </w:rPr>
        <w:pPrChange w:id="545" w:author="Windows User" w:date="2019-09-19T04:23:00Z">
          <w:pPr>
            <w:pStyle w:val="Default"/>
            <w:spacing w:line="360" w:lineRule="auto"/>
            <w:ind w:left="66" w:firstLine="360"/>
            <w:jc w:val="both"/>
          </w:pPr>
        </w:pPrChange>
      </w:pPr>
      <w:bookmarkStart w:id="546" w:name="_Toc23552263"/>
      <w:ins w:id="547" w:author="Windows User" w:date="2019-09-19T04:23:00Z">
        <w:r w:rsidRPr="006A0BE8">
          <w:rPr>
            <w:rFonts w:cs="Times New Roman"/>
            <w:i w:val="0"/>
            <w:color w:val="auto"/>
            <w:sz w:val="22"/>
          </w:rPr>
          <w:t xml:space="preserve">Gambar </w:t>
        </w:r>
      </w:ins>
      <w:r w:rsidR="002B0652">
        <w:rPr>
          <w:rFonts w:cs="Times New Roman"/>
          <w:i w:val="0"/>
          <w:color w:val="auto"/>
          <w:sz w:val="22"/>
        </w:rPr>
        <w:fldChar w:fldCharType="begin"/>
      </w:r>
      <w:r w:rsidR="002B0652">
        <w:rPr>
          <w:rFonts w:cs="Times New Roman"/>
          <w:i w:val="0"/>
          <w:color w:val="auto"/>
          <w:sz w:val="22"/>
        </w:rPr>
        <w:instrText xml:space="preserve"> STYLEREF 1 \s </w:instrText>
      </w:r>
      <w:r w:rsidR="002B0652">
        <w:rPr>
          <w:rFonts w:cs="Times New Roman"/>
          <w:i w:val="0"/>
          <w:color w:val="auto"/>
          <w:sz w:val="22"/>
        </w:rPr>
        <w:fldChar w:fldCharType="separate"/>
      </w:r>
      <w:r w:rsidR="002B0652">
        <w:rPr>
          <w:rFonts w:cs="Times New Roman"/>
          <w:i w:val="0"/>
          <w:noProof/>
          <w:color w:val="auto"/>
          <w:sz w:val="22"/>
        </w:rPr>
        <w:t>3</w:t>
      </w:r>
      <w:r w:rsidR="002B0652">
        <w:rPr>
          <w:rFonts w:cs="Times New Roman"/>
          <w:i w:val="0"/>
          <w:color w:val="auto"/>
          <w:sz w:val="22"/>
        </w:rPr>
        <w:fldChar w:fldCharType="end"/>
      </w:r>
      <w:r w:rsidR="002B0652">
        <w:rPr>
          <w:rFonts w:cs="Times New Roman"/>
          <w:i w:val="0"/>
          <w:color w:val="auto"/>
          <w:sz w:val="22"/>
        </w:rPr>
        <w:t>.</w:t>
      </w:r>
      <w:r w:rsidR="002B0652">
        <w:rPr>
          <w:rFonts w:cs="Times New Roman"/>
          <w:i w:val="0"/>
          <w:color w:val="auto"/>
          <w:sz w:val="22"/>
        </w:rPr>
        <w:fldChar w:fldCharType="begin"/>
      </w:r>
      <w:r w:rsidR="002B0652">
        <w:rPr>
          <w:rFonts w:cs="Times New Roman"/>
          <w:i w:val="0"/>
          <w:color w:val="auto"/>
          <w:sz w:val="22"/>
        </w:rPr>
        <w:instrText xml:space="preserve"> SEQ Gambar \* ARABIC \s 1 </w:instrText>
      </w:r>
      <w:r w:rsidR="002B0652">
        <w:rPr>
          <w:rFonts w:cs="Times New Roman"/>
          <w:i w:val="0"/>
          <w:color w:val="auto"/>
          <w:sz w:val="22"/>
        </w:rPr>
        <w:fldChar w:fldCharType="separate"/>
      </w:r>
      <w:r w:rsidR="002B0652">
        <w:rPr>
          <w:rFonts w:cs="Times New Roman"/>
          <w:i w:val="0"/>
          <w:noProof/>
          <w:color w:val="auto"/>
          <w:sz w:val="22"/>
        </w:rPr>
        <w:t>6</w:t>
      </w:r>
      <w:r w:rsidR="002B0652">
        <w:rPr>
          <w:rFonts w:cs="Times New Roman"/>
          <w:i w:val="0"/>
          <w:color w:val="auto"/>
          <w:sz w:val="22"/>
        </w:rPr>
        <w:fldChar w:fldCharType="end"/>
      </w:r>
      <w:ins w:id="548" w:author="Windows User" w:date="2019-09-19T04:23:00Z">
        <w:r w:rsidRPr="006A0BE8">
          <w:rPr>
            <w:rFonts w:cs="Times New Roman"/>
            <w:i w:val="0"/>
            <w:color w:val="auto"/>
            <w:sz w:val="22"/>
          </w:rPr>
          <w:t xml:space="preserve"> Drajat Keanggotaan</w:t>
        </w:r>
      </w:ins>
      <w:bookmarkEnd w:id="546"/>
    </w:p>
    <w:p w14:paraId="7A78BDB8" w14:textId="77777777" w:rsidR="00E14759" w:rsidRPr="006A0BE8" w:rsidRDefault="00E14759" w:rsidP="00E14759">
      <w:pPr>
        <w:pStyle w:val="Default"/>
        <w:numPr>
          <w:ilvl w:val="0"/>
          <w:numId w:val="36"/>
        </w:numPr>
        <w:spacing w:line="360" w:lineRule="auto"/>
        <w:ind w:left="993" w:hanging="207"/>
        <w:jc w:val="both"/>
        <w:rPr>
          <w:ins w:id="549" w:author="Windows User" w:date="2019-09-19T04:16:00Z"/>
          <w:i/>
          <w:color w:val="auto"/>
        </w:rPr>
      </w:pPr>
      <w:ins w:id="550" w:author="Windows User" w:date="2019-09-19T04:16:00Z">
        <w:r w:rsidRPr="006A0BE8">
          <w:rPr>
            <w:i/>
            <w:color w:val="auto"/>
          </w:rPr>
          <w:t>Negative Big (NB)</w:t>
        </w:r>
      </w:ins>
    </w:p>
    <w:p w14:paraId="05133515" w14:textId="77777777" w:rsidR="00E14759" w:rsidRPr="006A0BE8" w:rsidRDefault="00E14759" w:rsidP="00E14759">
      <w:pPr>
        <w:pStyle w:val="Default"/>
        <w:spacing w:line="360" w:lineRule="auto"/>
        <w:ind w:left="993"/>
        <w:jc w:val="both"/>
        <w:rPr>
          <w:ins w:id="551" w:author="Windows User" w:date="2019-09-19T04:16:00Z"/>
          <w:color w:val="auto"/>
        </w:rPr>
      </w:pPr>
      <w:ins w:id="552" w:author="Windows User" w:date="2019-09-19T04:16:00Z">
        <w:r w:rsidRPr="006A0BE8">
          <w:rPr>
            <w:i/>
            <w:color w:val="auto"/>
          </w:rPr>
          <w:t xml:space="preserve">Negative Big yang </w:t>
        </w:r>
        <w:r w:rsidRPr="006A0BE8">
          <w:rPr>
            <w:color w:val="auto"/>
          </w:rPr>
          <w:t>bernilai &lt; -125</w:t>
        </w:r>
      </w:ins>
    </w:p>
    <w:p w14:paraId="4CE81635" w14:textId="77777777" w:rsidR="00E14759" w:rsidRPr="006A0BE8" w:rsidRDefault="00E14759" w:rsidP="00E14759">
      <w:pPr>
        <w:pStyle w:val="Default"/>
        <w:spacing w:line="360" w:lineRule="auto"/>
        <w:ind w:left="993"/>
        <w:jc w:val="both"/>
        <w:rPr>
          <w:ins w:id="553" w:author="Windows User" w:date="2019-09-19T04:16:00Z"/>
          <w:rFonts w:eastAsiaTheme="minorEastAsia"/>
          <w:color w:val="auto"/>
        </w:rPr>
      </w:pPr>
      <m:oMath>
        <m:r>
          <w:ins w:id="554" w:author="Windows User" w:date="2019-09-19T04:16:00Z">
            <w:rPr>
              <w:rFonts w:ascii="Cambria Math" w:hAnsi="Cambria Math"/>
              <w:color w:val="auto"/>
            </w:rPr>
            <m:t>μNB</m:t>
          </w:ins>
        </m:r>
        <m:d>
          <m:dPr>
            <m:ctrlPr>
              <w:ins w:id="555" w:author="Windows User" w:date="2019-09-19T04:16:00Z">
                <w:rPr>
                  <w:rFonts w:ascii="Cambria Math" w:hAnsi="Cambria Math"/>
                  <w:i/>
                  <w:color w:val="auto"/>
                </w:rPr>
              </w:ins>
            </m:ctrlPr>
          </m:dPr>
          <m:e>
            <m:r>
              <w:ins w:id="556" w:author="Windows User" w:date="2019-09-19T04:16:00Z">
                <w:rPr>
                  <w:rFonts w:ascii="Cambria Math" w:hAnsi="Cambria Math"/>
                  <w:color w:val="auto"/>
                </w:rPr>
                <m:t>x</m:t>
              </w:ins>
            </m:r>
          </m:e>
        </m:d>
        <m:r>
          <w:ins w:id="557" w:author="Windows User" w:date="2019-09-19T04:16:00Z">
            <w:rPr>
              <w:rFonts w:ascii="Cambria Math" w:hAnsi="Cambria Math"/>
              <w:color w:val="auto"/>
            </w:rPr>
            <m:t xml:space="preserve">  </m:t>
          </w:ins>
        </m:r>
      </m:oMath>
      <w:ins w:id="558"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1.</m:t>
                  </m:r>
                </m:e>
                <m:e>
                  <m:r>
                    <w:rPr>
                      <w:rFonts w:ascii="Cambria Math" w:eastAsiaTheme="minorEastAsia" w:hAnsi="Cambria Math"/>
                      <w:color w:val="auto"/>
                    </w:rPr>
                    <m:t>(-125-e)</m:t>
                  </m:r>
                </m:e>
              </m:eqAr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(-125-(-275)</m:t>
                  </m:r>
                </m:e>
                <m:e>
                  <m:r>
                    <w:rPr>
                      <w:rFonts w:ascii="Cambria Math" w:eastAsiaTheme="minorEastAsia" w:hAnsi="Cambria Math"/>
                      <w:color w:val="auto"/>
                    </w:rPr>
                    <m:t>1</m:t>
                  </m:r>
                </m:e>
              </m:eqArr>
            </m:den>
          </m:f>
        </m:oMath>
        <w:r w:rsidRPr="006A0BE8">
          <w:rPr>
            <w:rFonts w:eastAsiaTheme="minorEastAsia"/>
            <w:color w:val="auto"/>
          </w:rPr>
          <w:t xml:space="preserve">, </w:t>
        </w:r>
        <m:oMath>
          <m:r>
            <w:rPr>
              <w:rFonts w:ascii="Cambria Math" w:eastAsiaTheme="minorEastAsia" w:hAnsi="Cambria Math"/>
              <w:color w:val="auto"/>
            </w:rPr>
            <m:t>-275≤e≤-125</m:t>
          </m:r>
        </m:oMath>
      </w:ins>
    </w:p>
    <w:p w14:paraId="7EA8D634" w14:textId="77777777" w:rsidR="00E14759" w:rsidRPr="006A0BE8" w:rsidRDefault="00E14759" w:rsidP="00E14759">
      <w:pPr>
        <w:pStyle w:val="Default"/>
        <w:numPr>
          <w:ilvl w:val="0"/>
          <w:numId w:val="36"/>
        </w:numPr>
        <w:spacing w:line="360" w:lineRule="auto"/>
        <w:ind w:left="993" w:hanging="207"/>
        <w:jc w:val="both"/>
        <w:rPr>
          <w:ins w:id="559" w:author="Windows User" w:date="2019-09-19T04:16:00Z"/>
          <w:i/>
          <w:color w:val="auto"/>
          <w:sz w:val="22"/>
          <w:szCs w:val="22"/>
        </w:rPr>
      </w:pPr>
      <w:ins w:id="560" w:author="Windows User" w:date="2019-09-19T04:16:00Z">
        <w:r w:rsidRPr="006A0BE8">
          <w:rPr>
            <w:i/>
            <w:color w:val="auto"/>
            <w:sz w:val="22"/>
            <w:szCs w:val="22"/>
          </w:rPr>
          <w:t>Negative Medium (NM)</w:t>
        </w:r>
      </w:ins>
    </w:p>
    <w:p w14:paraId="2E2E78C3" w14:textId="77777777" w:rsidR="00E14759" w:rsidRPr="006A0BE8" w:rsidRDefault="00E14759" w:rsidP="00E14759">
      <w:pPr>
        <w:pStyle w:val="Default"/>
        <w:spacing w:line="360" w:lineRule="auto"/>
        <w:ind w:left="273" w:firstLine="720"/>
        <w:jc w:val="both"/>
        <w:rPr>
          <w:ins w:id="561" w:author="Windows User" w:date="2019-09-19T04:16:00Z"/>
          <w:color w:val="auto"/>
        </w:rPr>
      </w:pPr>
      <w:ins w:id="562" w:author="Windows User" w:date="2019-09-19T04:16:00Z">
        <w:r w:rsidRPr="006A0BE8">
          <w:rPr>
            <w:i/>
            <w:color w:val="auto"/>
          </w:rPr>
          <w:t xml:space="preserve">Negative Medium yang </w:t>
        </w:r>
        <w:r w:rsidRPr="006A0BE8">
          <w:rPr>
            <w:color w:val="auto"/>
          </w:rPr>
          <w:t>bernilai &lt; -10 sampai -275</w:t>
        </w:r>
      </w:ins>
    </w:p>
    <w:p w14:paraId="47DB8BA9" w14:textId="77777777" w:rsidR="00E14759" w:rsidRPr="006A0BE8" w:rsidRDefault="00E14759" w:rsidP="00E14759">
      <w:pPr>
        <w:pStyle w:val="Default"/>
        <w:spacing w:line="360" w:lineRule="auto"/>
        <w:ind w:left="1146"/>
        <w:jc w:val="both"/>
        <w:rPr>
          <w:ins w:id="563" w:author="Windows User" w:date="2019-09-19T04:16:00Z"/>
          <w:rFonts w:eastAsiaTheme="minorEastAsia"/>
          <w:color w:val="auto"/>
        </w:rPr>
      </w:pPr>
      <m:oMath>
        <m:r>
          <w:ins w:id="564" w:author="Windows User" w:date="2019-09-19T04:16:00Z">
            <w:rPr>
              <w:rFonts w:ascii="Cambria Math" w:hAnsi="Cambria Math"/>
              <w:color w:val="auto"/>
            </w:rPr>
            <m:t>μNM</m:t>
          </w:ins>
        </m:r>
        <m:d>
          <m:dPr>
            <m:ctrlPr>
              <w:ins w:id="565" w:author="Windows User" w:date="2019-09-19T04:16:00Z">
                <w:rPr>
                  <w:rFonts w:ascii="Cambria Math" w:hAnsi="Cambria Math"/>
                  <w:i/>
                  <w:color w:val="auto"/>
                </w:rPr>
              </w:ins>
            </m:ctrlPr>
          </m:dPr>
          <m:e>
            <m:r>
              <w:ins w:id="566" w:author="Windows User" w:date="2019-09-19T04:16:00Z">
                <w:rPr>
                  <w:rFonts w:ascii="Cambria Math" w:hAnsi="Cambria Math"/>
                  <w:color w:val="auto"/>
                </w:rPr>
                <m:t>x</m:t>
              </w:ins>
            </m:r>
          </m:e>
        </m:d>
        <m:r>
          <w:ins w:id="567" w:author="Windows User" w:date="2019-09-19T04:16:00Z">
            <w:rPr>
              <w:rFonts w:ascii="Cambria Math" w:hAnsi="Cambria Math"/>
              <w:color w:val="auto"/>
            </w:rPr>
            <m:t xml:space="preserve">  </m:t>
          </w:ins>
        </m:r>
      </m:oMath>
      <w:ins w:id="568"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(e-(-275))</m:t>
                  </m:r>
                </m:e>
              </m:eqArr>
            </m:num>
            <m:den>
              <m:r>
                <m:rPr>
                  <m:sty m:val="p"/>
                </m:rPr>
                <w:rPr>
                  <w:rFonts w:ascii="Cambria Math" w:eastAsiaTheme="minorEastAsia" w:hAnsi="Cambria Math"/>
                  <w:color w:val="auto"/>
                </w:rPr>
                <m:t>(-125-(-275))</m:t>
              </m:r>
            </m:den>
          </m:f>
        </m:oMath>
        <w:r w:rsidRPr="006A0BE8">
          <w:rPr>
            <w:rFonts w:eastAsiaTheme="minorEastAsia"/>
            <w:color w:val="auto"/>
          </w:rPr>
          <w:t xml:space="preserve">, </w:t>
        </w:r>
        <m:oMath>
          <m:r>
            <w:rPr>
              <w:rFonts w:ascii="Cambria Math" w:eastAsiaTheme="minorEastAsia" w:hAnsi="Cambria Math"/>
              <w:color w:val="auto"/>
            </w:rPr>
            <m:t>-275≤e≤-125</m:t>
          </m:r>
        </m:oMath>
      </w:ins>
    </w:p>
    <w:p w14:paraId="4C899C6C" w14:textId="77777777" w:rsidR="00E14759" w:rsidRPr="006A0BE8" w:rsidRDefault="00E14759" w:rsidP="00E14759">
      <w:pPr>
        <w:pStyle w:val="Default"/>
        <w:spacing w:line="360" w:lineRule="auto"/>
        <w:ind w:left="1866" w:firstLine="294"/>
        <w:jc w:val="both"/>
        <w:rPr>
          <w:ins w:id="569" w:author="Windows User" w:date="2019-09-19T04:16:00Z"/>
          <w:rFonts w:eastAsiaTheme="minorEastAsia"/>
          <w:color w:val="auto"/>
        </w:rPr>
      </w:pPr>
      <w:ins w:id="570"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(-10-e)</m:t>
                  </m:r>
                </m:e>
              </m:eqAr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-10-</m:t>
                      </m:r>
                      <m:d>
                        <m:dPr>
                          <m:ctrlPr>
                            <w:rPr>
                              <w:rFonts w:ascii="Cambria Math" w:eastAsiaTheme="minorEastAsia" w:hAnsi="Cambria Math"/>
                              <w:color w:val="auto"/>
                            </w:rPr>
                          </m:ctrlPr>
                        </m:dPr>
                        <m:e>
                          <m:r>
                            <m:rPr>
                              <m:sty m:val="p"/>
                            </m:rPr>
                            <w:rPr>
                              <w:rFonts w:ascii="Cambria Math" w:eastAsiaTheme="minorEastAsia" w:hAnsi="Cambria Math"/>
                              <w:color w:val="auto"/>
                            </w:rPr>
                            <m:t>-125</m:t>
                          </m:r>
                        </m:e>
                      </m:d>
                    </m:e>
                  </m:d>
                </m:e>
                <m:e>
                  <m:r>
                    <w:rPr>
                      <w:rFonts w:ascii="Cambria Math" w:eastAsiaTheme="minorEastAsia" w:hAnsi="Cambria Math"/>
                      <w:color w:val="auto"/>
                    </w:rPr>
                    <m:t>1</m:t>
                  </m:r>
                </m:e>
              </m:eqArr>
            </m:den>
          </m:f>
        </m:oMath>
        <w:r w:rsidRPr="006A0BE8">
          <w:rPr>
            <w:rFonts w:eastAsiaTheme="minorEastAsia"/>
            <w:color w:val="auto"/>
          </w:rPr>
          <w:t xml:space="preserve">, </w:t>
        </w:r>
        <m:oMath>
          <m:r>
            <w:rPr>
              <w:rFonts w:ascii="Cambria Math" w:eastAsiaTheme="minorEastAsia" w:hAnsi="Cambria Math"/>
              <w:color w:val="auto"/>
            </w:rPr>
            <m:t>-125≤e≤-10</m:t>
          </m:r>
        </m:oMath>
      </w:ins>
    </w:p>
    <w:p w14:paraId="5642C6C1" w14:textId="77777777" w:rsidR="00E14759" w:rsidRPr="006A0BE8" w:rsidRDefault="00E14759" w:rsidP="00E14759">
      <w:pPr>
        <w:pStyle w:val="Default"/>
        <w:numPr>
          <w:ilvl w:val="0"/>
          <w:numId w:val="36"/>
        </w:numPr>
        <w:spacing w:line="360" w:lineRule="auto"/>
        <w:ind w:left="993" w:hanging="207"/>
        <w:jc w:val="both"/>
        <w:rPr>
          <w:ins w:id="571" w:author="Windows User" w:date="2019-09-19T04:16:00Z"/>
          <w:i/>
          <w:color w:val="auto"/>
          <w:sz w:val="22"/>
          <w:szCs w:val="22"/>
        </w:rPr>
      </w:pPr>
      <w:ins w:id="572" w:author="Windows User" w:date="2019-09-19T04:16:00Z">
        <w:r w:rsidRPr="006A0BE8">
          <w:rPr>
            <w:i/>
            <w:color w:val="auto"/>
            <w:sz w:val="22"/>
            <w:szCs w:val="22"/>
          </w:rPr>
          <w:t>Negative Small (NS)</w:t>
        </w:r>
      </w:ins>
    </w:p>
    <w:p w14:paraId="5ACFCD0D" w14:textId="77777777" w:rsidR="00E14759" w:rsidRPr="006A0BE8" w:rsidRDefault="00E14759" w:rsidP="00E14759">
      <w:pPr>
        <w:pStyle w:val="Default"/>
        <w:spacing w:line="360" w:lineRule="auto"/>
        <w:ind w:left="273" w:firstLine="720"/>
        <w:jc w:val="both"/>
        <w:rPr>
          <w:ins w:id="573" w:author="Windows User" w:date="2019-09-19T04:16:00Z"/>
          <w:color w:val="auto"/>
        </w:rPr>
      </w:pPr>
      <w:ins w:id="574" w:author="Windows User" w:date="2019-09-19T04:16:00Z">
        <w:r w:rsidRPr="006A0BE8">
          <w:rPr>
            <w:i/>
            <w:color w:val="auto"/>
          </w:rPr>
          <w:t xml:space="preserve">Negative Small yang </w:t>
        </w:r>
        <w:r w:rsidRPr="006A0BE8">
          <w:rPr>
            <w:color w:val="auto"/>
          </w:rPr>
          <w:t>bernilai &lt; -125 sampai -0</w:t>
        </w:r>
      </w:ins>
    </w:p>
    <w:p w14:paraId="70FA5DFC" w14:textId="77777777" w:rsidR="00E14759" w:rsidRPr="006A0BE8" w:rsidRDefault="00E14759" w:rsidP="00E14759">
      <w:pPr>
        <w:pStyle w:val="Default"/>
        <w:spacing w:line="360" w:lineRule="auto"/>
        <w:ind w:left="1146"/>
        <w:jc w:val="both"/>
        <w:rPr>
          <w:ins w:id="575" w:author="Windows User" w:date="2019-09-19T04:16:00Z"/>
          <w:rFonts w:eastAsiaTheme="minorEastAsia"/>
          <w:color w:val="auto"/>
        </w:rPr>
      </w:pPr>
      <m:oMath>
        <m:r>
          <w:ins w:id="576" w:author="Windows User" w:date="2019-09-19T04:16:00Z">
            <w:rPr>
              <w:rFonts w:ascii="Cambria Math" w:hAnsi="Cambria Math"/>
              <w:color w:val="auto"/>
            </w:rPr>
            <m:t>μNM</m:t>
          </w:ins>
        </m:r>
        <m:d>
          <m:dPr>
            <m:ctrlPr>
              <w:ins w:id="577" w:author="Windows User" w:date="2019-09-19T04:16:00Z">
                <w:rPr>
                  <w:rFonts w:ascii="Cambria Math" w:hAnsi="Cambria Math"/>
                  <w:i/>
                  <w:color w:val="auto"/>
                </w:rPr>
              </w:ins>
            </m:ctrlPr>
          </m:dPr>
          <m:e>
            <m:r>
              <w:ins w:id="578" w:author="Windows User" w:date="2019-09-19T04:16:00Z">
                <w:rPr>
                  <w:rFonts w:ascii="Cambria Math" w:hAnsi="Cambria Math"/>
                  <w:color w:val="auto"/>
                </w:rPr>
                <m:t>x</m:t>
              </w:ins>
            </m:r>
          </m:e>
        </m:d>
        <m:r>
          <w:ins w:id="579" w:author="Windows User" w:date="2019-09-19T04:16:00Z">
            <w:rPr>
              <w:rFonts w:ascii="Cambria Math" w:hAnsi="Cambria Math"/>
              <w:color w:val="auto"/>
            </w:rPr>
            <m:t xml:space="preserve">  </m:t>
          </w:ins>
        </m:r>
      </m:oMath>
      <w:ins w:id="580"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(e-(-125))</m:t>
                  </m:r>
                </m:e>
              </m:eqArr>
            </m:num>
            <m:den>
              <m:r>
                <m:rPr>
                  <m:sty m:val="p"/>
                </m:rPr>
                <w:rPr>
                  <w:rFonts w:ascii="Cambria Math" w:eastAsiaTheme="minorEastAsia" w:hAnsi="Cambria Math"/>
                  <w:color w:val="auto"/>
                </w:rPr>
                <m:t>(-10-(-125))</m:t>
              </m:r>
            </m:den>
          </m:f>
        </m:oMath>
        <w:r w:rsidRPr="006A0BE8">
          <w:rPr>
            <w:rFonts w:eastAsiaTheme="minorEastAsia"/>
            <w:color w:val="auto"/>
          </w:rPr>
          <w:t xml:space="preserve">, </w:t>
        </w:r>
        <m:oMath>
          <m:r>
            <w:rPr>
              <w:rFonts w:ascii="Cambria Math" w:eastAsiaTheme="minorEastAsia" w:hAnsi="Cambria Math"/>
              <w:color w:val="auto"/>
            </w:rPr>
            <m:t>-125≤e≤-10</m:t>
          </m:r>
        </m:oMath>
      </w:ins>
    </w:p>
    <w:p w14:paraId="4FF48CD3" w14:textId="77777777" w:rsidR="00E14759" w:rsidRPr="006A0BE8" w:rsidRDefault="00E14759" w:rsidP="00E14759">
      <w:pPr>
        <w:pStyle w:val="Default"/>
        <w:spacing w:line="360" w:lineRule="auto"/>
        <w:ind w:left="1866" w:firstLine="294"/>
        <w:jc w:val="both"/>
        <w:rPr>
          <w:ins w:id="581" w:author="Windows User" w:date="2019-09-19T04:16:00Z"/>
          <w:rFonts w:eastAsiaTheme="minorEastAsia"/>
          <w:color w:val="auto"/>
        </w:rPr>
      </w:pPr>
      <w:ins w:id="582"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(0-e)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0-</m:t>
                      </m:r>
                      <m:d>
                        <m:dPr>
                          <m:ctrlPr>
                            <w:rPr>
                              <w:rFonts w:ascii="Cambria Math" w:eastAsiaTheme="minorEastAsia" w:hAnsi="Cambria Math"/>
                              <w:color w:val="auto"/>
                            </w:rPr>
                          </m:ctrlPr>
                        </m:dPr>
                        <m:e>
                          <m:r>
                            <m:rPr>
                              <m:sty m:val="p"/>
                            </m:rPr>
                            <w:rPr>
                              <w:rFonts w:ascii="Cambria Math" w:eastAsiaTheme="minorEastAsia" w:hAnsi="Cambria Math"/>
                              <w:color w:val="auto"/>
                            </w:rPr>
                            <m:t>-10</m:t>
                          </m:r>
                        </m:e>
                      </m:d>
                    </m:e>
                  </m:d>
                </m:e>
                <m:e>
                  <m:r>
                    <w:rPr>
                      <w:rFonts w:ascii="Cambria Math" w:eastAsiaTheme="minorEastAsia" w:hAnsi="Cambria Math"/>
                      <w:color w:val="auto"/>
                    </w:rPr>
                    <m:t>1</m:t>
                  </m:r>
                </m:e>
              </m:eqArr>
            </m:den>
          </m:f>
        </m:oMath>
        <w:r w:rsidRPr="006A0BE8">
          <w:rPr>
            <w:rFonts w:eastAsiaTheme="minorEastAsia"/>
            <w:color w:val="auto"/>
          </w:rPr>
          <w:t xml:space="preserve">, </w:t>
        </w:r>
        <m:oMath>
          <m:r>
            <w:rPr>
              <w:rFonts w:ascii="Cambria Math" w:eastAsiaTheme="minorEastAsia" w:hAnsi="Cambria Math"/>
              <w:color w:val="auto"/>
            </w:rPr>
            <m:t>-10≤e≤0</m:t>
          </m:r>
        </m:oMath>
      </w:ins>
    </w:p>
    <w:p w14:paraId="73CB534A" w14:textId="77777777" w:rsidR="00E14759" w:rsidRPr="006A0BE8" w:rsidRDefault="00E14759" w:rsidP="00E14759">
      <w:pPr>
        <w:pStyle w:val="Default"/>
        <w:numPr>
          <w:ilvl w:val="0"/>
          <w:numId w:val="36"/>
        </w:numPr>
        <w:spacing w:line="360" w:lineRule="auto"/>
        <w:ind w:left="993" w:hanging="207"/>
        <w:jc w:val="both"/>
        <w:rPr>
          <w:ins w:id="583" w:author="Windows User" w:date="2019-09-19T04:16:00Z"/>
          <w:i/>
          <w:color w:val="auto"/>
          <w:sz w:val="22"/>
          <w:szCs w:val="22"/>
        </w:rPr>
      </w:pPr>
      <w:ins w:id="584" w:author="Windows User" w:date="2019-09-19T04:16:00Z">
        <w:r w:rsidRPr="006A0BE8">
          <w:rPr>
            <w:i/>
            <w:color w:val="auto"/>
            <w:sz w:val="22"/>
            <w:szCs w:val="22"/>
          </w:rPr>
          <w:t>Zero Error (ZE)</w:t>
        </w:r>
      </w:ins>
    </w:p>
    <w:p w14:paraId="5A473983" w14:textId="77777777" w:rsidR="00E14759" w:rsidRPr="006A0BE8" w:rsidRDefault="00E14759" w:rsidP="00E14759">
      <w:pPr>
        <w:pStyle w:val="Default"/>
        <w:spacing w:line="360" w:lineRule="auto"/>
        <w:ind w:left="273" w:firstLine="720"/>
        <w:jc w:val="both"/>
        <w:rPr>
          <w:ins w:id="585" w:author="Windows User" w:date="2019-09-19T04:16:00Z"/>
          <w:color w:val="auto"/>
        </w:rPr>
      </w:pPr>
      <w:ins w:id="586" w:author="Windows User" w:date="2019-09-19T04:16:00Z">
        <w:r w:rsidRPr="006A0BE8">
          <w:rPr>
            <w:i/>
            <w:color w:val="auto"/>
            <w:sz w:val="22"/>
            <w:szCs w:val="22"/>
          </w:rPr>
          <w:t xml:space="preserve">Zero Error </w:t>
        </w:r>
        <w:r w:rsidRPr="006A0BE8">
          <w:rPr>
            <w:i/>
            <w:color w:val="auto"/>
          </w:rPr>
          <w:t xml:space="preserve">yang </w:t>
        </w:r>
        <w:r w:rsidRPr="006A0BE8">
          <w:rPr>
            <w:color w:val="auto"/>
          </w:rPr>
          <w:t>bernilai &lt; -10 sampai 10</w:t>
        </w:r>
      </w:ins>
    </w:p>
    <w:p w14:paraId="79764BB3" w14:textId="77777777" w:rsidR="00E14759" w:rsidRPr="006A0BE8" w:rsidRDefault="00E14759" w:rsidP="00E14759">
      <w:pPr>
        <w:pStyle w:val="Default"/>
        <w:spacing w:line="360" w:lineRule="auto"/>
        <w:ind w:left="1146"/>
        <w:jc w:val="both"/>
        <w:rPr>
          <w:ins w:id="587" w:author="Windows User" w:date="2019-09-19T04:16:00Z"/>
          <w:rFonts w:eastAsiaTheme="minorEastAsia"/>
          <w:color w:val="auto"/>
        </w:rPr>
      </w:pPr>
      <m:oMath>
        <m:r>
          <w:ins w:id="588" w:author="Windows User" w:date="2019-09-19T04:16:00Z">
            <w:rPr>
              <w:rFonts w:ascii="Cambria Math" w:hAnsi="Cambria Math"/>
              <w:color w:val="auto"/>
            </w:rPr>
            <w:lastRenderedPageBreak/>
            <m:t>μZE</m:t>
          </w:ins>
        </m:r>
        <m:d>
          <m:dPr>
            <m:ctrlPr>
              <w:ins w:id="589" w:author="Windows User" w:date="2019-09-19T04:16:00Z">
                <w:rPr>
                  <w:rFonts w:ascii="Cambria Math" w:hAnsi="Cambria Math"/>
                  <w:i/>
                  <w:color w:val="auto"/>
                </w:rPr>
              </w:ins>
            </m:ctrlPr>
          </m:dPr>
          <m:e>
            <m:r>
              <w:ins w:id="590" w:author="Windows User" w:date="2019-09-19T04:16:00Z">
                <w:rPr>
                  <w:rFonts w:ascii="Cambria Math" w:hAnsi="Cambria Math"/>
                  <w:color w:val="auto"/>
                </w:rPr>
                <m:t>x</m:t>
              </w:ins>
            </m:r>
          </m:e>
        </m:d>
        <m:r>
          <w:ins w:id="591" w:author="Windows User" w:date="2019-09-19T04:16:00Z">
            <w:rPr>
              <w:rFonts w:ascii="Cambria Math" w:hAnsi="Cambria Math"/>
              <w:color w:val="auto"/>
            </w:rPr>
            <m:t xml:space="preserve">  </m:t>
          </w:ins>
        </m:r>
      </m:oMath>
      <w:ins w:id="592"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(e-(-10))</m:t>
                  </m:r>
                </m:e>
              </m:eqArr>
            </m:num>
            <m:den>
              <m:r>
                <m:rPr>
                  <m:sty m:val="p"/>
                </m:rPr>
                <w:rPr>
                  <w:rFonts w:ascii="Cambria Math" w:eastAsiaTheme="minorEastAsia" w:hAnsi="Cambria Math"/>
                  <w:color w:val="auto"/>
                </w:rPr>
                <m:t>(0-(-10))</m:t>
              </m:r>
            </m:den>
          </m:f>
        </m:oMath>
        <w:r w:rsidRPr="006A0BE8">
          <w:rPr>
            <w:rFonts w:eastAsiaTheme="minorEastAsia"/>
            <w:color w:val="auto"/>
          </w:rPr>
          <w:t xml:space="preserve">, </w:t>
        </w:r>
        <m:oMath>
          <m:r>
            <w:rPr>
              <w:rFonts w:ascii="Cambria Math" w:eastAsiaTheme="minorEastAsia" w:hAnsi="Cambria Math"/>
              <w:color w:val="auto"/>
            </w:rPr>
            <m:t>-10≤e≤0</m:t>
          </m:r>
        </m:oMath>
      </w:ins>
    </w:p>
    <w:p w14:paraId="4A430E8F" w14:textId="77777777" w:rsidR="00E14759" w:rsidRPr="006A0BE8" w:rsidRDefault="00E14759" w:rsidP="00E14759">
      <w:pPr>
        <w:pStyle w:val="Default"/>
        <w:spacing w:line="360" w:lineRule="auto"/>
        <w:ind w:left="1866" w:firstLine="294"/>
        <w:jc w:val="both"/>
        <w:rPr>
          <w:ins w:id="593" w:author="Windows User" w:date="2019-09-19T04:16:00Z"/>
          <w:rFonts w:eastAsiaTheme="minorEastAsia"/>
          <w:color w:val="auto"/>
        </w:rPr>
      </w:pPr>
      <w:ins w:id="594"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(10-e)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(10-0))</m:t>
                  </m:r>
                </m:e>
                <m:e>
                  <m:r>
                    <w:rPr>
                      <w:rFonts w:ascii="Cambria Math" w:eastAsiaTheme="minorEastAsia" w:hAnsi="Cambria Math"/>
                      <w:color w:val="auto"/>
                    </w:rPr>
                    <m:t>1</m:t>
                  </m:r>
                </m:e>
              </m:eqArr>
            </m:den>
          </m:f>
        </m:oMath>
        <w:r w:rsidRPr="006A0BE8">
          <w:rPr>
            <w:rFonts w:eastAsiaTheme="minorEastAsia"/>
            <w:color w:val="auto"/>
          </w:rPr>
          <w:t xml:space="preserve">, </w:t>
        </w:r>
        <m:oMath>
          <m:r>
            <w:rPr>
              <w:rFonts w:ascii="Cambria Math" w:eastAsiaTheme="minorEastAsia" w:hAnsi="Cambria Math"/>
              <w:color w:val="auto"/>
            </w:rPr>
            <m:t xml:space="preserve"> 0≤e≤10</m:t>
          </m:r>
        </m:oMath>
      </w:ins>
    </w:p>
    <w:p w14:paraId="09925999" w14:textId="77777777" w:rsidR="00E14759" w:rsidRPr="006A0BE8" w:rsidRDefault="00E14759" w:rsidP="00E14759">
      <w:pPr>
        <w:pStyle w:val="Default"/>
        <w:spacing w:line="360" w:lineRule="auto"/>
        <w:ind w:left="1866" w:firstLine="294"/>
        <w:jc w:val="both"/>
        <w:rPr>
          <w:ins w:id="595" w:author="Windows User" w:date="2019-09-19T04:16:00Z"/>
          <w:rFonts w:eastAsiaTheme="minorEastAsia"/>
          <w:color w:val="auto"/>
        </w:rPr>
      </w:pPr>
    </w:p>
    <w:p w14:paraId="4E83E74C" w14:textId="77777777" w:rsidR="00E14759" w:rsidRPr="006A0BE8" w:rsidRDefault="00E14759" w:rsidP="00E14759">
      <w:pPr>
        <w:pStyle w:val="Default"/>
        <w:numPr>
          <w:ilvl w:val="0"/>
          <w:numId w:val="36"/>
        </w:numPr>
        <w:spacing w:line="360" w:lineRule="auto"/>
        <w:ind w:left="993" w:hanging="207"/>
        <w:jc w:val="both"/>
        <w:rPr>
          <w:ins w:id="596" w:author="Windows User" w:date="2019-09-19T04:16:00Z"/>
          <w:i/>
          <w:color w:val="auto"/>
          <w:sz w:val="22"/>
          <w:szCs w:val="22"/>
        </w:rPr>
      </w:pPr>
      <w:ins w:id="597" w:author="Windows User" w:date="2019-09-19T04:16:00Z">
        <w:r w:rsidRPr="006A0BE8">
          <w:rPr>
            <w:i/>
            <w:color w:val="auto"/>
            <w:sz w:val="22"/>
            <w:szCs w:val="22"/>
          </w:rPr>
          <w:t>Positive Small (PS)</w:t>
        </w:r>
      </w:ins>
    </w:p>
    <w:p w14:paraId="354D2899" w14:textId="77777777" w:rsidR="00E14759" w:rsidRPr="006A0BE8" w:rsidRDefault="00E14759" w:rsidP="00E14759">
      <w:pPr>
        <w:pStyle w:val="Default"/>
        <w:spacing w:line="360" w:lineRule="auto"/>
        <w:ind w:left="993"/>
        <w:jc w:val="both"/>
        <w:rPr>
          <w:ins w:id="598" w:author="Windows User" w:date="2019-09-19T04:16:00Z"/>
          <w:i/>
          <w:color w:val="auto"/>
          <w:sz w:val="22"/>
          <w:szCs w:val="22"/>
        </w:rPr>
      </w:pPr>
      <w:ins w:id="599" w:author="Windows User" w:date="2019-09-19T04:16:00Z">
        <w:r w:rsidRPr="006A0BE8">
          <w:rPr>
            <w:i/>
            <w:color w:val="auto"/>
            <w:sz w:val="22"/>
            <w:szCs w:val="22"/>
          </w:rPr>
          <w:t xml:space="preserve">Positive Small </w:t>
        </w:r>
        <w:r w:rsidRPr="006A0BE8">
          <w:rPr>
            <w:i/>
            <w:color w:val="auto"/>
          </w:rPr>
          <w:t xml:space="preserve">yang </w:t>
        </w:r>
        <w:r w:rsidRPr="006A0BE8">
          <w:rPr>
            <w:color w:val="auto"/>
          </w:rPr>
          <w:t>bernilai  &gt;10 sampai 125</w:t>
        </w:r>
      </w:ins>
    </w:p>
    <w:p w14:paraId="6C1B5530" w14:textId="77777777" w:rsidR="00E14759" w:rsidRPr="006A0BE8" w:rsidRDefault="00E14759" w:rsidP="00E14759">
      <w:pPr>
        <w:pStyle w:val="Default"/>
        <w:spacing w:line="360" w:lineRule="auto"/>
        <w:ind w:left="1146"/>
        <w:jc w:val="both"/>
        <w:rPr>
          <w:ins w:id="600" w:author="Windows User" w:date="2019-09-19T04:16:00Z"/>
          <w:rFonts w:eastAsiaTheme="minorEastAsia"/>
          <w:color w:val="auto"/>
        </w:rPr>
      </w:pPr>
      <m:oMath>
        <m:r>
          <w:ins w:id="601" w:author="Windows User" w:date="2019-09-19T04:16:00Z">
            <w:rPr>
              <w:rFonts w:ascii="Cambria Math" w:hAnsi="Cambria Math"/>
              <w:color w:val="auto"/>
            </w:rPr>
            <m:t>μPS</m:t>
          </w:ins>
        </m:r>
        <m:d>
          <m:dPr>
            <m:ctrlPr>
              <w:ins w:id="602" w:author="Windows User" w:date="2019-09-19T04:16:00Z">
                <w:rPr>
                  <w:rFonts w:ascii="Cambria Math" w:hAnsi="Cambria Math"/>
                  <w:i/>
                  <w:color w:val="auto"/>
                </w:rPr>
              </w:ins>
            </m:ctrlPr>
          </m:dPr>
          <m:e>
            <m:r>
              <w:ins w:id="603" w:author="Windows User" w:date="2019-09-19T04:16:00Z">
                <w:rPr>
                  <w:rFonts w:ascii="Cambria Math" w:hAnsi="Cambria Math"/>
                  <w:color w:val="auto"/>
                </w:rPr>
                <m:t>x</m:t>
              </w:ins>
            </m:r>
          </m:e>
        </m:d>
        <m:r>
          <w:ins w:id="604" w:author="Windows User" w:date="2019-09-19T04:16:00Z">
            <w:rPr>
              <w:rFonts w:ascii="Cambria Math" w:hAnsi="Cambria Math"/>
              <w:color w:val="auto"/>
            </w:rPr>
            <m:t xml:space="preserve">  </m:t>
          </w:ins>
        </m:r>
      </m:oMath>
      <w:ins w:id="605"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(e-0)</m:t>
                  </m:r>
                </m:e>
              </m:eqArr>
            </m:num>
            <m:den>
              <m:r>
                <m:rPr>
                  <m:sty m:val="p"/>
                </m:rPr>
                <w:rPr>
                  <w:rFonts w:ascii="Cambria Math" w:eastAsiaTheme="minorEastAsia" w:hAnsi="Cambria Math"/>
                  <w:color w:val="auto"/>
                </w:rPr>
                <m:t>(10-0)</m:t>
              </m:r>
            </m:den>
          </m:f>
        </m:oMath>
        <w:r w:rsidRPr="006A0BE8">
          <w:rPr>
            <w:rFonts w:eastAsiaTheme="minorEastAsia"/>
            <w:color w:val="auto"/>
          </w:rPr>
          <w:t xml:space="preserve">, </w:t>
        </w:r>
        <m:oMath>
          <m:r>
            <w:rPr>
              <w:rFonts w:ascii="Cambria Math" w:eastAsiaTheme="minorEastAsia" w:hAnsi="Cambria Math"/>
              <w:color w:val="auto"/>
            </w:rPr>
            <m:t>0≤e≤10</m:t>
          </m:r>
        </m:oMath>
      </w:ins>
    </w:p>
    <w:p w14:paraId="6FA009F2" w14:textId="77777777" w:rsidR="00E14759" w:rsidRPr="006A0BE8" w:rsidRDefault="00E14759" w:rsidP="00E14759">
      <w:pPr>
        <w:pStyle w:val="Default"/>
        <w:spacing w:line="360" w:lineRule="auto"/>
        <w:ind w:left="1440"/>
        <w:jc w:val="both"/>
        <w:rPr>
          <w:ins w:id="606" w:author="Windows User" w:date="2019-09-19T04:16:00Z"/>
          <w:rFonts w:eastAsiaTheme="minorEastAsia"/>
          <w:color w:val="auto"/>
        </w:rPr>
      </w:pPr>
      <w:ins w:id="607"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(125-e)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(125-10))</m:t>
                  </m:r>
                </m:e>
                <m:e>
                  <m:r>
                    <w:rPr>
                      <w:rFonts w:ascii="Cambria Math" w:eastAsiaTheme="minorEastAsia" w:hAnsi="Cambria Math"/>
                      <w:color w:val="auto"/>
                    </w:rPr>
                    <m:t>1</m:t>
                  </m:r>
                </m:e>
              </m:eqArr>
            </m:den>
          </m:f>
        </m:oMath>
        <w:r w:rsidRPr="006A0BE8">
          <w:rPr>
            <w:rFonts w:eastAsiaTheme="minorEastAsia"/>
            <w:color w:val="auto"/>
          </w:rPr>
          <w:t xml:space="preserve">, </w:t>
        </w:r>
        <m:oMath>
          <m:r>
            <w:rPr>
              <w:rFonts w:ascii="Cambria Math" w:eastAsiaTheme="minorEastAsia" w:hAnsi="Cambria Math"/>
              <w:color w:val="auto"/>
            </w:rPr>
            <m:t xml:space="preserve"> 10≤e≤125</m:t>
          </m:r>
        </m:oMath>
      </w:ins>
    </w:p>
    <w:p w14:paraId="69AA7E53" w14:textId="77777777" w:rsidR="00E14759" w:rsidRPr="006A0BE8" w:rsidRDefault="00E14759" w:rsidP="00E14759">
      <w:pPr>
        <w:pStyle w:val="Default"/>
        <w:numPr>
          <w:ilvl w:val="0"/>
          <w:numId w:val="36"/>
        </w:numPr>
        <w:spacing w:line="360" w:lineRule="auto"/>
        <w:ind w:left="993" w:hanging="207"/>
        <w:jc w:val="both"/>
        <w:rPr>
          <w:ins w:id="608" w:author="Windows User" w:date="2019-09-19T04:16:00Z"/>
          <w:i/>
          <w:color w:val="auto"/>
          <w:sz w:val="22"/>
          <w:szCs w:val="22"/>
        </w:rPr>
      </w:pPr>
      <w:ins w:id="609" w:author="Windows User" w:date="2019-09-19T04:16:00Z">
        <w:r w:rsidRPr="006A0BE8">
          <w:rPr>
            <w:i/>
            <w:color w:val="auto"/>
            <w:sz w:val="22"/>
            <w:szCs w:val="22"/>
          </w:rPr>
          <w:t>Positive Medium (PM)</w:t>
        </w:r>
      </w:ins>
    </w:p>
    <w:p w14:paraId="4CBD2845" w14:textId="77777777" w:rsidR="00E14759" w:rsidRPr="006A0BE8" w:rsidRDefault="00E14759" w:rsidP="00E14759">
      <w:pPr>
        <w:pStyle w:val="Default"/>
        <w:spacing w:line="360" w:lineRule="auto"/>
        <w:ind w:left="273" w:firstLine="720"/>
        <w:jc w:val="both"/>
        <w:rPr>
          <w:ins w:id="610" w:author="Windows User" w:date="2019-09-19T04:16:00Z"/>
          <w:color w:val="auto"/>
        </w:rPr>
      </w:pPr>
      <w:ins w:id="611" w:author="Windows User" w:date="2019-09-19T04:16:00Z">
        <w:r w:rsidRPr="006A0BE8">
          <w:rPr>
            <w:i/>
            <w:color w:val="auto"/>
            <w:sz w:val="22"/>
            <w:szCs w:val="22"/>
          </w:rPr>
          <w:t xml:space="preserve">Positive Medium </w:t>
        </w:r>
        <w:r w:rsidRPr="006A0BE8">
          <w:rPr>
            <w:i/>
            <w:color w:val="auto"/>
          </w:rPr>
          <w:t xml:space="preserve">yang </w:t>
        </w:r>
        <w:r w:rsidRPr="006A0BE8">
          <w:rPr>
            <w:color w:val="auto"/>
          </w:rPr>
          <w:t>bernilai &gt;10 sampai 275</w:t>
        </w:r>
      </w:ins>
    </w:p>
    <w:p w14:paraId="0FBEAB0C" w14:textId="77777777" w:rsidR="00E14759" w:rsidRPr="006A0BE8" w:rsidRDefault="00E14759" w:rsidP="00E14759">
      <w:pPr>
        <w:pStyle w:val="Default"/>
        <w:spacing w:line="360" w:lineRule="auto"/>
        <w:ind w:left="1146"/>
        <w:jc w:val="both"/>
        <w:rPr>
          <w:ins w:id="612" w:author="Windows User" w:date="2019-09-19T04:16:00Z"/>
          <w:rFonts w:eastAsiaTheme="minorEastAsia"/>
          <w:color w:val="auto"/>
        </w:rPr>
      </w:pPr>
      <m:oMath>
        <m:r>
          <w:ins w:id="613" w:author="Windows User" w:date="2019-09-19T04:16:00Z">
            <w:rPr>
              <w:rFonts w:ascii="Cambria Math" w:hAnsi="Cambria Math"/>
              <w:color w:val="auto"/>
            </w:rPr>
            <m:t>μPM</m:t>
          </w:ins>
        </m:r>
        <m:d>
          <m:dPr>
            <m:ctrlPr>
              <w:ins w:id="614" w:author="Windows User" w:date="2019-09-19T04:16:00Z">
                <w:rPr>
                  <w:rFonts w:ascii="Cambria Math" w:hAnsi="Cambria Math"/>
                  <w:i/>
                  <w:color w:val="auto"/>
                </w:rPr>
              </w:ins>
            </m:ctrlPr>
          </m:dPr>
          <m:e>
            <m:r>
              <w:ins w:id="615" w:author="Windows User" w:date="2019-09-19T04:16:00Z">
                <w:rPr>
                  <w:rFonts w:ascii="Cambria Math" w:hAnsi="Cambria Math"/>
                  <w:color w:val="auto"/>
                </w:rPr>
                <m:t>x</m:t>
              </w:ins>
            </m:r>
          </m:e>
        </m:d>
        <m:r>
          <w:ins w:id="616" w:author="Windows User" w:date="2019-09-19T04:16:00Z">
            <w:rPr>
              <w:rFonts w:ascii="Cambria Math" w:hAnsi="Cambria Math"/>
              <w:color w:val="auto"/>
            </w:rPr>
            <m:t xml:space="preserve">  </m:t>
          </w:ins>
        </m:r>
      </m:oMath>
      <w:ins w:id="617"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(e-10)</m:t>
                  </m:r>
                </m:e>
              </m:eqArr>
            </m:num>
            <m:den>
              <m:r>
                <m:rPr>
                  <m:sty m:val="p"/>
                </m:rPr>
                <w:rPr>
                  <w:rFonts w:ascii="Cambria Math" w:eastAsiaTheme="minorEastAsia" w:hAnsi="Cambria Math"/>
                  <w:color w:val="auto"/>
                </w:rPr>
                <m:t>(125-10)</m:t>
              </m:r>
            </m:den>
          </m:f>
        </m:oMath>
        <w:r w:rsidRPr="006A0BE8">
          <w:rPr>
            <w:rFonts w:eastAsiaTheme="minorEastAsia"/>
            <w:color w:val="auto"/>
          </w:rPr>
          <w:t xml:space="preserve">, </w:t>
        </w:r>
        <m:oMath>
          <m:r>
            <w:rPr>
              <w:rFonts w:ascii="Cambria Math" w:eastAsiaTheme="minorEastAsia" w:hAnsi="Cambria Math"/>
              <w:color w:val="auto"/>
            </w:rPr>
            <m:t>10≤e≤125</m:t>
          </m:r>
        </m:oMath>
      </w:ins>
    </w:p>
    <w:p w14:paraId="20B4A5E1" w14:textId="77777777" w:rsidR="00E14759" w:rsidRPr="006A0BE8" w:rsidRDefault="00E14759" w:rsidP="00E14759">
      <w:pPr>
        <w:pStyle w:val="Default"/>
        <w:spacing w:line="360" w:lineRule="auto"/>
        <w:ind w:left="1440"/>
        <w:jc w:val="both"/>
        <w:rPr>
          <w:ins w:id="618" w:author="Windows User" w:date="2019-09-19T04:16:00Z"/>
          <w:rFonts w:eastAsiaTheme="minorEastAsia"/>
          <w:color w:val="auto"/>
        </w:rPr>
      </w:pPr>
      <w:ins w:id="619"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(275-e)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275-125</m:t>
                      </m:r>
                    </m:e>
                  </m:d>
                </m:e>
                <m:e>
                  <m:r>
                    <w:rPr>
                      <w:rFonts w:ascii="Cambria Math" w:eastAsiaTheme="minorEastAsia" w:hAnsi="Cambria Math"/>
                      <w:color w:val="auto"/>
                    </w:rPr>
                    <m:t>1</m:t>
                  </m:r>
                </m:e>
              </m:eqArr>
            </m:den>
          </m:f>
        </m:oMath>
        <w:r w:rsidRPr="006A0BE8">
          <w:rPr>
            <w:rFonts w:eastAsiaTheme="minorEastAsia"/>
            <w:color w:val="auto"/>
          </w:rPr>
          <w:t xml:space="preserve">, </w:t>
        </w:r>
        <m:oMath>
          <m:r>
            <w:rPr>
              <w:rFonts w:ascii="Cambria Math" w:eastAsiaTheme="minorEastAsia" w:hAnsi="Cambria Math"/>
              <w:color w:val="auto"/>
            </w:rPr>
            <m:t>125≤e≤275</m:t>
          </m:r>
        </m:oMath>
      </w:ins>
    </w:p>
    <w:p w14:paraId="4D4C7D42" w14:textId="77777777" w:rsidR="00E14759" w:rsidRPr="006A0BE8" w:rsidRDefault="00E14759" w:rsidP="00E14759">
      <w:pPr>
        <w:pStyle w:val="Default"/>
        <w:numPr>
          <w:ilvl w:val="0"/>
          <w:numId w:val="36"/>
        </w:numPr>
        <w:spacing w:line="360" w:lineRule="auto"/>
        <w:ind w:left="993" w:hanging="207"/>
        <w:jc w:val="both"/>
        <w:rPr>
          <w:ins w:id="620" w:author="Windows User" w:date="2019-09-19T04:16:00Z"/>
          <w:i/>
          <w:color w:val="auto"/>
          <w:sz w:val="22"/>
          <w:szCs w:val="22"/>
        </w:rPr>
      </w:pPr>
      <w:ins w:id="621" w:author="Windows User" w:date="2019-09-19T04:16:00Z">
        <w:r w:rsidRPr="006A0BE8">
          <w:rPr>
            <w:i/>
            <w:color w:val="auto"/>
            <w:sz w:val="22"/>
            <w:szCs w:val="22"/>
          </w:rPr>
          <w:t>Positive Big (PB)</w:t>
        </w:r>
      </w:ins>
    </w:p>
    <w:p w14:paraId="0A6E22A0" w14:textId="77777777" w:rsidR="00E14759" w:rsidRPr="006A0BE8" w:rsidRDefault="00E14759" w:rsidP="00E14759">
      <w:pPr>
        <w:pStyle w:val="Default"/>
        <w:spacing w:line="360" w:lineRule="auto"/>
        <w:ind w:left="273" w:firstLine="720"/>
        <w:jc w:val="both"/>
        <w:rPr>
          <w:ins w:id="622" w:author="Windows User" w:date="2019-09-19T04:16:00Z"/>
          <w:color w:val="auto"/>
        </w:rPr>
      </w:pPr>
      <w:ins w:id="623" w:author="Windows User" w:date="2019-09-19T04:16:00Z">
        <w:r w:rsidRPr="006A0BE8">
          <w:rPr>
            <w:i/>
            <w:color w:val="auto"/>
            <w:sz w:val="22"/>
            <w:szCs w:val="22"/>
          </w:rPr>
          <w:t xml:space="preserve">Positive Big </w:t>
        </w:r>
        <w:r w:rsidRPr="006A0BE8">
          <w:rPr>
            <w:i/>
            <w:color w:val="auto"/>
          </w:rPr>
          <w:t xml:space="preserve">yang </w:t>
        </w:r>
        <w:r w:rsidRPr="006A0BE8">
          <w:rPr>
            <w:color w:val="auto"/>
          </w:rPr>
          <w:t>bernilai &gt;125</w:t>
        </w:r>
      </w:ins>
    </w:p>
    <w:p w14:paraId="3E32F8D7" w14:textId="77777777" w:rsidR="00E14759" w:rsidRPr="006A0BE8" w:rsidRDefault="00E14759" w:rsidP="00E14759">
      <w:pPr>
        <w:pStyle w:val="Default"/>
        <w:spacing w:line="360" w:lineRule="auto"/>
        <w:ind w:left="1146"/>
        <w:jc w:val="both"/>
        <w:rPr>
          <w:ins w:id="624" w:author="Windows User" w:date="2019-09-19T04:16:00Z"/>
          <w:rFonts w:eastAsiaTheme="minorEastAsia"/>
          <w:color w:val="auto"/>
        </w:rPr>
      </w:pPr>
      <m:oMath>
        <m:r>
          <w:ins w:id="625" w:author="Windows User" w:date="2019-09-19T04:16:00Z">
            <w:rPr>
              <w:rFonts w:ascii="Cambria Math" w:hAnsi="Cambria Math"/>
              <w:color w:val="auto"/>
            </w:rPr>
            <m:t>μPB</m:t>
          </w:ins>
        </m:r>
        <m:d>
          <m:dPr>
            <m:ctrlPr>
              <w:ins w:id="626" w:author="Windows User" w:date="2019-09-19T04:16:00Z">
                <w:rPr>
                  <w:rFonts w:ascii="Cambria Math" w:hAnsi="Cambria Math"/>
                  <w:i/>
                  <w:color w:val="auto"/>
                </w:rPr>
              </w:ins>
            </m:ctrlPr>
          </m:dPr>
          <m:e>
            <m:r>
              <w:ins w:id="627" w:author="Windows User" w:date="2019-09-19T04:16:00Z">
                <w:rPr>
                  <w:rFonts w:ascii="Cambria Math" w:hAnsi="Cambria Math"/>
                  <w:color w:val="auto"/>
                </w:rPr>
                <m:t>x</m:t>
              </w:ins>
            </m:r>
          </m:e>
        </m:d>
        <m:r>
          <w:ins w:id="628" w:author="Windows User" w:date="2019-09-19T04:16:00Z">
            <w:rPr>
              <w:rFonts w:ascii="Cambria Math" w:hAnsi="Cambria Math"/>
              <w:color w:val="auto"/>
            </w:rPr>
            <m:t xml:space="preserve">  </m:t>
          </w:ins>
        </m:r>
      </m:oMath>
      <w:ins w:id="629"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(e-125)</m:t>
                  </m:r>
                </m:e>
              </m:eqArr>
            </m:num>
            <m:den>
              <m:r>
                <m:rPr>
                  <m:sty m:val="p"/>
                </m:rPr>
                <w:rPr>
                  <w:rFonts w:ascii="Cambria Math" w:eastAsiaTheme="minorEastAsia" w:hAnsi="Cambria Math"/>
                  <w:color w:val="auto"/>
                </w:rPr>
                <m:t>(275-125)</m:t>
              </m:r>
            </m:den>
          </m:f>
        </m:oMath>
        <w:r w:rsidRPr="006A0BE8">
          <w:rPr>
            <w:rFonts w:eastAsiaTheme="minorEastAsia"/>
            <w:color w:val="auto"/>
          </w:rPr>
          <w:t xml:space="preserve">, </w:t>
        </w:r>
        <m:oMath>
          <m:r>
            <w:rPr>
              <w:rFonts w:ascii="Cambria Math" w:eastAsiaTheme="minorEastAsia" w:hAnsi="Cambria Math"/>
              <w:color w:val="auto"/>
            </w:rPr>
            <m:t>125≤e≤275</m:t>
          </m:r>
        </m:oMath>
      </w:ins>
    </w:p>
    <w:p w14:paraId="44812A18" w14:textId="77777777" w:rsidR="00E14759" w:rsidRPr="006A0BE8" w:rsidRDefault="00E14759" w:rsidP="00E14759">
      <w:pPr>
        <w:pStyle w:val="Default"/>
        <w:spacing w:line="360" w:lineRule="auto"/>
        <w:ind w:left="1866" w:firstLine="294"/>
        <w:jc w:val="both"/>
        <w:rPr>
          <w:ins w:id="630" w:author="Windows User" w:date="2019-09-19T04:16:00Z"/>
          <w:rFonts w:eastAsiaTheme="minorEastAsia"/>
          <w:color w:val="auto"/>
        </w:rPr>
      </w:pPr>
      <w:ins w:id="631"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1</m:t>
          </m:r>
        </m:oMath>
        <w:r w:rsidRPr="006A0BE8">
          <w:rPr>
            <w:rFonts w:eastAsiaTheme="minorEastAsia"/>
            <w:color w:val="auto"/>
          </w:rPr>
          <w:t xml:space="preserve">, </w:t>
        </w:r>
        <m:oMath>
          <m:r>
            <w:rPr>
              <w:rFonts w:ascii="Cambria Math" w:eastAsiaTheme="minorEastAsia" w:hAnsi="Cambria Math"/>
              <w:color w:val="auto"/>
            </w:rPr>
            <m:t xml:space="preserve"> e≥275</m:t>
          </m:r>
        </m:oMath>
      </w:ins>
    </w:p>
    <w:p w14:paraId="2A38BA54" w14:textId="77777777" w:rsidR="00E14759" w:rsidRPr="006A0BE8" w:rsidRDefault="00E14759" w:rsidP="00E14759">
      <w:pPr>
        <w:pStyle w:val="Default"/>
        <w:numPr>
          <w:ilvl w:val="0"/>
          <w:numId w:val="35"/>
        </w:numPr>
        <w:spacing w:line="360" w:lineRule="auto"/>
        <w:ind w:left="426"/>
        <w:jc w:val="both"/>
        <w:rPr>
          <w:ins w:id="632" w:author="Windows User" w:date="2019-09-19T04:16:00Z"/>
          <w:color w:val="auto"/>
        </w:rPr>
      </w:pPr>
      <w:ins w:id="633" w:author="Windows User" w:date="2019-09-19T04:16:00Z">
        <w:r w:rsidRPr="006A0BE8">
          <w:rPr>
            <w:color w:val="auto"/>
          </w:rPr>
          <w:t>Delta(</w:t>
        </w:r>
        <w:r w:rsidRPr="006A0BE8">
          <w:rPr>
            <w:i/>
            <w:iCs/>
            <w:color w:val="auto"/>
          </w:rPr>
          <w:t>Δ</w:t>
        </w:r>
        <w:r w:rsidRPr="006A0BE8">
          <w:rPr>
            <w:color w:val="auto"/>
          </w:rPr>
          <w:t>) Error</w:t>
        </w:r>
      </w:ins>
    </w:p>
    <w:p w14:paraId="5D50F9A9" w14:textId="77777777" w:rsidR="00E14759" w:rsidRPr="006A0BE8" w:rsidRDefault="00E14759" w:rsidP="00E14759">
      <w:pPr>
        <w:pStyle w:val="Default"/>
        <w:spacing w:line="360" w:lineRule="auto"/>
        <w:ind w:firstLine="426"/>
        <w:jc w:val="both"/>
        <w:rPr>
          <w:ins w:id="634" w:author="Windows User" w:date="2019-09-19T04:16:00Z"/>
          <w:color w:val="auto"/>
        </w:rPr>
      </w:pPr>
      <w:ins w:id="635" w:author="Windows User" w:date="2019-09-19T04:16:00Z">
        <w:r w:rsidRPr="006A0BE8">
          <w:rPr>
            <w:i/>
            <w:iCs/>
            <w:color w:val="auto"/>
          </w:rPr>
          <w:t xml:space="preserve">Delta(Δ) error </w:t>
        </w:r>
        <w:r w:rsidRPr="006A0BE8">
          <w:rPr>
            <w:color w:val="auto"/>
          </w:rPr>
          <w:t xml:space="preserve">merupakan selisih antara nilai </w:t>
        </w:r>
        <w:r w:rsidRPr="006A0BE8">
          <w:rPr>
            <w:i/>
            <w:iCs/>
            <w:color w:val="auto"/>
          </w:rPr>
          <w:t xml:space="preserve">error </w:t>
        </w:r>
        <w:r w:rsidRPr="006A0BE8">
          <w:rPr>
            <w:color w:val="auto"/>
          </w:rPr>
          <w:t xml:space="preserve">saat ini dengan nilai </w:t>
        </w:r>
        <w:r w:rsidRPr="006A0BE8">
          <w:rPr>
            <w:i/>
            <w:iCs/>
            <w:color w:val="auto"/>
          </w:rPr>
          <w:t xml:space="preserve">error </w:t>
        </w:r>
        <w:r w:rsidRPr="006A0BE8">
          <w:rPr>
            <w:color w:val="auto"/>
          </w:rPr>
          <w:t xml:space="preserve">yang ada sebelumnya. Cara mendapatkan nilai variabel </w:t>
        </w:r>
        <w:r w:rsidRPr="006A0BE8">
          <w:rPr>
            <w:i/>
            <w:iCs/>
            <w:color w:val="auto"/>
          </w:rPr>
          <w:t xml:space="preserve">delta error </w:t>
        </w:r>
        <w:r w:rsidRPr="006A0BE8">
          <w:rPr>
            <w:color w:val="auto"/>
          </w:rPr>
          <w:t xml:space="preserve">harus diketahui nilai </w:t>
        </w:r>
        <w:r w:rsidRPr="006A0BE8">
          <w:rPr>
            <w:i/>
            <w:iCs/>
            <w:color w:val="auto"/>
          </w:rPr>
          <w:t xml:space="preserve">error </w:t>
        </w:r>
        <w:r w:rsidRPr="006A0BE8">
          <w:rPr>
            <w:color w:val="auto"/>
          </w:rPr>
          <w:t>sebelumnya atau jika nilai error sebelumnya tidak ada maka dinyatakan dengan 0, untuk lebih jelasnya dapat diperhatikan persamaan berikut:</w:t>
        </w:r>
      </w:ins>
    </w:p>
    <w:p w14:paraId="0686BDBC" w14:textId="4A90233F" w:rsidR="00E14759" w:rsidRPr="008357B5" w:rsidRDefault="00E14759" w:rsidP="008357B5">
      <w:pPr>
        <w:tabs>
          <w:tab w:val="left" w:leader="dot" w:pos="7513"/>
        </w:tabs>
        <w:ind w:left="709"/>
        <w:rPr>
          <w:ins w:id="636" w:author="Windows User" w:date="2019-09-19T04:16:00Z"/>
          <w:rFonts w:eastAsiaTheme="minorEastAsia" w:cs="Times New Roman"/>
          <w:szCs w:val="24"/>
          <w:lang w:val="id-ID"/>
        </w:rPr>
      </w:pPr>
      <m:oMath>
        <m:r>
          <w:ins w:id="637" w:author="Windows User" w:date="2019-09-19T04:16:00Z">
            <w:rPr>
              <w:rFonts w:ascii="Cambria Math" w:hAnsi="Cambria Math"/>
            </w:rPr>
            <m:t>∆e=</m:t>
          </w:ins>
        </m:r>
        <m:sSub>
          <m:sSubPr>
            <m:ctrlPr>
              <w:ins w:id="638" w:author="Windows User" w:date="2019-09-19T04:16:00Z">
                <w:rPr>
                  <w:rFonts w:ascii="Cambria Math" w:hAnsi="Cambria Math"/>
                  <w:i/>
                </w:rPr>
              </w:ins>
            </m:ctrlPr>
          </m:sSubPr>
          <m:e>
            <m:r>
              <w:ins w:id="639" w:author="Windows User" w:date="2019-09-19T04:16:00Z">
                <w:rPr>
                  <w:rFonts w:ascii="Cambria Math" w:hAnsi="Cambria Math"/>
                </w:rPr>
                <m:t>e</m:t>
              </w:ins>
            </m:r>
          </m:e>
          <m:sub>
            <m:r>
              <w:ins w:id="640" w:author="Windows User" w:date="2019-09-19T04:16:00Z">
                <w:rPr>
                  <w:rFonts w:ascii="Cambria Math" w:hAnsi="Cambria Math"/>
                </w:rPr>
                <m:t>n-</m:t>
              </w:ins>
            </m:r>
          </m:sub>
        </m:sSub>
        <m:r>
          <w:ins w:id="641" w:author="Windows User" w:date="2019-09-19T04:16:00Z">
            <w:rPr>
              <w:rFonts w:ascii="Cambria Math" w:hAnsi="Cambria Math"/>
            </w:rPr>
            <m:t xml:space="preserve"> </m:t>
          </w:ins>
        </m:r>
        <m:sSub>
          <m:sSubPr>
            <m:ctrlPr>
              <w:ins w:id="642" w:author="Windows User" w:date="2019-09-19T04:16:00Z">
                <w:rPr>
                  <w:rFonts w:ascii="Cambria Math" w:hAnsi="Cambria Math"/>
                  <w:i/>
                </w:rPr>
              </w:ins>
            </m:ctrlPr>
          </m:sSubPr>
          <m:e>
            <m:r>
              <w:ins w:id="643" w:author="Windows User" w:date="2019-09-19T04:16:00Z">
                <w:rPr>
                  <w:rFonts w:ascii="Cambria Math" w:hAnsi="Cambria Math"/>
                </w:rPr>
                <m:t>e</m:t>
              </w:ins>
            </m:r>
          </m:e>
          <m:sub>
            <m:r>
              <w:ins w:id="644" w:author="Windows User" w:date="2019-09-19T04:16:00Z">
                <w:rPr>
                  <w:rFonts w:ascii="Cambria Math" w:hAnsi="Cambria Math"/>
                </w:rPr>
                <m:t>n-1</m:t>
              </w:ins>
            </m:r>
          </m:sub>
        </m:sSub>
      </m:oMath>
      <w:r w:rsidR="008357B5">
        <w:rPr>
          <w:rFonts w:eastAsiaTheme="minorEastAsia"/>
        </w:rPr>
        <w:t xml:space="preserve"> </w:t>
      </w:r>
      <w:r w:rsidR="008357B5" w:rsidRPr="006A0BE8">
        <w:rPr>
          <w:rStyle w:val="a"/>
          <w:rFonts w:eastAsiaTheme="minorEastAsia" w:cs="Times New Roman"/>
          <w:szCs w:val="24"/>
          <w:lang w:val="id-ID"/>
        </w:rPr>
        <w:tab/>
      </w:r>
      <w:r w:rsidR="008357B5" w:rsidRPr="006A0BE8">
        <w:rPr>
          <w:rFonts w:cs="Times New Roman"/>
          <w:lang w:val="en-ID"/>
        </w:rPr>
        <w:t>(</w:t>
      </w:r>
      <w:r w:rsidR="008357B5">
        <w:rPr>
          <w:rFonts w:cs="Times New Roman"/>
          <w:lang w:val="id-ID"/>
        </w:rPr>
        <w:t>6</w:t>
      </w:r>
      <w:r w:rsidR="008357B5" w:rsidRPr="006A0BE8">
        <w:rPr>
          <w:rFonts w:cs="Times New Roman"/>
          <w:lang w:val="en-ID"/>
        </w:rPr>
        <w:t>)</w:t>
      </w:r>
    </w:p>
    <w:p w14:paraId="7A299A01" w14:textId="77777777" w:rsidR="00E14759" w:rsidRPr="006A0BE8" w:rsidRDefault="00E14759" w:rsidP="00E14759">
      <w:pPr>
        <w:pStyle w:val="Default"/>
        <w:spacing w:line="360" w:lineRule="auto"/>
        <w:rPr>
          <w:ins w:id="645" w:author="Windows User" w:date="2019-09-19T04:16:00Z"/>
          <w:color w:val="auto"/>
        </w:rPr>
      </w:pPr>
      <w:ins w:id="646" w:author="Windows User" w:date="2019-09-19T04:16:00Z">
        <w:r w:rsidRPr="006A0BE8">
          <w:rPr>
            <w:color w:val="auto"/>
          </w:rPr>
          <w:t xml:space="preserve">Keterangan: </w:t>
        </w:r>
      </w:ins>
    </w:p>
    <w:p w14:paraId="290607DC" w14:textId="77777777" w:rsidR="00E14759" w:rsidRPr="006A0BE8" w:rsidRDefault="00E14759" w:rsidP="00E14759">
      <w:pPr>
        <w:pStyle w:val="Default"/>
        <w:spacing w:line="360" w:lineRule="auto"/>
        <w:ind w:firstLine="426"/>
        <w:rPr>
          <w:ins w:id="647" w:author="Windows User" w:date="2019-09-19T04:16:00Z"/>
          <w:color w:val="auto"/>
        </w:rPr>
      </w:pPr>
      <w:ins w:id="648" w:author="Windows User" w:date="2019-09-19T04:16:00Z">
        <w:r w:rsidRPr="006A0BE8">
          <w:rPr>
            <w:color w:val="auto"/>
          </w:rPr>
          <w:t xml:space="preserve">en= </w:t>
        </w:r>
        <w:r w:rsidRPr="006A0BE8">
          <w:rPr>
            <w:i/>
            <w:iCs/>
            <w:color w:val="auto"/>
          </w:rPr>
          <w:t xml:space="preserve">error </w:t>
        </w:r>
        <w:r w:rsidRPr="006A0BE8">
          <w:rPr>
            <w:color w:val="auto"/>
          </w:rPr>
          <w:t xml:space="preserve">sekarang </w:t>
        </w:r>
      </w:ins>
    </w:p>
    <w:p w14:paraId="6768412F" w14:textId="77777777" w:rsidR="00E14759" w:rsidRPr="006A0BE8" w:rsidRDefault="00E14759" w:rsidP="00E14759">
      <w:pPr>
        <w:pStyle w:val="Default"/>
        <w:spacing w:line="360" w:lineRule="auto"/>
        <w:ind w:firstLine="426"/>
        <w:rPr>
          <w:ins w:id="649" w:author="Windows User" w:date="2019-09-19T04:16:00Z"/>
          <w:color w:val="auto"/>
        </w:rPr>
      </w:pPr>
      <w:ins w:id="650" w:author="Windows User" w:date="2019-09-19T04:16:00Z">
        <w:r w:rsidRPr="006A0BE8">
          <w:rPr>
            <w:color w:val="auto"/>
          </w:rPr>
          <w:t xml:space="preserve">en-1= </w:t>
        </w:r>
        <w:r w:rsidRPr="006A0BE8">
          <w:rPr>
            <w:i/>
            <w:iCs/>
            <w:color w:val="auto"/>
          </w:rPr>
          <w:t xml:space="preserve">error </w:t>
        </w:r>
        <w:r w:rsidRPr="006A0BE8">
          <w:rPr>
            <w:color w:val="auto"/>
          </w:rPr>
          <w:t xml:space="preserve">sebelumnya </w:t>
        </w:r>
      </w:ins>
    </w:p>
    <w:p w14:paraId="2599A61B" w14:textId="77777777" w:rsidR="00E14759" w:rsidRPr="006A0BE8" w:rsidRDefault="00E14759" w:rsidP="00E14759">
      <w:pPr>
        <w:pStyle w:val="Default"/>
        <w:spacing w:line="360" w:lineRule="auto"/>
        <w:ind w:firstLine="426"/>
        <w:jc w:val="both"/>
        <w:rPr>
          <w:ins w:id="651" w:author="Windows User" w:date="2019-09-19T04:16:00Z"/>
          <w:color w:val="auto"/>
        </w:rPr>
      </w:pPr>
      <w:ins w:id="652" w:author="Windows User" w:date="2019-09-19T04:16:00Z">
        <w:r w:rsidRPr="006A0BE8">
          <w:rPr>
            <w:color w:val="auto"/>
          </w:rPr>
          <w:t xml:space="preserve">Fungsi keanggotaan </w:t>
        </w:r>
        <w:r w:rsidRPr="006A0BE8">
          <w:rPr>
            <w:i/>
            <w:color w:val="auto"/>
          </w:rPr>
          <w:t xml:space="preserve">delta </w:t>
        </w:r>
        <w:r w:rsidRPr="006A0BE8">
          <w:rPr>
            <w:i/>
            <w:iCs/>
            <w:color w:val="auto"/>
          </w:rPr>
          <w:t xml:space="preserve">error </w:t>
        </w:r>
        <w:r w:rsidRPr="006A0BE8">
          <w:rPr>
            <w:color w:val="auto"/>
          </w:rPr>
          <w:t xml:space="preserve">ditentukan dengan melihat perubahan </w:t>
        </w:r>
        <w:r w:rsidRPr="006A0BE8">
          <w:rPr>
            <w:i/>
            <w:iCs/>
            <w:color w:val="auto"/>
          </w:rPr>
          <w:t xml:space="preserve">error </w:t>
        </w:r>
        <w:r w:rsidRPr="006A0BE8">
          <w:rPr>
            <w:color w:val="auto"/>
          </w:rPr>
          <w:t xml:space="preserve">dari yang terkecil hingga </w:t>
        </w:r>
        <w:r w:rsidRPr="006A0BE8">
          <w:rPr>
            <w:i/>
            <w:iCs/>
            <w:color w:val="auto"/>
          </w:rPr>
          <w:t xml:space="preserve">error </w:t>
        </w:r>
        <w:r w:rsidRPr="006A0BE8">
          <w:rPr>
            <w:color w:val="auto"/>
          </w:rPr>
          <w:t xml:space="preserve">terbesar. Selanjutnya nilai </w:t>
        </w:r>
        <w:r w:rsidRPr="006A0BE8">
          <w:rPr>
            <w:i/>
            <w:color w:val="auto"/>
          </w:rPr>
          <w:t xml:space="preserve">delta </w:t>
        </w:r>
        <w:r w:rsidRPr="006A0BE8">
          <w:rPr>
            <w:i/>
            <w:iCs/>
            <w:color w:val="auto"/>
          </w:rPr>
          <w:t xml:space="preserve">error </w:t>
        </w:r>
        <w:r w:rsidRPr="006A0BE8">
          <w:rPr>
            <w:color w:val="auto"/>
          </w:rPr>
          <w:t xml:space="preserve">tersebut </w:t>
        </w:r>
        <w:r w:rsidRPr="006A0BE8">
          <w:rPr>
            <w:color w:val="auto"/>
          </w:rPr>
          <w:lastRenderedPageBreak/>
          <w:t xml:space="preserve">dibagi menjadi 7 fungsi keanggotaan seperti fungsi keanggotaan </w:t>
        </w:r>
        <w:r w:rsidRPr="006A0BE8">
          <w:rPr>
            <w:i/>
            <w:iCs/>
            <w:color w:val="auto"/>
          </w:rPr>
          <w:t>error</w:t>
        </w:r>
        <w:r w:rsidRPr="006A0BE8">
          <w:rPr>
            <w:color w:val="auto"/>
          </w:rPr>
          <w:t xml:space="preserve"> sebagai berikut:</w:t>
        </w:r>
      </w:ins>
    </w:p>
    <w:p w14:paraId="12862138" w14:textId="77777777" w:rsidR="00E14759" w:rsidRPr="006A0BE8" w:rsidRDefault="00E14759" w:rsidP="00F63116">
      <w:pPr>
        <w:pStyle w:val="Default"/>
        <w:numPr>
          <w:ilvl w:val="0"/>
          <w:numId w:val="38"/>
        </w:numPr>
        <w:spacing w:line="360" w:lineRule="auto"/>
        <w:ind w:left="284" w:hanging="142"/>
        <w:jc w:val="both"/>
        <w:rPr>
          <w:ins w:id="653" w:author="Windows User" w:date="2019-09-19T04:16:00Z"/>
          <w:i/>
          <w:color w:val="auto"/>
        </w:rPr>
      </w:pPr>
      <w:ins w:id="654" w:author="Windows User" w:date="2019-09-19T04:16:00Z">
        <w:r w:rsidRPr="006A0BE8">
          <w:rPr>
            <w:i/>
            <w:color w:val="auto"/>
          </w:rPr>
          <w:t>Negative Big (NB)</w:t>
        </w:r>
      </w:ins>
    </w:p>
    <w:p w14:paraId="3EB518CB" w14:textId="77777777" w:rsidR="00E14759" w:rsidRPr="006A0BE8" w:rsidRDefault="00E14759" w:rsidP="00F63116">
      <w:pPr>
        <w:pStyle w:val="Default"/>
        <w:spacing w:line="360" w:lineRule="auto"/>
        <w:ind w:left="567" w:hanging="283"/>
        <w:jc w:val="both"/>
        <w:rPr>
          <w:ins w:id="655" w:author="Windows User" w:date="2019-09-19T04:16:00Z"/>
          <w:color w:val="auto"/>
        </w:rPr>
      </w:pPr>
      <w:ins w:id="656" w:author="Windows User" w:date="2019-09-19T04:16:00Z">
        <w:r w:rsidRPr="006A0BE8">
          <w:rPr>
            <w:i/>
            <w:color w:val="auto"/>
          </w:rPr>
          <w:t xml:space="preserve">Negative Big yang </w:t>
        </w:r>
        <w:r w:rsidRPr="006A0BE8">
          <w:rPr>
            <w:color w:val="auto"/>
          </w:rPr>
          <w:t>bernilai &lt; -125</w:t>
        </w:r>
      </w:ins>
    </w:p>
    <w:p w14:paraId="4484E71B" w14:textId="77777777" w:rsidR="00E14759" w:rsidRPr="006A0BE8" w:rsidRDefault="00E14759" w:rsidP="002E0200">
      <w:pPr>
        <w:pStyle w:val="Default"/>
        <w:spacing w:line="360" w:lineRule="auto"/>
        <w:ind w:left="567" w:hanging="425"/>
        <w:jc w:val="both"/>
        <w:rPr>
          <w:ins w:id="657" w:author="Windows User" w:date="2019-09-19T04:16:00Z"/>
          <w:rFonts w:eastAsiaTheme="minorEastAsia"/>
          <w:color w:val="auto"/>
        </w:rPr>
      </w:pPr>
      <m:oMath>
        <m:r>
          <w:ins w:id="658" w:author="Windows User" w:date="2019-09-19T04:16:00Z">
            <w:rPr>
              <w:rFonts w:ascii="Cambria Math" w:hAnsi="Cambria Math"/>
              <w:color w:val="auto"/>
            </w:rPr>
            <m:t>μNB</m:t>
          </w:ins>
        </m:r>
        <m:d>
          <m:dPr>
            <m:ctrlPr>
              <w:ins w:id="659" w:author="Windows User" w:date="2019-09-19T04:16:00Z">
                <w:rPr>
                  <w:rFonts w:ascii="Cambria Math" w:hAnsi="Cambria Math"/>
                  <w:i/>
                  <w:color w:val="auto"/>
                </w:rPr>
              </w:ins>
            </m:ctrlPr>
          </m:dPr>
          <m:e>
            <m:r>
              <w:ins w:id="660" w:author="Windows User" w:date="2019-09-19T04:16:00Z">
                <w:rPr>
                  <w:rFonts w:ascii="Cambria Math" w:hAnsi="Cambria Math"/>
                  <w:color w:val="auto"/>
                </w:rPr>
                <m:t>x</m:t>
              </w:ins>
            </m:r>
          </m:e>
        </m:d>
        <m:r>
          <w:ins w:id="661" w:author="Windows User" w:date="2019-09-19T04:16:00Z">
            <w:rPr>
              <w:rFonts w:ascii="Cambria Math" w:hAnsi="Cambria Math"/>
              <w:color w:val="auto"/>
            </w:rPr>
            <m:t xml:space="preserve">  </m:t>
          </w:ins>
        </m:r>
      </m:oMath>
      <w:ins w:id="662"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1.</m:t>
                  </m:r>
                </m:e>
                <m:e>
                  <m:r>
                    <w:rPr>
                      <w:rFonts w:ascii="Cambria Math" w:eastAsiaTheme="minorEastAsia" w:hAnsi="Cambria Math"/>
                      <w:color w:val="auto"/>
                    </w:rPr>
                    <m:t>(-125-de)</m:t>
                  </m:r>
                </m:e>
              </m:eqAr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(-125-(-275)</m:t>
                  </m:r>
                </m:e>
                <m:e>
                  <m:r>
                    <w:rPr>
                      <w:rFonts w:ascii="Cambria Math" w:eastAsiaTheme="minorEastAsia" w:hAnsi="Cambria Math"/>
                      <w:color w:val="auto"/>
                    </w:rPr>
                    <m:t>1</m:t>
                  </m:r>
                </m:e>
              </m:eqArr>
            </m:den>
          </m:f>
        </m:oMath>
        <w:r w:rsidRPr="006A0BE8">
          <w:rPr>
            <w:rFonts w:eastAsiaTheme="minorEastAsia"/>
            <w:color w:val="auto"/>
          </w:rPr>
          <w:t xml:space="preserve">, </w:t>
        </w:r>
        <m:oMath>
          <m:r>
            <w:rPr>
              <w:rFonts w:ascii="Cambria Math" w:eastAsiaTheme="minorEastAsia" w:hAnsi="Cambria Math"/>
              <w:color w:val="auto"/>
            </w:rPr>
            <m:t>-275≤de≤-125</m:t>
          </m:r>
        </m:oMath>
      </w:ins>
    </w:p>
    <w:p w14:paraId="39A2DBF6" w14:textId="77777777" w:rsidR="00E14759" w:rsidRPr="006A0BE8" w:rsidRDefault="00E14759" w:rsidP="00F63116">
      <w:pPr>
        <w:pStyle w:val="Default"/>
        <w:numPr>
          <w:ilvl w:val="0"/>
          <w:numId w:val="38"/>
        </w:numPr>
        <w:spacing w:line="360" w:lineRule="auto"/>
        <w:ind w:left="284" w:hanging="142"/>
        <w:jc w:val="both"/>
        <w:rPr>
          <w:ins w:id="663" w:author="Windows User" w:date="2019-09-19T04:16:00Z"/>
          <w:i/>
          <w:color w:val="auto"/>
          <w:sz w:val="22"/>
          <w:szCs w:val="22"/>
        </w:rPr>
      </w:pPr>
      <w:ins w:id="664" w:author="Windows User" w:date="2019-09-19T04:16:00Z">
        <w:r w:rsidRPr="006A0BE8">
          <w:rPr>
            <w:i/>
            <w:color w:val="auto"/>
            <w:sz w:val="22"/>
            <w:szCs w:val="22"/>
          </w:rPr>
          <w:t>Negative Medium (NM)</w:t>
        </w:r>
      </w:ins>
    </w:p>
    <w:p w14:paraId="37DD4E73" w14:textId="77777777" w:rsidR="00E14759" w:rsidRPr="006A0BE8" w:rsidRDefault="00E14759" w:rsidP="00F63116">
      <w:pPr>
        <w:pStyle w:val="Default"/>
        <w:spacing w:line="360" w:lineRule="auto"/>
        <w:ind w:left="567" w:hanging="283"/>
        <w:jc w:val="both"/>
        <w:rPr>
          <w:ins w:id="665" w:author="Windows User" w:date="2019-09-19T04:16:00Z"/>
          <w:color w:val="auto"/>
        </w:rPr>
      </w:pPr>
      <w:ins w:id="666" w:author="Windows User" w:date="2019-09-19T04:16:00Z">
        <w:r w:rsidRPr="006A0BE8">
          <w:rPr>
            <w:i/>
            <w:color w:val="auto"/>
          </w:rPr>
          <w:t xml:space="preserve">Negative Medium yang </w:t>
        </w:r>
        <w:r w:rsidRPr="006A0BE8">
          <w:rPr>
            <w:color w:val="auto"/>
          </w:rPr>
          <w:t>bernilai &lt; -10 sampai -275</w:t>
        </w:r>
      </w:ins>
    </w:p>
    <w:p w14:paraId="401762B3" w14:textId="77777777" w:rsidR="00E14759" w:rsidRPr="006A0BE8" w:rsidRDefault="00E14759" w:rsidP="002E0200">
      <w:pPr>
        <w:pStyle w:val="Default"/>
        <w:spacing w:line="360" w:lineRule="auto"/>
        <w:ind w:left="567" w:hanging="425"/>
        <w:jc w:val="both"/>
        <w:rPr>
          <w:ins w:id="667" w:author="Windows User" w:date="2019-09-19T04:16:00Z"/>
          <w:rFonts w:eastAsiaTheme="minorEastAsia"/>
          <w:color w:val="auto"/>
        </w:rPr>
      </w:pPr>
      <m:oMath>
        <m:r>
          <w:ins w:id="668" w:author="Windows User" w:date="2019-09-19T04:16:00Z">
            <w:rPr>
              <w:rFonts w:ascii="Cambria Math" w:hAnsi="Cambria Math"/>
              <w:color w:val="auto"/>
            </w:rPr>
            <m:t>μNM</m:t>
          </w:ins>
        </m:r>
        <m:d>
          <m:dPr>
            <m:ctrlPr>
              <w:ins w:id="669" w:author="Windows User" w:date="2019-09-19T04:16:00Z">
                <w:rPr>
                  <w:rFonts w:ascii="Cambria Math" w:hAnsi="Cambria Math"/>
                  <w:i/>
                  <w:color w:val="auto"/>
                </w:rPr>
              </w:ins>
            </m:ctrlPr>
          </m:dPr>
          <m:e>
            <m:r>
              <w:ins w:id="670" w:author="Windows User" w:date="2019-09-19T04:16:00Z">
                <w:rPr>
                  <w:rFonts w:ascii="Cambria Math" w:hAnsi="Cambria Math"/>
                  <w:color w:val="auto"/>
                </w:rPr>
                <m:t>x</m:t>
              </w:ins>
            </m:r>
          </m:e>
        </m:d>
        <m:r>
          <w:ins w:id="671" w:author="Windows User" w:date="2019-09-19T04:16:00Z">
            <w:rPr>
              <w:rFonts w:ascii="Cambria Math" w:hAnsi="Cambria Math"/>
              <w:color w:val="auto"/>
            </w:rPr>
            <m:t xml:space="preserve">  </m:t>
          </w:ins>
        </m:r>
      </m:oMath>
      <w:ins w:id="672"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(de-(-275))</m:t>
                  </m:r>
                </m:e>
              </m:eqArr>
            </m:num>
            <m:den>
              <m:r>
                <m:rPr>
                  <m:sty m:val="p"/>
                </m:rPr>
                <w:rPr>
                  <w:rFonts w:ascii="Cambria Math" w:eastAsiaTheme="minorEastAsia" w:hAnsi="Cambria Math"/>
                  <w:color w:val="auto"/>
                </w:rPr>
                <m:t>(-125-(-275))</m:t>
              </m:r>
            </m:den>
          </m:f>
        </m:oMath>
        <w:r w:rsidRPr="006A0BE8">
          <w:rPr>
            <w:rFonts w:eastAsiaTheme="minorEastAsia"/>
            <w:color w:val="auto"/>
          </w:rPr>
          <w:t xml:space="preserve">, </w:t>
        </w:r>
        <m:oMath>
          <m:r>
            <w:rPr>
              <w:rFonts w:ascii="Cambria Math" w:eastAsiaTheme="minorEastAsia" w:hAnsi="Cambria Math"/>
              <w:color w:val="auto"/>
            </w:rPr>
            <m:t>-275≤de≤-125</m:t>
          </m:r>
        </m:oMath>
      </w:ins>
    </w:p>
    <w:p w14:paraId="5C324D75" w14:textId="77777777" w:rsidR="00E14759" w:rsidRPr="006A0BE8" w:rsidRDefault="00E14759" w:rsidP="002E0200">
      <w:pPr>
        <w:pStyle w:val="Default"/>
        <w:spacing w:line="360" w:lineRule="auto"/>
        <w:ind w:left="567" w:hanging="425"/>
        <w:jc w:val="both"/>
        <w:rPr>
          <w:ins w:id="673" w:author="Windows User" w:date="2019-09-19T04:16:00Z"/>
          <w:rFonts w:eastAsiaTheme="minorEastAsia"/>
          <w:color w:val="auto"/>
        </w:rPr>
      </w:pPr>
      <w:ins w:id="674"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(-10-de)</m:t>
                  </m:r>
                </m:e>
              </m:eqAr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-10-</m:t>
                      </m:r>
                      <m:d>
                        <m:dPr>
                          <m:ctrlPr>
                            <w:rPr>
                              <w:rFonts w:ascii="Cambria Math" w:eastAsiaTheme="minorEastAsia" w:hAnsi="Cambria Math"/>
                              <w:color w:val="auto"/>
                            </w:rPr>
                          </m:ctrlPr>
                        </m:dPr>
                        <m:e>
                          <m:r>
                            <m:rPr>
                              <m:sty m:val="p"/>
                            </m:rPr>
                            <w:rPr>
                              <w:rFonts w:ascii="Cambria Math" w:eastAsiaTheme="minorEastAsia" w:hAnsi="Cambria Math"/>
                              <w:color w:val="auto"/>
                            </w:rPr>
                            <m:t>-125</m:t>
                          </m:r>
                        </m:e>
                      </m:d>
                    </m:e>
                  </m:d>
                </m:e>
                <m:e>
                  <m:r>
                    <w:rPr>
                      <w:rFonts w:ascii="Cambria Math" w:eastAsiaTheme="minorEastAsia" w:hAnsi="Cambria Math"/>
                      <w:color w:val="auto"/>
                    </w:rPr>
                    <m:t>1</m:t>
                  </m:r>
                </m:e>
              </m:eqArr>
            </m:den>
          </m:f>
        </m:oMath>
        <w:r w:rsidRPr="006A0BE8">
          <w:rPr>
            <w:rFonts w:eastAsiaTheme="minorEastAsia"/>
            <w:color w:val="auto"/>
          </w:rPr>
          <w:t xml:space="preserve">, </w:t>
        </w:r>
        <m:oMath>
          <m:r>
            <w:rPr>
              <w:rFonts w:ascii="Cambria Math" w:eastAsiaTheme="minorEastAsia" w:hAnsi="Cambria Math"/>
              <w:color w:val="auto"/>
            </w:rPr>
            <m:t>-125≤de≤-10</m:t>
          </m:r>
        </m:oMath>
      </w:ins>
    </w:p>
    <w:p w14:paraId="10D278F1" w14:textId="77777777" w:rsidR="00E14759" w:rsidRPr="006A0BE8" w:rsidRDefault="00E14759" w:rsidP="00F63116">
      <w:pPr>
        <w:pStyle w:val="Default"/>
        <w:numPr>
          <w:ilvl w:val="0"/>
          <w:numId w:val="38"/>
        </w:numPr>
        <w:spacing w:line="360" w:lineRule="auto"/>
        <w:ind w:left="284" w:hanging="142"/>
        <w:jc w:val="both"/>
        <w:rPr>
          <w:ins w:id="675" w:author="Windows User" w:date="2019-09-19T04:16:00Z"/>
          <w:i/>
          <w:color w:val="auto"/>
          <w:sz w:val="22"/>
          <w:szCs w:val="22"/>
        </w:rPr>
      </w:pPr>
      <w:ins w:id="676" w:author="Windows User" w:date="2019-09-19T04:16:00Z">
        <w:r w:rsidRPr="006A0BE8">
          <w:rPr>
            <w:i/>
            <w:color w:val="auto"/>
            <w:sz w:val="22"/>
            <w:szCs w:val="22"/>
          </w:rPr>
          <w:t>Negative Small (NS)</w:t>
        </w:r>
      </w:ins>
    </w:p>
    <w:p w14:paraId="75767D8E" w14:textId="77777777" w:rsidR="00E14759" w:rsidRPr="006A0BE8" w:rsidRDefault="00E14759" w:rsidP="00F63116">
      <w:pPr>
        <w:pStyle w:val="Default"/>
        <w:spacing w:line="360" w:lineRule="auto"/>
        <w:ind w:left="567" w:hanging="283"/>
        <w:jc w:val="both"/>
        <w:rPr>
          <w:ins w:id="677" w:author="Windows User" w:date="2019-09-19T04:16:00Z"/>
          <w:color w:val="auto"/>
        </w:rPr>
      </w:pPr>
      <w:ins w:id="678" w:author="Windows User" w:date="2019-09-19T04:16:00Z">
        <w:r w:rsidRPr="006A0BE8">
          <w:rPr>
            <w:i/>
            <w:color w:val="auto"/>
          </w:rPr>
          <w:t xml:space="preserve">Negative Small yang </w:t>
        </w:r>
        <w:r w:rsidRPr="006A0BE8">
          <w:rPr>
            <w:color w:val="auto"/>
          </w:rPr>
          <w:t>bernilai &lt; -125 sampai -0</w:t>
        </w:r>
      </w:ins>
    </w:p>
    <w:p w14:paraId="5DBB9FC7" w14:textId="77777777" w:rsidR="00E14759" w:rsidRPr="006A0BE8" w:rsidRDefault="00E14759" w:rsidP="002E0200">
      <w:pPr>
        <w:pStyle w:val="Default"/>
        <w:spacing w:line="360" w:lineRule="auto"/>
        <w:ind w:left="567" w:hanging="425"/>
        <w:jc w:val="both"/>
        <w:rPr>
          <w:ins w:id="679" w:author="Windows User" w:date="2019-09-19T04:16:00Z"/>
          <w:rFonts w:eastAsiaTheme="minorEastAsia"/>
          <w:color w:val="auto"/>
        </w:rPr>
      </w:pPr>
      <m:oMath>
        <m:r>
          <w:ins w:id="680" w:author="Windows User" w:date="2019-09-19T04:16:00Z">
            <w:rPr>
              <w:rFonts w:ascii="Cambria Math" w:hAnsi="Cambria Math"/>
              <w:color w:val="auto"/>
            </w:rPr>
            <m:t>μNM</m:t>
          </w:ins>
        </m:r>
        <m:d>
          <m:dPr>
            <m:ctrlPr>
              <w:ins w:id="681" w:author="Windows User" w:date="2019-09-19T04:16:00Z">
                <w:rPr>
                  <w:rFonts w:ascii="Cambria Math" w:hAnsi="Cambria Math"/>
                  <w:i/>
                  <w:color w:val="auto"/>
                </w:rPr>
              </w:ins>
            </m:ctrlPr>
          </m:dPr>
          <m:e>
            <m:r>
              <w:ins w:id="682" w:author="Windows User" w:date="2019-09-19T04:16:00Z">
                <w:rPr>
                  <w:rFonts w:ascii="Cambria Math" w:hAnsi="Cambria Math"/>
                  <w:color w:val="auto"/>
                </w:rPr>
                <m:t>x</m:t>
              </w:ins>
            </m:r>
          </m:e>
        </m:d>
        <m:r>
          <w:ins w:id="683" w:author="Windows User" w:date="2019-09-19T04:16:00Z">
            <w:rPr>
              <w:rFonts w:ascii="Cambria Math" w:hAnsi="Cambria Math"/>
              <w:color w:val="auto"/>
            </w:rPr>
            <m:t xml:space="preserve">  </m:t>
          </w:ins>
        </m:r>
      </m:oMath>
      <w:ins w:id="684"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(de-(-125))</m:t>
                  </m:r>
                </m:e>
              </m:eqArr>
            </m:num>
            <m:den>
              <m:r>
                <m:rPr>
                  <m:sty m:val="p"/>
                </m:rPr>
                <w:rPr>
                  <w:rFonts w:ascii="Cambria Math" w:eastAsiaTheme="minorEastAsia" w:hAnsi="Cambria Math"/>
                  <w:color w:val="auto"/>
                </w:rPr>
                <m:t>(-10-(-125))</m:t>
              </m:r>
            </m:den>
          </m:f>
        </m:oMath>
        <w:r w:rsidRPr="006A0BE8">
          <w:rPr>
            <w:rFonts w:eastAsiaTheme="minorEastAsia"/>
            <w:color w:val="auto"/>
          </w:rPr>
          <w:t xml:space="preserve">, </w:t>
        </w:r>
        <m:oMath>
          <m:r>
            <w:rPr>
              <w:rFonts w:ascii="Cambria Math" w:eastAsiaTheme="minorEastAsia" w:hAnsi="Cambria Math"/>
              <w:color w:val="auto"/>
            </w:rPr>
            <m:t>-125≤de≤-10</m:t>
          </m:r>
        </m:oMath>
      </w:ins>
    </w:p>
    <w:p w14:paraId="01ED846A" w14:textId="77777777" w:rsidR="00E14759" w:rsidRPr="006A0BE8" w:rsidRDefault="00E14759" w:rsidP="002E0200">
      <w:pPr>
        <w:pStyle w:val="Default"/>
        <w:spacing w:line="360" w:lineRule="auto"/>
        <w:ind w:left="567" w:hanging="425"/>
        <w:jc w:val="both"/>
        <w:rPr>
          <w:ins w:id="685" w:author="Windows User" w:date="2019-09-19T04:16:00Z"/>
          <w:rFonts w:eastAsiaTheme="minorEastAsia"/>
          <w:color w:val="auto"/>
        </w:rPr>
      </w:pPr>
      <w:ins w:id="686"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(0-de)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0-</m:t>
                      </m:r>
                      <m:d>
                        <m:dPr>
                          <m:ctrlPr>
                            <w:rPr>
                              <w:rFonts w:ascii="Cambria Math" w:eastAsiaTheme="minorEastAsia" w:hAnsi="Cambria Math"/>
                              <w:color w:val="auto"/>
                            </w:rPr>
                          </m:ctrlPr>
                        </m:dPr>
                        <m:e>
                          <m:r>
                            <m:rPr>
                              <m:sty m:val="p"/>
                            </m:rPr>
                            <w:rPr>
                              <w:rFonts w:ascii="Cambria Math" w:eastAsiaTheme="minorEastAsia" w:hAnsi="Cambria Math"/>
                              <w:color w:val="auto"/>
                            </w:rPr>
                            <m:t>-10</m:t>
                          </m:r>
                        </m:e>
                      </m:d>
                    </m:e>
                  </m:d>
                </m:e>
                <m:e>
                  <m:r>
                    <w:rPr>
                      <w:rFonts w:ascii="Cambria Math" w:eastAsiaTheme="minorEastAsia" w:hAnsi="Cambria Math"/>
                      <w:color w:val="auto"/>
                    </w:rPr>
                    <m:t>1</m:t>
                  </m:r>
                </m:e>
              </m:eqArr>
            </m:den>
          </m:f>
        </m:oMath>
        <w:r w:rsidRPr="006A0BE8">
          <w:rPr>
            <w:rFonts w:eastAsiaTheme="minorEastAsia"/>
            <w:color w:val="auto"/>
          </w:rPr>
          <w:t xml:space="preserve">, </w:t>
        </w:r>
        <m:oMath>
          <m:r>
            <w:rPr>
              <w:rFonts w:ascii="Cambria Math" w:eastAsiaTheme="minorEastAsia" w:hAnsi="Cambria Math"/>
              <w:color w:val="auto"/>
            </w:rPr>
            <m:t>-10≤de≤0</m:t>
          </m:r>
        </m:oMath>
      </w:ins>
    </w:p>
    <w:p w14:paraId="0FFD984C" w14:textId="77777777" w:rsidR="00E14759" w:rsidRPr="006A0BE8" w:rsidRDefault="00E14759" w:rsidP="00F63116">
      <w:pPr>
        <w:pStyle w:val="Default"/>
        <w:numPr>
          <w:ilvl w:val="0"/>
          <w:numId w:val="38"/>
        </w:numPr>
        <w:spacing w:line="360" w:lineRule="auto"/>
        <w:ind w:left="284" w:hanging="142"/>
        <w:jc w:val="both"/>
        <w:rPr>
          <w:ins w:id="687" w:author="Windows User" w:date="2019-09-19T04:16:00Z"/>
          <w:i/>
          <w:color w:val="auto"/>
          <w:sz w:val="22"/>
          <w:szCs w:val="22"/>
        </w:rPr>
      </w:pPr>
      <w:ins w:id="688" w:author="Windows User" w:date="2019-09-19T04:16:00Z">
        <w:r w:rsidRPr="006A0BE8">
          <w:rPr>
            <w:i/>
            <w:color w:val="auto"/>
            <w:sz w:val="22"/>
            <w:szCs w:val="22"/>
          </w:rPr>
          <w:t>Zero Error (ZE)</w:t>
        </w:r>
      </w:ins>
    </w:p>
    <w:p w14:paraId="0EC86186" w14:textId="77777777" w:rsidR="00E14759" w:rsidRPr="006A0BE8" w:rsidRDefault="00E14759" w:rsidP="00F63116">
      <w:pPr>
        <w:pStyle w:val="Default"/>
        <w:spacing w:line="360" w:lineRule="auto"/>
        <w:ind w:left="567" w:hanging="283"/>
        <w:jc w:val="both"/>
        <w:rPr>
          <w:ins w:id="689" w:author="Windows User" w:date="2019-09-19T04:16:00Z"/>
          <w:color w:val="auto"/>
        </w:rPr>
      </w:pPr>
      <w:ins w:id="690" w:author="Windows User" w:date="2019-09-19T04:16:00Z">
        <w:r w:rsidRPr="006A0BE8">
          <w:rPr>
            <w:i/>
            <w:color w:val="auto"/>
            <w:sz w:val="22"/>
            <w:szCs w:val="22"/>
          </w:rPr>
          <w:t xml:space="preserve">Zero Error </w:t>
        </w:r>
        <w:r w:rsidRPr="006A0BE8">
          <w:rPr>
            <w:i/>
            <w:color w:val="auto"/>
          </w:rPr>
          <w:t xml:space="preserve">yang </w:t>
        </w:r>
        <w:r w:rsidRPr="006A0BE8">
          <w:rPr>
            <w:color w:val="auto"/>
          </w:rPr>
          <w:t>bernilai &lt; -10 sampai 10</w:t>
        </w:r>
      </w:ins>
    </w:p>
    <w:p w14:paraId="385207DB" w14:textId="77777777" w:rsidR="00E14759" w:rsidRPr="006A0BE8" w:rsidRDefault="00E14759" w:rsidP="002E0200">
      <w:pPr>
        <w:pStyle w:val="Default"/>
        <w:spacing w:line="360" w:lineRule="auto"/>
        <w:ind w:left="567" w:hanging="425"/>
        <w:jc w:val="both"/>
        <w:rPr>
          <w:ins w:id="691" w:author="Windows User" w:date="2019-09-19T04:16:00Z"/>
          <w:rFonts w:eastAsiaTheme="minorEastAsia"/>
          <w:color w:val="auto"/>
        </w:rPr>
      </w:pPr>
      <m:oMath>
        <m:r>
          <w:ins w:id="692" w:author="Windows User" w:date="2019-09-19T04:16:00Z">
            <w:rPr>
              <w:rFonts w:ascii="Cambria Math" w:hAnsi="Cambria Math"/>
              <w:color w:val="auto"/>
            </w:rPr>
            <m:t>μZE</m:t>
          </w:ins>
        </m:r>
        <m:d>
          <m:dPr>
            <m:ctrlPr>
              <w:ins w:id="693" w:author="Windows User" w:date="2019-09-19T04:16:00Z">
                <w:rPr>
                  <w:rFonts w:ascii="Cambria Math" w:hAnsi="Cambria Math"/>
                  <w:i/>
                  <w:color w:val="auto"/>
                </w:rPr>
              </w:ins>
            </m:ctrlPr>
          </m:dPr>
          <m:e>
            <m:r>
              <w:ins w:id="694" w:author="Windows User" w:date="2019-09-19T04:16:00Z">
                <w:rPr>
                  <w:rFonts w:ascii="Cambria Math" w:hAnsi="Cambria Math"/>
                  <w:color w:val="auto"/>
                </w:rPr>
                <m:t>x</m:t>
              </w:ins>
            </m:r>
          </m:e>
        </m:d>
        <m:r>
          <w:ins w:id="695" w:author="Windows User" w:date="2019-09-19T04:16:00Z">
            <w:rPr>
              <w:rFonts w:ascii="Cambria Math" w:hAnsi="Cambria Math"/>
              <w:color w:val="auto"/>
            </w:rPr>
            <m:t xml:space="preserve">  </m:t>
          </w:ins>
        </m:r>
      </m:oMath>
      <w:ins w:id="696"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(de-(-10))</m:t>
                  </m:r>
                </m:e>
              </m:eqArr>
            </m:num>
            <m:den>
              <m:r>
                <m:rPr>
                  <m:sty m:val="p"/>
                </m:rPr>
                <w:rPr>
                  <w:rFonts w:ascii="Cambria Math" w:eastAsiaTheme="minorEastAsia" w:hAnsi="Cambria Math"/>
                  <w:color w:val="auto"/>
                </w:rPr>
                <m:t>(0-(-10))</m:t>
              </m:r>
            </m:den>
          </m:f>
        </m:oMath>
        <w:r w:rsidRPr="006A0BE8">
          <w:rPr>
            <w:rFonts w:eastAsiaTheme="minorEastAsia"/>
            <w:color w:val="auto"/>
          </w:rPr>
          <w:t xml:space="preserve">, </w:t>
        </w:r>
        <m:oMath>
          <m:r>
            <w:rPr>
              <w:rFonts w:ascii="Cambria Math" w:eastAsiaTheme="minorEastAsia" w:hAnsi="Cambria Math"/>
              <w:color w:val="auto"/>
            </w:rPr>
            <m:t>-10≤de≤0</m:t>
          </m:r>
        </m:oMath>
      </w:ins>
    </w:p>
    <w:p w14:paraId="3E041C8C" w14:textId="77777777" w:rsidR="00E14759" w:rsidRPr="006A0BE8" w:rsidRDefault="00E14759" w:rsidP="002E0200">
      <w:pPr>
        <w:pStyle w:val="Default"/>
        <w:spacing w:line="360" w:lineRule="auto"/>
        <w:ind w:left="567" w:hanging="425"/>
        <w:jc w:val="both"/>
        <w:rPr>
          <w:ins w:id="697" w:author="Windows User" w:date="2019-09-19T04:16:00Z"/>
          <w:rFonts w:eastAsiaTheme="minorEastAsia"/>
          <w:color w:val="auto"/>
        </w:rPr>
      </w:pPr>
      <w:ins w:id="698"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(10-de)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(10-0))</m:t>
                  </m:r>
                </m:e>
                <m:e>
                  <m:r>
                    <w:rPr>
                      <w:rFonts w:ascii="Cambria Math" w:eastAsiaTheme="minorEastAsia" w:hAnsi="Cambria Math"/>
                      <w:color w:val="auto"/>
                    </w:rPr>
                    <m:t>1</m:t>
                  </m:r>
                </m:e>
              </m:eqArr>
            </m:den>
          </m:f>
        </m:oMath>
        <w:r w:rsidRPr="006A0BE8">
          <w:rPr>
            <w:rFonts w:eastAsiaTheme="minorEastAsia"/>
            <w:color w:val="auto"/>
          </w:rPr>
          <w:t xml:space="preserve">, </w:t>
        </w:r>
        <m:oMath>
          <m:r>
            <w:rPr>
              <w:rFonts w:ascii="Cambria Math" w:eastAsiaTheme="minorEastAsia" w:hAnsi="Cambria Math"/>
              <w:color w:val="auto"/>
            </w:rPr>
            <m:t xml:space="preserve"> 0≤de≤10</m:t>
          </m:r>
        </m:oMath>
      </w:ins>
    </w:p>
    <w:p w14:paraId="3EC80558" w14:textId="77777777" w:rsidR="00E14759" w:rsidRPr="006A0BE8" w:rsidRDefault="00E14759" w:rsidP="002E0200">
      <w:pPr>
        <w:pStyle w:val="Default"/>
        <w:spacing w:line="360" w:lineRule="auto"/>
        <w:ind w:left="567" w:hanging="425"/>
        <w:jc w:val="both"/>
        <w:rPr>
          <w:ins w:id="699" w:author="Windows User" w:date="2019-09-19T04:16:00Z"/>
          <w:rFonts w:eastAsiaTheme="minorEastAsia"/>
          <w:color w:val="auto"/>
        </w:rPr>
      </w:pPr>
    </w:p>
    <w:p w14:paraId="1A81DCAF" w14:textId="77777777" w:rsidR="00E14759" w:rsidRPr="006A0BE8" w:rsidRDefault="00E14759" w:rsidP="00F63116">
      <w:pPr>
        <w:pStyle w:val="Default"/>
        <w:numPr>
          <w:ilvl w:val="0"/>
          <w:numId w:val="38"/>
        </w:numPr>
        <w:spacing w:line="360" w:lineRule="auto"/>
        <w:ind w:left="284" w:hanging="142"/>
        <w:jc w:val="both"/>
        <w:rPr>
          <w:ins w:id="700" w:author="Windows User" w:date="2019-09-19T04:16:00Z"/>
          <w:i/>
          <w:color w:val="auto"/>
          <w:sz w:val="22"/>
          <w:szCs w:val="22"/>
        </w:rPr>
      </w:pPr>
      <w:ins w:id="701" w:author="Windows User" w:date="2019-09-19T04:16:00Z">
        <w:r w:rsidRPr="006A0BE8">
          <w:rPr>
            <w:i/>
            <w:color w:val="auto"/>
            <w:sz w:val="22"/>
            <w:szCs w:val="22"/>
          </w:rPr>
          <w:t>Positive Small (PS)</w:t>
        </w:r>
      </w:ins>
    </w:p>
    <w:p w14:paraId="02FBE5A4" w14:textId="77777777" w:rsidR="00E14759" w:rsidRPr="006A0BE8" w:rsidRDefault="00E14759" w:rsidP="00F63116">
      <w:pPr>
        <w:pStyle w:val="Default"/>
        <w:spacing w:line="360" w:lineRule="auto"/>
        <w:ind w:left="567" w:hanging="283"/>
        <w:jc w:val="both"/>
        <w:rPr>
          <w:ins w:id="702" w:author="Windows User" w:date="2019-09-19T04:16:00Z"/>
          <w:i/>
          <w:color w:val="auto"/>
          <w:sz w:val="22"/>
          <w:szCs w:val="22"/>
        </w:rPr>
      </w:pPr>
      <w:ins w:id="703" w:author="Windows User" w:date="2019-09-19T04:16:00Z">
        <w:r w:rsidRPr="006A0BE8">
          <w:rPr>
            <w:i/>
            <w:color w:val="auto"/>
            <w:sz w:val="22"/>
            <w:szCs w:val="22"/>
          </w:rPr>
          <w:t xml:space="preserve">Positive Small </w:t>
        </w:r>
        <w:r w:rsidRPr="006A0BE8">
          <w:rPr>
            <w:i/>
            <w:color w:val="auto"/>
          </w:rPr>
          <w:t xml:space="preserve">yang </w:t>
        </w:r>
        <w:r w:rsidRPr="006A0BE8">
          <w:rPr>
            <w:color w:val="auto"/>
          </w:rPr>
          <w:t>bernilai  &gt;10 sampai 125</w:t>
        </w:r>
      </w:ins>
    </w:p>
    <w:p w14:paraId="14A583AC" w14:textId="77777777" w:rsidR="00E14759" w:rsidRPr="006A0BE8" w:rsidRDefault="00E14759" w:rsidP="002E0200">
      <w:pPr>
        <w:pStyle w:val="Default"/>
        <w:spacing w:line="360" w:lineRule="auto"/>
        <w:ind w:left="567" w:hanging="425"/>
        <w:jc w:val="both"/>
        <w:rPr>
          <w:ins w:id="704" w:author="Windows User" w:date="2019-09-19T04:16:00Z"/>
          <w:rFonts w:eastAsiaTheme="minorEastAsia"/>
          <w:color w:val="auto"/>
        </w:rPr>
      </w:pPr>
      <m:oMath>
        <m:r>
          <w:ins w:id="705" w:author="Windows User" w:date="2019-09-19T04:16:00Z">
            <w:rPr>
              <w:rFonts w:ascii="Cambria Math" w:hAnsi="Cambria Math"/>
              <w:color w:val="auto"/>
            </w:rPr>
            <m:t>μPS</m:t>
          </w:ins>
        </m:r>
        <m:d>
          <m:dPr>
            <m:ctrlPr>
              <w:ins w:id="706" w:author="Windows User" w:date="2019-09-19T04:16:00Z">
                <w:rPr>
                  <w:rFonts w:ascii="Cambria Math" w:hAnsi="Cambria Math"/>
                  <w:i/>
                  <w:color w:val="auto"/>
                </w:rPr>
              </w:ins>
            </m:ctrlPr>
          </m:dPr>
          <m:e>
            <m:r>
              <w:ins w:id="707" w:author="Windows User" w:date="2019-09-19T04:16:00Z">
                <w:rPr>
                  <w:rFonts w:ascii="Cambria Math" w:hAnsi="Cambria Math"/>
                  <w:color w:val="auto"/>
                </w:rPr>
                <m:t>x</m:t>
              </w:ins>
            </m:r>
          </m:e>
        </m:d>
        <m:r>
          <w:ins w:id="708" w:author="Windows User" w:date="2019-09-19T04:16:00Z">
            <w:rPr>
              <w:rFonts w:ascii="Cambria Math" w:hAnsi="Cambria Math"/>
              <w:color w:val="auto"/>
            </w:rPr>
            <m:t xml:space="preserve">  </m:t>
          </w:ins>
        </m:r>
      </m:oMath>
      <w:ins w:id="709"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(de-0)</m:t>
                  </m:r>
                </m:e>
              </m:eqArr>
            </m:num>
            <m:den>
              <m:r>
                <m:rPr>
                  <m:sty m:val="p"/>
                </m:rPr>
                <w:rPr>
                  <w:rFonts w:ascii="Cambria Math" w:eastAsiaTheme="minorEastAsia" w:hAnsi="Cambria Math"/>
                  <w:color w:val="auto"/>
                </w:rPr>
                <m:t>(10-0)</m:t>
              </m:r>
            </m:den>
          </m:f>
        </m:oMath>
        <w:r w:rsidRPr="006A0BE8">
          <w:rPr>
            <w:rFonts w:eastAsiaTheme="minorEastAsia"/>
            <w:color w:val="auto"/>
          </w:rPr>
          <w:t xml:space="preserve">, </w:t>
        </w:r>
        <m:oMath>
          <m:r>
            <w:rPr>
              <w:rFonts w:ascii="Cambria Math" w:eastAsiaTheme="minorEastAsia" w:hAnsi="Cambria Math"/>
              <w:color w:val="auto"/>
            </w:rPr>
            <m:t>0≤de≤10</m:t>
          </m:r>
        </m:oMath>
      </w:ins>
    </w:p>
    <w:p w14:paraId="2CB90EB7" w14:textId="77777777" w:rsidR="00E14759" w:rsidRPr="006A0BE8" w:rsidRDefault="00E14759" w:rsidP="002E0200">
      <w:pPr>
        <w:pStyle w:val="Default"/>
        <w:spacing w:line="360" w:lineRule="auto"/>
        <w:ind w:left="567" w:hanging="425"/>
        <w:jc w:val="both"/>
        <w:rPr>
          <w:ins w:id="710" w:author="Windows User" w:date="2019-09-19T04:16:00Z"/>
          <w:rFonts w:eastAsiaTheme="minorEastAsia"/>
          <w:color w:val="auto"/>
        </w:rPr>
      </w:pPr>
      <w:ins w:id="711"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(125-de)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(125-10))</m:t>
                  </m:r>
                </m:e>
                <m:e>
                  <m:r>
                    <w:rPr>
                      <w:rFonts w:ascii="Cambria Math" w:eastAsiaTheme="minorEastAsia" w:hAnsi="Cambria Math"/>
                      <w:color w:val="auto"/>
                    </w:rPr>
                    <m:t>1</m:t>
                  </m:r>
                </m:e>
              </m:eqArr>
            </m:den>
          </m:f>
        </m:oMath>
        <w:r w:rsidRPr="006A0BE8">
          <w:rPr>
            <w:rFonts w:eastAsiaTheme="minorEastAsia"/>
            <w:color w:val="auto"/>
          </w:rPr>
          <w:t xml:space="preserve">, </w:t>
        </w:r>
        <m:oMath>
          <m:r>
            <w:rPr>
              <w:rFonts w:ascii="Cambria Math" w:eastAsiaTheme="minorEastAsia" w:hAnsi="Cambria Math"/>
              <w:color w:val="auto"/>
            </w:rPr>
            <m:t xml:space="preserve"> 10≤de≤125</m:t>
          </m:r>
        </m:oMath>
      </w:ins>
    </w:p>
    <w:p w14:paraId="527659EC" w14:textId="77777777" w:rsidR="00E14759" w:rsidRPr="006A0BE8" w:rsidRDefault="00E14759" w:rsidP="00F63116">
      <w:pPr>
        <w:pStyle w:val="Default"/>
        <w:numPr>
          <w:ilvl w:val="0"/>
          <w:numId w:val="38"/>
        </w:numPr>
        <w:spacing w:line="360" w:lineRule="auto"/>
        <w:ind w:left="284" w:hanging="142"/>
        <w:jc w:val="both"/>
        <w:rPr>
          <w:ins w:id="712" w:author="Windows User" w:date="2019-09-19T04:16:00Z"/>
          <w:i/>
          <w:color w:val="auto"/>
          <w:sz w:val="22"/>
          <w:szCs w:val="22"/>
        </w:rPr>
      </w:pPr>
      <w:ins w:id="713" w:author="Windows User" w:date="2019-09-19T04:16:00Z">
        <w:r w:rsidRPr="006A0BE8">
          <w:rPr>
            <w:i/>
            <w:color w:val="auto"/>
            <w:sz w:val="22"/>
            <w:szCs w:val="22"/>
          </w:rPr>
          <w:t>Positive Medium (PM)</w:t>
        </w:r>
      </w:ins>
    </w:p>
    <w:p w14:paraId="21648B9A" w14:textId="77777777" w:rsidR="00E14759" w:rsidRPr="006A0BE8" w:rsidRDefault="00E14759" w:rsidP="00F63116">
      <w:pPr>
        <w:pStyle w:val="Default"/>
        <w:spacing w:line="360" w:lineRule="auto"/>
        <w:ind w:left="567" w:hanging="283"/>
        <w:jc w:val="both"/>
        <w:rPr>
          <w:ins w:id="714" w:author="Windows User" w:date="2019-09-19T04:16:00Z"/>
          <w:color w:val="auto"/>
        </w:rPr>
      </w:pPr>
      <w:ins w:id="715" w:author="Windows User" w:date="2019-09-19T04:16:00Z">
        <w:r w:rsidRPr="006A0BE8">
          <w:rPr>
            <w:i/>
            <w:color w:val="auto"/>
            <w:sz w:val="22"/>
            <w:szCs w:val="22"/>
          </w:rPr>
          <w:t xml:space="preserve">Positive Medium </w:t>
        </w:r>
        <w:r w:rsidRPr="006A0BE8">
          <w:rPr>
            <w:i/>
            <w:color w:val="auto"/>
          </w:rPr>
          <w:t xml:space="preserve">yang </w:t>
        </w:r>
        <w:r w:rsidRPr="006A0BE8">
          <w:rPr>
            <w:color w:val="auto"/>
          </w:rPr>
          <w:t>bernilai &gt;10 sampai 275</w:t>
        </w:r>
      </w:ins>
    </w:p>
    <w:p w14:paraId="294C56C2" w14:textId="77777777" w:rsidR="00E14759" w:rsidRPr="006A0BE8" w:rsidRDefault="00E14759" w:rsidP="002E0200">
      <w:pPr>
        <w:pStyle w:val="Default"/>
        <w:spacing w:line="360" w:lineRule="auto"/>
        <w:ind w:left="567" w:hanging="425"/>
        <w:jc w:val="both"/>
        <w:rPr>
          <w:ins w:id="716" w:author="Windows User" w:date="2019-09-19T04:16:00Z"/>
          <w:rFonts w:eastAsiaTheme="minorEastAsia"/>
          <w:color w:val="auto"/>
        </w:rPr>
      </w:pPr>
      <m:oMath>
        <m:r>
          <w:ins w:id="717" w:author="Windows User" w:date="2019-09-19T04:16:00Z">
            <w:rPr>
              <w:rFonts w:ascii="Cambria Math" w:hAnsi="Cambria Math"/>
              <w:color w:val="auto"/>
            </w:rPr>
            <w:lastRenderedPageBreak/>
            <m:t>μPM</m:t>
          </w:ins>
        </m:r>
        <m:d>
          <m:dPr>
            <m:ctrlPr>
              <w:ins w:id="718" w:author="Windows User" w:date="2019-09-19T04:16:00Z">
                <w:rPr>
                  <w:rFonts w:ascii="Cambria Math" w:hAnsi="Cambria Math"/>
                  <w:i/>
                  <w:color w:val="auto"/>
                </w:rPr>
              </w:ins>
            </m:ctrlPr>
          </m:dPr>
          <m:e>
            <m:r>
              <w:ins w:id="719" w:author="Windows User" w:date="2019-09-19T04:16:00Z">
                <w:rPr>
                  <w:rFonts w:ascii="Cambria Math" w:hAnsi="Cambria Math"/>
                  <w:color w:val="auto"/>
                </w:rPr>
                <m:t>x</m:t>
              </w:ins>
            </m:r>
          </m:e>
        </m:d>
        <m:r>
          <w:ins w:id="720" w:author="Windows User" w:date="2019-09-19T04:16:00Z">
            <w:rPr>
              <w:rFonts w:ascii="Cambria Math" w:hAnsi="Cambria Math"/>
              <w:color w:val="auto"/>
            </w:rPr>
            <m:t xml:space="preserve">  </m:t>
          </w:ins>
        </m:r>
      </m:oMath>
      <w:ins w:id="721"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(de-10)</m:t>
                  </m:r>
                </m:e>
              </m:eqArr>
            </m:num>
            <m:den>
              <m:r>
                <m:rPr>
                  <m:sty m:val="p"/>
                </m:rPr>
                <w:rPr>
                  <w:rFonts w:ascii="Cambria Math" w:eastAsiaTheme="minorEastAsia" w:hAnsi="Cambria Math"/>
                  <w:color w:val="auto"/>
                </w:rPr>
                <m:t>(125-10)</m:t>
              </m:r>
            </m:den>
          </m:f>
        </m:oMath>
        <w:r w:rsidRPr="006A0BE8">
          <w:rPr>
            <w:rFonts w:eastAsiaTheme="minorEastAsia"/>
            <w:color w:val="auto"/>
          </w:rPr>
          <w:t xml:space="preserve">, </w:t>
        </w:r>
        <m:oMath>
          <m:r>
            <w:rPr>
              <w:rFonts w:ascii="Cambria Math" w:eastAsiaTheme="minorEastAsia" w:hAnsi="Cambria Math"/>
              <w:color w:val="auto"/>
            </w:rPr>
            <m:t>10≤de≤125</m:t>
          </m:r>
        </m:oMath>
      </w:ins>
    </w:p>
    <w:p w14:paraId="70A912B6" w14:textId="77777777" w:rsidR="00E14759" w:rsidRPr="006A0BE8" w:rsidRDefault="00E14759" w:rsidP="002E0200">
      <w:pPr>
        <w:pStyle w:val="Default"/>
        <w:spacing w:line="360" w:lineRule="auto"/>
        <w:ind w:left="567" w:hanging="425"/>
        <w:jc w:val="both"/>
        <w:rPr>
          <w:ins w:id="722" w:author="Windows User" w:date="2019-09-19T04:16:00Z"/>
          <w:rFonts w:eastAsiaTheme="minorEastAsia"/>
          <w:color w:val="auto"/>
        </w:rPr>
      </w:pPr>
      <w:ins w:id="723"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(275-de)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275-125</m:t>
                      </m:r>
                    </m:e>
                  </m:d>
                </m:e>
                <m:e>
                  <m:r>
                    <w:rPr>
                      <w:rFonts w:ascii="Cambria Math" w:eastAsiaTheme="minorEastAsia" w:hAnsi="Cambria Math"/>
                      <w:color w:val="auto"/>
                    </w:rPr>
                    <m:t>1</m:t>
                  </m:r>
                </m:e>
              </m:eqArr>
            </m:den>
          </m:f>
        </m:oMath>
        <w:r w:rsidRPr="006A0BE8">
          <w:rPr>
            <w:rFonts w:eastAsiaTheme="minorEastAsia"/>
            <w:color w:val="auto"/>
          </w:rPr>
          <w:t xml:space="preserve">, </w:t>
        </w:r>
        <m:oMath>
          <m:r>
            <w:rPr>
              <w:rFonts w:ascii="Cambria Math" w:eastAsiaTheme="minorEastAsia" w:hAnsi="Cambria Math"/>
              <w:color w:val="auto"/>
            </w:rPr>
            <m:t>125≤de≤275</m:t>
          </m:r>
        </m:oMath>
      </w:ins>
    </w:p>
    <w:p w14:paraId="213FBFD6" w14:textId="77777777" w:rsidR="00E14759" w:rsidRPr="006A0BE8" w:rsidRDefault="00E14759" w:rsidP="002E0200">
      <w:pPr>
        <w:pStyle w:val="Default"/>
        <w:numPr>
          <w:ilvl w:val="0"/>
          <w:numId w:val="38"/>
        </w:numPr>
        <w:spacing w:line="360" w:lineRule="auto"/>
        <w:ind w:left="284" w:hanging="142"/>
        <w:jc w:val="both"/>
        <w:rPr>
          <w:ins w:id="724" w:author="Windows User" w:date="2019-09-19T04:16:00Z"/>
          <w:i/>
          <w:color w:val="auto"/>
          <w:sz w:val="22"/>
          <w:szCs w:val="22"/>
        </w:rPr>
      </w:pPr>
      <w:ins w:id="725" w:author="Windows User" w:date="2019-09-19T04:16:00Z">
        <w:r w:rsidRPr="006A0BE8">
          <w:rPr>
            <w:i/>
            <w:color w:val="auto"/>
            <w:sz w:val="22"/>
            <w:szCs w:val="22"/>
          </w:rPr>
          <w:t>Positive Big (PB)</w:t>
        </w:r>
      </w:ins>
    </w:p>
    <w:p w14:paraId="25AF47FD" w14:textId="77777777" w:rsidR="00E14759" w:rsidRPr="006A0BE8" w:rsidRDefault="00E14759" w:rsidP="002E0200">
      <w:pPr>
        <w:pStyle w:val="Default"/>
        <w:spacing w:line="360" w:lineRule="auto"/>
        <w:ind w:left="567" w:hanging="283"/>
        <w:jc w:val="both"/>
        <w:rPr>
          <w:ins w:id="726" w:author="Windows User" w:date="2019-09-19T04:16:00Z"/>
          <w:color w:val="auto"/>
        </w:rPr>
      </w:pPr>
      <w:ins w:id="727" w:author="Windows User" w:date="2019-09-19T04:16:00Z">
        <w:r w:rsidRPr="006A0BE8">
          <w:rPr>
            <w:i/>
            <w:color w:val="auto"/>
            <w:sz w:val="22"/>
            <w:szCs w:val="22"/>
          </w:rPr>
          <w:t xml:space="preserve">Positive Big </w:t>
        </w:r>
        <w:r w:rsidRPr="006A0BE8">
          <w:rPr>
            <w:i/>
            <w:color w:val="auto"/>
          </w:rPr>
          <w:t xml:space="preserve">yang </w:t>
        </w:r>
        <w:r w:rsidRPr="006A0BE8">
          <w:rPr>
            <w:color w:val="auto"/>
          </w:rPr>
          <w:t>bernilai &gt;125</w:t>
        </w:r>
      </w:ins>
    </w:p>
    <w:p w14:paraId="5069872E" w14:textId="77777777" w:rsidR="00E14759" w:rsidRPr="006A0BE8" w:rsidRDefault="00E14759" w:rsidP="002E0200">
      <w:pPr>
        <w:pStyle w:val="Default"/>
        <w:spacing w:line="360" w:lineRule="auto"/>
        <w:ind w:left="567" w:hanging="425"/>
        <w:jc w:val="both"/>
        <w:rPr>
          <w:ins w:id="728" w:author="Windows User" w:date="2019-09-19T04:16:00Z"/>
          <w:rFonts w:eastAsiaTheme="minorEastAsia"/>
          <w:color w:val="auto"/>
        </w:rPr>
      </w:pPr>
      <m:oMath>
        <m:r>
          <w:ins w:id="729" w:author="Windows User" w:date="2019-09-19T04:16:00Z">
            <w:rPr>
              <w:rFonts w:ascii="Cambria Math" w:hAnsi="Cambria Math"/>
              <w:color w:val="auto"/>
            </w:rPr>
            <m:t>μPB</m:t>
          </w:ins>
        </m:r>
        <m:d>
          <m:dPr>
            <m:ctrlPr>
              <w:ins w:id="730" w:author="Windows User" w:date="2019-09-19T04:16:00Z">
                <w:rPr>
                  <w:rFonts w:ascii="Cambria Math" w:hAnsi="Cambria Math"/>
                  <w:i/>
                  <w:color w:val="auto"/>
                </w:rPr>
              </w:ins>
            </m:ctrlPr>
          </m:dPr>
          <m:e>
            <m:r>
              <w:ins w:id="731" w:author="Windows User" w:date="2019-09-19T04:16:00Z">
                <w:rPr>
                  <w:rFonts w:ascii="Cambria Math" w:hAnsi="Cambria Math"/>
                  <w:color w:val="auto"/>
                </w:rPr>
                <m:t>x</m:t>
              </w:ins>
            </m:r>
          </m:e>
        </m:d>
        <m:r>
          <w:ins w:id="732" w:author="Windows User" w:date="2019-09-19T04:16:00Z">
            <w:rPr>
              <w:rFonts w:ascii="Cambria Math" w:hAnsi="Cambria Math"/>
              <w:color w:val="auto"/>
            </w:rPr>
            <m:t xml:space="preserve">  </m:t>
          </w:ins>
        </m:r>
      </m:oMath>
      <w:ins w:id="733"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(de-125)</m:t>
                  </m:r>
                </m:e>
              </m:eqArr>
            </m:num>
            <m:den>
              <m:r>
                <m:rPr>
                  <m:sty m:val="p"/>
                </m:rPr>
                <w:rPr>
                  <w:rFonts w:ascii="Cambria Math" w:eastAsiaTheme="minorEastAsia" w:hAnsi="Cambria Math"/>
                  <w:color w:val="auto"/>
                </w:rPr>
                <m:t>(275-125)</m:t>
              </m:r>
            </m:den>
          </m:f>
        </m:oMath>
        <w:r w:rsidRPr="006A0BE8">
          <w:rPr>
            <w:rFonts w:eastAsiaTheme="minorEastAsia"/>
            <w:color w:val="auto"/>
          </w:rPr>
          <w:t xml:space="preserve">, </w:t>
        </w:r>
        <m:oMath>
          <m:r>
            <w:rPr>
              <w:rFonts w:ascii="Cambria Math" w:eastAsiaTheme="minorEastAsia" w:hAnsi="Cambria Math"/>
              <w:color w:val="auto"/>
            </w:rPr>
            <m:t>125≤de≤275</m:t>
          </m:r>
        </m:oMath>
      </w:ins>
    </w:p>
    <w:p w14:paraId="7B73DA7B" w14:textId="77777777" w:rsidR="00E14759" w:rsidRPr="006A0BE8" w:rsidRDefault="00E14759" w:rsidP="002E0200">
      <w:pPr>
        <w:pStyle w:val="Default"/>
        <w:spacing w:line="360" w:lineRule="auto"/>
        <w:ind w:left="567" w:hanging="425"/>
        <w:jc w:val="both"/>
        <w:rPr>
          <w:ins w:id="734" w:author="Windows User" w:date="2019-09-19T04:16:00Z"/>
          <w:rFonts w:eastAsiaTheme="minorEastAsia"/>
          <w:color w:val="auto"/>
        </w:rPr>
      </w:pPr>
      <w:ins w:id="735"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1</m:t>
          </m:r>
        </m:oMath>
        <w:r w:rsidRPr="006A0BE8">
          <w:rPr>
            <w:rFonts w:eastAsiaTheme="minorEastAsia"/>
            <w:color w:val="auto"/>
          </w:rPr>
          <w:t xml:space="preserve">, </w:t>
        </w:r>
        <m:oMath>
          <m:r>
            <w:rPr>
              <w:rFonts w:ascii="Cambria Math" w:eastAsiaTheme="minorEastAsia" w:hAnsi="Cambria Math"/>
              <w:color w:val="auto"/>
            </w:rPr>
            <m:t xml:space="preserve"> de≥275</m:t>
          </m:r>
        </m:oMath>
      </w:ins>
    </w:p>
    <w:p w14:paraId="26919AAB" w14:textId="77777777" w:rsidR="00E14759" w:rsidRPr="006A0BE8" w:rsidRDefault="00E14759" w:rsidP="002E0200">
      <w:pPr>
        <w:pStyle w:val="Default"/>
        <w:numPr>
          <w:ilvl w:val="0"/>
          <w:numId w:val="35"/>
        </w:numPr>
        <w:spacing w:line="360" w:lineRule="auto"/>
        <w:ind w:left="284" w:hanging="284"/>
        <w:jc w:val="both"/>
        <w:rPr>
          <w:ins w:id="736" w:author="Windows User" w:date="2019-09-19T04:16:00Z"/>
          <w:color w:val="auto"/>
        </w:rPr>
      </w:pPr>
      <w:ins w:id="737" w:author="Windows User" w:date="2019-09-19T04:16:00Z">
        <w:r w:rsidRPr="006A0BE8">
          <w:rPr>
            <w:color w:val="auto"/>
          </w:rPr>
          <w:t xml:space="preserve">Fuzzifikasi  </w:t>
        </w:r>
      </w:ins>
    </w:p>
    <w:p w14:paraId="3AE760DF" w14:textId="0D0E44BE" w:rsidR="00E14759" w:rsidRPr="006A0BE8" w:rsidRDefault="00E14759" w:rsidP="002E0200">
      <w:pPr>
        <w:ind w:firstLine="284"/>
        <w:rPr>
          <w:ins w:id="738" w:author="Windows User" w:date="2019-09-19T04:16:00Z"/>
          <w:rFonts w:cs="Times New Roman"/>
          <w:sz w:val="22"/>
        </w:rPr>
      </w:pPr>
      <w:ins w:id="739" w:author="Windows User" w:date="2019-09-19T04:16:00Z">
        <w:r w:rsidRPr="006A0BE8">
          <w:rPr>
            <w:rFonts w:cs="Times New Roman"/>
          </w:rPr>
          <w:t xml:space="preserve">Pada proses fuzzifikasi,  nilai tegas akan diubah menjadi variable liguistik yang berbentuk kurva sebelum diproses pada tahapan selanjutnya </w:t>
        </w:r>
      </w:ins>
      <w:customXmlInsRangeStart w:id="740" w:author="Windows User" w:date="2019-09-19T04:16:00Z"/>
      <w:sdt>
        <w:sdtPr>
          <w:rPr>
            <w:rFonts w:cs="Times New Roman"/>
          </w:rPr>
          <w:id w:val="-624229160"/>
          <w:citation/>
        </w:sdtPr>
        <w:sdtContent>
          <w:customXmlInsRangeEnd w:id="740"/>
          <w:ins w:id="741" w:author="Windows User" w:date="2019-09-19T04:16:00Z">
            <w:r w:rsidRPr="006A0BE8">
              <w:rPr>
                <w:rFonts w:cs="Times New Roman"/>
              </w:rPr>
              <w:fldChar w:fldCharType="begin"/>
            </w:r>
            <w:r w:rsidRPr="006A0BE8">
              <w:rPr>
                <w:rFonts w:cs="Times New Roman"/>
                <w:lang w:val="en-ID"/>
              </w:rPr>
              <w:instrText xml:space="preserve"> CITATION Rat17 \l 14345 </w:instrText>
            </w:r>
            <w:r w:rsidRPr="006A0BE8">
              <w:rPr>
                <w:rFonts w:cs="Times New Roman"/>
              </w:rPr>
              <w:fldChar w:fldCharType="separate"/>
            </w:r>
            <w:r w:rsidRPr="006A0BE8">
              <w:rPr>
                <w:rFonts w:cs="Times New Roman"/>
                <w:noProof/>
                <w:lang w:val="en-ID"/>
              </w:rPr>
              <w:t>(Aisuwarya &amp; Annafi, 2017)</w:t>
            </w:r>
            <w:r w:rsidRPr="006A0BE8">
              <w:rPr>
                <w:rFonts w:cs="Times New Roman"/>
              </w:rPr>
              <w:fldChar w:fldCharType="end"/>
            </w:r>
          </w:ins>
          <w:customXmlInsRangeStart w:id="742" w:author="Windows User" w:date="2019-09-19T04:16:00Z"/>
        </w:sdtContent>
      </w:sdt>
      <w:customXmlInsRangeEnd w:id="742"/>
      <w:ins w:id="743" w:author="Windows User" w:date="2019-09-19T04:16:00Z">
        <w:r w:rsidRPr="006A0BE8">
          <w:rPr>
            <w:rFonts w:cs="Times New Roman"/>
          </w:rPr>
          <w:t xml:space="preserve">. Jika nilai tegas memiliki input keanggotaan 1, maka sudah jelas masuk dalam anggota variabel </w:t>
        </w:r>
      </w:ins>
      <w:ins w:id="744" w:author="Windows User" w:date="2019-09-27T20:30:00Z">
        <w:r w:rsidR="00297666" w:rsidRPr="006A0BE8">
          <w:rPr>
            <w:rFonts w:cs="Times New Roman"/>
          </w:rPr>
          <w:t xml:space="preserve">linguistik sesuai pada </w:t>
        </w:r>
      </w:ins>
      <w:ins w:id="745" w:author="Windows User" w:date="2019-09-27T20:31:00Z">
        <w:r w:rsidR="00297666" w:rsidRPr="006A0BE8">
          <w:rPr>
            <w:rFonts w:cs="Times New Roman"/>
          </w:rPr>
          <w:t>Gambar 3.40 dan penjelasan pada Tabel 3.1</w:t>
        </w:r>
      </w:ins>
      <w:ins w:id="746" w:author="Windows User" w:date="2019-09-19T04:16:00Z">
        <w:r w:rsidRPr="006A0BE8">
          <w:rPr>
            <w:rFonts w:cs="Times New Roman"/>
          </w:rPr>
          <w:t>, hal sebaliknya akan terjadi jika nilai tegas yang didapay adalah 0</w:t>
        </w:r>
        <w:r w:rsidRPr="006A0BE8">
          <w:rPr>
            <w:rFonts w:cs="Times New Roman"/>
            <w:sz w:val="22"/>
          </w:rPr>
          <w:t>.</w:t>
        </w:r>
      </w:ins>
    </w:p>
    <w:p w14:paraId="597C212E" w14:textId="77777777" w:rsidR="00E14759" w:rsidRPr="006A0BE8" w:rsidRDefault="00E14759" w:rsidP="00E14759">
      <w:pPr>
        <w:keepNext/>
        <w:ind w:firstLine="357"/>
        <w:rPr>
          <w:ins w:id="747" w:author="Windows User" w:date="2019-09-19T04:16:00Z"/>
          <w:rFonts w:cs="Times New Roman"/>
        </w:rPr>
      </w:pPr>
      <w:ins w:id="748" w:author="Windows User" w:date="2019-09-19T04:16:00Z">
        <w:r w:rsidRPr="006A0BE8">
          <w:rPr>
            <w:rFonts w:cs="Times New Roman"/>
            <w:noProof/>
          </w:rPr>
          <mc:AlternateContent>
            <mc:Choice Requires="wpg">
              <w:drawing>
                <wp:anchor distT="0" distB="0" distL="114300" distR="114300" simplePos="0" relativeHeight="251685888" behindDoc="0" locked="0" layoutInCell="1" allowOverlap="1" wp14:anchorId="37327A28" wp14:editId="2137AE16">
                  <wp:simplePos x="0" y="0"/>
                  <wp:positionH relativeFrom="column">
                    <wp:posOffset>234658</wp:posOffset>
                  </wp:positionH>
                  <wp:positionV relativeFrom="paragraph">
                    <wp:posOffset>8379</wp:posOffset>
                  </wp:positionV>
                  <wp:extent cx="2832212" cy="987228"/>
                  <wp:effectExtent l="0" t="0" r="6350" b="3810"/>
                  <wp:wrapNone/>
                  <wp:docPr id="84" name="Group 84"/>
                  <wp:cNvGraphicFramePr/>
                  <a:graphic xmlns:a="http://schemas.openxmlformats.org/drawingml/2006/main">
                    <a:graphicData uri="http://schemas.microsoft.com/office/word/2010/wordprocessingGroup">
                      <wpg:wgp>
                        <wpg:cNvGrpSpPr/>
                        <wpg:grpSpPr>
                          <a:xfrm>
                            <a:off x="0" y="0"/>
                            <a:ext cx="2832212" cy="987228"/>
                            <a:chOff x="0" y="0"/>
                            <a:chExt cx="2832212" cy="987228"/>
                          </a:xfrm>
                        </wpg:grpSpPr>
                        <wps:wsp>
                          <wps:cNvPr id="85" name="Straight Connector 85"/>
                          <wps:cNvCnPr/>
                          <wps:spPr>
                            <a:xfrm flipV="1">
                              <a:off x="0" y="113288"/>
                              <a:ext cx="2539235" cy="24276"/>
                            </a:xfrm>
                            <a:prstGeom prst="line">
                              <a:avLst/>
                            </a:prstGeom>
                            <a:ln>
                              <a:prstDash val="dash"/>
                            </a:ln>
                          </wps:spPr>
                          <wps:style>
                            <a:lnRef idx="1">
                              <a:schemeClr val="accent2"/>
                            </a:lnRef>
                            <a:fillRef idx="0">
                              <a:schemeClr val="accent2"/>
                            </a:fillRef>
                            <a:effectRef idx="0">
                              <a:schemeClr val="accent2"/>
                            </a:effectRef>
                            <a:fontRef idx="minor">
                              <a:schemeClr val="tx1"/>
                            </a:fontRef>
                          </wps:style>
                          <wps:bodyPr/>
                        </wps:wsp>
                        <wps:wsp>
                          <wps:cNvPr id="86" name="Straight Connector 86"/>
                          <wps:cNvCnPr/>
                          <wps:spPr>
                            <a:xfrm flipV="1">
                              <a:off x="16184" y="865848"/>
                              <a:ext cx="2539235" cy="24276"/>
                            </a:xfrm>
                            <a:prstGeom prst="line">
                              <a:avLst/>
                            </a:prstGeom>
                            <a:ln>
                              <a:prstDash val="dash"/>
                            </a:ln>
                          </wps:spPr>
                          <wps:style>
                            <a:lnRef idx="1">
                              <a:schemeClr val="accent2"/>
                            </a:lnRef>
                            <a:fillRef idx="0">
                              <a:schemeClr val="accent2"/>
                            </a:fillRef>
                            <a:effectRef idx="0">
                              <a:schemeClr val="accent2"/>
                            </a:effectRef>
                            <a:fontRef idx="minor">
                              <a:schemeClr val="tx1"/>
                            </a:fontRef>
                          </wps:style>
                          <wps:bodyPr/>
                        </wps:wsp>
                        <wps:wsp>
                          <wps:cNvPr id="87" name="Text Box 87"/>
                          <wps:cNvSpPr txBox="1"/>
                          <wps:spPr>
                            <a:xfrm>
                              <a:off x="2516623" y="0"/>
                              <a:ext cx="290993" cy="242407"/>
                            </a:xfrm>
                            <a:prstGeom prst="rect">
                              <a:avLst/>
                            </a:prstGeom>
                            <a:solidFill>
                              <a:schemeClr val="lt1"/>
                            </a:solidFill>
                            <a:ln w="6350">
                              <a:noFill/>
                            </a:ln>
                          </wps:spPr>
                          <wps:txbx>
                            <w:txbxContent>
                              <w:p w14:paraId="6BE139A5" w14:textId="77777777" w:rsidR="002B0652" w:rsidRPr="00EB766A" w:rsidRDefault="002B0652" w:rsidP="00E14759">
                                <w:pPr>
                                  <w:rPr>
                                    <w:b/>
                                    <w:color w:val="000000" w:themeColor="text1"/>
                                    <w:sz w:val="20"/>
                                    <w:lang w:val="en-ID"/>
                                  </w:rPr>
                                </w:pPr>
                                <w:r w:rsidRPr="00EB766A">
                                  <w:rPr>
                                    <w:b/>
                                    <w:color w:val="000000" w:themeColor="text1"/>
                                    <w:sz w:val="20"/>
                                    <w:lang w:val="en-ID"/>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 name="Text Box 88"/>
                          <wps:cNvSpPr txBox="1"/>
                          <wps:spPr>
                            <a:xfrm>
                              <a:off x="2532807" y="752559"/>
                              <a:ext cx="299405" cy="234669"/>
                            </a:xfrm>
                            <a:prstGeom prst="rect">
                              <a:avLst/>
                            </a:prstGeom>
                            <a:solidFill>
                              <a:schemeClr val="lt1"/>
                            </a:solidFill>
                            <a:ln w="6350">
                              <a:noFill/>
                            </a:ln>
                          </wps:spPr>
                          <wps:txbx>
                            <w:txbxContent>
                              <w:p w14:paraId="0E292B6C" w14:textId="77777777" w:rsidR="002B0652" w:rsidRPr="00EB766A" w:rsidRDefault="002B0652" w:rsidP="00E14759">
                                <w:pPr>
                                  <w:rPr>
                                    <w:b/>
                                    <w:sz w:val="20"/>
                                    <w:lang w:val="en-ID"/>
                                  </w:rPr>
                                </w:pPr>
                                <w:r w:rsidRPr="00EB766A">
                                  <w:rPr>
                                    <w:b/>
                                    <w:sz w:val="20"/>
                                    <w:lang w:val="en-ID"/>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7327A28" id="Group 84" o:spid="_x0000_s1055" style="position:absolute;left:0;text-align:left;margin-left:18.5pt;margin-top:.65pt;width:223pt;height:77.75pt;z-index:251685888;mso-position-horizontal-relative:text;mso-position-vertical-relative:text" coordsize="28322,9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">
                  <v:line id="Straight Connector 85" o:spid="_x0000_s1056" style="position:absolute;flip:y;visibility:visible;mso-wrap-style:square" from="0,1132" to="25392,1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" strokecolor="#ed7d31 [3205]" strokeweight=".5pt">
                    <v:stroke dashstyle="dash" joinstyle="miter"/>
                  </v:line>
                  <v:line id="Straight Connector 86" o:spid="_x0000_s1057" style="position:absolute;flip:y;visibility:visible;mso-wrap-style:square" from="161,8658" to="25554,8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" strokecolor="#ed7d31 [3205]" strokeweight=".5pt">
                    <v:stroke dashstyle="dash" joinstyle="miter"/>
                  </v:line>
                  <v:shape id="Text Box 87" o:spid="_x0000_s1058" type="#_x0000_t202" style="position:absolute;left:25166;width:2910;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" fillcolor="white [3201]" stroked="f" strokeweight=".5pt">
                    <v:textbox>
                      <w:txbxContent>
                        <w:p w14:paraId="6BE139A5" w14:textId="77777777" w:rsidR="002B0652" w:rsidRPr="00EB766A" w:rsidRDefault="002B0652" w:rsidP="00E14759">
                          <w:pPr>
                            <w:rPr>
                              <w:b/>
                              <w:color w:val="000000" w:themeColor="text1"/>
                              <w:sz w:val="20"/>
                              <w:lang w:val="en-ID"/>
                            </w:rPr>
                          </w:pPr>
                          <w:r w:rsidRPr="00EB766A">
                            <w:rPr>
                              <w:b/>
                              <w:color w:val="000000" w:themeColor="text1"/>
                              <w:sz w:val="20"/>
                              <w:lang w:val="en-ID"/>
                            </w:rPr>
                            <w:t>1</w:t>
                          </w:r>
                        </w:p>
                      </w:txbxContent>
                    </v:textbox>
                  </v:shape>
                  <v:shape id="Text Box 88" o:spid="_x0000_s1059" type="#_x0000_t202" style="position:absolute;left:25328;top:7525;width:2994;height:2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" fillcolor="white [3201]" stroked="f" strokeweight=".5pt">
                    <v:textbox>
                      <w:txbxContent>
                        <w:p w14:paraId="0E292B6C" w14:textId="77777777" w:rsidR="002B0652" w:rsidRPr="00EB766A" w:rsidRDefault="002B0652" w:rsidP="00E14759">
                          <w:pPr>
                            <w:rPr>
                              <w:b/>
                              <w:sz w:val="20"/>
                              <w:lang w:val="en-ID"/>
                            </w:rPr>
                          </w:pPr>
                          <w:r w:rsidRPr="00EB766A">
                            <w:rPr>
                              <w:b/>
                              <w:sz w:val="20"/>
                              <w:lang w:val="en-ID"/>
                            </w:rPr>
                            <w:t>0</w:t>
                          </w:r>
                        </w:p>
                      </w:txbxContent>
                    </v:textbox>
                  </v:shape>
                </v:group>
              </w:pict>
            </mc:Fallback>
          </mc:AlternateContent>
        </w:r>
        <w:r w:rsidRPr="006A0BE8">
          <w:rPr>
            <w:rFonts w:cs="Times New Roman"/>
            <w:noProof/>
          </w:rPr>
          <w:t xml:space="preserve"> </w:t>
        </w:r>
        <w:r w:rsidRPr="006A0BE8">
          <w:rPr>
            <w:rFonts w:cs="Times New Roman"/>
            <w:noProof/>
          </w:rPr>
          <w:drawing>
            <wp:inline distT="0" distB="0" distL="0" distR="0" wp14:anchorId="5A25394F" wp14:editId="701E39F6">
              <wp:extent cx="2596055" cy="1083951"/>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jat keanggotaa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01889" cy="1086387"/>
                      </a:xfrm>
                      <a:prstGeom prst="rect">
                        <a:avLst/>
                      </a:prstGeom>
                    </pic:spPr>
                  </pic:pic>
                </a:graphicData>
              </a:graphic>
            </wp:inline>
          </w:drawing>
        </w:r>
      </w:ins>
    </w:p>
    <w:p w14:paraId="3C213114" w14:textId="10169132" w:rsidR="00297666" w:rsidRPr="006A0BE8" w:rsidDel="00297666" w:rsidRDefault="00E14759">
      <w:pPr>
        <w:pStyle w:val="Caption"/>
        <w:ind w:left="720" w:firstLine="720"/>
        <w:rPr>
          <w:del w:id="749" w:author="Windows User" w:date="2019-09-27T20:37:00Z"/>
          <w:rFonts w:cs="Times New Roman"/>
          <w:color w:val="auto"/>
          <w:rPrChange w:id="750" w:author="Windows User" w:date="2019-09-27T20:36:00Z">
            <w:rPr>
              <w:del w:id="751" w:author="Windows User" w:date="2019-09-27T20:37:00Z"/>
            </w:rPr>
          </w:rPrChange>
        </w:rPr>
        <w:pPrChange w:id="752" w:author="Windows User" w:date="2019-09-27T20:36:00Z">
          <w:pPr>
            <w:pStyle w:val="Caption"/>
            <w:keepNext/>
          </w:pPr>
        </w:pPrChange>
      </w:pPr>
      <w:bookmarkStart w:id="753" w:name="_Toc23552264"/>
      <w:ins w:id="754" w:author="Windows User" w:date="2019-09-19T04:16:00Z">
        <w:r w:rsidRPr="006A0BE8">
          <w:rPr>
            <w:rFonts w:cs="Times New Roman"/>
            <w:color w:val="auto"/>
          </w:rPr>
          <w:t xml:space="preserve">Gambar </w:t>
        </w:r>
      </w:ins>
      <w:r w:rsidR="002B0652">
        <w:rPr>
          <w:rFonts w:cs="Times New Roman"/>
          <w:color w:val="auto"/>
        </w:rPr>
        <w:fldChar w:fldCharType="begin"/>
      </w:r>
      <w:r w:rsidR="002B0652">
        <w:rPr>
          <w:rFonts w:cs="Times New Roman"/>
          <w:color w:val="auto"/>
        </w:rPr>
        <w:instrText xml:space="preserve"> STYLEREF 1 \s </w:instrText>
      </w:r>
      <w:r w:rsidR="002B0652">
        <w:rPr>
          <w:rFonts w:cs="Times New Roman"/>
          <w:color w:val="auto"/>
        </w:rPr>
        <w:fldChar w:fldCharType="separate"/>
      </w:r>
      <w:r w:rsidR="002B0652">
        <w:rPr>
          <w:rFonts w:cs="Times New Roman"/>
          <w:noProof/>
          <w:color w:val="auto"/>
        </w:rPr>
        <w:t>3</w:t>
      </w:r>
      <w:r w:rsidR="002B0652">
        <w:rPr>
          <w:rFonts w:cs="Times New Roman"/>
          <w:color w:val="auto"/>
        </w:rPr>
        <w:fldChar w:fldCharType="end"/>
      </w:r>
      <w:r w:rsidR="002B0652">
        <w:rPr>
          <w:rFonts w:cs="Times New Roman"/>
          <w:color w:val="auto"/>
        </w:rPr>
        <w:t>.</w:t>
      </w:r>
      <w:r w:rsidR="002B0652">
        <w:rPr>
          <w:rFonts w:cs="Times New Roman"/>
          <w:color w:val="auto"/>
        </w:rPr>
        <w:fldChar w:fldCharType="begin"/>
      </w:r>
      <w:r w:rsidR="002B0652">
        <w:rPr>
          <w:rFonts w:cs="Times New Roman"/>
          <w:color w:val="auto"/>
        </w:rPr>
        <w:instrText xml:space="preserve"> SEQ Gambar \* ARABIC \s 1 </w:instrText>
      </w:r>
      <w:r w:rsidR="002B0652">
        <w:rPr>
          <w:rFonts w:cs="Times New Roman"/>
          <w:color w:val="auto"/>
        </w:rPr>
        <w:fldChar w:fldCharType="separate"/>
      </w:r>
      <w:r w:rsidR="002B0652">
        <w:rPr>
          <w:rFonts w:cs="Times New Roman"/>
          <w:noProof/>
          <w:color w:val="auto"/>
        </w:rPr>
        <w:t>7</w:t>
      </w:r>
      <w:r w:rsidR="002B0652">
        <w:rPr>
          <w:rFonts w:cs="Times New Roman"/>
          <w:color w:val="auto"/>
        </w:rPr>
        <w:fldChar w:fldCharType="end"/>
      </w:r>
      <w:ins w:id="755" w:author="Windows User" w:date="2019-09-19T04:16:00Z">
        <w:r w:rsidRPr="006A0BE8">
          <w:rPr>
            <w:rFonts w:cs="Times New Roman"/>
            <w:color w:val="auto"/>
          </w:rPr>
          <w:t xml:space="preserve"> Fuzzifikasi</w:t>
        </w:r>
      </w:ins>
      <w:bookmarkEnd w:id="753"/>
      <w:del w:id="756" w:author="Windows User" w:date="2019-09-27T20:36:00Z">
        <w:r w:rsidR="00297666" w:rsidRPr="006A0BE8" w:rsidDel="00297666">
          <w:rPr>
            <w:rFonts w:cs="Times New Roman"/>
            <w:color w:val="auto"/>
          </w:rPr>
          <w:delText xml:space="preserve">Table </w:delText>
        </w:r>
        <w:r w:rsidR="00297666" w:rsidRPr="006A0BE8" w:rsidDel="00297666">
          <w:rPr>
            <w:rFonts w:cs="Times New Roman"/>
            <w:i w:val="0"/>
            <w:iCs w:val="0"/>
          </w:rPr>
          <w:fldChar w:fldCharType="begin"/>
        </w:r>
        <w:r w:rsidR="00297666" w:rsidRPr="006A0BE8" w:rsidDel="00297666">
          <w:rPr>
            <w:rFonts w:cs="Times New Roman"/>
            <w:color w:val="auto"/>
          </w:rPr>
          <w:delInstrText xml:space="preserve"> STYLEREF 1 \s </w:delInstrText>
        </w:r>
        <w:r w:rsidR="00297666" w:rsidRPr="006A0BE8" w:rsidDel="00297666">
          <w:rPr>
            <w:rFonts w:cs="Times New Roman"/>
            <w:i w:val="0"/>
            <w:iCs w:val="0"/>
          </w:rPr>
          <w:fldChar w:fldCharType="separate"/>
        </w:r>
        <w:r w:rsidR="00297666" w:rsidRPr="006A0BE8" w:rsidDel="00297666">
          <w:rPr>
            <w:rFonts w:cs="Times New Roman"/>
            <w:noProof/>
            <w:color w:val="auto"/>
          </w:rPr>
          <w:delText>3</w:delText>
        </w:r>
        <w:r w:rsidR="00297666" w:rsidRPr="006A0BE8" w:rsidDel="00297666">
          <w:rPr>
            <w:rFonts w:cs="Times New Roman"/>
            <w:i w:val="0"/>
            <w:iCs w:val="0"/>
          </w:rPr>
          <w:fldChar w:fldCharType="end"/>
        </w:r>
        <w:r w:rsidR="00297666" w:rsidRPr="006A0BE8" w:rsidDel="00297666">
          <w:rPr>
            <w:rFonts w:cs="Times New Roman"/>
            <w:color w:val="auto"/>
          </w:rPr>
          <w:delText>.</w:delText>
        </w:r>
      </w:del>
      <w:ins w:id="757" w:author="Windows User" w:date="2019-09-27T20:36:00Z">
        <w:r w:rsidR="00297666" w:rsidRPr="006A0BE8" w:rsidDel="00297666">
          <w:rPr>
            <w:rFonts w:cs="Times New Roman"/>
            <w:color w:val="auto"/>
          </w:rPr>
          <w:t xml:space="preserve"> </w:t>
        </w:r>
      </w:ins>
      <w:del w:id="758" w:author="Windows User" w:date="2019-09-27T20:36:00Z">
        <w:r w:rsidR="00297666" w:rsidRPr="006A0BE8" w:rsidDel="00297666">
          <w:rPr>
            <w:rFonts w:cs="Times New Roman"/>
            <w:i w:val="0"/>
            <w:iCs w:val="0"/>
          </w:rPr>
          <w:fldChar w:fldCharType="begin"/>
        </w:r>
        <w:r w:rsidR="00297666" w:rsidRPr="006A0BE8" w:rsidDel="00297666">
          <w:rPr>
            <w:rFonts w:cs="Times New Roman"/>
            <w:color w:val="auto"/>
          </w:rPr>
          <w:delInstrText xml:space="preserve"> SEQ Table \* ARABIC \s 1 </w:delInstrText>
        </w:r>
        <w:r w:rsidR="00297666" w:rsidRPr="006A0BE8" w:rsidDel="00297666">
          <w:rPr>
            <w:rFonts w:cs="Times New Roman"/>
            <w:i w:val="0"/>
            <w:iCs w:val="0"/>
          </w:rPr>
          <w:fldChar w:fldCharType="separate"/>
        </w:r>
        <w:r w:rsidR="00297666" w:rsidRPr="006A0BE8" w:rsidDel="00297666">
          <w:rPr>
            <w:rFonts w:cs="Times New Roman"/>
            <w:noProof/>
            <w:color w:val="auto"/>
          </w:rPr>
          <w:delText>1</w:delText>
        </w:r>
        <w:r w:rsidR="00297666" w:rsidRPr="006A0BE8" w:rsidDel="00297666">
          <w:rPr>
            <w:rFonts w:cs="Times New Roman"/>
            <w:i w:val="0"/>
            <w:iCs w:val="0"/>
          </w:rPr>
          <w:fldChar w:fldCharType="end"/>
        </w:r>
      </w:del>
    </w:p>
    <w:p w14:paraId="13363BF3" w14:textId="13088285" w:rsidR="00297666" w:rsidRPr="006A0BE8" w:rsidRDefault="00297666">
      <w:pPr>
        <w:pStyle w:val="Caption"/>
        <w:ind w:left="720" w:firstLine="720"/>
        <w:rPr>
          <w:ins w:id="759" w:author="Windows User" w:date="2019-09-27T20:36:00Z"/>
          <w:rFonts w:cs="Times New Roman"/>
          <w:i w:val="0"/>
          <w:color w:val="auto"/>
          <w:sz w:val="22"/>
        </w:rPr>
        <w:pPrChange w:id="760" w:author="Windows User" w:date="2019-09-27T20:37:00Z">
          <w:pPr>
            <w:pStyle w:val="Caption"/>
            <w:keepNext/>
            <w:spacing w:line="360" w:lineRule="auto"/>
            <w:jc w:val="center"/>
          </w:pPr>
        </w:pPrChange>
      </w:pPr>
    </w:p>
    <w:p w14:paraId="6E15F781" w14:textId="2728FFF0" w:rsidR="00297666" w:rsidRPr="006A0BE8" w:rsidRDefault="00297666">
      <w:pPr>
        <w:pStyle w:val="Caption"/>
        <w:keepNext/>
        <w:jc w:val="center"/>
        <w:rPr>
          <w:ins w:id="761" w:author="Windows User" w:date="2019-09-27T20:37:00Z"/>
          <w:rFonts w:cs="Times New Roman"/>
          <w:sz w:val="22"/>
          <w:rPrChange w:id="762" w:author="Windows User" w:date="2019-09-27T20:37:00Z">
            <w:rPr>
              <w:ins w:id="763" w:author="Windows User" w:date="2019-09-27T20:37:00Z"/>
            </w:rPr>
          </w:rPrChange>
        </w:rPr>
        <w:pPrChange w:id="764" w:author="Windows User" w:date="2019-09-27T20:37:00Z">
          <w:pPr/>
        </w:pPrChange>
      </w:pPr>
      <w:ins w:id="765" w:author="Windows User" w:date="2019-09-27T20:37:00Z">
        <w:r w:rsidRPr="006A0BE8">
          <w:rPr>
            <w:rFonts w:cs="Times New Roman"/>
            <w:i w:val="0"/>
            <w:color w:val="auto"/>
            <w:sz w:val="22"/>
            <w:rPrChange w:id="766" w:author="Windows User" w:date="2019-09-27T20:37:00Z">
              <w:rPr>
                <w:i/>
                <w:iCs/>
              </w:rPr>
            </w:rPrChange>
          </w:rPr>
          <w:t xml:space="preserve">Table </w:t>
        </w:r>
      </w:ins>
      <w:r w:rsidR="00075563">
        <w:rPr>
          <w:rFonts w:cs="Times New Roman"/>
          <w:i w:val="0"/>
          <w:color w:val="auto"/>
          <w:sz w:val="22"/>
        </w:rPr>
        <w:fldChar w:fldCharType="begin"/>
      </w:r>
      <w:r w:rsidR="00075563">
        <w:rPr>
          <w:rFonts w:cs="Times New Roman"/>
          <w:i w:val="0"/>
          <w:color w:val="auto"/>
          <w:sz w:val="22"/>
        </w:rPr>
        <w:instrText xml:space="preserve"> SEQ Table \* ARABIC </w:instrText>
      </w:r>
      <w:r w:rsidR="00075563">
        <w:rPr>
          <w:rFonts w:cs="Times New Roman"/>
          <w:i w:val="0"/>
          <w:color w:val="auto"/>
          <w:sz w:val="22"/>
        </w:rPr>
        <w:fldChar w:fldCharType="separate"/>
      </w:r>
      <w:r w:rsidR="00075563">
        <w:rPr>
          <w:rFonts w:cs="Times New Roman"/>
          <w:i w:val="0"/>
          <w:noProof/>
          <w:color w:val="auto"/>
          <w:sz w:val="22"/>
        </w:rPr>
        <w:t>1</w:t>
      </w:r>
      <w:r w:rsidR="00075563">
        <w:rPr>
          <w:rFonts w:cs="Times New Roman"/>
          <w:i w:val="0"/>
          <w:color w:val="auto"/>
          <w:sz w:val="22"/>
        </w:rPr>
        <w:fldChar w:fldCharType="end"/>
      </w:r>
      <w:ins w:id="767" w:author="Windows User" w:date="2019-09-27T20:37:00Z">
        <w:r w:rsidRPr="006A0BE8">
          <w:rPr>
            <w:rFonts w:cs="Times New Roman"/>
            <w:i w:val="0"/>
            <w:color w:val="auto"/>
            <w:sz w:val="22"/>
            <w:rPrChange w:id="768" w:author="Windows User" w:date="2019-09-27T20:37:00Z">
              <w:rPr>
                <w:i/>
                <w:iCs/>
              </w:rPr>
            </w:rPrChange>
          </w:rPr>
          <w:t xml:space="preserve"> Tabel Istilah Linguistik</w:t>
        </w:r>
      </w:ins>
    </w:p>
    <w:tbl>
      <w:tblPr>
        <w:tblStyle w:val="TableGrid"/>
        <w:tblW w:w="0" w:type="auto"/>
        <w:tblInd w:w="720" w:type="dxa"/>
        <w:tblLook w:val="04A0" w:firstRow="1" w:lastRow="0" w:firstColumn="1" w:lastColumn="0" w:noHBand="0" w:noVBand="1"/>
      </w:tblPr>
      <w:tblGrid>
        <w:gridCol w:w="3624"/>
        <w:gridCol w:w="3583"/>
        <w:tblGridChange w:id="769">
          <w:tblGrid>
            <w:gridCol w:w="3624"/>
            <w:gridCol w:w="3583"/>
          </w:tblGrid>
        </w:tblGridChange>
      </w:tblGrid>
      <w:tr w:rsidR="00297666" w:rsidRPr="006A0BE8" w14:paraId="7C6B1459" w14:textId="77777777" w:rsidTr="00E86F10">
        <w:trPr>
          <w:ins w:id="770" w:author="Windows User" w:date="2019-09-27T20:36:00Z"/>
        </w:trPr>
        <w:tc>
          <w:tcPr>
            <w:tcW w:w="3624" w:type="dxa"/>
          </w:tcPr>
          <w:p w14:paraId="22A69872" w14:textId="77777777" w:rsidR="00297666" w:rsidRPr="006A0BE8" w:rsidRDefault="00297666" w:rsidP="00E86F10">
            <w:pPr>
              <w:jc w:val="center"/>
              <w:rPr>
                <w:ins w:id="771" w:author="Windows User" w:date="2019-09-27T20:36:00Z"/>
                <w:rFonts w:cs="Times New Roman"/>
                <w:b/>
                <w:sz w:val="20"/>
                <w:szCs w:val="24"/>
                <w:lang w:val="id-ID"/>
                <w:rPrChange w:id="772" w:author="Windows User" w:date="2019-09-27T20:37:00Z">
                  <w:rPr>
                    <w:ins w:id="773" w:author="Windows User" w:date="2019-09-27T20:36:00Z"/>
                    <w:rFonts w:cs="Times New Roman"/>
                    <w:b/>
                    <w:szCs w:val="24"/>
                    <w:lang w:val="id-ID"/>
                  </w:rPr>
                </w:rPrChange>
              </w:rPr>
            </w:pPr>
            <w:ins w:id="774" w:author="Windows User" w:date="2019-09-27T20:36:00Z">
              <w:r w:rsidRPr="006A0BE8">
                <w:rPr>
                  <w:rFonts w:cs="Times New Roman"/>
                  <w:b/>
                  <w:sz w:val="20"/>
                  <w:szCs w:val="24"/>
                  <w:lang w:val="id-ID"/>
                  <w:rPrChange w:id="775" w:author="Windows User" w:date="2019-09-27T20:37:00Z">
                    <w:rPr>
                      <w:rFonts w:cs="Times New Roman"/>
                      <w:b/>
                      <w:szCs w:val="24"/>
                      <w:lang w:val="id-ID"/>
                    </w:rPr>
                  </w:rPrChange>
                </w:rPr>
                <w:t>Istilah Linguistic</w:t>
              </w:r>
            </w:ins>
          </w:p>
        </w:tc>
        <w:tc>
          <w:tcPr>
            <w:tcW w:w="3583" w:type="dxa"/>
          </w:tcPr>
          <w:p w14:paraId="6C33059C" w14:textId="77777777" w:rsidR="00297666" w:rsidRPr="006A0BE8" w:rsidRDefault="00297666" w:rsidP="00E86F10">
            <w:pPr>
              <w:jc w:val="center"/>
              <w:rPr>
                <w:ins w:id="776" w:author="Windows User" w:date="2019-09-27T20:36:00Z"/>
                <w:rFonts w:cs="Times New Roman"/>
                <w:b/>
                <w:sz w:val="20"/>
                <w:szCs w:val="24"/>
                <w:lang w:val="id-ID"/>
                <w:rPrChange w:id="777" w:author="Windows User" w:date="2019-09-27T20:37:00Z">
                  <w:rPr>
                    <w:ins w:id="778" w:author="Windows User" w:date="2019-09-27T20:36:00Z"/>
                    <w:rFonts w:cs="Times New Roman"/>
                    <w:b/>
                    <w:szCs w:val="24"/>
                    <w:lang w:val="id-ID"/>
                  </w:rPr>
                </w:rPrChange>
              </w:rPr>
            </w:pPr>
            <w:ins w:id="779" w:author="Windows User" w:date="2019-09-27T20:36:00Z">
              <w:r w:rsidRPr="006A0BE8">
                <w:rPr>
                  <w:rFonts w:cs="Times New Roman"/>
                  <w:b/>
                  <w:sz w:val="20"/>
                  <w:szCs w:val="24"/>
                  <w:lang w:val="id-ID"/>
                  <w:rPrChange w:id="780" w:author="Windows User" w:date="2019-09-27T20:37:00Z">
                    <w:rPr>
                      <w:rFonts w:cs="Times New Roman"/>
                      <w:b/>
                      <w:szCs w:val="24"/>
                      <w:lang w:val="id-ID"/>
                    </w:rPr>
                  </w:rPrChange>
                </w:rPr>
                <w:t>Label</w:t>
              </w:r>
            </w:ins>
          </w:p>
        </w:tc>
      </w:tr>
      <w:tr w:rsidR="00297666" w:rsidRPr="006A0BE8" w14:paraId="79B20ED8" w14:textId="77777777" w:rsidTr="00E86F10">
        <w:trPr>
          <w:ins w:id="781" w:author="Windows User" w:date="2019-09-27T20:36:00Z"/>
        </w:trPr>
        <w:tc>
          <w:tcPr>
            <w:tcW w:w="3624" w:type="dxa"/>
          </w:tcPr>
          <w:p w14:paraId="32F8A314" w14:textId="77777777" w:rsidR="00297666" w:rsidRPr="006A0BE8" w:rsidRDefault="00297666" w:rsidP="00E86F10">
            <w:pPr>
              <w:jc w:val="center"/>
              <w:rPr>
                <w:ins w:id="782" w:author="Windows User" w:date="2019-09-27T20:36:00Z"/>
                <w:rFonts w:cs="Times New Roman"/>
                <w:sz w:val="20"/>
                <w:szCs w:val="24"/>
                <w:lang w:val="id-ID"/>
                <w:rPrChange w:id="783" w:author="Windows User" w:date="2019-09-27T20:37:00Z">
                  <w:rPr>
                    <w:ins w:id="784" w:author="Windows User" w:date="2019-09-27T20:36:00Z"/>
                    <w:rFonts w:cs="Times New Roman"/>
                    <w:szCs w:val="24"/>
                    <w:lang w:val="id-ID"/>
                  </w:rPr>
                </w:rPrChange>
              </w:rPr>
            </w:pPr>
            <w:ins w:id="785" w:author="Windows User" w:date="2019-09-27T20:36:00Z">
              <w:r w:rsidRPr="006A0BE8">
                <w:rPr>
                  <w:rFonts w:cs="Times New Roman"/>
                  <w:sz w:val="20"/>
                  <w:szCs w:val="24"/>
                  <w:lang w:val="id-ID"/>
                  <w:rPrChange w:id="786" w:author="Windows User" w:date="2019-09-27T20:37:00Z">
                    <w:rPr>
                      <w:rFonts w:cs="Times New Roman"/>
                      <w:szCs w:val="24"/>
                      <w:lang w:val="id-ID"/>
                    </w:rPr>
                  </w:rPrChange>
                </w:rPr>
                <w:t>Negative Big</w:t>
              </w:r>
            </w:ins>
          </w:p>
        </w:tc>
        <w:tc>
          <w:tcPr>
            <w:tcW w:w="3583" w:type="dxa"/>
          </w:tcPr>
          <w:p w14:paraId="0794FCC7" w14:textId="77777777" w:rsidR="00297666" w:rsidRPr="006A0BE8" w:rsidRDefault="00297666" w:rsidP="00E86F10">
            <w:pPr>
              <w:jc w:val="center"/>
              <w:rPr>
                <w:ins w:id="787" w:author="Windows User" w:date="2019-09-27T20:36:00Z"/>
                <w:rFonts w:cs="Times New Roman"/>
                <w:sz w:val="20"/>
                <w:szCs w:val="24"/>
                <w:lang w:val="id-ID"/>
                <w:rPrChange w:id="788" w:author="Windows User" w:date="2019-09-27T20:37:00Z">
                  <w:rPr>
                    <w:ins w:id="789" w:author="Windows User" w:date="2019-09-27T20:36:00Z"/>
                    <w:rFonts w:cs="Times New Roman"/>
                    <w:szCs w:val="24"/>
                    <w:lang w:val="id-ID"/>
                  </w:rPr>
                </w:rPrChange>
              </w:rPr>
            </w:pPr>
            <w:ins w:id="790" w:author="Windows User" w:date="2019-09-27T20:36:00Z">
              <w:r w:rsidRPr="006A0BE8">
                <w:rPr>
                  <w:rFonts w:cs="Times New Roman"/>
                  <w:sz w:val="20"/>
                  <w:szCs w:val="24"/>
                  <w:lang w:val="id-ID"/>
                  <w:rPrChange w:id="791" w:author="Windows User" w:date="2019-09-27T20:37:00Z">
                    <w:rPr>
                      <w:rFonts w:cs="Times New Roman"/>
                      <w:szCs w:val="24"/>
                      <w:lang w:val="id-ID"/>
                    </w:rPr>
                  </w:rPrChange>
                </w:rPr>
                <w:t>NB</w:t>
              </w:r>
            </w:ins>
          </w:p>
        </w:tc>
      </w:tr>
      <w:tr w:rsidR="00297666" w:rsidRPr="006A0BE8" w14:paraId="354B2469" w14:textId="77777777" w:rsidTr="00E86F10">
        <w:trPr>
          <w:ins w:id="792" w:author="Windows User" w:date="2019-09-27T20:36:00Z"/>
        </w:trPr>
        <w:tc>
          <w:tcPr>
            <w:tcW w:w="3624" w:type="dxa"/>
          </w:tcPr>
          <w:p w14:paraId="3EF06948" w14:textId="77777777" w:rsidR="00297666" w:rsidRPr="006A0BE8" w:rsidRDefault="00297666" w:rsidP="00E86F10">
            <w:pPr>
              <w:jc w:val="center"/>
              <w:rPr>
                <w:ins w:id="793" w:author="Windows User" w:date="2019-09-27T20:36:00Z"/>
                <w:rFonts w:cs="Times New Roman"/>
                <w:sz w:val="20"/>
                <w:szCs w:val="24"/>
                <w:lang w:val="id-ID"/>
                <w:rPrChange w:id="794" w:author="Windows User" w:date="2019-09-27T20:37:00Z">
                  <w:rPr>
                    <w:ins w:id="795" w:author="Windows User" w:date="2019-09-27T20:36:00Z"/>
                    <w:rFonts w:cs="Times New Roman"/>
                    <w:szCs w:val="24"/>
                    <w:lang w:val="id-ID"/>
                  </w:rPr>
                </w:rPrChange>
              </w:rPr>
            </w:pPr>
            <w:ins w:id="796" w:author="Windows User" w:date="2019-09-27T20:36:00Z">
              <w:r w:rsidRPr="006A0BE8">
                <w:rPr>
                  <w:rFonts w:cs="Times New Roman"/>
                  <w:sz w:val="20"/>
                  <w:szCs w:val="24"/>
                  <w:lang w:val="id-ID"/>
                  <w:rPrChange w:id="797" w:author="Windows User" w:date="2019-09-27T20:37:00Z">
                    <w:rPr>
                      <w:rFonts w:cs="Times New Roman"/>
                      <w:szCs w:val="24"/>
                      <w:lang w:val="id-ID"/>
                    </w:rPr>
                  </w:rPrChange>
                </w:rPr>
                <w:t>Negative Medium</w:t>
              </w:r>
            </w:ins>
          </w:p>
        </w:tc>
        <w:tc>
          <w:tcPr>
            <w:tcW w:w="3583" w:type="dxa"/>
          </w:tcPr>
          <w:p w14:paraId="2803CFE4" w14:textId="77777777" w:rsidR="00297666" w:rsidRPr="006A0BE8" w:rsidRDefault="00297666" w:rsidP="00E86F10">
            <w:pPr>
              <w:jc w:val="center"/>
              <w:rPr>
                <w:ins w:id="798" w:author="Windows User" w:date="2019-09-27T20:36:00Z"/>
                <w:rFonts w:cs="Times New Roman"/>
                <w:sz w:val="20"/>
                <w:szCs w:val="24"/>
                <w:lang w:val="id-ID"/>
                <w:rPrChange w:id="799" w:author="Windows User" w:date="2019-09-27T20:37:00Z">
                  <w:rPr>
                    <w:ins w:id="800" w:author="Windows User" w:date="2019-09-27T20:36:00Z"/>
                    <w:rFonts w:cs="Times New Roman"/>
                    <w:szCs w:val="24"/>
                    <w:lang w:val="id-ID"/>
                  </w:rPr>
                </w:rPrChange>
              </w:rPr>
            </w:pPr>
            <w:ins w:id="801" w:author="Windows User" w:date="2019-09-27T20:36:00Z">
              <w:r w:rsidRPr="006A0BE8">
                <w:rPr>
                  <w:rFonts w:cs="Times New Roman"/>
                  <w:sz w:val="20"/>
                  <w:szCs w:val="24"/>
                  <w:lang w:val="id-ID"/>
                  <w:rPrChange w:id="802" w:author="Windows User" w:date="2019-09-27T20:37:00Z">
                    <w:rPr>
                      <w:rFonts w:cs="Times New Roman"/>
                      <w:szCs w:val="24"/>
                      <w:lang w:val="id-ID"/>
                    </w:rPr>
                  </w:rPrChange>
                </w:rPr>
                <w:t>NM</w:t>
              </w:r>
            </w:ins>
          </w:p>
        </w:tc>
      </w:tr>
      <w:tr w:rsidR="00297666" w:rsidRPr="006A0BE8" w14:paraId="3A7765D4" w14:textId="77777777" w:rsidTr="00E86F10">
        <w:trPr>
          <w:ins w:id="803" w:author="Windows User" w:date="2019-09-27T20:36:00Z"/>
        </w:trPr>
        <w:tc>
          <w:tcPr>
            <w:tcW w:w="3624" w:type="dxa"/>
          </w:tcPr>
          <w:p w14:paraId="1EC0AE08" w14:textId="77777777" w:rsidR="00297666" w:rsidRPr="006A0BE8" w:rsidRDefault="00297666" w:rsidP="00E86F10">
            <w:pPr>
              <w:jc w:val="center"/>
              <w:rPr>
                <w:ins w:id="804" w:author="Windows User" w:date="2019-09-27T20:36:00Z"/>
                <w:rFonts w:cs="Times New Roman"/>
                <w:sz w:val="20"/>
                <w:szCs w:val="24"/>
                <w:lang w:val="id-ID"/>
                <w:rPrChange w:id="805" w:author="Windows User" w:date="2019-09-27T20:37:00Z">
                  <w:rPr>
                    <w:ins w:id="806" w:author="Windows User" w:date="2019-09-27T20:36:00Z"/>
                    <w:rFonts w:cs="Times New Roman"/>
                    <w:szCs w:val="24"/>
                    <w:lang w:val="id-ID"/>
                  </w:rPr>
                </w:rPrChange>
              </w:rPr>
            </w:pPr>
            <w:ins w:id="807" w:author="Windows User" w:date="2019-09-27T20:36:00Z">
              <w:r w:rsidRPr="006A0BE8">
                <w:rPr>
                  <w:rFonts w:cs="Times New Roman"/>
                  <w:sz w:val="20"/>
                  <w:szCs w:val="24"/>
                  <w:lang w:val="id-ID"/>
                  <w:rPrChange w:id="808" w:author="Windows User" w:date="2019-09-27T20:37:00Z">
                    <w:rPr>
                      <w:rFonts w:cs="Times New Roman"/>
                      <w:szCs w:val="24"/>
                      <w:lang w:val="id-ID"/>
                    </w:rPr>
                  </w:rPrChange>
                </w:rPr>
                <w:t>Negative Small</w:t>
              </w:r>
            </w:ins>
          </w:p>
        </w:tc>
        <w:tc>
          <w:tcPr>
            <w:tcW w:w="3583" w:type="dxa"/>
          </w:tcPr>
          <w:p w14:paraId="60E1333C" w14:textId="77777777" w:rsidR="00297666" w:rsidRPr="006A0BE8" w:rsidRDefault="00297666" w:rsidP="00E86F10">
            <w:pPr>
              <w:jc w:val="center"/>
              <w:rPr>
                <w:ins w:id="809" w:author="Windows User" w:date="2019-09-27T20:36:00Z"/>
                <w:rFonts w:cs="Times New Roman"/>
                <w:sz w:val="20"/>
                <w:szCs w:val="24"/>
                <w:lang w:val="id-ID"/>
                <w:rPrChange w:id="810" w:author="Windows User" w:date="2019-09-27T20:37:00Z">
                  <w:rPr>
                    <w:ins w:id="811" w:author="Windows User" w:date="2019-09-27T20:36:00Z"/>
                    <w:rFonts w:cs="Times New Roman"/>
                    <w:szCs w:val="24"/>
                    <w:lang w:val="id-ID"/>
                  </w:rPr>
                </w:rPrChange>
              </w:rPr>
            </w:pPr>
            <w:ins w:id="812" w:author="Windows User" w:date="2019-09-27T20:36:00Z">
              <w:r w:rsidRPr="006A0BE8">
                <w:rPr>
                  <w:rFonts w:cs="Times New Roman"/>
                  <w:sz w:val="20"/>
                  <w:szCs w:val="24"/>
                  <w:lang w:val="id-ID"/>
                  <w:rPrChange w:id="813" w:author="Windows User" w:date="2019-09-27T20:37:00Z">
                    <w:rPr>
                      <w:rFonts w:cs="Times New Roman"/>
                      <w:szCs w:val="24"/>
                      <w:lang w:val="id-ID"/>
                    </w:rPr>
                  </w:rPrChange>
                </w:rPr>
                <w:t>NS</w:t>
              </w:r>
            </w:ins>
          </w:p>
        </w:tc>
      </w:tr>
      <w:tr w:rsidR="00297666" w:rsidRPr="006A0BE8" w14:paraId="1D688040" w14:textId="77777777" w:rsidTr="00E86F10">
        <w:trPr>
          <w:ins w:id="814" w:author="Windows User" w:date="2019-09-27T20:36:00Z"/>
        </w:trPr>
        <w:tc>
          <w:tcPr>
            <w:tcW w:w="3624" w:type="dxa"/>
          </w:tcPr>
          <w:p w14:paraId="118A5879" w14:textId="77777777" w:rsidR="00297666" w:rsidRPr="006A0BE8" w:rsidRDefault="00297666" w:rsidP="00E86F10">
            <w:pPr>
              <w:jc w:val="center"/>
              <w:rPr>
                <w:ins w:id="815" w:author="Windows User" w:date="2019-09-27T20:36:00Z"/>
                <w:rFonts w:cs="Times New Roman"/>
                <w:sz w:val="20"/>
                <w:szCs w:val="24"/>
                <w:lang w:val="id-ID"/>
                <w:rPrChange w:id="816" w:author="Windows User" w:date="2019-09-27T20:37:00Z">
                  <w:rPr>
                    <w:ins w:id="817" w:author="Windows User" w:date="2019-09-27T20:36:00Z"/>
                    <w:rFonts w:cs="Times New Roman"/>
                    <w:szCs w:val="24"/>
                    <w:lang w:val="id-ID"/>
                  </w:rPr>
                </w:rPrChange>
              </w:rPr>
            </w:pPr>
            <w:ins w:id="818" w:author="Windows User" w:date="2019-09-27T20:36:00Z">
              <w:r w:rsidRPr="006A0BE8">
                <w:rPr>
                  <w:rFonts w:cs="Times New Roman"/>
                  <w:sz w:val="20"/>
                  <w:szCs w:val="24"/>
                  <w:lang w:val="id-ID"/>
                  <w:rPrChange w:id="819" w:author="Windows User" w:date="2019-09-27T20:37:00Z">
                    <w:rPr>
                      <w:rFonts w:cs="Times New Roman"/>
                      <w:szCs w:val="24"/>
                      <w:lang w:val="id-ID"/>
                    </w:rPr>
                  </w:rPrChange>
                </w:rPr>
                <w:t>Zero</w:t>
              </w:r>
            </w:ins>
          </w:p>
        </w:tc>
        <w:tc>
          <w:tcPr>
            <w:tcW w:w="3583" w:type="dxa"/>
          </w:tcPr>
          <w:p w14:paraId="0370E75D" w14:textId="77777777" w:rsidR="00297666" w:rsidRPr="006A0BE8" w:rsidRDefault="00297666" w:rsidP="00E86F10">
            <w:pPr>
              <w:jc w:val="center"/>
              <w:rPr>
                <w:ins w:id="820" w:author="Windows User" w:date="2019-09-27T20:36:00Z"/>
                <w:rFonts w:cs="Times New Roman"/>
                <w:sz w:val="20"/>
                <w:szCs w:val="24"/>
                <w:lang w:val="id-ID"/>
                <w:rPrChange w:id="821" w:author="Windows User" w:date="2019-09-27T20:37:00Z">
                  <w:rPr>
                    <w:ins w:id="822" w:author="Windows User" w:date="2019-09-27T20:36:00Z"/>
                    <w:rFonts w:cs="Times New Roman"/>
                    <w:szCs w:val="24"/>
                    <w:lang w:val="id-ID"/>
                  </w:rPr>
                </w:rPrChange>
              </w:rPr>
            </w:pPr>
            <w:ins w:id="823" w:author="Windows User" w:date="2019-09-27T20:36:00Z">
              <w:r w:rsidRPr="006A0BE8">
                <w:rPr>
                  <w:rFonts w:cs="Times New Roman"/>
                  <w:sz w:val="20"/>
                  <w:szCs w:val="24"/>
                  <w:lang w:val="id-ID"/>
                  <w:rPrChange w:id="824" w:author="Windows User" w:date="2019-09-27T20:37:00Z">
                    <w:rPr>
                      <w:rFonts w:cs="Times New Roman"/>
                      <w:szCs w:val="24"/>
                      <w:lang w:val="id-ID"/>
                    </w:rPr>
                  </w:rPrChange>
                </w:rPr>
                <w:t>Z</w:t>
              </w:r>
            </w:ins>
          </w:p>
        </w:tc>
      </w:tr>
      <w:tr w:rsidR="00297666" w:rsidRPr="006A0BE8" w14:paraId="14D6C4FF" w14:textId="77777777" w:rsidTr="00E86F10">
        <w:trPr>
          <w:ins w:id="825" w:author="Windows User" w:date="2019-09-27T20:36:00Z"/>
        </w:trPr>
        <w:tc>
          <w:tcPr>
            <w:tcW w:w="3624" w:type="dxa"/>
          </w:tcPr>
          <w:p w14:paraId="4D0CEA32" w14:textId="77777777" w:rsidR="00297666" w:rsidRPr="006A0BE8" w:rsidRDefault="00297666" w:rsidP="00E86F10">
            <w:pPr>
              <w:jc w:val="center"/>
              <w:rPr>
                <w:ins w:id="826" w:author="Windows User" w:date="2019-09-27T20:36:00Z"/>
                <w:rFonts w:cs="Times New Roman"/>
                <w:sz w:val="20"/>
                <w:szCs w:val="24"/>
                <w:lang w:val="id-ID"/>
                <w:rPrChange w:id="827" w:author="Windows User" w:date="2019-09-27T20:37:00Z">
                  <w:rPr>
                    <w:ins w:id="828" w:author="Windows User" w:date="2019-09-27T20:36:00Z"/>
                    <w:rFonts w:cs="Times New Roman"/>
                    <w:szCs w:val="24"/>
                    <w:lang w:val="id-ID"/>
                  </w:rPr>
                </w:rPrChange>
              </w:rPr>
            </w:pPr>
            <w:ins w:id="829" w:author="Windows User" w:date="2019-09-27T20:36:00Z">
              <w:r w:rsidRPr="006A0BE8">
                <w:rPr>
                  <w:rFonts w:cs="Times New Roman"/>
                  <w:sz w:val="20"/>
                  <w:szCs w:val="24"/>
                  <w:lang w:val="id-ID"/>
                  <w:rPrChange w:id="830" w:author="Windows User" w:date="2019-09-27T20:37:00Z">
                    <w:rPr>
                      <w:rFonts w:cs="Times New Roman"/>
                      <w:szCs w:val="24"/>
                      <w:lang w:val="id-ID"/>
                    </w:rPr>
                  </w:rPrChange>
                </w:rPr>
                <w:t>Positive Small</w:t>
              </w:r>
            </w:ins>
          </w:p>
        </w:tc>
        <w:tc>
          <w:tcPr>
            <w:tcW w:w="3583" w:type="dxa"/>
          </w:tcPr>
          <w:p w14:paraId="03815CEE" w14:textId="77777777" w:rsidR="00297666" w:rsidRPr="006A0BE8" w:rsidRDefault="00297666" w:rsidP="00E86F10">
            <w:pPr>
              <w:jc w:val="center"/>
              <w:rPr>
                <w:ins w:id="831" w:author="Windows User" w:date="2019-09-27T20:36:00Z"/>
                <w:rFonts w:cs="Times New Roman"/>
                <w:sz w:val="20"/>
                <w:szCs w:val="24"/>
                <w:lang w:val="id-ID"/>
                <w:rPrChange w:id="832" w:author="Windows User" w:date="2019-09-27T20:37:00Z">
                  <w:rPr>
                    <w:ins w:id="833" w:author="Windows User" w:date="2019-09-27T20:36:00Z"/>
                    <w:rFonts w:cs="Times New Roman"/>
                    <w:szCs w:val="24"/>
                    <w:lang w:val="id-ID"/>
                  </w:rPr>
                </w:rPrChange>
              </w:rPr>
            </w:pPr>
            <w:ins w:id="834" w:author="Windows User" w:date="2019-09-27T20:36:00Z">
              <w:r w:rsidRPr="006A0BE8">
                <w:rPr>
                  <w:rFonts w:cs="Times New Roman"/>
                  <w:sz w:val="20"/>
                  <w:szCs w:val="24"/>
                  <w:lang w:val="id-ID"/>
                  <w:rPrChange w:id="835" w:author="Windows User" w:date="2019-09-27T20:37:00Z">
                    <w:rPr>
                      <w:rFonts w:cs="Times New Roman"/>
                      <w:szCs w:val="24"/>
                      <w:lang w:val="id-ID"/>
                    </w:rPr>
                  </w:rPrChange>
                </w:rPr>
                <w:t>PS</w:t>
              </w:r>
            </w:ins>
          </w:p>
        </w:tc>
      </w:tr>
      <w:tr w:rsidR="00297666" w:rsidRPr="006A0BE8" w14:paraId="6345FFE7" w14:textId="77777777" w:rsidTr="00E86F10">
        <w:trPr>
          <w:ins w:id="836" w:author="Windows User" w:date="2019-09-27T20:36:00Z"/>
        </w:trPr>
        <w:tc>
          <w:tcPr>
            <w:tcW w:w="3624" w:type="dxa"/>
          </w:tcPr>
          <w:p w14:paraId="0E501666" w14:textId="77777777" w:rsidR="00297666" w:rsidRPr="006A0BE8" w:rsidRDefault="00297666" w:rsidP="00E86F10">
            <w:pPr>
              <w:jc w:val="center"/>
              <w:rPr>
                <w:ins w:id="837" w:author="Windows User" w:date="2019-09-27T20:36:00Z"/>
                <w:rFonts w:cs="Times New Roman"/>
                <w:sz w:val="20"/>
                <w:szCs w:val="24"/>
                <w:lang w:val="id-ID"/>
                <w:rPrChange w:id="838" w:author="Windows User" w:date="2019-09-27T20:37:00Z">
                  <w:rPr>
                    <w:ins w:id="839" w:author="Windows User" w:date="2019-09-27T20:36:00Z"/>
                    <w:rFonts w:cs="Times New Roman"/>
                    <w:szCs w:val="24"/>
                    <w:lang w:val="id-ID"/>
                  </w:rPr>
                </w:rPrChange>
              </w:rPr>
            </w:pPr>
            <w:ins w:id="840" w:author="Windows User" w:date="2019-09-27T20:36:00Z">
              <w:r w:rsidRPr="006A0BE8">
                <w:rPr>
                  <w:rFonts w:cs="Times New Roman"/>
                  <w:sz w:val="20"/>
                  <w:szCs w:val="24"/>
                  <w:lang w:val="id-ID"/>
                  <w:rPrChange w:id="841" w:author="Windows User" w:date="2019-09-27T20:37:00Z">
                    <w:rPr>
                      <w:rFonts w:cs="Times New Roman"/>
                      <w:szCs w:val="24"/>
                      <w:lang w:val="id-ID"/>
                    </w:rPr>
                  </w:rPrChange>
                </w:rPr>
                <w:t>Positive Medium</w:t>
              </w:r>
            </w:ins>
          </w:p>
        </w:tc>
        <w:tc>
          <w:tcPr>
            <w:tcW w:w="3583" w:type="dxa"/>
          </w:tcPr>
          <w:p w14:paraId="3177FD87" w14:textId="77777777" w:rsidR="00297666" w:rsidRPr="006A0BE8" w:rsidRDefault="00297666" w:rsidP="00E86F10">
            <w:pPr>
              <w:jc w:val="center"/>
              <w:rPr>
                <w:ins w:id="842" w:author="Windows User" w:date="2019-09-27T20:36:00Z"/>
                <w:rFonts w:cs="Times New Roman"/>
                <w:sz w:val="20"/>
                <w:szCs w:val="24"/>
                <w:lang w:val="id-ID"/>
                <w:rPrChange w:id="843" w:author="Windows User" w:date="2019-09-27T20:37:00Z">
                  <w:rPr>
                    <w:ins w:id="844" w:author="Windows User" w:date="2019-09-27T20:36:00Z"/>
                    <w:rFonts w:cs="Times New Roman"/>
                    <w:szCs w:val="24"/>
                    <w:lang w:val="id-ID"/>
                  </w:rPr>
                </w:rPrChange>
              </w:rPr>
            </w:pPr>
            <w:ins w:id="845" w:author="Windows User" w:date="2019-09-27T20:36:00Z">
              <w:r w:rsidRPr="006A0BE8">
                <w:rPr>
                  <w:rFonts w:cs="Times New Roman"/>
                  <w:sz w:val="20"/>
                  <w:szCs w:val="24"/>
                  <w:lang w:val="id-ID"/>
                  <w:rPrChange w:id="846" w:author="Windows User" w:date="2019-09-27T20:37:00Z">
                    <w:rPr>
                      <w:rFonts w:cs="Times New Roman"/>
                      <w:szCs w:val="24"/>
                      <w:lang w:val="id-ID"/>
                    </w:rPr>
                  </w:rPrChange>
                </w:rPr>
                <w:t>PM</w:t>
              </w:r>
            </w:ins>
          </w:p>
        </w:tc>
      </w:tr>
      <w:tr w:rsidR="00297666" w:rsidRPr="006A0BE8" w14:paraId="2736367E" w14:textId="77777777" w:rsidTr="00E86F10">
        <w:trPr>
          <w:ins w:id="847" w:author="Windows User" w:date="2019-09-27T20:36:00Z"/>
        </w:trPr>
        <w:tc>
          <w:tcPr>
            <w:tcW w:w="3624" w:type="dxa"/>
          </w:tcPr>
          <w:p w14:paraId="0F773549" w14:textId="77777777" w:rsidR="00297666" w:rsidRPr="006A0BE8" w:rsidRDefault="00297666" w:rsidP="00E86F10">
            <w:pPr>
              <w:jc w:val="center"/>
              <w:rPr>
                <w:ins w:id="848" w:author="Windows User" w:date="2019-09-27T20:36:00Z"/>
                <w:rFonts w:cs="Times New Roman"/>
                <w:sz w:val="20"/>
                <w:szCs w:val="24"/>
                <w:lang w:val="id-ID"/>
                <w:rPrChange w:id="849" w:author="Windows User" w:date="2019-09-27T20:37:00Z">
                  <w:rPr>
                    <w:ins w:id="850" w:author="Windows User" w:date="2019-09-27T20:36:00Z"/>
                    <w:rFonts w:cs="Times New Roman"/>
                    <w:szCs w:val="24"/>
                    <w:lang w:val="id-ID"/>
                  </w:rPr>
                </w:rPrChange>
              </w:rPr>
            </w:pPr>
            <w:ins w:id="851" w:author="Windows User" w:date="2019-09-27T20:36:00Z">
              <w:r w:rsidRPr="006A0BE8">
                <w:rPr>
                  <w:rFonts w:cs="Times New Roman"/>
                  <w:sz w:val="20"/>
                  <w:szCs w:val="24"/>
                  <w:lang w:val="id-ID"/>
                  <w:rPrChange w:id="852" w:author="Windows User" w:date="2019-09-27T20:37:00Z">
                    <w:rPr>
                      <w:rFonts w:cs="Times New Roman"/>
                      <w:szCs w:val="24"/>
                      <w:lang w:val="id-ID"/>
                    </w:rPr>
                  </w:rPrChange>
                </w:rPr>
                <w:t>Positive Big</w:t>
              </w:r>
            </w:ins>
          </w:p>
        </w:tc>
        <w:tc>
          <w:tcPr>
            <w:tcW w:w="3583" w:type="dxa"/>
          </w:tcPr>
          <w:p w14:paraId="6B43E85D" w14:textId="77777777" w:rsidR="00297666" w:rsidRPr="006A0BE8" w:rsidRDefault="00297666" w:rsidP="00E86F10">
            <w:pPr>
              <w:jc w:val="center"/>
              <w:rPr>
                <w:ins w:id="853" w:author="Windows User" w:date="2019-09-27T20:36:00Z"/>
                <w:rFonts w:cs="Times New Roman"/>
                <w:sz w:val="20"/>
                <w:szCs w:val="24"/>
                <w:lang w:val="id-ID"/>
                <w:rPrChange w:id="854" w:author="Windows User" w:date="2019-09-27T20:37:00Z">
                  <w:rPr>
                    <w:ins w:id="855" w:author="Windows User" w:date="2019-09-27T20:36:00Z"/>
                    <w:rFonts w:cs="Times New Roman"/>
                    <w:szCs w:val="24"/>
                    <w:lang w:val="id-ID"/>
                  </w:rPr>
                </w:rPrChange>
              </w:rPr>
            </w:pPr>
            <w:ins w:id="856" w:author="Windows User" w:date="2019-09-27T20:36:00Z">
              <w:r w:rsidRPr="006A0BE8">
                <w:rPr>
                  <w:rFonts w:cs="Times New Roman"/>
                  <w:sz w:val="20"/>
                  <w:szCs w:val="24"/>
                  <w:lang w:val="id-ID"/>
                  <w:rPrChange w:id="857" w:author="Windows User" w:date="2019-09-27T20:37:00Z">
                    <w:rPr>
                      <w:rFonts w:cs="Times New Roman"/>
                      <w:szCs w:val="24"/>
                      <w:lang w:val="id-ID"/>
                    </w:rPr>
                  </w:rPrChange>
                </w:rPr>
                <w:t>PB</w:t>
              </w:r>
            </w:ins>
          </w:p>
        </w:tc>
      </w:tr>
      <w:tr w:rsidR="00297666" w:rsidRPr="006A0BE8" w14:paraId="23D12161" w14:textId="77777777" w:rsidTr="00297666">
        <w:tblPrEx>
          <w:tblW w:w="0" w:type="auto"/>
          <w:tblInd w:w="720" w:type="dxa"/>
          <w:tblPrExChange w:id="858" w:author="Windows User" w:date="2019-09-27T20:37:00Z">
            <w:tblPrEx>
              <w:tblW w:w="0" w:type="auto"/>
              <w:tblInd w:w="720" w:type="dxa"/>
            </w:tblPrEx>
          </w:tblPrExChange>
        </w:tblPrEx>
        <w:trPr>
          <w:trHeight w:val="79"/>
          <w:ins w:id="859" w:author="Windows User" w:date="2019-09-27T20:36:00Z"/>
        </w:trPr>
        <w:tc>
          <w:tcPr>
            <w:tcW w:w="3624" w:type="dxa"/>
            <w:tcPrChange w:id="860" w:author="Windows User" w:date="2019-09-27T20:37:00Z">
              <w:tcPr>
                <w:tcW w:w="3624" w:type="dxa"/>
              </w:tcPr>
            </w:tcPrChange>
          </w:tcPr>
          <w:p w14:paraId="65D5393E" w14:textId="77777777" w:rsidR="00297666" w:rsidRPr="006A0BE8" w:rsidRDefault="00297666" w:rsidP="00E86F10">
            <w:pPr>
              <w:jc w:val="center"/>
              <w:rPr>
                <w:ins w:id="861" w:author="Windows User" w:date="2019-09-27T20:36:00Z"/>
                <w:rFonts w:cs="Times New Roman"/>
                <w:sz w:val="20"/>
                <w:szCs w:val="24"/>
                <w:lang w:val="id-ID"/>
                <w:rPrChange w:id="862" w:author="Windows User" w:date="2019-09-27T20:37:00Z">
                  <w:rPr>
                    <w:ins w:id="863" w:author="Windows User" w:date="2019-09-27T20:36:00Z"/>
                    <w:rFonts w:cs="Times New Roman"/>
                    <w:szCs w:val="24"/>
                    <w:lang w:val="id-ID"/>
                  </w:rPr>
                </w:rPrChange>
              </w:rPr>
            </w:pPr>
            <w:ins w:id="864" w:author="Windows User" w:date="2019-09-27T20:36:00Z">
              <w:r w:rsidRPr="006A0BE8">
                <w:rPr>
                  <w:rFonts w:cs="Times New Roman"/>
                  <w:sz w:val="20"/>
                  <w:szCs w:val="24"/>
                  <w:lang w:val="id-ID"/>
                  <w:rPrChange w:id="865" w:author="Windows User" w:date="2019-09-27T20:37:00Z">
                    <w:rPr>
                      <w:rFonts w:cs="Times New Roman"/>
                      <w:szCs w:val="24"/>
                      <w:lang w:val="id-ID"/>
                    </w:rPr>
                  </w:rPrChange>
                </w:rPr>
                <w:t>Error</w:t>
              </w:r>
            </w:ins>
          </w:p>
        </w:tc>
        <w:tc>
          <w:tcPr>
            <w:tcW w:w="3583" w:type="dxa"/>
            <w:tcPrChange w:id="866" w:author="Windows User" w:date="2019-09-27T20:37:00Z">
              <w:tcPr>
                <w:tcW w:w="3583" w:type="dxa"/>
              </w:tcPr>
            </w:tcPrChange>
          </w:tcPr>
          <w:p w14:paraId="4001E593" w14:textId="77777777" w:rsidR="00297666" w:rsidRPr="006A0BE8" w:rsidRDefault="00297666" w:rsidP="00E86F10">
            <w:pPr>
              <w:jc w:val="center"/>
              <w:rPr>
                <w:ins w:id="867" w:author="Windows User" w:date="2019-09-27T20:36:00Z"/>
                <w:rFonts w:cs="Times New Roman"/>
                <w:sz w:val="20"/>
                <w:szCs w:val="24"/>
                <w:lang w:val="id-ID"/>
                <w:rPrChange w:id="868" w:author="Windows User" w:date="2019-09-27T20:37:00Z">
                  <w:rPr>
                    <w:ins w:id="869" w:author="Windows User" w:date="2019-09-27T20:36:00Z"/>
                    <w:rFonts w:cs="Times New Roman"/>
                    <w:szCs w:val="24"/>
                    <w:lang w:val="id-ID"/>
                  </w:rPr>
                </w:rPrChange>
              </w:rPr>
            </w:pPr>
            <w:ins w:id="870" w:author="Windows User" w:date="2019-09-27T20:36:00Z">
              <w:r w:rsidRPr="006A0BE8">
                <w:rPr>
                  <w:rFonts w:cs="Times New Roman"/>
                  <w:sz w:val="20"/>
                  <w:szCs w:val="24"/>
                  <w:lang w:val="id-ID"/>
                  <w:rPrChange w:id="871" w:author="Windows User" w:date="2019-09-27T20:37:00Z">
                    <w:rPr>
                      <w:rFonts w:cs="Times New Roman"/>
                      <w:szCs w:val="24"/>
                      <w:lang w:val="id-ID"/>
                    </w:rPr>
                  </w:rPrChange>
                </w:rPr>
                <w:t>E</w:t>
              </w:r>
            </w:ins>
          </w:p>
        </w:tc>
      </w:tr>
      <w:tr w:rsidR="00297666" w:rsidRPr="006A0BE8" w14:paraId="6AD44FC5" w14:textId="77777777" w:rsidTr="00E86F10">
        <w:trPr>
          <w:ins w:id="872" w:author="Windows User" w:date="2019-09-27T20:36:00Z"/>
        </w:trPr>
        <w:tc>
          <w:tcPr>
            <w:tcW w:w="3624" w:type="dxa"/>
          </w:tcPr>
          <w:p w14:paraId="28FA4C13" w14:textId="77777777" w:rsidR="00297666" w:rsidRPr="006A0BE8" w:rsidRDefault="00297666" w:rsidP="00E86F10">
            <w:pPr>
              <w:jc w:val="center"/>
              <w:rPr>
                <w:ins w:id="873" w:author="Windows User" w:date="2019-09-27T20:36:00Z"/>
                <w:rFonts w:cs="Times New Roman"/>
                <w:sz w:val="20"/>
                <w:szCs w:val="24"/>
                <w:lang w:val="id-ID"/>
                <w:rPrChange w:id="874" w:author="Windows User" w:date="2019-09-27T20:37:00Z">
                  <w:rPr>
                    <w:ins w:id="875" w:author="Windows User" w:date="2019-09-27T20:36:00Z"/>
                    <w:rFonts w:cs="Times New Roman"/>
                    <w:szCs w:val="24"/>
                    <w:lang w:val="id-ID"/>
                  </w:rPr>
                </w:rPrChange>
              </w:rPr>
            </w:pPr>
            <w:ins w:id="876" w:author="Windows User" w:date="2019-09-27T20:36:00Z">
              <w:r w:rsidRPr="006A0BE8">
                <w:rPr>
                  <w:rFonts w:cs="Times New Roman"/>
                  <w:sz w:val="20"/>
                  <w:szCs w:val="24"/>
                  <w:lang w:val="id-ID"/>
                  <w:rPrChange w:id="877" w:author="Windows User" w:date="2019-09-27T20:37:00Z">
                    <w:rPr>
                      <w:rFonts w:cs="Times New Roman"/>
                      <w:szCs w:val="24"/>
                      <w:lang w:val="id-ID"/>
                    </w:rPr>
                  </w:rPrChange>
                </w:rPr>
                <w:t>Change in Error</w:t>
              </w:r>
            </w:ins>
          </w:p>
        </w:tc>
        <w:tc>
          <w:tcPr>
            <w:tcW w:w="3583" w:type="dxa"/>
          </w:tcPr>
          <w:p w14:paraId="25453378" w14:textId="77777777" w:rsidR="00297666" w:rsidRPr="006A0BE8" w:rsidRDefault="00297666" w:rsidP="00E86F10">
            <w:pPr>
              <w:jc w:val="center"/>
              <w:rPr>
                <w:ins w:id="878" w:author="Windows User" w:date="2019-09-27T20:36:00Z"/>
                <w:rFonts w:cs="Times New Roman"/>
                <w:sz w:val="20"/>
                <w:szCs w:val="24"/>
                <w:lang w:val="id-ID"/>
                <w:rPrChange w:id="879" w:author="Windows User" w:date="2019-09-27T20:37:00Z">
                  <w:rPr>
                    <w:ins w:id="880" w:author="Windows User" w:date="2019-09-27T20:36:00Z"/>
                    <w:rFonts w:cs="Times New Roman"/>
                    <w:szCs w:val="24"/>
                    <w:lang w:val="id-ID"/>
                  </w:rPr>
                </w:rPrChange>
              </w:rPr>
            </w:pPr>
            <w:ins w:id="881" w:author="Windows User" w:date="2019-09-27T20:36:00Z">
              <w:r w:rsidRPr="006A0BE8">
                <w:rPr>
                  <w:rFonts w:cs="Times New Roman"/>
                  <w:sz w:val="20"/>
                  <w:szCs w:val="24"/>
                  <w:lang w:val="id-ID"/>
                  <w:rPrChange w:id="882" w:author="Windows User" w:date="2019-09-27T20:37:00Z">
                    <w:rPr>
                      <w:rFonts w:cs="Times New Roman"/>
                      <w:szCs w:val="24"/>
                      <w:lang w:val="id-ID"/>
                    </w:rPr>
                  </w:rPrChange>
                </w:rPr>
                <w:t>DE</w:t>
              </w:r>
            </w:ins>
          </w:p>
        </w:tc>
      </w:tr>
    </w:tbl>
    <w:p w14:paraId="058ACA3C" w14:textId="3BBBCFE7" w:rsidR="00297666" w:rsidRPr="006A0BE8" w:rsidRDefault="00297666">
      <w:pPr>
        <w:rPr>
          <w:ins w:id="883" w:author="Windows User" w:date="2019-09-19T04:16:00Z"/>
          <w:rFonts w:cs="Times New Roman"/>
          <w:rPrChange w:id="884" w:author="Windows User" w:date="2019-09-27T20:32:00Z">
            <w:rPr>
              <w:ins w:id="885" w:author="Windows User" w:date="2019-09-19T04:16:00Z"/>
              <w:color w:val="000000" w:themeColor="text1"/>
            </w:rPr>
          </w:rPrChange>
        </w:rPr>
        <w:pPrChange w:id="886" w:author="Windows User" w:date="2019-09-27T20:32:00Z">
          <w:pPr>
            <w:pStyle w:val="Caption"/>
            <w:ind w:left="720" w:firstLine="720"/>
          </w:pPr>
        </w:pPrChange>
      </w:pPr>
    </w:p>
    <w:p w14:paraId="64AE2965" w14:textId="77777777" w:rsidR="00E14759" w:rsidRPr="006A0BE8" w:rsidRDefault="00E14759" w:rsidP="00E14759">
      <w:pPr>
        <w:pStyle w:val="ListParagraph"/>
        <w:numPr>
          <w:ilvl w:val="0"/>
          <w:numId w:val="35"/>
        </w:numPr>
        <w:ind w:left="426"/>
        <w:rPr>
          <w:ins w:id="887" w:author="Windows User" w:date="2019-09-19T04:16:00Z"/>
          <w:rFonts w:cs="Times New Roman"/>
          <w:i/>
          <w:rPrChange w:id="888" w:author="Windows User" w:date="2019-09-27T20:28:00Z">
            <w:rPr>
              <w:ins w:id="889" w:author="Windows User" w:date="2019-09-19T04:16:00Z"/>
              <w:rFonts w:cs="Times New Roman"/>
              <w:sz w:val="22"/>
            </w:rPr>
          </w:rPrChange>
        </w:rPr>
      </w:pPr>
      <w:ins w:id="890" w:author="Windows User" w:date="2019-09-19T04:16:00Z">
        <w:r w:rsidRPr="006A0BE8">
          <w:rPr>
            <w:rFonts w:cs="Times New Roman"/>
            <w:i/>
            <w:rPrChange w:id="891" w:author="Windows User" w:date="2019-09-27T20:28:00Z">
              <w:rPr>
                <w:rFonts w:cs="Times New Roman"/>
                <w:sz w:val="22"/>
              </w:rPr>
            </w:rPrChange>
          </w:rPr>
          <w:t>Rule base</w:t>
        </w:r>
      </w:ins>
    </w:p>
    <w:p w14:paraId="54F8E198" w14:textId="04D9F305" w:rsidR="00E14759" w:rsidRPr="008357B5" w:rsidRDefault="00E14759">
      <w:pPr>
        <w:pStyle w:val="Default"/>
        <w:spacing w:line="360" w:lineRule="auto"/>
        <w:ind w:firstLine="426"/>
        <w:jc w:val="both"/>
        <w:rPr>
          <w:ins w:id="892" w:author="Windows User" w:date="2019-09-19T04:16:00Z"/>
          <w:color w:val="auto"/>
          <w:szCs w:val="22"/>
        </w:rPr>
        <w:pPrChange w:id="893" w:author="Windows User" w:date="2019-09-27T20:28:00Z">
          <w:pPr>
            <w:pStyle w:val="Caption"/>
            <w:keepNext/>
            <w:spacing w:line="360" w:lineRule="auto"/>
            <w:jc w:val="center"/>
          </w:pPr>
        </w:pPrChange>
      </w:pPr>
      <w:ins w:id="894" w:author="Windows User" w:date="2019-09-19T04:16:00Z">
        <w:r w:rsidRPr="006A0BE8">
          <w:rPr>
            <w:i/>
            <w:iCs/>
            <w:color w:val="auto"/>
            <w:szCs w:val="22"/>
          </w:rPr>
          <w:t xml:space="preserve">Rule </w:t>
        </w:r>
      </w:ins>
      <w:r w:rsidR="00886455" w:rsidRPr="00886455">
        <w:rPr>
          <w:i/>
          <w:iCs/>
          <w:color w:val="auto"/>
          <w:szCs w:val="22"/>
        </w:rPr>
        <w:t>Fuzyy</w:t>
      </w:r>
      <w:ins w:id="895" w:author="Windows User" w:date="2019-09-19T04:16:00Z">
        <w:r w:rsidRPr="006A0BE8">
          <w:rPr>
            <w:i/>
            <w:iCs/>
            <w:color w:val="auto"/>
            <w:szCs w:val="22"/>
          </w:rPr>
          <w:t xml:space="preserve"> </w:t>
        </w:r>
        <w:r w:rsidRPr="006A0BE8">
          <w:rPr>
            <w:color w:val="auto"/>
            <w:szCs w:val="22"/>
          </w:rPr>
          <w:t>untuk kontrol menentuka sudut optimal agar berjalan stabil. Pada proses pembentukan aturan (</w:t>
        </w:r>
        <w:r w:rsidRPr="006A0BE8">
          <w:rPr>
            <w:i/>
            <w:iCs/>
            <w:color w:val="auto"/>
            <w:szCs w:val="22"/>
          </w:rPr>
          <w:t>rule</w:t>
        </w:r>
        <w:r w:rsidRPr="006A0BE8">
          <w:rPr>
            <w:color w:val="auto"/>
            <w:szCs w:val="22"/>
          </w:rPr>
          <w:t>) ini menggunakan operator “</w:t>
        </w:r>
        <w:r w:rsidRPr="006A0BE8">
          <w:rPr>
            <w:i/>
            <w:iCs/>
            <w:color w:val="auto"/>
            <w:szCs w:val="22"/>
          </w:rPr>
          <w:t>and</w:t>
        </w:r>
        <w:r w:rsidRPr="006A0BE8">
          <w:rPr>
            <w:color w:val="auto"/>
            <w:szCs w:val="22"/>
          </w:rPr>
          <w:t xml:space="preserve">” untuk mengkombinasikan nilai variabel </w:t>
        </w:r>
        <w:r w:rsidRPr="006A0BE8">
          <w:rPr>
            <w:i/>
            <w:iCs/>
            <w:color w:val="auto"/>
            <w:szCs w:val="22"/>
          </w:rPr>
          <w:t xml:space="preserve">error </w:t>
        </w:r>
        <w:r w:rsidRPr="006A0BE8">
          <w:rPr>
            <w:color w:val="auto"/>
            <w:szCs w:val="22"/>
          </w:rPr>
          <w:t>dengan variable delta error-nya maka didapatkanlah aturan (</w:t>
        </w:r>
        <w:r w:rsidRPr="006A0BE8">
          <w:rPr>
            <w:i/>
            <w:color w:val="auto"/>
            <w:szCs w:val="22"/>
            <w:rPrChange w:id="896" w:author="Windows User" w:date="2019-09-27T20:28:00Z">
              <w:rPr>
                <w:szCs w:val="22"/>
              </w:rPr>
            </w:rPrChange>
          </w:rPr>
          <w:t>rule</w:t>
        </w:r>
        <w:r w:rsidRPr="006A0BE8">
          <w:rPr>
            <w:color w:val="auto"/>
            <w:szCs w:val="22"/>
          </w:rPr>
          <w:t xml:space="preserve">) sebagai Tabel </w:t>
        </w:r>
      </w:ins>
      <w:r w:rsidR="008357B5">
        <w:rPr>
          <w:color w:val="auto"/>
          <w:szCs w:val="22"/>
        </w:rPr>
        <w:t>3</w:t>
      </w:r>
      <w:ins w:id="897" w:author="Windows User" w:date="2019-09-19T04:16:00Z">
        <w:r w:rsidRPr="006A0BE8">
          <w:rPr>
            <w:color w:val="auto"/>
            <w:szCs w:val="22"/>
          </w:rPr>
          <w:t>.</w:t>
        </w:r>
      </w:ins>
      <w:r w:rsidR="008357B5">
        <w:rPr>
          <w:color w:val="auto"/>
          <w:szCs w:val="22"/>
        </w:rPr>
        <w:t>2</w:t>
      </w:r>
      <w:ins w:id="898" w:author="Windows User" w:date="2019-09-19T04:16:00Z">
        <w:r w:rsidRPr="006A0BE8">
          <w:rPr>
            <w:color w:val="auto"/>
            <w:szCs w:val="22"/>
          </w:rPr>
          <w:t>.</w:t>
        </w:r>
      </w:ins>
    </w:p>
    <w:p w14:paraId="498B1210" w14:textId="68817A55" w:rsidR="008357B5" w:rsidRPr="008357B5" w:rsidRDefault="008357B5" w:rsidP="008357B5">
      <w:pPr>
        <w:pStyle w:val="Caption"/>
        <w:keepNext/>
        <w:jc w:val="center"/>
        <w:rPr>
          <w:color w:val="auto"/>
          <w:sz w:val="22"/>
        </w:rPr>
      </w:pPr>
      <w:r w:rsidRPr="008357B5">
        <w:rPr>
          <w:i w:val="0"/>
          <w:color w:val="auto"/>
          <w:sz w:val="22"/>
        </w:rPr>
        <w:t xml:space="preserve">Table </w:t>
      </w:r>
      <w:r w:rsidR="00075563">
        <w:rPr>
          <w:i w:val="0"/>
          <w:color w:val="auto"/>
          <w:sz w:val="22"/>
        </w:rPr>
        <w:fldChar w:fldCharType="begin"/>
      </w:r>
      <w:r w:rsidR="00075563">
        <w:rPr>
          <w:i w:val="0"/>
          <w:color w:val="auto"/>
          <w:sz w:val="22"/>
        </w:rPr>
        <w:instrText xml:space="preserve"> SEQ Table \* ARABIC </w:instrText>
      </w:r>
      <w:r w:rsidR="00075563">
        <w:rPr>
          <w:i w:val="0"/>
          <w:color w:val="auto"/>
          <w:sz w:val="22"/>
        </w:rPr>
        <w:fldChar w:fldCharType="separate"/>
      </w:r>
      <w:r w:rsidR="00075563">
        <w:rPr>
          <w:i w:val="0"/>
          <w:noProof/>
          <w:color w:val="auto"/>
          <w:sz w:val="22"/>
        </w:rPr>
        <w:t>2</w:t>
      </w:r>
      <w:r w:rsidR="00075563">
        <w:rPr>
          <w:i w:val="0"/>
          <w:color w:val="auto"/>
          <w:sz w:val="22"/>
        </w:rPr>
        <w:fldChar w:fldCharType="end"/>
      </w:r>
      <w:r w:rsidRPr="008357B5">
        <w:rPr>
          <w:color w:val="auto"/>
          <w:sz w:val="22"/>
        </w:rPr>
        <w:t xml:space="preserve"> Rule Base Fuzzy</w:t>
      </w:r>
    </w:p>
    <w:tbl>
      <w:tblPr>
        <w:tblStyle w:val="TableGrid"/>
        <w:tblW w:w="0" w:type="auto"/>
        <w:jc w:val="center"/>
        <w:tblLook w:val="04A0" w:firstRow="1" w:lastRow="0" w:firstColumn="1" w:lastColumn="0" w:noHBand="0" w:noVBand="1"/>
      </w:tblPr>
      <w:tblGrid>
        <w:gridCol w:w="850"/>
        <w:gridCol w:w="709"/>
        <w:gridCol w:w="850"/>
        <w:gridCol w:w="851"/>
        <w:gridCol w:w="850"/>
        <w:gridCol w:w="851"/>
        <w:gridCol w:w="850"/>
        <w:gridCol w:w="851"/>
      </w:tblGrid>
      <w:tr w:rsidR="00E14759" w:rsidRPr="006A0BE8" w14:paraId="36C1EE0D" w14:textId="77777777" w:rsidTr="00E14759">
        <w:trPr>
          <w:jc w:val="center"/>
          <w:ins w:id="899" w:author="Windows User" w:date="2019-09-19T04:16:00Z"/>
        </w:trPr>
        <w:tc>
          <w:tcPr>
            <w:tcW w:w="850" w:type="dxa"/>
          </w:tcPr>
          <w:p w14:paraId="6AF35C68" w14:textId="77777777" w:rsidR="00E14759" w:rsidRPr="006A0BE8" w:rsidRDefault="00E14759" w:rsidP="00E14759">
            <w:pPr>
              <w:pStyle w:val="Default"/>
              <w:jc w:val="center"/>
              <w:rPr>
                <w:ins w:id="900" w:author="Windows User" w:date="2019-09-19T04:16:00Z"/>
                <w:b/>
                <w:color w:val="auto"/>
                <w:sz w:val="22"/>
                <w:szCs w:val="22"/>
              </w:rPr>
            </w:pPr>
            <w:ins w:id="901" w:author="Windows User" w:date="2019-09-19T04:16:00Z">
              <w:r w:rsidRPr="006A0BE8">
                <w:rPr>
                  <w:b/>
                  <w:color w:val="auto"/>
                  <w:sz w:val="22"/>
                  <w:szCs w:val="22"/>
                </w:rPr>
                <w:t>E/DE</w:t>
              </w:r>
            </w:ins>
          </w:p>
        </w:tc>
        <w:tc>
          <w:tcPr>
            <w:tcW w:w="709" w:type="dxa"/>
          </w:tcPr>
          <w:p w14:paraId="152CF9F8" w14:textId="77777777" w:rsidR="00E14759" w:rsidRPr="006A0BE8" w:rsidRDefault="00E14759" w:rsidP="00E14759">
            <w:pPr>
              <w:pStyle w:val="Default"/>
              <w:jc w:val="center"/>
              <w:rPr>
                <w:ins w:id="902" w:author="Windows User" w:date="2019-09-19T04:16:00Z"/>
                <w:b/>
                <w:color w:val="auto"/>
                <w:sz w:val="22"/>
                <w:szCs w:val="22"/>
              </w:rPr>
            </w:pPr>
            <w:ins w:id="903" w:author="Windows User" w:date="2019-09-19T04:16:00Z">
              <w:r w:rsidRPr="006A0BE8">
                <w:rPr>
                  <w:b/>
                  <w:color w:val="auto"/>
                  <w:sz w:val="22"/>
                  <w:szCs w:val="22"/>
                </w:rPr>
                <w:t>NB</w:t>
              </w:r>
            </w:ins>
          </w:p>
        </w:tc>
        <w:tc>
          <w:tcPr>
            <w:tcW w:w="850" w:type="dxa"/>
          </w:tcPr>
          <w:p w14:paraId="797E600E" w14:textId="77777777" w:rsidR="00E14759" w:rsidRPr="006A0BE8" w:rsidRDefault="00E14759" w:rsidP="00E14759">
            <w:pPr>
              <w:pStyle w:val="Default"/>
              <w:jc w:val="center"/>
              <w:rPr>
                <w:ins w:id="904" w:author="Windows User" w:date="2019-09-19T04:16:00Z"/>
                <w:b/>
                <w:color w:val="auto"/>
                <w:sz w:val="22"/>
                <w:szCs w:val="22"/>
              </w:rPr>
            </w:pPr>
            <w:ins w:id="905" w:author="Windows User" w:date="2019-09-19T04:16:00Z">
              <w:r w:rsidRPr="006A0BE8">
                <w:rPr>
                  <w:b/>
                  <w:color w:val="auto"/>
                  <w:sz w:val="22"/>
                  <w:szCs w:val="22"/>
                </w:rPr>
                <w:t>NM</w:t>
              </w:r>
            </w:ins>
          </w:p>
        </w:tc>
        <w:tc>
          <w:tcPr>
            <w:tcW w:w="851" w:type="dxa"/>
          </w:tcPr>
          <w:p w14:paraId="0037E570" w14:textId="77777777" w:rsidR="00E14759" w:rsidRPr="006A0BE8" w:rsidRDefault="00E14759" w:rsidP="00E14759">
            <w:pPr>
              <w:pStyle w:val="Default"/>
              <w:jc w:val="center"/>
              <w:rPr>
                <w:ins w:id="906" w:author="Windows User" w:date="2019-09-19T04:16:00Z"/>
                <w:b/>
                <w:color w:val="auto"/>
                <w:sz w:val="22"/>
                <w:szCs w:val="22"/>
              </w:rPr>
            </w:pPr>
            <w:ins w:id="907" w:author="Windows User" w:date="2019-09-19T04:16:00Z">
              <w:r w:rsidRPr="006A0BE8">
                <w:rPr>
                  <w:b/>
                  <w:color w:val="auto"/>
                  <w:sz w:val="22"/>
                  <w:szCs w:val="22"/>
                </w:rPr>
                <w:t>NS</w:t>
              </w:r>
            </w:ins>
          </w:p>
        </w:tc>
        <w:tc>
          <w:tcPr>
            <w:tcW w:w="850" w:type="dxa"/>
          </w:tcPr>
          <w:p w14:paraId="7B699FF9" w14:textId="77777777" w:rsidR="00E14759" w:rsidRPr="006A0BE8" w:rsidRDefault="00E14759" w:rsidP="00E14759">
            <w:pPr>
              <w:pStyle w:val="Default"/>
              <w:jc w:val="center"/>
              <w:rPr>
                <w:ins w:id="908" w:author="Windows User" w:date="2019-09-19T04:16:00Z"/>
                <w:b/>
                <w:color w:val="auto"/>
                <w:sz w:val="22"/>
                <w:szCs w:val="22"/>
              </w:rPr>
            </w:pPr>
            <w:ins w:id="909" w:author="Windows User" w:date="2019-09-19T04:16:00Z">
              <w:r w:rsidRPr="006A0BE8">
                <w:rPr>
                  <w:b/>
                  <w:color w:val="auto"/>
                  <w:sz w:val="22"/>
                  <w:szCs w:val="22"/>
                </w:rPr>
                <w:t>ZE</w:t>
              </w:r>
            </w:ins>
          </w:p>
        </w:tc>
        <w:tc>
          <w:tcPr>
            <w:tcW w:w="851" w:type="dxa"/>
          </w:tcPr>
          <w:p w14:paraId="1E2B0CB2" w14:textId="77777777" w:rsidR="00E14759" w:rsidRPr="006A0BE8" w:rsidRDefault="00E14759" w:rsidP="00E14759">
            <w:pPr>
              <w:pStyle w:val="Default"/>
              <w:jc w:val="center"/>
              <w:rPr>
                <w:ins w:id="910" w:author="Windows User" w:date="2019-09-19T04:16:00Z"/>
                <w:b/>
                <w:color w:val="auto"/>
                <w:sz w:val="22"/>
                <w:szCs w:val="22"/>
              </w:rPr>
            </w:pPr>
            <w:ins w:id="911" w:author="Windows User" w:date="2019-09-19T04:16:00Z">
              <w:r w:rsidRPr="006A0BE8">
                <w:rPr>
                  <w:b/>
                  <w:color w:val="auto"/>
                  <w:sz w:val="22"/>
                  <w:szCs w:val="22"/>
                </w:rPr>
                <w:t>PS</w:t>
              </w:r>
            </w:ins>
          </w:p>
        </w:tc>
        <w:tc>
          <w:tcPr>
            <w:tcW w:w="850" w:type="dxa"/>
          </w:tcPr>
          <w:p w14:paraId="7492C67A" w14:textId="77777777" w:rsidR="00E14759" w:rsidRPr="006A0BE8" w:rsidRDefault="00E14759" w:rsidP="00E14759">
            <w:pPr>
              <w:pStyle w:val="Default"/>
              <w:jc w:val="center"/>
              <w:rPr>
                <w:ins w:id="912" w:author="Windows User" w:date="2019-09-19T04:16:00Z"/>
                <w:b/>
                <w:color w:val="auto"/>
                <w:sz w:val="22"/>
                <w:szCs w:val="22"/>
              </w:rPr>
            </w:pPr>
            <w:ins w:id="913" w:author="Windows User" w:date="2019-09-19T04:16:00Z">
              <w:r w:rsidRPr="006A0BE8">
                <w:rPr>
                  <w:b/>
                  <w:color w:val="auto"/>
                  <w:sz w:val="22"/>
                  <w:szCs w:val="22"/>
                </w:rPr>
                <w:t>PM</w:t>
              </w:r>
            </w:ins>
          </w:p>
        </w:tc>
        <w:tc>
          <w:tcPr>
            <w:tcW w:w="851" w:type="dxa"/>
          </w:tcPr>
          <w:p w14:paraId="3DD530E7" w14:textId="77777777" w:rsidR="00E14759" w:rsidRPr="006A0BE8" w:rsidRDefault="00E14759" w:rsidP="00E14759">
            <w:pPr>
              <w:pStyle w:val="Default"/>
              <w:jc w:val="center"/>
              <w:rPr>
                <w:ins w:id="914" w:author="Windows User" w:date="2019-09-19T04:16:00Z"/>
                <w:b/>
                <w:color w:val="auto"/>
                <w:sz w:val="22"/>
                <w:szCs w:val="22"/>
              </w:rPr>
            </w:pPr>
            <w:ins w:id="915" w:author="Windows User" w:date="2019-09-19T04:16:00Z">
              <w:r w:rsidRPr="006A0BE8">
                <w:rPr>
                  <w:b/>
                  <w:color w:val="auto"/>
                  <w:sz w:val="22"/>
                  <w:szCs w:val="22"/>
                </w:rPr>
                <w:t>PB</w:t>
              </w:r>
            </w:ins>
          </w:p>
        </w:tc>
      </w:tr>
      <w:tr w:rsidR="00E14759" w:rsidRPr="006A0BE8" w14:paraId="37A61019" w14:textId="77777777" w:rsidTr="00E14759">
        <w:trPr>
          <w:jc w:val="center"/>
          <w:ins w:id="916" w:author="Windows User" w:date="2019-09-19T04:16:00Z"/>
        </w:trPr>
        <w:tc>
          <w:tcPr>
            <w:tcW w:w="850" w:type="dxa"/>
          </w:tcPr>
          <w:p w14:paraId="48D64449" w14:textId="77777777" w:rsidR="00E14759" w:rsidRPr="006A0BE8" w:rsidRDefault="00E14759" w:rsidP="00E14759">
            <w:pPr>
              <w:pStyle w:val="Default"/>
              <w:jc w:val="center"/>
              <w:rPr>
                <w:ins w:id="917" w:author="Windows User" w:date="2019-09-19T04:16:00Z"/>
                <w:b/>
                <w:color w:val="auto"/>
                <w:sz w:val="22"/>
                <w:szCs w:val="22"/>
              </w:rPr>
            </w:pPr>
            <w:ins w:id="918" w:author="Windows User" w:date="2019-09-19T04:16:00Z">
              <w:r w:rsidRPr="006A0BE8">
                <w:rPr>
                  <w:b/>
                  <w:color w:val="auto"/>
                  <w:sz w:val="22"/>
                  <w:szCs w:val="22"/>
                </w:rPr>
                <w:t>NB</w:t>
              </w:r>
            </w:ins>
          </w:p>
        </w:tc>
        <w:tc>
          <w:tcPr>
            <w:tcW w:w="709" w:type="dxa"/>
          </w:tcPr>
          <w:p w14:paraId="5F067D02" w14:textId="77777777" w:rsidR="00E14759" w:rsidRPr="006A0BE8" w:rsidRDefault="00E14759" w:rsidP="00E14759">
            <w:pPr>
              <w:pStyle w:val="Default"/>
              <w:jc w:val="center"/>
              <w:rPr>
                <w:ins w:id="919" w:author="Windows User" w:date="2019-09-19T04:16:00Z"/>
                <w:color w:val="auto"/>
                <w:sz w:val="22"/>
                <w:szCs w:val="22"/>
              </w:rPr>
            </w:pPr>
            <w:ins w:id="920" w:author="Windows User" w:date="2019-09-19T04:16:00Z">
              <w:r w:rsidRPr="006A0BE8">
                <w:rPr>
                  <w:color w:val="auto"/>
                  <w:sz w:val="22"/>
                  <w:szCs w:val="22"/>
                </w:rPr>
                <w:t>NB</w:t>
              </w:r>
            </w:ins>
          </w:p>
        </w:tc>
        <w:tc>
          <w:tcPr>
            <w:tcW w:w="850" w:type="dxa"/>
          </w:tcPr>
          <w:p w14:paraId="16F6A36D" w14:textId="77777777" w:rsidR="00E14759" w:rsidRPr="006A0BE8" w:rsidRDefault="00E14759" w:rsidP="00E14759">
            <w:pPr>
              <w:pStyle w:val="Default"/>
              <w:jc w:val="center"/>
              <w:rPr>
                <w:ins w:id="921" w:author="Windows User" w:date="2019-09-19T04:16:00Z"/>
                <w:color w:val="auto"/>
                <w:sz w:val="22"/>
                <w:szCs w:val="22"/>
              </w:rPr>
            </w:pPr>
            <w:ins w:id="922" w:author="Windows User" w:date="2019-09-19T04:16:00Z">
              <w:r w:rsidRPr="006A0BE8">
                <w:rPr>
                  <w:color w:val="auto"/>
                  <w:sz w:val="22"/>
                  <w:szCs w:val="22"/>
                </w:rPr>
                <w:t>NB</w:t>
              </w:r>
            </w:ins>
          </w:p>
        </w:tc>
        <w:tc>
          <w:tcPr>
            <w:tcW w:w="851" w:type="dxa"/>
          </w:tcPr>
          <w:p w14:paraId="0EE83D14" w14:textId="77777777" w:rsidR="00E14759" w:rsidRPr="006A0BE8" w:rsidRDefault="00E14759" w:rsidP="00E14759">
            <w:pPr>
              <w:pStyle w:val="Default"/>
              <w:jc w:val="center"/>
              <w:rPr>
                <w:ins w:id="923" w:author="Windows User" w:date="2019-09-19T04:16:00Z"/>
                <w:color w:val="auto"/>
                <w:sz w:val="22"/>
                <w:szCs w:val="22"/>
              </w:rPr>
            </w:pPr>
            <w:ins w:id="924" w:author="Windows User" w:date="2019-09-19T04:16:00Z">
              <w:r w:rsidRPr="006A0BE8">
                <w:rPr>
                  <w:color w:val="auto"/>
                  <w:sz w:val="22"/>
                  <w:szCs w:val="22"/>
                </w:rPr>
                <w:t>NB</w:t>
              </w:r>
            </w:ins>
          </w:p>
        </w:tc>
        <w:tc>
          <w:tcPr>
            <w:tcW w:w="850" w:type="dxa"/>
          </w:tcPr>
          <w:p w14:paraId="7E7BEFBE" w14:textId="77777777" w:rsidR="00E14759" w:rsidRPr="006A0BE8" w:rsidRDefault="00E14759" w:rsidP="00E14759">
            <w:pPr>
              <w:pStyle w:val="Default"/>
              <w:jc w:val="center"/>
              <w:rPr>
                <w:ins w:id="925" w:author="Windows User" w:date="2019-09-19T04:16:00Z"/>
                <w:color w:val="auto"/>
                <w:sz w:val="22"/>
                <w:szCs w:val="22"/>
              </w:rPr>
            </w:pPr>
            <w:ins w:id="926" w:author="Windows User" w:date="2019-09-19T04:16:00Z">
              <w:r w:rsidRPr="006A0BE8">
                <w:rPr>
                  <w:color w:val="auto"/>
                  <w:sz w:val="22"/>
                  <w:szCs w:val="22"/>
                </w:rPr>
                <w:t>NB</w:t>
              </w:r>
            </w:ins>
          </w:p>
        </w:tc>
        <w:tc>
          <w:tcPr>
            <w:tcW w:w="851" w:type="dxa"/>
          </w:tcPr>
          <w:p w14:paraId="73A9572A" w14:textId="77777777" w:rsidR="00E14759" w:rsidRPr="006A0BE8" w:rsidRDefault="00E14759" w:rsidP="00E14759">
            <w:pPr>
              <w:pStyle w:val="Default"/>
              <w:jc w:val="center"/>
              <w:rPr>
                <w:ins w:id="927" w:author="Windows User" w:date="2019-09-19T04:16:00Z"/>
                <w:color w:val="auto"/>
                <w:sz w:val="22"/>
                <w:szCs w:val="22"/>
              </w:rPr>
            </w:pPr>
            <w:ins w:id="928" w:author="Windows User" w:date="2019-09-19T04:16:00Z">
              <w:r w:rsidRPr="006A0BE8">
                <w:rPr>
                  <w:color w:val="auto"/>
                  <w:sz w:val="22"/>
                  <w:szCs w:val="22"/>
                </w:rPr>
                <w:t>NM</w:t>
              </w:r>
            </w:ins>
          </w:p>
        </w:tc>
        <w:tc>
          <w:tcPr>
            <w:tcW w:w="850" w:type="dxa"/>
          </w:tcPr>
          <w:p w14:paraId="4281CBF0" w14:textId="77777777" w:rsidR="00E14759" w:rsidRPr="006A0BE8" w:rsidRDefault="00E14759" w:rsidP="00E14759">
            <w:pPr>
              <w:pStyle w:val="Default"/>
              <w:jc w:val="center"/>
              <w:rPr>
                <w:ins w:id="929" w:author="Windows User" w:date="2019-09-19T04:16:00Z"/>
                <w:color w:val="auto"/>
                <w:sz w:val="22"/>
                <w:szCs w:val="22"/>
              </w:rPr>
            </w:pPr>
            <w:ins w:id="930" w:author="Windows User" w:date="2019-09-19T04:16:00Z">
              <w:r w:rsidRPr="006A0BE8">
                <w:rPr>
                  <w:color w:val="auto"/>
                  <w:sz w:val="22"/>
                  <w:szCs w:val="22"/>
                </w:rPr>
                <w:t>NS</w:t>
              </w:r>
            </w:ins>
          </w:p>
        </w:tc>
        <w:tc>
          <w:tcPr>
            <w:tcW w:w="851" w:type="dxa"/>
          </w:tcPr>
          <w:p w14:paraId="08797C66" w14:textId="77777777" w:rsidR="00E14759" w:rsidRPr="006A0BE8" w:rsidRDefault="00E14759" w:rsidP="00E14759">
            <w:pPr>
              <w:pStyle w:val="Default"/>
              <w:jc w:val="center"/>
              <w:rPr>
                <w:ins w:id="931" w:author="Windows User" w:date="2019-09-19T04:16:00Z"/>
                <w:color w:val="auto"/>
                <w:sz w:val="22"/>
                <w:szCs w:val="22"/>
              </w:rPr>
            </w:pPr>
            <w:ins w:id="932" w:author="Windows User" w:date="2019-09-19T04:16:00Z">
              <w:r w:rsidRPr="006A0BE8">
                <w:rPr>
                  <w:color w:val="auto"/>
                  <w:sz w:val="22"/>
                  <w:szCs w:val="22"/>
                </w:rPr>
                <w:t>ZE</w:t>
              </w:r>
            </w:ins>
          </w:p>
        </w:tc>
      </w:tr>
      <w:tr w:rsidR="00E14759" w:rsidRPr="006A0BE8" w14:paraId="16FA6B69" w14:textId="77777777" w:rsidTr="00E14759">
        <w:trPr>
          <w:jc w:val="center"/>
          <w:ins w:id="933" w:author="Windows User" w:date="2019-09-19T04:16:00Z"/>
        </w:trPr>
        <w:tc>
          <w:tcPr>
            <w:tcW w:w="850" w:type="dxa"/>
          </w:tcPr>
          <w:p w14:paraId="78C46E03" w14:textId="77777777" w:rsidR="00E14759" w:rsidRPr="006A0BE8" w:rsidRDefault="00E14759" w:rsidP="00E14759">
            <w:pPr>
              <w:pStyle w:val="Default"/>
              <w:jc w:val="center"/>
              <w:rPr>
                <w:ins w:id="934" w:author="Windows User" w:date="2019-09-19T04:16:00Z"/>
                <w:b/>
                <w:color w:val="auto"/>
                <w:sz w:val="22"/>
                <w:szCs w:val="22"/>
              </w:rPr>
            </w:pPr>
            <w:ins w:id="935" w:author="Windows User" w:date="2019-09-19T04:16:00Z">
              <w:r w:rsidRPr="006A0BE8">
                <w:rPr>
                  <w:b/>
                  <w:color w:val="auto"/>
                  <w:sz w:val="22"/>
                  <w:szCs w:val="22"/>
                </w:rPr>
                <w:t>NM</w:t>
              </w:r>
            </w:ins>
          </w:p>
        </w:tc>
        <w:tc>
          <w:tcPr>
            <w:tcW w:w="709" w:type="dxa"/>
          </w:tcPr>
          <w:p w14:paraId="22BD6E9D" w14:textId="77777777" w:rsidR="00E14759" w:rsidRPr="006A0BE8" w:rsidRDefault="00E14759" w:rsidP="00E14759">
            <w:pPr>
              <w:pStyle w:val="Default"/>
              <w:jc w:val="center"/>
              <w:rPr>
                <w:ins w:id="936" w:author="Windows User" w:date="2019-09-19T04:16:00Z"/>
                <w:color w:val="auto"/>
                <w:sz w:val="22"/>
                <w:szCs w:val="22"/>
              </w:rPr>
            </w:pPr>
            <w:ins w:id="937" w:author="Windows User" w:date="2019-09-19T04:16:00Z">
              <w:r w:rsidRPr="006A0BE8">
                <w:rPr>
                  <w:color w:val="auto"/>
                  <w:sz w:val="22"/>
                  <w:szCs w:val="22"/>
                </w:rPr>
                <w:t>NB</w:t>
              </w:r>
            </w:ins>
          </w:p>
        </w:tc>
        <w:tc>
          <w:tcPr>
            <w:tcW w:w="850" w:type="dxa"/>
          </w:tcPr>
          <w:p w14:paraId="58494AE2" w14:textId="77777777" w:rsidR="00E14759" w:rsidRPr="006A0BE8" w:rsidRDefault="00E14759" w:rsidP="00E14759">
            <w:pPr>
              <w:pStyle w:val="Default"/>
              <w:jc w:val="center"/>
              <w:rPr>
                <w:ins w:id="938" w:author="Windows User" w:date="2019-09-19T04:16:00Z"/>
                <w:color w:val="auto"/>
                <w:sz w:val="22"/>
                <w:szCs w:val="22"/>
              </w:rPr>
            </w:pPr>
            <w:ins w:id="939" w:author="Windows User" w:date="2019-09-19T04:16:00Z">
              <w:r w:rsidRPr="006A0BE8">
                <w:rPr>
                  <w:color w:val="auto"/>
                  <w:sz w:val="22"/>
                  <w:szCs w:val="22"/>
                </w:rPr>
                <w:t>NB</w:t>
              </w:r>
            </w:ins>
          </w:p>
        </w:tc>
        <w:tc>
          <w:tcPr>
            <w:tcW w:w="851" w:type="dxa"/>
          </w:tcPr>
          <w:p w14:paraId="0ECAB5BE" w14:textId="77777777" w:rsidR="00E14759" w:rsidRPr="006A0BE8" w:rsidRDefault="00E14759" w:rsidP="00E14759">
            <w:pPr>
              <w:pStyle w:val="Default"/>
              <w:jc w:val="center"/>
              <w:rPr>
                <w:ins w:id="940" w:author="Windows User" w:date="2019-09-19T04:16:00Z"/>
                <w:color w:val="auto"/>
                <w:sz w:val="22"/>
                <w:szCs w:val="22"/>
              </w:rPr>
            </w:pPr>
            <w:ins w:id="941" w:author="Windows User" w:date="2019-09-19T04:16:00Z">
              <w:r w:rsidRPr="006A0BE8">
                <w:rPr>
                  <w:color w:val="auto"/>
                  <w:sz w:val="22"/>
                  <w:szCs w:val="22"/>
                </w:rPr>
                <w:t>NM</w:t>
              </w:r>
            </w:ins>
          </w:p>
        </w:tc>
        <w:tc>
          <w:tcPr>
            <w:tcW w:w="850" w:type="dxa"/>
          </w:tcPr>
          <w:p w14:paraId="11AAF43F" w14:textId="77777777" w:rsidR="00E14759" w:rsidRPr="006A0BE8" w:rsidRDefault="00E14759" w:rsidP="00E14759">
            <w:pPr>
              <w:pStyle w:val="Default"/>
              <w:jc w:val="center"/>
              <w:rPr>
                <w:ins w:id="942" w:author="Windows User" w:date="2019-09-19T04:16:00Z"/>
                <w:color w:val="auto"/>
                <w:sz w:val="22"/>
                <w:szCs w:val="22"/>
              </w:rPr>
            </w:pPr>
            <w:ins w:id="943" w:author="Windows User" w:date="2019-09-19T04:16:00Z">
              <w:r w:rsidRPr="006A0BE8">
                <w:rPr>
                  <w:color w:val="auto"/>
                  <w:sz w:val="22"/>
                  <w:szCs w:val="22"/>
                </w:rPr>
                <w:t>NM</w:t>
              </w:r>
            </w:ins>
          </w:p>
        </w:tc>
        <w:tc>
          <w:tcPr>
            <w:tcW w:w="851" w:type="dxa"/>
          </w:tcPr>
          <w:p w14:paraId="6668CD88" w14:textId="77777777" w:rsidR="00E14759" w:rsidRPr="006A0BE8" w:rsidRDefault="00E14759" w:rsidP="00E14759">
            <w:pPr>
              <w:pStyle w:val="Default"/>
              <w:jc w:val="center"/>
              <w:rPr>
                <w:ins w:id="944" w:author="Windows User" w:date="2019-09-19T04:16:00Z"/>
                <w:color w:val="auto"/>
                <w:sz w:val="22"/>
                <w:szCs w:val="22"/>
              </w:rPr>
            </w:pPr>
            <w:ins w:id="945" w:author="Windows User" w:date="2019-09-19T04:16:00Z">
              <w:r w:rsidRPr="006A0BE8">
                <w:rPr>
                  <w:color w:val="auto"/>
                  <w:sz w:val="22"/>
                  <w:szCs w:val="22"/>
                </w:rPr>
                <w:t>NS</w:t>
              </w:r>
            </w:ins>
          </w:p>
        </w:tc>
        <w:tc>
          <w:tcPr>
            <w:tcW w:w="850" w:type="dxa"/>
          </w:tcPr>
          <w:p w14:paraId="5DA1C088" w14:textId="77777777" w:rsidR="00E14759" w:rsidRPr="006A0BE8" w:rsidRDefault="00E14759" w:rsidP="00E14759">
            <w:pPr>
              <w:pStyle w:val="Default"/>
              <w:jc w:val="center"/>
              <w:rPr>
                <w:ins w:id="946" w:author="Windows User" w:date="2019-09-19T04:16:00Z"/>
                <w:color w:val="auto"/>
                <w:sz w:val="22"/>
                <w:szCs w:val="22"/>
              </w:rPr>
            </w:pPr>
            <w:ins w:id="947" w:author="Windows User" w:date="2019-09-19T04:16:00Z">
              <w:r w:rsidRPr="006A0BE8">
                <w:rPr>
                  <w:color w:val="auto"/>
                  <w:sz w:val="22"/>
                  <w:szCs w:val="22"/>
                </w:rPr>
                <w:t>ZE</w:t>
              </w:r>
            </w:ins>
          </w:p>
        </w:tc>
        <w:tc>
          <w:tcPr>
            <w:tcW w:w="851" w:type="dxa"/>
          </w:tcPr>
          <w:p w14:paraId="2164115A" w14:textId="77777777" w:rsidR="00E14759" w:rsidRPr="006A0BE8" w:rsidRDefault="00E14759" w:rsidP="00E14759">
            <w:pPr>
              <w:pStyle w:val="Default"/>
              <w:jc w:val="center"/>
              <w:rPr>
                <w:ins w:id="948" w:author="Windows User" w:date="2019-09-19T04:16:00Z"/>
                <w:color w:val="auto"/>
                <w:sz w:val="22"/>
                <w:szCs w:val="22"/>
              </w:rPr>
            </w:pPr>
            <w:ins w:id="949" w:author="Windows User" w:date="2019-09-19T04:16:00Z">
              <w:r w:rsidRPr="006A0BE8">
                <w:rPr>
                  <w:color w:val="auto"/>
                  <w:sz w:val="22"/>
                  <w:szCs w:val="22"/>
                </w:rPr>
                <w:t>PS</w:t>
              </w:r>
            </w:ins>
          </w:p>
        </w:tc>
      </w:tr>
      <w:tr w:rsidR="00E14759" w:rsidRPr="006A0BE8" w14:paraId="69823B4D" w14:textId="77777777" w:rsidTr="00E14759">
        <w:trPr>
          <w:jc w:val="center"/>
          <w:ins w:id="950" w:author="Windows User" w:date="2019-09-19T04:16:00Z"/>
        </w:trPr>
        <w:tc>
          <w:tcPr>
            <w:tcW w:w="850" w:type="dxa"/>
          </w:tcPr>
          <w:p w14:paraId="1FF75A16" w14:textId="77777777" w:rsidR="00E14759" w:rsidRPr="006A0BE8" w:rsidRDefault="00E14759" w:rsidP="00E14759">
            <w:pPr>
              <w:pStyle w:val="Default"/>
              <w:jc w:val="center"/>
              <w:rPr>
                <w:ins w:id="951" w:author="Windows User" w:date="2019-09-19T04:16:00Z"/>
                <w:b/>
                <w:color w:val="auto"/>
                <w:sz w:val="22"/>
                <w:szCs w:val="22"/>
              </w:rPr>
            </w:pPr>
            <w:ins w:id="952" w:author="Windows User" w:date="2019-09-19T04:16:00Z">
              <w:r w:rsidRPr="006A0BE8">
                <w:rPr>
                  <w:b/>
                  <w:color w:val="auto"/>
                  <w:sz w:val="22"/>
                  <w:szCs w:val="22"/>
                </w:rPr>
                <w:t>NS</w:t>
              </w:r>
            </w:ins>
          </w:p>
        </w:tc>
        <w:tc>
          <w:tcPr>
            <w:tcW w:w="709" w:type="dxa"/>
          </w:tcPr>
          <w:p w14:paraId="6F47C7A5" w14:textId="77777777" w:rsidR="00E14759" w:rsidRPr="006A0BE8" w:rsidRDefault="00E14759" w:rsidP="00E14759">
            <w:pPr>
              <w:pStyle w:val="Default"/>
              <w:jc w:val="center"/>
              <w:rPr>
                <w:ins w:id="953" w:author="Windows User" w:date="2019-09-19T04:16:00Z"/>
                <w:color w:val="auto"/>
                <w:sz w:val="22"/>
                <w:szCs w:val="22"/>
              </w:rPr>
            </w:pPr>
            <w:ins w:id="954" w:author="Windows User" w:date="2019-09-19T04:16:00Z">
              <w:r w:rsidRPr="006A0BE8">
                <w:rPr>
                  <w:color w:val="auto"/>
                  <w:sz w:val="22"/>
                  <w:szCs w:val="22"/>
                </w:rPr>
                <w:t>NB</w:t>
              </w:r>
            </w:ins>
          </w:p>
        </w:tc>
        <w:tc>
          <w:tcPr>
            <w:tcW w:w="850" w:type="dxa"/>
          </w:tcPr>
          <w:p w14:paraId="2FC2F3FD" w14:textId="77777777" w:rsidR="00E14759" w:rsidRPr="006A0BE8" w:rsidRDefault="00E14759" w:rsidP="00E14759">
            <w:pPr>
              <w:pStyle w:val="Default"/>
              <w:jc w:val="center"/>
              <w:rPr>
                <w:ins w:id="955" w:author="Windows User" w:date="2019-09-19T04:16:00Z"/>
                <w:color w:val="auto"/>
                <w:sz w:val="22"/>
                <w:szCs w:val="22"/>
              </w:rPr>
            </w:pPr>
            <w:ins w:id="956" w:author="Windows User" w:date="2019-09-19T04:16:00Z">
              <w:r w:rsidRPr="006A0BE8">
                <w:rPr>
                  <w:color w:val="auto"/>
                  <w:sz w:val="22"/>
                  <w:szCs w:val="22"/>
                </w:rPr>
                <w:t>NM</w:t>
              </w:r>
            </w:ins>
          </w:p>
        </w:tc>
        <w:tc>
          <w:tcPr>
            <w:tcW w:w="851" w:type="dxa"/>
          </w:tcPr>
          <w:p w14:paraId="6516EBE0" w14:textId="77777777" w:rsidR="00E14759" w:rsidRPr="006A0BE8" w:rsidRDefault="00E14759" w:rsidP="00E14759">
            <w:pPr>
              <w:pStyle w:val="Default"/>
              <w:jc w:val="center"/>
              <w:rPr>
                <w:ins w:id="957" w:author="Windows User" w:date="2019-09-19T04:16:00Z"/>
                <w:color w:val="auto"/>
                <w:sz w:val="22"/>
                <w:szCs w:val="22"/>
              </w:rPr>
            </w:pPr>
            <w:ins w:id="958" w:author="Windows User" w:date="2019-09-19T04:16:00Z">
              <w:r w:rsidRPr="006A0BE8">
                <w:rPr>
                  <w:color w:val="auto"/>
                  <w:sz w:val="22"/>
                  <w:szCs w:val="22"/>
                </w:rPr>
                <w:t>NS</w:t>
              </w:r>
            </w:ins>
          </w:p>
        </w:tc>
        <w:tc>
          <w:tcPr>
            <w:tcW w:w="850" w:type="dxa"/>
          </w:tcPr>
          <w:p w14:paraId="3B63EEB4" w14:textId="77777777" w:rsidR="00E14759" w:rsidRPr="006A0BE8" w:rsidRDefault="00E14759" w:rsidP="00E14759">
            <w:pPr>
              <w:pStyle w:val="Default"/>
              <w:jc w:val="center"/>
              <w:rPr>
                <w:ins w:id="959" w:author="Windows User" w:date="2019-09-19T04:16:00Z"/>
                <w:color w:val="auto"/>
                <w:sz w:val="22"/>
                <w:szCs w:val="22"/>
              </w:rPr>
            </w:pPr>
            <w:ins w:id="960" w:author="Windows User" w:date="2019-09-19T04:16:00Z">
              <w:r w:rsidRPr="006A0BE8">
                <w:rPr>
                  <w:color w:val="auto"/>
                  <w:sz w:val="22"/>
                  <w:szCs w:val="22"/>
                </w:rPr>
                <w:t>NS</w:t>
              </w:r>
            </w:ins>
          </w:p>
        </w:tc>
        <w:tc>
          <w:tcPr>
            <w:tcW w:w="851" w:type="dxa"/>
          </w:tcPr>
          <w:p w14:paraId="03C952AD" w14:textId="77777777" w:rsidR="00E14759" w:rsidRPr="006A0BE8" w:rsidRDefault="00E14759" w:rsidP="00E14759">
            <w:pPr>
              <w:pStyle w:val="Default"/>
              <w:jc w:val="center"/>
              <w:rPr>
                <w:ins w:id="961" w:author="Windows User" w:date="2019-09-19T04:16:00Z"/>
                <w:color w:val="auto"/>
                <w:sz w:val="22"/>
                <w:szCs w:val="22"/>
              </w:rPr>
            </w:pPr>
            <w:ins w:id="962" w:author="Windows User" w:date="2019-09-19T04:16:00Z">
              <w:r w:rsidRPr="006A0BE8">
                <w:rPr>
                  <w:color w:val="auto"/>
                  <w:sz w:val="22"/>
                  <w:szCs w:val="22"/>
                </w:rPr>
                <w:t>ZE</w:t>
              </w:r>
            </w:ins>
          </w:p>
        </w:tc>
        <w:tc>
          <w:tcPr>
            <w:tcW w:w="850" w:type="dxa"/>
          </w:tcPr>
          <w:p w14:paraId="5D755DCF" w14:textId="77777777" w:rsidR="00E14759" w:rsidRPr="006A0BE8" w:rsidRDefault="00E14759" w:rsidP="00E14759">
            <w:pPr>
              <w:pStyle w:val="Default"/>
              <w:jc w:val="center"/>
              <w:rPr>
                <w:ins w:id="963" w:author="Windows User" w:date="2019-09-19T04:16:00Z"/>
                <w:color w:val="auto"/>
                <w:sz w:val="22"/>
                <w:szCs w:val="22"/>
              </w:rPr>
            </w:pPr>
            <w:ins w:id="964" w:author="Windows User" w:date="2019-09-19T04:16:00Z">
              <w:r w:rsidRPr="006A0BE8">
                <w:rPr>
                  <w:color w:val="auto"/>
                  <w:sz w:val="22"/>
                  <w:szCs w:val="22"/>
                </w:rPr>
                <w:t>PS</w:t>
              </w:r>
            </w:ins>
          </w:p>
        </w:tc>
        <w:tc>
          <w:tcPr>
            <w:tcW w:w="851" w:type="dxa"/>
          </w:tcPr>
          <w:p w14:paraId="7A9CB96B" w14:textId="77777777" w:rsidR="00E14759" w:rsidRPr="006A0BE8" w:rsidRDefault="00E14759" w:rsidP="00E14759">
            <w:pPr>
              <w:pStyle w:val="Default"/>
              <w:jc w:val="center"/>
              <w:rPr>
                <w:ins w:id="965" w:author="Windows User" w:date="2019-09-19T04:16:00Z"/>
                <w:color w:val="auto"/>
                <w:sz w:val="22"/>
                <w:szCs w:val="22"/>
              </w:rPr>
            </w:pPr>
            <w:ins w:id="966" w:author="Windows User" w:date="2019-09-19T04:16:00Z">
              <w:r w:rsidRPr="006A0BE8">
                <w:rPr>
                  <w:color w:val="auto"/>
                  <w:sz w:val="22"/>
                  <w:szCs w:val="22"/>
                </w:rPr>
                <w:t>PM</w:t>
              </w:r>
            </w:ins>
          </w:p>
        </w:tc>
      </w:tr>
      <w:tr w:rsidR="00E14759" w:rsidRPr="006A0BE8" w14:paraId="7D9B09D3" w14:textId="77777777" w:rsidTr="00E14759">
        <w:trPr>
          <w:jc w:val="center"/>
          <w:ins w:id="967" w:author="Windows User" w:date="2019-09-19T04:16:00Z"/>
        </w:trPr>
        <w:tc>
          <w:tcPr>
            <w:tcW w:w="850" w:type="dxa"/>
          </w:tcPr>
          <w:p w14:paraId="4429D582" w14:textId="77777777" w:rsidR="00E14759" w:rsidRPr="006A0BE8" w:rsidRDefault="00E14759" w:rsidP="00E14759">
            <w:pPr>
              <w:pStyle w:val="Default"/>
              <w:jc w:val="center"/>
              <w:rPr>
                <w:ins w:id="968" w:author="Windows User" w:date="2019-09-19T04:16:00Z"/>
                <w:b/>
                <w:color w:val="auto"/>
                <w:sz w:val="22"/>
                <w:szCs w:val="22"/>
              </w:rPr>
            </w:pPr>
            <w:ins w:id="969" w:author="Windows User" w:date="2019-09-19T04:16:00Z">
              <w:r w:rsidRPr="006A0BE8">
                <w:rPr>
                  <w:b/>
                  <w:color w:val="auto"/>
                  <w:sz w:val="22"/>
                  <w:szCs w:val="22"/>
                </w:rPr>
                <w:t>ZE</w:t>
              </w:r>
            </w:ins>
          </w:p>
        </w:tc>
        <w:tc>
          <w:tcPr>
            <w:tcW w:w="709" w:type="dxa"/>
          </w:tcPr>
          <w:p w14:paraId="13F0C295" w14:textId="77777777" w:rsidR="00E14759" w:rsidRPr="006A0BE8" w:rsidRDefault="00E14759" w:rsidP="00E14759">
            <w:pPr>
              <w:pStyle w:val="Default"/>
              <w:jc w:val="center"/>
              <w:rPr>
                <w:ins w:id="970" w:author="Windows User" w:date="2019-09-19T04:16:00Z"/>
                <w:color w:val="auto"/>
                <w:sz w:val="22"/>
                <w:szCs w:val="22"/>
              </w:rPr>
            </w:pPr>
            <w:ins w:id="971" w:author="Windows User" w:date="2019-09-19T04:16:00Z">
              <w:r w:rsidRPr="006A0BE8">
                <w:rPr>
                  <w:color w:val="auto"/>
                  <w:sz w:val="22"/>
                  <w:szCs w:val="22"/>
                </w:rPr>
                <w:t>NB</w:t>
              </w:r>
            </w:ins>
          </w:p>
        </w:tc>
        <w:tc>
          <w:tcPr>
            <w:tcW w:w="850" w:type="dxa"/>
          </w:tcPr>
          <w:p w14:paraId="16658641" w14:textId="77777777" w:rsidR="00E14759" w:rsidRPr="006A0BE8" w:rsidRDefault="00E14759" w:rsidP="00E14759">
            <w:pPr>
              <w:pStyle w:val="Default"/>
              <w:jc w:val="center"/>
              <w:rPr>
                <w:ins w:id="972" w:author="Windows User" w:date="2019-09-19T04:16:00Z"/>
                <w:color w:val="auto"/>
                <w:sz w:val="22"/>
                <w:szCs w:val="22"/>
              </w:rPr>
            </w:pPr>
            <w:ins w:id="973" w:author="Windows User" w:date="2019-09-19T04:16:00Z">
              <w:r w:rsidRPr="006A0BE8">
                <w:rPr>
                  <w:color w:val="auto"/>
                  <w:sz w:val="22"/>
                  <w:szCs w:val="22"/>
                </w:rPr>
                <w:t>NM</w:t>
              </w:r>
            </w:ins>
          </w:p>
        </w:tc>
        <w:tc>
          <w:tcPr>
            <w:tcW w:w="851" w:type="dxa"/>
          </w:tcPr>
          <w:p w14:paraId="4FDC20F6" w14:textId="77777777" w:rsidR="00E14759" w:rsidRPr="006A0BE8" w:rsidRDefault="00E14759" w:rsidP="00E14759">
            <w:pPr>
              <w:pStyle w:val="Default"/>
              <w:jc w:val="center"/>
              <w:rPr>
                <w:ins w:id="974" w:author="Windows User" w:date="2019-09-19T04:16:00Z"/>
                <w:color w:val="auto"/>
                <w:sz w:val="22"/>
                <w:szCs w:val="22"/>
              </w:rPr>
            </w:pPr>
            <w:ins w:id="975" w:author="Windows User" w:date="2019-09-19T04:16:00Z">
              <w:r w:rsidRPr="006A0BE8">
                <w:rPr>
                  <w:color w:val="auto"/>
                  <w:sz w:val="22"/>
                  <w:szCs w:val="22"/>
                </w:rPr>
                <w:t>NS</w:t>
              </w:r>
            </w:ins>
          </w:p>
        </w:tc>
        <w:tc>
          <w:tcPr>
            <w:tcW w:w="850" w:type="dxa"/>
          </w:tcPr>
          <w:p w14:paraId="4AE963CB" w14:textId="77777777" w:rsidR="00E14759" w:rsidRPr="006A0BE8" w:rsidRDefault="00E14759" w:rsidP="00E14759">
            <w:pPr>
              <w:pStyle w:val="Default"/>
              <w:jc w:val="center"/>
              <w:rPr>
                <w:ins w:id="976" w:author="Windows User" w:date="2019-09-19T04:16:00Z"/>
                <w:color w:val="auto"/>
                <w:sz w:val="22"/>
                <w:szCs w:val="22"/>
              </w:rPr>
            </w:pPr>
            <w:ins w:id="977" w:author="Windows User" w:date="2019-09-19T04:16:00Z">
              <w:r w:rsidRPr="006A0BE8">
                <w:rPr>
                  <w:color w:val="auto"/>
                  <w:sz w:val="22"/>
                  <w:szCs w:val="22"/>
                </w:rPr>
                <w:t>ZE</w:t>
              </w:r>
            </w:ins>
          </w:p>
        </w:tc>
        <w:tc>
          <w:tcPr>
            <w:tcW w:w="851" w:type="dxa"/>
          </w:tcPr>
          <w:p w14:paraId="76A64832" w14:textId="77777777" w:rsidR="00E14759" w:rsidRPr="006A0BE8" w:rsidRDefault="00E14759" w:rsidP="00E14759">
            <w:pPr>
              <w:pStyle w:val="Default"/>
              <w:jc w:val="center"/>
              <w:rPr>
                <w:ins w:id="978" w:author="Windows User" w:date="2019-09-19T04:16:00Z"/>
                <w:color w:val="auto"/>
                <w:sz w:val="22"/>
                <w:szCs w:val="22"/>
              </w:rPr>
            </w:pPr>
            <w:ins w:id="979" w:author="Windows User" w:date="2019-09-19T04:16:00Z">
              <w:r w:rsidRPr="006A0BE8">
                <w:rPr>
                  <w:color w:val="auto"/>
                  <w:sz w:val="22"/>
                  <w:szCs w:val="22"/>
                </w:rPr>
                <w:t>PS</w:t>
              </w:r>
            </w:ins>
          </w:p>
        </w:tc>
        <w:tc>
          <w:tcPr>
            <w:tcW w:w="850" w:type="dxa"/>
          </w:tcPr>
          <w:p w14:paraId="642CA41E" w14:textId="77777777" w:rsidR="00E14759" w:rsidRPr="006A0BE8" w:rsidRDefault="00E14759" w:rsidP="00E14759">
            <w:pPr>
              <w:pStyle w:val="Default"/>
              <w:jc w:val="center"/>
              <w:rPr>
                <w:ins w:id="980" w:author="Windows User" w:date="2019-09-19T04:16:00Z"/>
                <w:color w:val="auto"/>
                <w:sz w:val="22"/>
                <w:szCs w:val="22"/>
              </w:rPr>
            </w:pPr>
            <w:ins w:id="981" w:author="Windows User" w:date="2019-09-19T04:16:00Z">
              <w:r w:rsidRPr="006A0BE8">
                <w:rPr>
                  <w:color w:val="auto"/>
                  <w:sz w:val="22"/>
                  <w:szCs w:val="22"/>
                </w:rPr>
                <w:t>PM</w:t>
              </w:r>
            </w:ins>
          </w:p>
        </w:tc>
        <w:tc>
          <w:tcPr>
            <w:tcW w:w="851" w:type="dxa"/>
          </w:tcPr>
          <w:p w14:paraId="1FA0F9C7" w14:textId="77777777" w:rsidR="00E14759" w:rsidRPr="006A0BE8" w:rsidRDefault="00E14759" w:rsidP="00E14759">
            <w:pPr>
              <w:pStyle w:val="Default"/>
              <w:jc w:val="center"/>
              <w:rPr>
                <w:ins w:id="982" w:author="Windows User" w:date="2019-09-19T04:16:00Z"/>
                <w:color w:val="auto"/>
                <w:sz w:val="22"/>
                <w:szCs w:val="22"/>
              </w:rPr>
            </w:pPr>
            <w:ins w:id="983" w:author="Windows User" w:date="2019-09-19T04:16:00Z">
              <w:r w:rsidRPr="006A0BE8">
                <w:rPr>
                  <w:color w:val="auto"/>
                  <w:sz w:val="22"/>
                  <w:szCs w:val="22"/>
                </w:rPr>
                <w:t>PB</w:t>
              </w:r>
            </w:ins>
          </w:p>
        </w:tc>
      </w:tr>
      <w:tr w:rsidR="00E14759" w:rsidRPr="006A0BE8" w14:paraId="3189F759" w14:textId="77777777" w:rsidTr="00E14759">
        <w:trPr>
          <w:jc w:val="center"/>
          <w:ins w:id="984" w:author="Windows User" w:date="2019-09-19T04:16:00Z"/>
        </w:trPr>
        <w:tc>
          <w:tcPr>
            <w:tcW w:w="850" w:type="dxa"/>
          </w:tcPr>
          <w:p w14:paraId="3FD4EF3E" w14:textId="77777777" w:rsidR="00E14759" w:rsidRPr="006A0BE8" w:rsidRDefault="00E14759" w:rsidP="00E14759">
            <w:pPr>
              <w:pStyle w:val="Default"/>
              <w:jc w:val="center"/>
              <w:rPr>
                <w:ins w:id="985" w:author="Windows User" w:date="2019-09-19T04:16:00Z"/>
                <w:b/>
                <w:color w:val="auto"/>
                <w:sz w:val="22"/>
                <w:szCs w:val="22"/>
              </w:rPr>
            </w:pPr>
            <w:ins w:id="986" w:author="Windows User" w:date="2019-09-19T04:16:00Z">
              <w:r w:rsidRPr="006A0BE8">
                <w:rPr>
                  <w:b/>
                  <w:color w:val="auto"/>
                  <w:sz w:val="22"/>
                  <w:szCs w:val="22"/>
                </w:rPr>
                <w:t>PS</w:t>
              </w:r>
            </w:ins>
          </w:p>
        </w:tc>
        <w:tc>
          <w:tcPr>
            <w:tcW w:w="709" w:type="dxa"/>
          </w:tcPr>
          <w:p w14:paraId="66EB06A5" w14:textId="77777777" w:rsidR="00E14759" w:rsidRPr="006A0BE8" w:rsidRDefault="00E14759" w:rsidP="00E14759">
            <w:pPr>
              <w:pStyle w:val="Default"/>
              <w:jc w:val="center"/>
              <w:rPr>
                <w:ins w:id="987" w:author="Windows User" w:date="2019-09-19T04:16:00Z"/>
                <w:color w:val="auto"/>
                <w:sz w:val="22"/>
                <w:szCs w:val="22"/>
              </w:rPr>
            </w:pPr>
            <w:ins w:id="988" w:author="Windows User" w:date="2019-09-19T04:16:00Z">
              <w:r w:rsidRPr="006A0BE8">
                <w:rPr>
                  <w:color w:val="auto"/>
                  <w:sz w:val="22"/>
                  <w:szCs w:val="22"/>
                </w:rPr>
                <w:t>NM</w:t>
              </w:r>
            </w:ins>
          </w:p>
        </w:tc>
        <w:tc>
          <w:tcPr>
            <w:tcW w:w="850" w:type="dxa"/>
          </w:tcPr>
          <w:p w14:paraId="616AE213" w14:textId="77777777" w:rsidR="00E14759" w:rsidRPr="006A0BE8" w:rsidRDefault="00E14759" w:rsidP="00E14759">
            <w:pPr>
              <w:pStyle w:val="Default"/>
              <w:jc w:val="center"/>
              <w:rPr>
                <w:ins w:id="989" w:author="Windows User" w:date="2019-09-19T04:16:00Z"/>
                <w:color w:val="auto"/>
                <w:sz w:val="22"/>
                <w:szCs w:val="22"/>
              </w:rPr>
            </w:pPr>
            <w:ins w:id="990" w:author="Windows User" w:date="2019-09-19T04:16:00Z">
              <w:r w:rsidRPr="006A0BE8">
                <w:rPr>
                  <w:color w:val="auto"/>
                  <w:sz w:val="22"/>
                  <w:szCs w:val="22"/>
                </w:rPr>
                <w:t>NS</w:t>
              </w:r>
            </w:ins>
          </w:p>
        </w:tc>
        <w:tc>
          <w:tcPr>
            <w:tcW w:w="851" w:type="dxa"/>
          </w:tcPr>
          <w:p w14:paraId="5C6FCF96" w14:textId="77777777" w:rsidR="00E14759" w:rsidRPr="006A0BE8" w:rsidRDefault="00E14759" w:rsidP="00E14759">
            <w:pPr>
              <w:pStyle w:val="Default"/>
              <w:jc w:val="center"/>
              <w:rPr>
                <w:ins w:id="991" w:author="Windows User" w:date="2019-09-19T04:16:00Z"/>
                <w:color w:val="auto"/>
                <w:sz w:val="22"/>
                <w:szCs w:val="22"/>
              </w:rPr>
            </w:pPr>
            <w:ins w:id="992" w:author="Windows User" w:date="2019-09-19T04:16:00Z">
              <w:r w:rsidRPr="006A0BE8">
                <w:rPr>
                  <w:color w:val="auto"/>
                  <w:sz w:val="22"/>
                  <w:szCs w:val="22"/>
                </w:rPr>
                <w:t>ZE</w:t>
              </w:r>
            </w:ins>
          </w:p>
        </w:tc>
        <w:tc>
          <w:tcPr>
            <w:tcW w:w="850" w:type="dxa"/>
          </w:tcPr>
          <w:p w14:paraId="487BA1C8" w14:textId="77777777" w:rsidR="00E14759" w:rsidRPr="006A0BE8" w:rsidRDefault="00E14759" w:rsidP="00E14759">
            <w:pPr>
              <w:pStyle w:val="Default"/>
              <w:jc w:val="center"/>
              <w:rPr>
                <w:ins w:id="993" w:author="Windows User" w:date="2019-09-19T04:16:00Z"/>
                <w:color w:val="auto"/>
                <w:sz w:val="22"/>
                <w:szCs w:val="22"/>
              </w:rPr>
            </w:pPr>
            <w:ins w:id="994" w:author="Windows User" w:date="2019-09-19T04:16:00Z">
              <w:r w:rsidRPr="006A0BE8">
                <w:rPr>
                  <w:color w:val="auto"/>
                  <w:sz w:val="22"/>
                  <w:szCs w:val="22"/>
                </w:rPr>
                <w:t>PS</w:t>
              </w:r>
            </w:ins>
          </w:p>
        </w:tc>
        <w:tc>
          <w:tcPr>
            <w:tcW w:w="851" w:type="dxa"/>
          </w:tcPr>
          <w:p w14:paraId="49FA4BE6" w14:textId="77777777" w:rsidR="00E14759" w:rsidRPr="006A0BE8" w:rsidRDefault="00E14759" w:rsidP="00E14759">
            <w:pPr>
              <w:pStyle w:val="Default"/>
              <w:jc w:val="center"/>
              <w:rPr>
                <w:ins w:id="995" w:author="Windows User" w:date="2019-09-19T04:16:00Z"/>
                <w:color w:val="auto"/>
                <w:sz w:val="22"/>
                <w:szCs w:val="22"/>
              </w:rPr>
            </w:pPr>
            <w:ins w:id="996" w:author="Windows User" w:date="2019-09-19T04:16:00Z">
              <w:r w:rsidRPr="006A0BE8">
                <w:rPr>
                  <w:color w:val="auto"/>
                  <w:sz w:val="22"/>
                  <w:szCs w:val="22"/>
                </w:rPr>
                <w:t>PS</w:t>
              </w:r>
            </w:ins>
          </w:p>
        </w:tc>
        <w:tc>
          <w:tcPr>
            <w:tcW w:w="850" w:type="dxa"/>
          </w:tcPr>
          <w:p w14:paraId="223E9305" w14:textId="77777777" w:rsidR="00E14759" w:rsidRPr="006A0BE8" w:rsidRDefault="00E14759" w:rsidP="00E14759">
            <w:pPr>
              <w:pStyle w:val="Default"/>
              <w:jc w:val="center"/>
              <w:rPr>
                <w:ins w:id="997" w:author="Windows User" w:date="2019-09-19T04:16:00Z"/>
                <w:color w:val="auto"/>
                <w:sz w:val="22"/>
                <w:szCs w:val="22"/>
              </w:rPr>
            </w:pPr>
            <w:ins w:id="998" w:author="Windows User" w:date="2019-09-19T04:16:00Z">
              <w:r w:rsidRPr="006A0BE8">
                <w:rPr>
                  <w:color w:val="auto"/>
                  <w:sz w:val="22"/>
                  <w:szCs w:val="22"/>
                </w:rPr>
                <w:t>PB</w:t>
              </w:r>
            </w:ins>
          </w:p>
        </w:tc>
        <w:tc>
          <w:tcPr>
            <w:tcW w:w="851" w:type="dxa"/>
          </w:tcPr>
          <w:p w14:paraId="559ADFD6" w14:textId="77777777" w:rsidR="00E14759" w:rsidRPr="006A0BE8" w:rsidRDefault="00E14759" w:rsidP="00E14759">
            <w:pPr>
              <w:pStyle w:val="Default"/>
              <w:jc w:val="center"/>
              <w:rPr>
                <w:ins w:id="999" w:author="Windows User" w:date="2019-09-19T04:16:00Z"/>
                <w:color w:val="auto"/>
                <w:sz w:val="22"/>
                <w:szCs w:val="22"/>
              </w:rPr>
            </w:pPr>
            <w:ins w:id="1000" w:author="Windows User" w:date="2019-09-19T04:16:00Z">
              <w:r w:rsidRPr="006A0BE8">
                <w:rPr>
                  <w:color w:val="auto"/>
                  <w:sz w:val="22"/>
                  <w:szCs w:val="22"/>
                </w:rPr>
                <w:t>PB</w:t>
              </w:r>
            </w:ins>
          </w:p>
        </w:tc>
      </w:tr>
      <w:tr w:rsidR="00E14759" w:rsidRPr="006A0BE8" w14:paraId="04BBBF0F" w14:textId="77777777" w:rsidTr="00E14759">
        <w:trPr>
          <w:jc w:val="center"/>
          <w:ins w:id="1001" w:author="Windows User" w:date="2019-09-19T04:16:00Z"/>
        </w:trPr>
        <w:tc>
          <w:tcPr>
            <w:tcW w:w="850" w:type="dxa"/>
          </w:tcPr>
          <w:p w14:paraId="14E2ECAC" w14:textId="77777777" w:rsidR="00E14759" w:rsidRPr="006A0BE8" w:rsidRDefault="00E14759" w:rsidP="00E14759">
            <w:pPr>
              <w:pStyle w:val="Default"/>
              <w:jc w:val="center"/>
              <w:rPr>
                <w:ins w:id="1002" w:author="Windows User" w:date="2019-09-19T04:16:00Z"/>
                <w:b/>
                <w:color w:val="auto"/>
                <w:sz w:val="22"/>
                <w:szCs w:val="22"/>
              </w:rPr>
            </w:pPr>
            <w:ins w:id="1003" w:author="Windows User" w:date="2019-09-19T04:16:00Z">
              <w:r w:rsidRPr="006A0BE8">
                <w:rPr>
                  <w:b/>
                  <w:color w:val="auto"/>
                  <w:sz w:val="22"/>
                  <w:szCs w:val="22"/>
                </w:rPr>
                <w:t>PM</w:t>
              </w:r>
            </w:ins>
          </w:p>
        </w:tc>
        <w:tc>
          <w:tcPr>
            <w:tcW w:w="709" w:type="dxa"/>
          </w:tcPr>
          <w:p w14:paraId="609E4611" w14:textId="77777777" w:rsidR="00E14759" w:rsidRPr="006A0BE8" w:rsidRDefault="00E14759" w:rsidP="00E14759">
            <w:pPr>
              <w:pStyle w:val="Default"/>
              <w:jc w:val="center"/>
              <w:rPr>
                <w:ins w:id="1004" w:author="Windows User" w:date="2019-09-19T04:16:00Z"/>
                <w:color w:val="auto"/>
                <w:sz w:val="22"/>
                <w:szCs w:val="22"/>
              </w:rPr>
            </w:pPr>
            <w:ins w:id="1005" w:author="Windows User" w:date="2019-09-19T04:16:00Z">
              <w:r w:rsidRPr="006A0BE8">
                <w:rPr>
                  <w:color w:val="auto"/>
                  <w:sz w:val="22"/>
                  <w:szCs w:val="22"/>
                </w:rPr>
                <w:t>NS</w:t>
              </w:r>
            </w:ins>
          </w:p>
        </w:tc>
        <w:tc>
          <w:tcPr>
            <w:tcW w:w="850" w:type="dxa"/>
          </w:tcPr>
          <w:p w14:paraId="32F2F43C" w14:textId="77777777" w:rsidR="00E14759" w:rsidRPr="006A0BE8" w:rsidRDefault="00E14759" w:rsidP="00E14759">
            <w:pPr>
              <w:pStyle w:val="Default"/>
              <w:jc w:val="center"/>
              <w:rPr>
                <w:ins w:id="1006" w:author="Windows User" w:date="2019-09-19T04:16:00Z"/>
                <w:color w:val="auto"/>
                <w:sz w:val="22"/>
                <w:szCs w:val="22"/>
              </w:rPr>
            </w:pPr>
            <w:ins w:id="1007" w:author="Windows User" w:date="2019-09-19T04:16:00Z">
              <w:r w:rsidRPr="006A0BE8">
                <w:rPr>
                  <w:color w:val="auto"/>
                  <w:sz w:val="22"/>
                  <w:szCs w:val="22"/>
                </w:rPr>
                <w:t>ZE</w:t>
              </w:r>
            </w:ins>
          </w:p>
        </w:tc>
        <w:tc>
          <w:tcPr>
            <w:tcW w:w="851" w:type="dxa"/>
          </w:tcPr>
          <w:p w14:paraId="2D907784" w14:textId="77777777" w:rsidR="00E14759" w:rsidRPr="006A0BE8" w:rsidRDefault="00E14759" w:rsidP="00E14759">
            <w:pPr>
              <w:pStyle w:val="Default"/>
              <w:jc w:val="center"/>
              <w:rPr>
                <w:ins w:id="1008" w:author="Windows User" w:date="2019-09-19T04:16:00Z"/>
                <w:color w:val="auto"/>
                <w:sz w:val="22"/>
                <w:szCs w:val="22"/>
              </w:rPr>
            </w:pPr>
            <w:ins w:id="1009" w:author="Windows User" w:date="2019-09-19T04:16:00Z">
              <w:r w:rsidRPr="006A0BE8">
                <w:rPr>
                  <w:color w:val="auto"/>
                  <w:sz w:val="22"/>
                  <w:szCs w:val="22"/>
                </w:rPr>
                <w:t>PS</w:t>
              </w:r>
            </w:ins>
          </w:p>
        </w:tc>
        <w:tc>
          <w:tcPr>
            <w:tcW w:w="850" w:type="dxa"/>
          </w:tcPr>
          <w:p w14:paraId="1A45D501" w14:textId="77777777" w:rsidR="00E14759" w:rsidRPr="006A0BE8" w:rsidRDefault="00E14759" w:rsidP="00E14759">
            <w:pPr>
              <w:pStyle w:val="Default"/>
              <w:jc w:val="center"/>
              <w:rPr>
                <w:ins w:id="1010" w:author="Windows User" w:date="2019-09-19T04:16:00Z"/>
                <w:color w:val="auto"/>
                <w:sz w:val="22"/>
                <w:szCs w:val="22"/>
              </w:rPr>
            </w:pPr>
            <w:ins w:id="1011" w:author="Windows User" w:date="2019-09-19T04:16:00Z">
              <w:r w:rsidRPr="006A0BE8">
                <w:rPr>
                  <w:color w:val="auto"/>
                  <w:sz w:val="22"/>
                  <w:szCs w:val="22"/>
                </w:rPr>
                <w:t>PM</w:t>
              </w:r>
            </w:ins>
          </w:p>
        </w:tc>
        <w:tc>
          <w:tcPr>
            <w:tcW w:w="851" w:type="dxa"/>
          </w:tcPr>
          <w:p w14:paraId="040936DF" w14:textId="77777777" w:rsidR="00E14759" w:rsidRPr="006A0BE8" w:rsidRDefault="00E14759" w:rsidP="00E14759">
            <w:pPr>
              <w:pStyle w:val="Default"/>
              <w:jc w:val="center"/>
              <w:rPr>
                <w:ins w:id="1012" w:author="Windows User" w:date="2019-09-19T04:16:00Z"/>
                <w:color w:val="auto"/>
                <w:sz w:val="22"/>
                <w:szCs w:val="22"/>
              </w:rPr>
            </w:pPr>
            <w:ins w:id="1013" w:author="Windows User" w:date="2019-09-19T04:16:00Z">
              <w:r w:rsidRPr="006A0BE8">
                <w:rPr>
                  <w:color w:val="auto"/>
                  <w:sz w:val="22"/>
                  <w:szCs w:val="22"/>
                </w:rPr>
                <w:t>PB</w:t>
              </w:r>
            </w:ins>
          </w:p>
        </w:tc>
        <w:tc>
          <w:tcPr>
            <w:tcW w:w="850" w:type="dxa"/>
          </w:tcPr>
          <w:p w14:paraId="708AC2A1" w14:textId="77777777" w:rsidR="00E14759" w:rsidRPr="006A0BE8" w:rsidRDefault="00E14759" w:rsidP="00E14759">
            <w:pPr>
              <w:pStyle w:val="Default"/>
              <w:jc w:val="center"/>
              <w:rPr>
                <w:ins w:id="1014" w:author="Windows User" w:date="2019-09-19T04:16:00Z"/>
                <w:color w:val="auto"/>
                <w:sz w:val="22"/>
                <w:szCs w:val="22"/>
              </w:rPr>
            </w:pPr>
            <w:ins w:id="1015" w:author="Windows User" w:date="2019-09-19T04:16:00Z">
              <w:r w:rsidRPr="006A0BE8">
                <w:rPr>
                  <w:color w:val="auto"/>
                  <w:sz w:val="22"/>
                  <w:szCs w:val="22"/>
                </w:rPr>
                <w:t>PB</w:t>
              </w:r>
            </w:ins>
          </w:p>
        </w:tc>
        <w:tc>
          <w:tcPr>
            <w:tcW w:w="851" w:type="dxa"/>
          </w:tcPr>
          <w:p w14:paraId="16598E7B" w14:textId="77777777" w:rsidR="00E14759" w:rsidRPr="006A0BE8" w:rsidRDefault="00E14759" w:rsidP="00E14759">
            <w:pPr>
              <w:pStyle w:val="Default"/>
              <w:jc w:val="center"/>
              <w:rPr>
                <w:ins w:id="1016" w:author="Windows User" w:date="2019-09-19T04:16:00Z"/>
                <w:color w:val="auto"/>
                <w:sz w:val="22"/>
                <w:szCs w:val="22"/>
              </w:rPr>
            </w:pPr>
            <w:ins w:id="1017" w:author="Windows User" w:date="2019-09-19T04:16:00Z">
              <w:r w:rsidRPr="006A0BE8">
                <w:rPr>
                  <w:color w:val="auto"/>
                  <w:sz w:val="22"/>
                  <w:szCs w:val="22"/>
                </w:rPr>
                <w:t>PB</w:t>
              </w:r>
            </w:ins>
          </w:p>
        </w:tc>
      </w:tr>
      <w:tr w:rsidR="00E14759" w:rsidRPr="006A0BE8" w14:paraId="0640EBCE" w14:textId="77777777" w:rsidTr="00E14759">
        <w:trPr>
          <w:jc w:val="center"/>
          <w:ins w:id="1018" w:author="Windows User" w:date="2019-09-19T04:16:00Z"/>
        </w:trPr>
        <w:tc>
          <w:tcPr>
            <w:tcW w:w="850" w:type="dxa"/>
          </w:tcPr>
          <w:p w14:paraId="319D42AB" w14:textId="77777777" w:rsidR="00E14759" w:rsidRPr="006A0BE8" w:rsidRDefault="00E14759" w:rsidP="00E14759">
            <w:pPr>
              <w:pStyle w:val="Default"/>
              <w:jc w:val="center"/>
              <w:rPr>
                <w:ins w:id="1019" w:author="Windows User" w:date="2019-09-19T04:16:00Z"/>
                <w:b/>
                <w:color w:val="auto"/>
                <w:sz w:val="22"/>
                <w:szCs w:val="22"/>
              </w:rPr>
            </w:pPr>
            <w:ins w:id="1020" w:author="Windows User" w:date="2019-09-19T04:16:00Z">
              <w:r w:rsidRPr="006A0BE8">
                <w:rPr>
                  <w:b/>
                  <w:color w:val="auto"/>
                  <w:sz w:val="22"/>
                  <w:szCs w:val="22"/>
                </w:rPr>
                <w:t>PB</w:t>
              </w:r>
            </w:ins>
          </w:p>
        </w:tc>
        <w:tc>
          <w:tcPr>
            <w:tcW w:w="709" w:type="dxa"/>
          </w:tcPr>
          <w:p w14:paraId="79137801" w14:textId="77777777" w:rsidR="00E14759" w:rsidRPr="006A0BE8" w:rsidRDefault="00E14759" w:rsidP="00E14759">
            <w:pPr>
              <w:pStyle w:val="Default"/>
              <w:jc w:val="center"/>
              <w:rPr>
                <w:ins w:id="1021" w:author="Windows User" w:date="2019-09-19T04:16:00Z"/>
                <w:color w:val="auto"/>
                <w:sz w:val="22"/>
                <w:szCs w:val="22"/>
              </w:rPr>
            </w:pPr>
            <w:ins w:id="1022" w:author="Windows User" w:date="2019-09-19T04:16:00Z">
              <w:r w:rsidRPr="006A0BE8">
                <w:rPr>
                  <w:color w:val="auto"/>
                  <w:sz w:val="22"/>
                  <w:szCs w:val="22"/>
                </w:rPr>
                <w:t>ZE</w:t>
              </w:r>
            </w:ins>
          </w:p>
        </w:tc>
        <w:tc>
          <w:tcPr>
            <w:tcW w:w="850" w:type="dxa"/>
          </w:tcPr>
          <w:p w14:paraId="7AEFAF0D" w14:textId="77777777" w:rsidR="00E14759" w:rsidRPr="006A0BE8" w:rsidRDefault="00E14759" w:rsidP="00E14759">
            <w:pPr>
              <w:pStyle w:val="Default"/>
              <w:jc w:val="center"/>
              <w:rPr>
                <w:ins w:id="1023" w:author="Windows User" w:date="2019-09-19T04:16:00Z"/>
                <w:color w:val="auto"/>
                <w:sz w:val="22"/>
                <w:szCs w:val="22"/>
              </w:rPr>
            </w:pPr>
            <w:ins w:id="1024" w:author="Windows User" w:date="2019-09-19T04:16:00Z">
              <w:r w:rsidRPr="006A0BE8">
                <w:rPr>
                  <w:color w:val="auto"/>
                  <w:sz w:val="22"/>
                  <w:szCs w:val="22"/>
                </w:rPr>
                <w:t>PS</w:t>
              </w:r>
            </w:ins>
          </w:p>
        </w:tc>
        <w:tc>
          <w:tcPr>
            <w:tcW w:w="851" w:type="dxa"/>
          </w:tcPr>
          <w:p w14:paraId="581B8D1E" w14:textId="77777777" w:rsidR="00E14759" w:rsidRPr="006A0BE8" w:rsidRDefault="00E14759" w:rsidP="00E14759">
            <w:pPr>
              <w:pStyle w:val="Default"/>
              <w:jc w:val="center"/>
              <w:rPr>
                <w:ins w:id="1025" w:author="Windows User" w:date="2019-09-19T04:16:00Z"/>
                <w:color w:val="auto"/>
                <w:sz w:val="22"/>
                <w:szCs w:val="22"/>
              </w:rPr>
            </w:pPr>
            <w:ins w:id="1026" w:author="Windows User" w:date="2019-09-19T04:16:00Z">
              <w:r w:rsidRPr="006A0BE8">
                <w:rPr>
                  <w:color w:val="auto"/>
                  <w:sz w:val="22"/>
                  <w:szCs w:val="22"/>
                </w:rPr>
                <w:t>PM</w:t>
              </w:r>
            </w:ins>
          </w:p>
        </w:tc>
        <w:tc>
          <w:tcPr>
            <w:tcW w:w="850" w:type="dxa"/>
          </w:tcPr>
          <w:p w14:paraId="34019A6E" w14:textId="77777777" w:rsidR="00E14759" w:rsidRPr="006A0BE8" w:rsidRDefault="00E14759" w:rsidP="00E14759">
            <w:pPr>
              <w:pStyle w:val="Default"/>
              <w:jc w:val="center"/>
              <w:rPr>
                <w:ins w:id="1027" w:author="Windows User" w:date="2019-09-19T04:16:00Z"/>
                <w:color w:val="auto"/>
                <w:sz w:val="22"/>
                <w:szCs w:val="22"/>
              </w:rPr>
            </w:pPr>
            <w:ins w:id="1028" w:author="Windows User" w:date="2019-09-19T04:16:00Z">
              <w:r w:rsidRPr="006A0BE8">
                <w:rPr>
                  <w:color w:val="auto"/>
                  <w:sz w:val="22"/>
                  <w:szCs w:val="22"/>
                </w:rPr>
                <w:t>PB</w:t>
              </w:r>
            </w:ins>
          </w:p>
        </w:tc>
        <w:tc>
          <w:tcPr>
            <w:tcW w:w="851" w:type="dxa"/>
          </w:tcPr>
          <w:p w14:paraId="3C8E4255" w14:textId="77777777" w:rsidR="00E14759" w:rsidRPr="006A0BE8" w:rsidRDefault="00E14759" w:rsidP="00E14759">
            <w:pPr>
              <w:pStyle w:val="Default"/>
              <w:jc w:val="center"/>
              <w:rPr>
                <w:ins w:id="1029" w:author="Windows User" w:date="2019-09-19T04:16:00Z"/>
                <w:color w:val="auto"/>
                <w:sz w:val="22"/>
                <w:szCs w:val="22"/>
              </w:rPr>
            </w:pPr>
            <w:ins w:id="1030" w:author="Windows User" w:date="2019-09-19T04:16:00Z">
              <w:r w:rsidRPr="006A0BE8">
                <w:rPr>
                  <w:color w:val="auto"/>
                  <w:sz w:val="22"/>
                  <w:szCs w:val="22"/>
                </w:rPr>
                <w:t>PB</w:t>
              </w:r>
            </w:ins>
          </w:p>
        </w:tc>
        <w:tc>
          <w:tcPr>
            <w:tcW w:w="850" w:type="dxa"/>
          </w:tcPr>
          <w:p w14:paraId="38937E96" w14:textId="77777777" w:rsidR="00E14759" w:rsidRPr="006A0BE8" w:rsidRDefault="00E14759" w:rsidP="00E14759">
            <w:pPr>
              <w:pStyle w:val="Default"/>
              <w:jc w:val="center"/>
              <w:rPr>
                <w:ins w:id="1031" w:author="Windows User" w:date="2019-09-19T04:16:00Z"/>
                <w:color w:val="auto"/>
                <w:sz w:val="22"/>
                <w:szCs w:val="22"/>
              </w:rPr>
            </w:pPr>
            <w:ins w:id="1032" w:author="Windows User" w:date="2019-09-19T04:16:00Z">
              <w:r w:rsidRPr="006A0BE8">
                <w:rPr>
                  <w:color w:val="auto"/>
                  <w:sz w:val="22"/>
                  <w:szCs w:val="22"/>
                </w:rPr>
                <w:t>PB</w:t>
              </w:r>
            </w:ins>
          </w:p>
        </w:tc>
        <w:tc>
          <w:tcPr>
            <w:tcW w:w="851" w:type="dxa"/>
          </w:tcPr>
          <w:p w14:paraId="0D6C13D1" w14:textId="77777777" w:rsidR="00E14759" w:rsidRPr="006A0BE8" w:rsidRDefault="00E14759" w:rsidP="00E14759">
            <w:pPr>
              <w:pStyle w:val="Default"/>
              <w:jc w:val="center"/>
              <w:rPr>
                <w:ins w:id="1033" w:author="Windows User" w:date="2019-09-19T04:16:00Z"/>
                <w:color w:val="auto"/>
                <w:sz w:val="22"/>
                <w:szCs w:val="22"/>
              </w:rPr>
            </w:pPr>
            <w:ins w:id="1034" w:author="Windows User" w:date="2019-09-19T04:16:00Z">
              <w:r w:rsidRPr="006A0BE8">
                <w:rPr>
                  <w:color w:val="auto"/>
                  <w:sz w:val="22"/>
                  <w:szCs w:val="22"/>
                </w:rPr>
                <w:t>PB</w:t>
              </w:r>
            </w:ins>
          </w:p>
        </w:tc>
      </w:tr>
    </w:tbl>
    <w:p w14:paraId="03A2FE21" w14:textId="77777777" w:rsidR="00E14759" w:rsidRPr="006A0BE8" w:rsidRDefault="00E14759" w:rsidP="00E14759">
      <w:pPr>
        <w:pStyle w:val="Default"/>
        <w:spacing w:line="360" w:lineRule="auto"/>
        <w:ind w:firstLine="426"/>
        <w:jc w:val="both"/>
        <w:rPr>
          <w:ins w:id="1035" w:author="Windows User" w:date="2019-09-19T04:16:00Z"/>
          <w:color w:val="auto"/>
        </w:rPr>
      </w:pPr>
    </w:p>
    <w:p w14:paraId="40A4CFFD" w14:textId="1C6D4D51" w:rsidR="00E14759" w:rsidRPr="006A0BE8" w:rsidRDefault="00E14759">
      <w:pPr>
        <w:pStyle w:val="ListParagraph"/>
        <w:numPr>
          <w:ilvl w:val="0"/>
          <w:numId w:val="35"/>
        </w:numPr>
        <w:spacing w:after="0"/>
        <w:ind w:left="426"/>
        <w:jc w:val="left"/>
        <w:rPr>
          <w:ins w:id="1036" w:author="Windows User" w:date="2019-09-19T04:16:00Z"/>
          <w:rFonts w:cs="Times New Roman"/>
          <w:szCs w:val="24"/>
          <w:rPrChange w:id="1037" w:author="Windows User" w:date="2019-09-27T20:27:00Z">
            <w:rPr>
              <w:ins w:id="1038" w:author="Windows User" w:date="2019-09-19T04:16:00Z"/>
            </w:rPr>
          </w:rPrChange>
        </w:rPr>
        <w:pPrChange w:id="1039" w:author="Windows User" w:date="2019-09-27T20:27:00Z">
          <w:pPr>
            <w:pStyle w:val="ListParagraph"/>
            <w:numPr>
              <w:numId w:val="35"/>
            </w:numPr>
            <w:ind w:left="426" w:hanging="360"/>
          </w:pPr>
        </w:pPrChange>
      </w:pPr>
      <w:ins w:id="1040" w:author="Windows User" w:date="2019-09-19T04:16:00Z">
        <w:r w:rsidRPr="006A0BE8">
          <w:rPr>
            <w:rFonts w:cs="Times New Roman"/>
            <w:szCs w:val="24"/>
            <w:rPrChange w:id="1041" w:author="Windows User" w:date="2019-09-27T20:27:00Z">
              <w:rPr/>
            </w:rPrChange>
          </w:rPr>
          <w:t>Defuzzifikasi</w:t>
        </w:r>
      </w:ins>
    </w:p>
    <w:p w14:paraId="0DCC04D7" w14:textId="03BEC6DC" w:rsidR="00E14759" w:rsidRPr="006A0BE8" w:rsidRDefault="00E14759" w:rsidP="00986DDD">
      <w:pPr>
        <w:spacing w:after="0"/>
        <w:ind w:left="66" w:firstLine="360"/>
        <w:rPr>
          <w:ins w:id="1042" w:author="Windows User" w:date="2019-09-19T04:16:00Z"/>
          <w:rFonts w:eastAsia="Times New Roman" w:cs="Times New Roman"/>
          <w:szCs w:val="24"/>
        </w:rPr>
      </w:pPr>
      <w:ins w:id="1043" w:author="Windows User" w:date="2019-09-19T04:16:00Z">
        <w:r w:rsidRPr="006A0BE8">
          <w:rPr>
            <w:rFonts w:eastAsia="Times New Roman" w:cs="Times New Roman"/>
            <w:szCs w:val="24"/>
          </w:rPr>
          <w:t xml:space="preserve">Defuzzifikasi adalah suatu himpunan </w:t>
        </w:r>
      </w:ins>
      <w:r w:rsidR="00886455" w:rsidRPr="00886455">
        <w:rPr>
          <w:rFonts w:eastAsia="Times New Roman" w:cs="Times New Roman"/>
          <w:i/>
          <w:szCs w:val="24"/>
        </w:rPr>
        <w:t>Fuzyy</w:t>
      </w:r>
      <w:ins w:id="1044" w:author="Windows User" w:date="2019-09-19T04:16:00Z">
        <w:r w:rsidRPr="006A0BE8">
          <w:rPr>
            <w:rFonts w:eastAsia="Times New Roman" w:cs="Times New Roman"/>
            <w:szCs w:val="24"/>
          </w:rPr>
          <w:t xml:space="preserve"> yang diperoleh dari perhitungan kombinasi </w:t>
        </w:r>
        <w:r w:rsidRPr="006A0BE8">
          <w:rPr>
            <w:rFonts w:eastAsia="Times New Roman" w:cs="Times New Roman"/>
            <w:i/>
            <w:szCs w:val="24"/>
          </w:rPr>
          <w:t>control rule base</w:t>
        </w:r>
        <w:r w:rsidRPr="006A0BE8">
          <w:rPr>
            <w:rFonts w:eastAsia="Times New Roman" w:cs="Times New Roman"/>
            <w:szCs w:val="24"/>
          </w:rPr>
          <w:t xml:space="preserve">, sedangkan output yang dihasilkan merupakan suatu bilangan pada domain himpunan </w:t>
        </w:r>
      </w:ins>
      <w:r w:rsidR="00886455" w:rsidRPr="00886455">
        <w:rPr>
          <w:rFonts w:eastAsia="Times New Roman" w:cs="Times New Roman"/>
          <w:i/>
          <w:szCs w:val="24"/>
        </w:rPr>
        <w:t>Fuzyy</w:t>
      </w:r>
      <w:ins w:id="1045" w:author="Windows User" w:date="2019-09-19T04:16:00Z">
        <w:r w:rsidRPr="006A0BE8">
          <w:rPr>
            <w:rFonts w:eastAsia="Times New Roman" w:cs="Times New Roman"/>
            <w:szCs w:val="24"/>
          </w:rPr>
          <w:t xml:space="preserve"> tersebut, sehingga jika diberikan suatu himpunan </w:t>
        </w:r>
      </w:ins>
      <w:r w:rsidR="00886455" w:rsidRPr="00886455">
        <w:rPr>
          <w:rFonts w:eastAsia="Times New Roman" w:cs="Times New Roman"/>
          <w:i/>
          <w:szCs w:val="24"/>
        </w:rPr>
        <w:t>Fuzyy</w:t>
      </w:r>
      <w:ins w:id="1046" w:author="Windows User" w:date="2019-09-19T04:16:00Z">
        <w:r w:rsidRPr="006A0BE8">
          <w:rPr>
            <w:rFonts w:eastAsia="Times New Roman" w:cs="Times New Roman"/>
            <w:szCs w:val="24"/>
          </w:rPr>
          <w:t xml:space="preserve"> dalam range tertentu, maka harus dapat diambil suatu nilai crisp tertentu sebagai keluarannya.</w:t>
        </w:r>
      </w:ins>
    </w:p>
    <w:p w14:paraId="5E30B310" w14:textId="457E7003" w:rsidR="00E14759" w:rsidRPr="008357B5" w:rsidRDefault="00E14759">
      <w:pPr>
        <w:tabs>
          <w:tab w:val="left" w:leader="dot" w:pos="7513"/>
        </w:tabs>
        <w:ind w:left="709"/>
        <w:rPr>
          <w:ins w:id="1047" w:author="Windows User" w:date="2019-09-19T00:45:00Z"/>
          <w:rFonts w:eastAsiaTheme="minorEastAsia" w:cs="Times New Roman"/>
          <w:szCs w:val="24"/>
          <w:lang w:val="id-ID"/>
          <w:rPrChange w:id="1048" w:author="Windows User" w:date="2019-09-19T04:16:00Z">
            <w:rPr>
              <w:ins w:id="1049" w:author="Windows User" w:date="2019-09-19T00:45:00Z"/>
            </w:rPr>
          </w:rPrChange>
        </w:rPr>
        <w:pPrChange w:id="1050" w:author="Windows User" w:date="2019-09-19T04:16:00Z">
          <w:pPr>
            <w:spacing w:after="160" w:line="259" w:lineRule="auto"/>
            <w:jc w:val="left"/>
          </w:pPr>
        </w:pPrChange>
      </w:pPr>
      <m:oMath>
        <m:r>
          <w:ins w:id="1051" w:author="Windows User" w:date="2019-09-19T04:16:00Z">
            <w:rPr>
              <w:rFonts w:ascii="Cambria Math" w:hAnsi="Cambria Math" w:cs="Times New Roman"/>
              <w:szCs w:val="24"/>
            </w:rPr>
            <m:t>Z</m:t>
          </w:ins>
        </m:r>
        <m:r>
          <w:ins w:id="1052" w:author="Windows User" w:date="2019-09-19T04:16:00Z">
            <m:rPr>
              <m:sty m:val="p"/>
            </m:rPr>
            <w:rPr>
              <w:rFonts w:ascii="Cambria Math" w:hAnsi="Cambria Math" w:cs="Times New Roman"/>
              <w:szCs w:val="24"/>
            </w:rPr>
            <m:t>=</m:t>
          </w:ins>
        </m:r>
        <m:f>
          <m:fPr>
            <m:ctrlPr>
              <w:ins w:id="1053" w:author="Windows User" w:date="2019-09-19T04:16:00Z">
                <w:rPr>
                  <w:rFonts w:ascii="Cambria Math" w:hAnsi="Cambria Math" w:cs="Times New Roman"/>
                  <w:szCs w:val="24"/>
                </w:rPr>
              </w:ins>
            </m:ctrlPr>
          </m:fPr>
          <m:num>
            <m:sSub>
              <m:sSubPr>
                <m:ctrlPr>
                  <w:ins w:id="1054" w:author="Windows User" w:date="2019-09-19T04:16:00Z">
                    <w:rPr>
                      <w:rFonts w:ascii="Cambria Math" w:hAnsi="Cambria Math" w:cs="Times New Roman"/>
                      <w:i/>
                      <w:szCs w:val="24"/>
                    </w:rPr>
                  </w:ins>
                </m:ctrlPr>
              </m:sSubPr>
              <m:e/>
              <m:sub>
                <m:r>
                  <w:ins w:id="1055" w:author="Windows User" w:date="2019-09-19T04:16:00Z">
                    <w:rPr>
                      <w:rFonts w:ascii="Cambria Math" w:hAnsi="Cambria Math" w:cs="Times New Roman"/>
                      <w:szCs w:val="24"/>
                    </w:rPr>
                    <m:t xml:space="preserve"> </m:t>
                  </w:ins>
                </m:r>
                <m:sSub>
                  <m:sSubPr>
                    <m:ctrlPr>
                      <w:ins w:id="1056" w:author="Windows User" w:date="2019-09-19T04:16:00Z">
                        <w:rPr>
                          <w:rFonts w:ascii="Cambria Math" w:hAnsi="Cambria Math" w:cs="Times New Roman"/>
                          <w:i/>
                          <w:szCs w:val="24"/>
                        </w:rPr>
                      </w:ins>
                    </m:ctrlPr>
                  </m:sSubPr>
                  <m:e>
                    <m:r>
                      <w:ins w:id="1057" w:author="Windows User" w:date="2019-09-19T04:16:00Z">
                        <w:rPr>
                          <w:rFonts w:ascii="Cambria Math" w:hAnsi="Cambria Math" w:cs="Times New Roman"/>
                          <w:szCs w:val="24"/>
                        </w:rPr>
                        <m:t>(a</m:t>
                      </w:ins>
                    </m:r>
                  </m:e>
                  <m:sub>
                    <m:r>
                      <w:ins w:id="1058" w:author="Windows User" w:date="2019-09-19T04:16:00Z">
                        <w:rPr>
                          <w:rFonts w:ascii="Cambria Math" w:hAnsi="Cambria Math" w:cs="Times New Roman"/>
                          <w:szCs w:val="24"/>
                        </w:rPr>
                        <m:t>pred1 .  z1)+</m:t>
                      </w:ins>
                    </m:r>
                  </m:sub>
                </m:sSub>
                <m:sSub>
                  <m:sSubPr>
                    <m:ctrlPr>
                      <w:ins w:id="1059" w:author="Windows User" w:date="2019-09-19T04:16:00Z">
                        <w:rPr>
                          <w:rFonts w:ascii="Cambria Math" w:hAnsi="Cambria Math" w:cs="Times New Roman"/>
                          <w:i/>
                          <w:szCs w:val="24"/>
                        </w:rPr>
                      </w:ins>
                    </m:ctrlPr>
                  </m:sSubPr>
                  <m:e>
                    <m:r>
                      <w:ins w:id="1060" w:author="Windows User" w:date="2019-09-19T04:16:00Z">
                        <w:rPr>
                          <w:rFonts w:ascii="Cambria Math" w:hAnsi="Cambria Math" w:cs="Times New Roman"/>
                          <w:szCs w:val="24"/>
                        </w:rPr>
                        <m:t>(a</m:t>
                      </w:ins>
                    </m:r>
                  </m:e>
                  <m:sub>
                    <m:r>
                      <w:ins w:id="1061" w:author="Windows User" w:date="2019-09-19T04:16:00Z">
                        <w:rPr>
                          <w:rFonts w:ascii="Cambria Math" w:hAnsi="Cambria Math" w:cs="Times New Roman"/>
                          <w:szCs w:val="24"/>
                        </w:rPr>
                        <m:t>pred2 .  z2)+…+</m:t>
                      </w:ins>
                    </m:r>
                  </m:sub>
                </m:sSub>
                <m:sSub>
                  <m:sSubPr>
                    <m:ctrlPr>
                      <w:ins w:id="1062" w:author="Windows User" w:date="2019-09-19T04:16:00Z">
                        <w:rPr>
                          <w:rFonts w:ascii="Cambria Math" w:hAnsi="Cambria Math" w:cs="Times New Roman"/>
                          <w:i/>
                          <w:szCs w:val="24"/>
                        </w:rPr>
                      </w:ins>
                    </m:ctrlPr>
                  </m:sSubPr>
                  <m:e>
                    <m:r>
                      <w:ins w:id="1063" w:author="Windows User" w:date="2019-09-19T04:16:00Z">
                        <w:rPr>
                          <w:rFonts w:ascii="Cambria Math" w:hAnsi="Cambria Math" w:cs="Times New Roman"/>
                          <w:szCs w:val="24"/>
                        </w:rPr>
                        <m:t>(a</m:t>
                      </w:ins>
                    </m:r>
                  </m:e>
                  <m:sub>
                    <m:r>
                      <w:ins w:id="1064" w:author="Windows User" w:date="2019-09-19T04:16:00Z">
                        <w:rPr>
                          <w:rFonts w:ascii="Cambria Math" w:hAnsi="Cambria Math" w:cs="Times New Roman"/>
                          <w:szCs w:val="24"/>
                        </w:rPr>
                        <m:t>pred .  zi)</m:t>
                      </w:ins>
                    </m:r>
                  </m:sub>
                </m:sSub>
              </m:sub>
            </m:sSub>
          </m:num>
          <m:den>
            <m:sSub>
              <m:sSubPr>
                <m:ctrlPr>
                  <w:ins w:id="1065" w:author="Windows User" w:date="2019-09-19T04:16:00Z">
                    <w:rPr>
                      <w:rFonts w:ascii="Cambria Math" w:hAnsi="Cambria Math" w:cs="Times New Roman"/>
                      <w:i/>
                      <w:szCs w:val="24"/>
                    </w:rPr>
                  </w:ins>
                </m:ctrlPr>
              </m:sSubPr>
              <m:e>
                <m:r>
                  <w:ins w:id="1066" w:author="Windows User" w:date="2019-09-19T04:16:00Z">
                    <w:rPr>
                      <w:rFonts w:ascii="Cambria Math" w:hAnsi="Cambria Math" w:cs="Times New Roman"/>
                      <w:szCs w:val="24"/>
                    </w:rPr>
                    <m:t>a</m:t>
                  </w:ins>
                </m:r>
              </m:e>
              <m:sub>
                <m:r>
                  <w:ins w:id="1067" w:author="Windows User" w:date="2019-09-19T04:16:00Z">
                    <w:rPr>
                      <w:rFonts w:ascii="Cambria Math" w:hAnsi="Cambria Math" w:cs="Times New Roman"/>
                      <w:szCs w:val="24"/>
                    </w:rPr>
                    <m:t>pred1+</m:t>
                  </w:ins>
                </m:r>
              </m:sub>
            </m:sSub>
            <m:sSub>
              <m:sSubPr>
                <m:ctrlPr>
                  <w:ins w:id="1068" w:author="Windows User" w:date="2019-09-19T04:16:00Z">
                    <w:rPr>
                      <w:rFonts w:ascii="Cambria Math" w:hAnsi="Cambria Math" w:cs="Times New Roman"/>
                      <w:i/>
                      <w:szCs w:val="24"/>
                    </w:rPr>
                  </w:ins>
                </m:ctrlPr>
              </m:sSubPr>
              <m:e>
                <m:r>
                  <w:ins w:id="1069" w:author="Windows User" w:date="2019-09-19T04:16:00Z">
                    <w:rPr>
                      <w:rFonts w:ascii="Cambria Math" w:hAnsi="Cambria Math" w:cs="Times New Roman"/>
                      <w:szCs w:val="24"/>
                    </w:rPr>
                    <m:t>a</m:t>
                  </w:ins>
                </m:r>
              </m:e>
              <m:sub>
                <m:r>
                  <w:ins w:id="1070" w:author="Windows User" w:date="2019-09-19T04:16:00Z">
                    <w:rPr>
                      <w:rFonts w:ascii="Cambria Math" w:hAnsi="Cambria Math" w:cs="Times New Roman"/>
                      <w:szCs w:val="24"/>
                    </w:rPr>
                    <m:t>pred1+</m:t>
                  </w:ins>
                </m:r>
              </m:sub>
            </m:sSub>
            <m:sSub>
              <m:sSubPr>
                <m:ctrlPr>
                  <w:ins w:id="1071" w:author="Windows User" w:date="2019-09-19T04:16:00Z">
                    <w:rPr>
                      <w:rFonts w:ascii="Cambria Math" w:hAnsi="Cambria Math" w:cs="Times New Roman"/>
                      <w:i/>
                      <w:szCs w:val="24"/>
                    </w:rPr>
                  </w:ins>
                </m:ctrlPr>
              </m:sSubPr>
              <m:e>
                <m:r>
                  <w:ins w:id="1072" w:author="Windows User" w:date="2019-09-19T04:16:00Z">
                    <w:rPr>
                      <w:rFonts w:ascii="Cambria Math" w:hAnsi="Cambria Math" w:cs="Times New Roman"/>
                      <w:szCs w:val="24"/>
                    </w:rPr>
                    <m:t>….+a</m:t>
                  </w:ins>
                </m:r>
              </m:e>
              <m:sub>
                <m:r>
                  <w:ins w:id="1073" w:author="Windows User" w:date="2019-09-19T04:16:00Z">
                    <w:rPr>
                      <w:rFonts w:ascii="Cambria Math" w:hAnsi="Cambria Math" w:cs="Times New Roman"/>
                      <w:szCs w:val="24"/>
                    </w:rPr>
                    <m:t>predi</m:t>
                  </w:ins>
                </m:r>
              </m:sub>
            </m:sSub>
          </m:den>
        </m:f>
      </m:oMath>
      <w:r w:rsidR="008357B5">
        <w:rPr>
          <w:rFonts w:eastAsiaTheme="minorEastAsia" w:cs="Times New Roman"/>
          <w:szCs w:val="24"/>
        </w:rPr>
        <w:t xml:space="preserve"> </w:t>
      </w:r>
      <w:r w:rsidR="008357B5" w:rsidRPr="006A0BE8">
        <w:rPr>
          <w:rStyle w:val="a"/>
          <w:rFonts w:eastAsiaTheme="minorEastAsia" w:cs="Times New Roman"/>
          <w:szCs w:val="24"/>
          <w:lang w:val="id-ID"/>
        </w:rPr>
        <w:tab/>
      </w:r>
      <w:r w:rsidR="008357B5" w:rsidRPr="006A0BE8">
        <w:rPr>
          <w:rFonts w:cs="Times New Roman"/>
          <w:lang w:val="en-ID"/>
        </w:rPr>
        <w:t>(</w:t>
      </w:r>
      <w:r w:rsidR="008357B5">
        <w:rPr>
          <w:rFonts w:cs="Times New Roman"/>
          <w:lang w:val="id-ID"/>
        </w:rPr>
        <w:t>7</w:t>
      </w:r>
      <w:r w:rsidR="008357B5" w:rsidRPr="006A0BE8">
        <w:rPr>
          <w:rFonts w:cs="Times New Roman"/>
          <w:lang w:val="en-ID"/>
        </w:rPr>
        <w:t>)</w:t>
      </w:r>
    </w:p>
    <w:p w14:paraId="7CC4F99C" w14:textId="439140CC" w:rsidR="00E86F10" w:rsidRPr="006A0BE8" w:rsidRDefault="00E86F10" w:rsidP="00E86F10">
      <w:pPr>
        <w:pStyle w:val="Heading3"/>
        <w:rPr>
          <w:ins w:id="1074" w:author="ACER" w:date="2019-09-28T08:54:00Z"/>
          <w:rFonts w:cs="Times New Roman"/>
          <w:lang w:val="id-ID"/>
        </w:rPr>
      </w:pPr>
      <w:bookmarkStart w:id="1075" w:name="_Toc23552339"/>
      <w:ins w:id="1076" w:author="ACER" w:date="2019-09-28T08:54:00Z">
        <w:r w:rsidRPr="006A0BE8">
          <w:rPr>
            <w:rFonts w:cs="Times New Roman"/>
            <w:lang w:val="id-ID"/>
          </w:rPr>
          <w:t xml:space="preserve">Implementasi </w:t>
        </w:r>
      </w:ins>
      <w:r w:rsidR="00240AAC" w:rsidRPr="006A0BE8">
        <w:rPr>
          <w:rFonts w:cs="Times New Roman"/>
          <w:i/>
          <w:lang w:val="id-ID"/>
        </w:rPr>
        <w:t>Solar</w:t>
      </w:r>
      <w:ins w:id="1077" w:author="ACER" w:date="2019-09-28T08:54:00Z">
        <w:r w:rsidR="00986DDD" w:rsidRPr="006A0BE8">
          <w:rPr>
            <w:rFonts w:cs="Times New Roman"/>
            <w:lang w:val="id-ID"/>
          </w:rPr>
          <w:t xml:space="preserve"> </w:t>
        </w:r>
      </w:ins>
      <w:r w:rsidR="00240AAC" w:rsidRPr="006A0BE8">
        <w:rPr>
          <w:rFonts w:cs="Times New Roman"/>
          <w:i/>
          <w:lang w:val="id-ID"/>
        </w:rPr>
        <w:t>Tracker</w:t>
      </w:r>
      <w:ins w:id="1078" w:author="ACER" w:date="2019-09-28T08:54:00Z">
        <w:r w:rsidR="00986DDD" w:rsidRPr="006A0BE8">
          <w:rPr>
            <w:rFonts w:cs="Times New Roman"/>
            <w:lang w:val="id-ID"/>
          </w:rPr>
          <w:t xml:space="preserve"> Tanpa Metode </w:t>
        </w:r>
      </w:ins>
      <w:r w:rsidR="00886455" w:rsidRPr="00886455">
        <w:rPr>
          <w:rFonts w:cs="Times New Roman"/>
          <w:i/>
          <w:lang w:val="id-ID"/>
        </w:rPr>
        <w:t>Fuzyy</w:t>
      </w:r>
      <w:bookmarkEnd w:id="1075"/>
    </w:p>
    <w:p w14:paraId="35BD7FFD" w14:textId="69AA2552" w:rsidR="00E86F10" w:rsidRPr="006A0BE8" w:rsidRDefault="00E86F10" w:rsidP="00986DDD">
      <w:pPr>
        <w:ind w:firstLine="357"/>
        <w:rPr>
          <w:ins w:id="1079" w:author="ACER" w:date="2019-09-28T09:07:00Z"/>
          <w:rFonts w:cs="Times New Roman"/>
          <w:szCs w:val="24"/>
        </w:rPr>
      </w:pPr>
      <w:ins w:id="1080" w:author="ACER" w:date="2019-09-28T08:54:00Z">
        <w:r w:rsidRPr="006A0BE8">
          <w:rPr>
            <w:rFonts w:cs="Times New Roman"/>
            <w:rPrChange w:id="1081" w:author="ACER" w:date="2019-09-28T08:56:00Z">
              <w:rPr>
                <w:rFonts w:ascii="Arial" w:hAnsi="Arial" w:cs="Arial"/>
                <w:color w:val="000000"/>
                <w:sz w:val="22"/>
              </w:rPr>
            </w:rPrChange>
          </w:rPr>
          <w:t xml:space="preserve">Dua pasang </w:t>
        </w:r>
      </w:ins>
      <w:r w:rsidR="0039244B" w:rsidRPr="006A0BE8">
        <w:rPr>
          <w:rFonts w:cs="Times New Roman"/>
        </w:rPr>
        <w:t>LDR</w:t>
      </w:r>
      <w:ins w:id="1082" w:author="ACER" w:date="2019-09-28T08:54:00Z">
        <w:r w:rsidRPr="006A0BE8">
          <w:rPr>
            <w:rFonts w:cs="Times New Roman"/>
            <w:rPrChange w:id="1083" w:author="ACER" w:date="2019-09-28T08:56:00Z">
              <w:rPr>
                <w:rFonts w:ascii="Arial" w:hAnsi="Arial" w:cs="Arial"/>
                <w:color w:val="000000"/>
                <w:sz w:val="22"/>
              </w:rPr>
            </w:rPrChange>
          </w:rPr>
          <w:t xml:space="preserve"> yang digunakan sebagai sensor di</w:t>
        </w:r>
      </w:ins>
      <w:r w:rsidR="0039244B" w:rsidRPr="006A0BE8">
        <w:rPr>
          <w:rFonts w:cs="Times New Roman"/>
        </w:rPr>
        <w:t>gunakan</w:t>
      </w:r>
      <w:ins w:id="1084" w:author="ACER" w:date="2019-09-28T08:54:00Z">
        <w:r w:rsidRPr="006A0BE8">
          <w:rPr>
            <w:rFonts w:cs="Times New Roman"/>
            <w:rPrChange w:id="1085" w:author="ACER" w:date="2019-09-28T08:56:00Z">
              <w:rPr>
                <w:rFonts w:ascii="Arial" w:hAnsi="Arial" w:cs="Arial"/>
                <w:color w:val="000000"/>
                <w:sz w:val="22"/>
              </w:rPr>
            </w:rPrChange>
          </w:rPr>
          <w:t xml:space="preserve"> sebagai</w:t>
        </w:r>
      </w:ins>
      <w:r w:rsidR="0039244B" w:rsidRPr="006A0BE8">
        <w:rPr>
          <w:rFonts w:cs="Times New Roman"/>
        </w:rPr>
        <w:t xml:space="preserve"> </w:t>
      </w:r>
      <w:ins w:id="1086" w:author="ACER" w:date="2019-09-28T08:54:00Z">
        <w:r w:rsidR="0039244B" w:rsidRPr="006A0BE8">
          <w:rPr>
            <w:rFonts w:cs="Times New Roman"/>
            <w:rPrChange w:id="1087" w:author="ACER" w:date="2019-09-28T08:56:00Z">
              <w:rPr>
                <w:rFonts w:ascii="Arial" w:hAnsi="Arial" w:cs="Arial"/>
                <w:color w:val="000000"/>
                <w:sz w:val="22"/>
              </w:rPr>
            </w:rPrChange>
          </w:rPr>
          <w:t xml:space="preserve">acuan </w:t>
        </w:r>
        <w:r w:rsidRPr="006A0BE8">
          <w:rPr>
            <w:rFonts w:cs="Times New Roman"/>
            <w:rPrChange w:id="1088" w:author="ACER" w:date="2019-09-28T08:56:00Z">
              <w:rPr>
                <w:rFonts w:ascii="Arial" w:hAnsi="Arial" w:cs="Arial"/>
                <w:color w:val="000000"/>
                <w:sz w:val="22"/>
              </w:rPr>
            </w:rPrChange>
          </w:rPr>
          <w:t xml:space="preserve">penentu arah pergerakan </w:t>
        </w:r>
      </w:ins>
      <w:r w:rsidR="00240AAC" w:rsidRPr="006A0BE8">
        <w:rPr>
          <w:rFonts w:cs="Times New Roman"/>
          <w:i/>
        </w:rPr>
        <w:t>solar</w:t>
      </w:r>
      <w:ins w:id="1089" w:author="ACER" w:date="2019-09-28T08:54:00Z">
        <w:r w:rsidRPr="006A0BE8">
          <w:rPr>
            <w:rFonts w:cs="Times New Roman"/>
            <w:rPrChange w:id="1090" w:author="ACER" w:date="2019-09-28T08:56:00Z">
              <w:rPr>
                <w:rFonts w:ascii="Arial" w:hAnsi="Arial" w:cs="Arial"/>
                <w:color w:val="000000"/>
                <w:sz w:val="22"/>
              </w:rPr>
            </w:rPrChange>
          </w:rPr>
          <w:t xml:space="preserve"> </w:t>
        </w:r>
      </w:ins>
      <w:r w:rsidR="00240AAC" w:rsidRPr="006A0BE8">
        <w:rPr>
          <w:rFonts w:cs="Times New Roman"/>
          <w:i/>
        </w:rPr>
        <w:t>tracker</w:t>
      </w:r>
      <w:r w:rsidR="0039244B" w:rsidRPr="006A0BE8">
        <w:rPr>
          <w:rFonts w:cs="Times New Roman"/>
        </w:rPr>
        <w:t>, k</w:t>
      </w:r>
      <w:ins w:id="1091" w:author="ACER" w:date="2019-09-28T08:54:00Z">
        <w:r w:rsidRPr="006A0BE8">
          <w:rPr>
            <w:rFonts w:cs="Times New Roman"/>
            <w:rPrChange w:id="1092" w:author="ACER" w:date="2019-09-28T08:56:00Z">
              <w:rPr>
                <w:rFonts w:ascii="Arial" w:hAnsi="Arial" w:cs="Arial"/>
                <w:color w:val="000000"/>
                <w:sz w:val="22"/>
              </w:rPr>
            </w:rPrChange>
          </w:rPr>
          <w:t>edua sensor tersebut akan menerima intensitas cahaya yang berbeda dan akan selalu naik turun sesuai dengan besar cahaya yang masuk</w:t>
        </w:r>
      </w:ins>
      <w:r w:rsidR="0039244B" w:rsidRPr="006A0BE8">
        <w:rPr>
          <w:rFonts w:cs="Times New Roman"/>
        </w:rPr>
        <w:t xml:space="preserve"> </w:t>
      </w:r>
      <w:sdt>
        <w:sdtPr>
          <w:rPr>
            <w:rFonts w:cs="Times New Roman"/>
          </w:rPr>
          <w:id w:val="1951504414"/>
          <w:citation/>
        </w:sdtPr>
        <w:sdtContent>
          <w:r w:rsidR="0039244B" w:rsidRPr="006A0BE8">
            <w:rPr>
              <w:rFonts w:cs="Times New Roman"/>
            </w:rPr>
            <w:fldChar w:fldCharType="begin"/>
          </w:r>
          <w:r w:rsidR="0039244B" w:rsidRPr="006A0BE8">
            <w:rPr>
              <w:rFonts w:cs="Times New Roman"/>
              <w:lang w:val="en-ID"/>
            </w:rPr>
            <w:instrText xml:space="preserve"> CITATION Mus17 \l 14345 </w:instrText>
          </w:r>
          <w:r w:rsidR="0039244B" w:rsidRPr="006A0BE8">
            <w:rPr>
              <w:rFonts w:cs="Times New Roman"/>
            </w:rPr>
            <w:fldChar w:fldCharType="separate"/>
          </w:r>
          <w:r w:rsidR="0039244B" w:rsidRPr="006A0BE8">
            <w:rPr>
              <w:rFonts w:cs="Times New Roman"/>
              <w:noProof/>
              <w:lang w:val="en-ID"/>
            </w:rPr>
            <w:t>(Mustafa &amp; Ahmed, 2017)</w:t>
          </w:r>
          <w:r w:rsidR="0039244B" w:rsidRPr="006A0BE8">
            <w:rPr>
              <w:rFonts w:cs="Times New Roman"/>
            </w:rPr>
            <w:fldChar w:fldCharType="end"/>
          </w:r>
        </w:sdtContent>
      </w:sdt>
      <w:ins w:id="1093" w:author="ACER" w:date="2019-09-28T08:54:00Z">
        <w:r w:rsidRPr="006A0BE8">
          <w:rPr>
            <w:rFonts w:cs="Times New Roman"/>
            <w:rPrChange w:id="1094" w:author="ACER" w:date="2019-09-28T08:56:00Z">
              <w:rPr>
                <w:rFonts w:ascii="Arial" w:hAnsi="Arial" w:cs="Arial"/>
                <w:color w:val="000000"/>
                <w:sz w:val="22"/>
              </w:rPr>
            </w:rPrChange>
          </w:rPr>
          <w:t>.</w:t>
        </w:r>
      </w:ins>
      <w:r w:rsidR="0039244B" w:rsidRPr="006A0BE8">
        <w:rPr>
          <w:rFonts w:cs="Times New Roman"/>
        </w:rPr>
        <w:t xml:space="preserve"> </w:t>
      </w:r>
      <w:ins w:id="1095" w:author="ACER" w:date="2019-09-28T08:54:00Z">
        <w:r w:rsidRPr="006A0BE8">
          <w:rPr>
            <w:rFonts w:cs="Times New Roman"/>
            <w:rPrChange w:id="1096" w:author="ACER" w:date="2019-09-28T08:56:00Z">
              <w:rPr>
                <w:rFonts w:ascii="Arial" w:hAnsi="Arial" w:cs="Arial"/>
                <w:color w:val="000000"/>
                <w:sz w:val="22"/>
              </w:rPr>
            </w:rPrChange>
          </w:rPr>
          <w:t xml:space="preserve">Jika salah satu memiliki nilai intensitas yang berbeda maka motor penggerak akan bergerak. Misalkan terdapat dua </w:t>
        </w:r>
      </w:ins>
      <w:r w:rsidR="008D0EE7" w:rsidRPr="006A0BE8">
        <w:rPr>
          <w:rFonts w:cs="Times New Roman"/>
          <w:lang w:val="id-ID"/>
        </w:rPr>
        <w:t xml:space="preserve">pasang </w:t>
      </w:r>
      <w:ins w:id="1097" w:author="ACER" w:date="2019-09-28T08:54:00Z">
        <w:r w:rsidRPr="006A0BE8">
          <w:rPr>
            <w:rFonts w:cs="Times New Roman"/>
            <w:rPrChange w:id="1098" w:author="ACER" w:date="2019-09-28T08:56:00Z">
              <w:rPr>
                <w:rFonts w:ascii="Arial" w:hAnsi="Arial" w:cs="Arial"/>
                <w:color w:val="000000"/>
                <w:sz w:val="22"/>
              </w:rPr>
            </w:rPrChange>
          </w:rPr>
          <w:t xml:space="preserve">sensor atas dan bawah jika sensor atas memiliki nilai intensitas cahaya yang lebih tinggi, maka motor akan bergerak ke </w:t>
        </w:r>
        <w:r w:rsidRPr="006A0BE8">
          <w:rPr>
            <w:rFonts w:cs="Times New Roman"/>
            <w:szCs w:val="24"/>
            <w:rPrChange w:id="1099" w:author="ACER" w:date="2019-09-28T08:56:00Z">
              <w:rPr>
                <w:rFonts w:ascii="Arial" w:hAnsi="Arial" w:cs="Arial"/>
                <w:color w:val="000000"/>
                <w:sz w:val="22"/>
              </w:rPr>
            </w:rPrChange>
          </w:rPr>
          <w:t>arah atas sampai nilai kedua sensor (sensor atas dan sensor bawah) memiliki nilai intensitas cahaya yang sama</w:t>
        </w:r>
      </w:ins>
      <w:ins w:id="1100" w:author="ACER" w:date="2019-09-28T09:07:00Z">
        <w:r w:rsidR="00295B35" w:rsidRPr="006A0BE8">
          <w:rPr>
            <w:rFonts w:cs="Times New Roman"/>
            <w:szCs w:val="24"/>
            <w:lang w:val="id-ID"/>
          </w:rPr>
          <w:t xml:space="preserve"> atau memiliki nilai perbedaan bernilai nol</w:t>
        </w:r>
      </w:ins>
      <w:ins w:id="1101" w:author="ACER" w:date="2019-09-28T08:54:00Z">
        <w:r w:rsidRPr="006A0BE8">
          <w:rPr>
            <w:rFonts w:cs="Times New Roman"/>
            <w:szCs w:val="24"/>
            <w:rPrChange w:id="1102" w:author="ACER" w:date="2019-09-28T08:56:00Z">
              <w:rPr>
                <w:rFonts w:ascii="Arial" w:hAnsi="Arial" w:cs="Arial"/>
                <w:color w:val="000000"/>
                <w:sz w:val="22"/>
              </w:rPr>
            </w:rPrChange>
          </w:rPr>
          <w:t>.</w:t>
        </w:r>
      </w:ins>
    </w:p>
    <w:p w14:paraId="48BABDEF" w14:textId="761B8FD3" w:rsidR="00295B35" w:rsidRPr="006A0BE8" w:rsidRDefault="00295B35">
      <w:pPr>
        <w:ind w:firstLine="720"/>
        <w:rPr>
          <w:ins w:id="1103" w:author="ACER" w:date="2019-09-28T08:53:00Z"/>
          <w:rFonts w:cs="Times New Roman"/>
          <w:lang w:val="id-ID"/>
          <w:rPrChange w:id="1104" w:author="ACER" w:date="2019-09-28T09:07:00Z">
            <w:rPr>
              <w:ins w:id="1105" w:author="ACER" w:date="2019-09-28T08:53:00Z"/>
              <w:lang w:val="id-ID"/>
            </w:rPr>
          </w:rPrChange>
        </w:rPr>
        <w:pPrChange w:id="1106" w:author="ACER" w:date="2019-09-28T08:54:00Z">
          <w:pPr>
            <w:pStyle w:val="Heading3"/>
          </w:pPr>
        </w:pPrChange>
      </w:pPr>
      <w:ins w:id="1107" w:author="ACER" w:date="2019-09-28T09:07:00Z">
        <w:r w:rsidRPr="006A0BE8">
          <w:rPr>
            <w:rFonts w:cs="Times New Roman"/>
            <w:szCs w:val="24"/>
            <w:rPrChange w:id="1108" w:author="ACER" w:date="2019-09-28T09:07:00Z">
              <w:rPr>
                <w:rFonts w:ascii="Arial" w:hAnsi="Arial" w:cs="Arial"/>
                <w:color w:val="000000"/>
                <w:sz w:val="22"/>
              </w:rPr>
            </w:rPrChange>
          </w:rPr>
          <w:lastRenderedPageBreak/>
          <w:t xml:space="preserve">Pergerakan dari </w:t>
        </w:r>
      </w:ins>
      <w:r w:rsidR="00240AAC" w:rsidRPr="006A0BE8">
        <w:rPr>
          <w:rFonts w:cs="Times New Roman"/>
          <w:i/>
          <w:szCs w:val="24"/>
        </w:rPr>
        <w:t>solar</w:t>
      </w:r>
      <w:ins w:id="1109" w:author="ACER" w:date="2019-09-28T09:07:00Z">
        <w:r w:rsidRPr="006A0BE8">
          <w:rPr>
            <w:rFonts w:cs="Times New Roman"/>
            <w:szCs w:val="24"/>
            <w:rPrChange w:id="1110" w:author="ACER" w:date="2019-09-28T09:07:00Z">
              <w:rPr>
                <w:rFonts w:ascii="Arial" w:hAnsi="Arial" w:cs="Arial"/>
                <w:color w:val="000000"/>
                <w:sz w:val="22"/>
              </w:rPr>
            </w:rPrChange>
          </w:rPr>
          <w:t xml:space="preserve"> </w:t>
        </w:r>
      </w:ins>
      <w:r w:rsidR="00240AAC" w:rsidRPr="006A0BE8">
        <w:rPr>
          <w:rFonts w:cs="Times New Roman"/>
          <w:i/>
          <w:szCs w:val="24"/>
        </w:rPr>
        <w:t>tracker</w:t>
      </w:r>
      <w:ins w:id="1111" w:author="ACER" w:date="2019-09-28T09:07:00Z">
        <w:r w:rsidRPr="006A0BE8">
          <w:rPr>
            <w:rFonts w:cs="Times New Roman"/>
            <w:szCs w:val="24"/>
            <w:rPrChange w:id="1112" w:author="ACER" w:date="2019-09-28T09:07:00Z">
              <w:rPr>
                <w:rFonts w:ascii="Arial" w:hAnsi="Arial" w:cs="Arial"/>
                <w:color w:val="000000"/>
                <w:sz w:val="22"/>
              </w:rPr>
            </w:rPrChange>
          </w:rPr>
          <w:t xml:space="preserve"> ini lebih sederhana, dan memiliki kecepatan pergerakan yang tetap, pergerakan yang dimaksud adalah saat intensitas cahaya yang diterima tidak sama maka akan bergerak dengan kecepatan yang sama sampai kedua sensor mendapatkan nilai yang sama. Implementasi dari </w:t>
        </w:r>
      </w:ins>
      <w:r w:rsidR="00240AAC" w:rsidRPr="006A0BE8">
        <w:rPr>
          <w:rFonts w:cs="Times New Roman"/>
          <w:i/>
          <w:szCs w:val="24"/>
        </w:rPr>
        <w:t>solar</w:t>
      </w:r>
      <w:ins w:id="1113" w:author="ACER" w:date="2019-09-28T09:07:00Z">
        <w:r w:rsidRPr="006A0BE8">
          <w:rPr>
            <w:rFonts w:cs="Times New Roman"/>
            <w:szCs w:val="24"/>
            <w:rPrChange w:id="1114" w:author="ACER" w:date="2019-09-28T09:07:00Z">
              <w:rPr>
                <w:rFonts w:ascii="Arial" w:hAnsi="Arial" w:cs="Arial"/>
                <w:color w:val="000000"/>
                <w:sz w:val="22"/>
              </w:rPr>
            </w:rPrChange>
          </w:rPr>
          <w:t xml:space="preserve"> </w:t>
        </w:r>
      </w:ins>
      <w:r w:rsidR="00240AAC" w:rsidRPr="006A0BE8">
        <w:rPr>
          <w:rFonts w:cs="Times New Roman"/>
          <w:i/>
          <w:szCs w:val="24"/>
        </w:rPr>
        <w:t>tracker</w:t>
      </w:r>
      <w:ins w:id="1115" w:author="ACER" w:date="2019-09-28T09:07:00Z">
        <w:r w:rsidRPr="006A0BE8">
          <w:rPr>
            <w:rFonts w:cs="Times New Roman"/>
            <w:szCs w:val="24"/>
            <w:rPrChange w:id="1116" w:author="ACER" w:date="2019-09-28T09:07:00Z">
              <w:rPr>
                <w:rFonts w:ascii="Arial" w:hAnsi="Arial" w:cs="Arial"/>
                <w:color w:val="000000"/>
                <w:sz w:val="22"/>
              </w:rPr>
            </w:rPrChange>
          </w:rPr>
          <w:t xml:space="preserve"> tanpa metode </w:t>
        </w:r>
      </w:ins>
      <w:r w:rsidR="00886455" w:rsidRPr="00886455">
        <w:rPr>
          <w:rFonts w:cs="Times New Roman"/>
          <w:i/>
          <w:szCs w:val="24"/>
        </w:rPr>
        <w:t>Fuzyy</w:t>
      </w:r>
      <w:ins w:id="1117" w:author="ACER" w:date="2019-09-28T09:07:00Z">
        <w:r w:rsidRPr="006A0BE8">
          <w:rPr>
            <w:rFonts w:cs="Times New Roman"/>
            <w:szCs w:val="24"/>
            <w:rPrChange w:id="1118" w:author="ACER" w:date="2019-09-28T09:07:00Z">
              <w:rPr>
                <w:rFonts w:ascii="Arial" w:hAnsi="Arial" w:cs="Arial"/>
                <w:color w:val="000000"/>
                <w:sz w:val="22"/>
              </w:rPr>
            </w:rPrChange>
          </w:rPr>
          <w:t xml:space="preserve"> juga tidak stabil dikarenakan motor penggerak akan selalu bergerak sampai kedua sensor memiliki nilai intensitas yang sama, dan nilai tersebut selalu berubah-ubah serta sulit mencapai nilai perbedaan yang bernilai nol.</w:t>
        </w:r>
      </w:ins>
    </w:p>
    <w:p w14:paraId="4ABC85CB" w14:textId="5D9D60DC" w:rsidR="00E86F10" w:rsidRPr="006A0BE8" w:rsidRDefault="00E86F10" w:rsidP="00E86F10">
      <w:pPr>
        <w:pStyle w:val="Heading3"/>
        <w:rPr>
          <w:ins w:id="1119" w:author="ACER" w:date="2019-09-28T09:07:00Z"/>
          <w:rFonts w:cs="Times New Roman"/>
          <w:lang w:val="id-ID"/>
        </w:rPr>
      </w:pPr>
      <w:bookmarkStart w:id="1120" w:name="_Toc23552340"/>
      <w:ins w:id="1121" w:author="ACER" w:date="2019-09-28T08:53:00Z">
        <w:r w:rsidRPr="006A0BE8">
          <w:rPr>
            <w:rFonts w:cs="Times New Roman"/>
            <w:lang w:val="id-ID"/>
          </w:rPr>
          <w:t xml:space="preserve">Implementasi </w:t>
        </w:r>
      </w:ins>
      <w:r w:rsidR="00240AAC" w:rsidRPr="006A0BE8">
        <w:rPr>
          <w:rFonts w:cs="Times New Roman"/>
          <w:i/>
          <w:lang w:val="id-ID"/>
        </w:rPr>
        <w:t>Solar</w:t>
      </w:r>
      <w:ins w:id="1122" w:author="ACER" w:date="2019-09-28T08:53:00Z">
        <w:r w:rsidR="00986DDD" w:rsidRPr="006A0BE8">
          <w:rPr>
            <w:rFonts w:cs="Times New Roman"/>
            <w:lang w:val="id-ID"/>
          </w:rPr>
          <w:t xml:space="preserve"> </w:t>
        </w:r>
      </w:ins>
      <w:r w:rsidR="00240AAC" w:rsidRPr="006A0BE8">
        <w:rPr>
          <w:rFonts w:cs="Times New Roman"/>
          <w:i/>
          <w:lang w:val="id-ID"/>
        </w:rPr>
        <w:t>Tracker</w:t>
      </w:r>
      <w:ins w:id="1123" w:author="ACER" w:date="2019-09-28T08:53:00Z">
        <w:r w:rsidR="00986DDD" w:rsidRPr="006A0BE8">
          <w:rPr>
            <w:rFonts w:cs="Times New Roman"/>
            <w:lang w:val="id-ID"/>
          </w:rPr>
          <w:t xml:space="preserve"> Dengan Metode </w:t>
        </w:r>
      </w:ins>
      <w:r w:rsidR="00886455" w:rsidRPr="00886455">
        <w:rPr>
          <w:rFonts w:cs="Times New Roman"/>
          <w:i/>
          <w:lang w:val="id-ID"/>
        </w:rPr>
        <w:t>Fuzyy</w:t>
      </w:r>
      <w:bookmarkEnd w:id="1120"/>
    </w:p>
    <w:p w14:paraId="1E008F96" w14:textId="0FA65393" w:rsidR="00295B35" w:rsidRPr="006A0BE8" w:rsidRDefault="00240AAC" w:rsidP="00986DDD">
      <w:pPr>
        <w:ind w:firstLine="720"/>
        <w:rPr>
          <w:ins w:id="1124" w:author="ACER" w:date="2019-09-28T09:08:00Z"/>
          <w:rFonts w:cs="Times New Roman"/>
          <w:szCs w:val="24"/>
        </w:rPr>
      </w:pPr>
      <w:r w:rsidRPr="006A0BE8">
        <w:rPr>
          <w:rFonts w:cs="Times New Roman"/>
          <w:i/>
          <w:szCs w:val="24"/>
        </w:rPr>
        <w:t>Solar</w:t>
      </w:r>
      <w:ins w:id="1125" w:author="ACER" w:date="2019-09-28T09:08:00Z">
        <w:r w:rsidR="00295B35" w:rsidRPr="006A0BE8">
          <w:rPr>
            <w:rFonts w:cs="Times New Roman"/>
            <w:szCs w:val="24"/>
            <w:rPrChange w:id="1126" w:author="ACER" w:date="2019-09-28T09:08:00Z">
              <w:rPr>
                <w:rFonts w:ascii="Arial" w:hAnsi="Arial" w:cs="Arial"/>
                <w:color w:val="000000"/>
                <w:sz w:val="22"/>
              </w:rPr>
            </w:rPrChange>
          </w:rPr>
          <w:t xml:space="preserve"> </w:t>
        </w:r>
      </w:ins>
      <w:r w:rsidRPr="006A0BE8">
        <w:rPr>
          <w:rFonts w:cs="Times New Roman"/>
          <w:i/>
          <w:szCs w:val="24"/>
        </w:rPr>
        <w:t>tracker</w:t>
      </w:r>
      <w:ins w:id="1127" w:author="ACER" w:date="2019-09-28T09:08:00Z">
        <w:r w:rsidR="00295B35" w:rsidRPr="006A0BE8">
          <w:rPr>
            <w:rFonts w:cs="Times New Roman"/>
            <w:szCs w:val="24"/>
            <w:rPrChange w:id="1128" w:author="ACER" w:date="2019-09-28T09:08:00Z">
              <w:rPr>
                <w:rFonts w:ascii="Arial" w:hAnsi="Arial" w:cs="Arial"/>
                <w:color w:val="000000"/>
                <w:sz w:val="22"/>
              </w:rPr>
            </w:rPrChange>
          </w:rPr>
          <w:t xml:space="preserve"> dengan metode </w:t>
        </w:r>
      </w:ins>
      <w:r w:rsidR="00886455" w:rsidRPr="00886455">
        <w:rPr>
          <w:rFonts w:cs="Times New Roman"/>
          <w:i/>
          <w:szCs w:val="24"/>
        </w:rPr>
        <w:t>Fuzyy</w:t>
      </w:r>
      <w:ins w:id="1129" w:author="ACER" w:date="2019-09-28T09:08:00Z">
        <w:r w:rsidR="00295B35" w:rsidRPr="006A0BE8">
          <w:rPr>
            <w:rFonts w:cs="Times New Roman"/>
            <w:szCs w:val="24"/>
            <w:rPrChange w:id="1130" w:author="ACER" w:date="2019-09-28T09:08:00Z">
              <w:rPr>
                <w:rFonts w:ascii="Arial" w:hAnsi="Arial" w:cs="Arial"/>
                <w:color w:val="000000"/>
                <w:sz w:val="22"/>
              </w:rPr>
            </w:rPrChange>
          </w:rPr>
          <w:t xml:space="preserve"> memiliki beberapa perbedaan dengan </w:t>
        </w:r>
      </w:ins>
      <w:r w:rsidRPr="006A0BE8">
        <w:rPr>
          <w:rFonts w:cs="Times New Roman"/>
          <w:i/>
          <w:szCs w:val="24"/>
        </w:rPr>
        <w:t>solar</w:t>
      </w:r>
      <w:ins w:id="1131" w:author="ACER" w:date="2019-09-28T09:08:00Z">
        <w:r w:rsidR="00295B35" w:rsidRPr="006A0BE8">
          <w:rPr>
            <w:rFonts w:cs="Times New Roman"/>
            <w:szCs w:val="24"/>
            <w:rPrChange w:id="1132" w:author="ACER" w:date="2019-09-28T09:08:00Z">
              <w:rPr>
                <w:rFonts w:ascii="Arial" w:hAnsi="Arial" w:cs="Arial"/>
                <w:color w:val="000000"/>
                <w:sz w:val="22"/>
              </w:rPr>
            </w:rPrChange>
          </w:rPr>
          <w:t xml:space="preserve"> </w:t>
        </w:r>
      </w:ins>
      <w:r w:rsidRPr="006A0BE8">
        <w:rPr>
          <w:rFonts w:cs="Times New Roman"/>
          <w:i/>
          <w:szCs w:val="24"/>
        </w:rPr>
        <w:t>tracker</w:t>
      </w:r>
      <w:ins w:id="1133" w:author="ACER" w:date="2019-09-28T09:08:00Z">
        <w:r w:rsidR="00295B35" w:rsidRPr="006A0BE8">
          <w:rPr>
            <w:rFonts w:cs="Times New Roman"/>
            <w:szCs w:val="24"/>
            <w:rPrChange w:id="1134" w:author="ACER" w:date="2019-09-28T09:08:00Z">
              <w:rPr>
                <w:rFonts w:ascii="Arial" w:hAnsi="Arial" w:cs="Arial"/>
                <w:color w:val="000000"/>
                <w:sz w:val="22"/>
              </w:rPr>
            </w:rPrChange>
          </w:rPr>
          <w:t xml:space="preserve"> pada desain sebelum nya. Perbedaan nya antara lain pada saat proses pembacaan sensor dan pengolahan data sensor. Pada </w:t>
        </w:r>
      </w:ins>
      <w:r w:rsidRPr="006A0BE8">
        <w:rPr>
          <w:rFonts w:cs="Times New Roman"/>
          <w:i/>
          <w:szCs w:val="24"/>
        </w:rPr>
        <w:t>solar</w:t>
      </w:r>
      <w:ins w:id="1135" w:author="ACER" w:date="2019-09-28T09:08:00Z">
        <w:r w:rsidR="00295B35" w:rsidRPr="006A0BE8">
          <w:rPr>
            <w:rFonts w:cs="Times New Roman"/>
            <w:szCs w:val="24"/>
            <w:rPrChange w:id="1136" w:author="ACER" w:date="2019-09-28T09:08:00Z">
              <w:rPr>
                <w:rFonts w:ascii="Arial" w:hAnsi="Arial" w:cs="Arial"/>
                <w:color w:val="000000"/>
                <w:sz w:val="22"/>
              </w:rPr>
            </w:rPrChange>
          </w:rPr>
          <w:t xml:space="preserve"> </w:t>
        </w:r>
      </w:ins>
      <w:r w:rsidRPr="006A0BE8">
        <w:rPr>
          <w:rFonts w:cs="Times New Roman"/>
          <w:i/>
          <w:szCs w:val="24"/>
        </w:rPr>
        <w:t>tracker</w:t>
      </w:r>
      <w:ins w:id="1137" w:author="ACER" w:date="2019-09-28T09:08:00Z">
        <w:r w:rsidR="00295B35" w:rsidRPr="006A0BE8">
          <w:rPr>
            <w:rFonts w:cs="Times New Roman"/>
            <w:szCs w:val="24"/>
            <w:rPrChange w:id="1138" w:author="ACER" w:date="2019-09-28T09:08:00Z">
              <w:rPr>
                <w:rFonts w:ascii="Arial" w:hAnsi="Arial" w:cs="Arial"/>
                <w:color w:val="000000"/>
                <w:sz w:val="22"/>
              </w:rPr>
            </w:rPrChange>
          </w:rPr>
          <w:t xml:space="preserve"> tanpa metode </w:t>
        </w:r>
      </w:ins>
      <w:r w:rsidR="00886455" w:rsidRPr="00886455">
        <w:rPr>
          <w:rFonts w:cs="Times New Roman"/>
          <w:i/>
          <w:szCs w:val="24"/>
        </w:rPr>
        <w:t>Fuzyy</w:t>
      </w:r>
      <w:ins w:id="1139" w:author="ACER" w:date="2019-09-28T09:08:00Z">
        <w:r w:rsidR="00295B35" w:rsidRPr="006A0BE8">
          <w:rPr>
            <w:rFonts w:cs="Times New Roman"/>
            <w:szCs w:val="24"/>
            <w:rPrChange w:id="1140" w:author="ACER" w:date="2019-09-28T09:08:00Z">
              <w:rPr>
                <w:rFonts w:ascii="Arial" w:hAnsi="Arial" w:cs="Arial"/>
                <w:color w:val="000000"/>
                <w:sz w:val="22"/>
              </w:rPr>
            </w:rPrChange>
          </w:rPr>
          <w:t xml:space="preserve"> hanya  membandingkan perbedaan intensitas cahaya pada sisi yang berlawanan (sisi atas dengan sisi bawah atau sisi kanan dengan sisi kiri). Sedangkan </w:t>
        </w:r>
      </w:ins>
      <w:r w:rsidRPr="006A0BE8">
        <w:rPr>
          <w:rFonts w:cs="Times New Roman"/>
          <w:i/>
          <w:szCs w:val="24"/>
        </w:rPr>
        <w:t>solar</w:t>
      </w:r>
      <w:ins w:id="1141" w:author="ACER" w:date="2019-09-28T09:08:00Z">
        <w:r w:rsidR="00295B35" w:rsidRPr="006A0BE8">
          <w:rPr>
            <w:rFonts w:cs="Times New Roman"/>
            <w:szCs w:val="24"/>
            <w:rPrChange w:id="1142" w:author="ACER" w:date="2019-09-28T09:08:00Z">
              <w:rPr>
                <w:rFonts w:ascii="Arial" w:hAnsi="Arial" w:cs="Arial"/>
                <w:color w:val="000000"/>
                <w:sz w:val="22"/>
              </w:rPr>
            </w:rPrChange>
          </w:rPr>
          <w:t xml:space="preserve"> </w:t>
        </w:r>
      </w:ins>
      <w:r w:rsidRPr="006A0BE8">
        <w:rPr>
          <w:rFonts w:cs="Times New Roman"/>
          <w:i/>
          <w:szCs w:val="24"/>
        </w:rPr>
        <w:t>tracker</w:t>
      </w:r>
      <w:ins w:id="1143" w:author="ACER" w:date="2019-09-28T09:08:00Z">
        <w:r w:rsidR="00295B35" w:rsidRPr="006A0BE8">
          <w:rPr>
            <w:rFonts w:cs="Times New Roman"/>
            <w:szCs w:val="24"/>
            <w:rPrChange w:id="1144" w:author="ACER" w:date="2019-09-28T09:08:00Z">
              <w:rPr>
                <w:rFonts w:ascii="Arial" w:hAnsi="Arial" w:cs="Arial"/>
                <w:color w:val="000000"/>
                <w:sz w:val="22"/>
              </w:rPr>
            </w:rPrChange>
          </w:rPr>
          <w:t xml:space="preserve"> dengan metode </w:t>
        </w:r>
      </w:ins>
      <w:r w:rsidR="00886455" w:rsidRPr="00886455">
        <w:rPr>
          <w:rFonts w:cs="Times New Roman"/>
          <w:i/>
          <w:szCs w:val="24"/>
        </w:rPr>
        <w:t>Fuzyy</w:t>
      </w:r>
      <w:ins w:id="1145" w:author="ACER" w:date="2019-09-28T09:08:00Z">
        <w:r w:rsidR="00295B35" w:rsidRPr="006A0BE8">
          <w:rPr>
            <w:rFonts w:cs="Times New Roman"/>
            <w:szCs w:val="24"/>
            <w:rPrChange w:id="1146" w:author="ACER" w:date="2019-09-28T09:08:00Z">
              <w:rPr>
                <w:rFonts w:ascii="Arial" w:hAnsi="Arial" w:cs="Arial"/>
                <w:color w:val="000000"/>
                <w:sz w:val="22"/>
              </w:rPr>
            </w:rPrChange>
          </w:rPr>
          <w:t xml:space="preserve"> memiliki perhitungan setelah mendapatkan nilai sensor. </w:t>
        </w:r>
      </w:ins>
    </w:p>
    <w:p w14:paraId="5959F439" w14:textId="5B4D7528" w:rsidR="00295B35" w:rsidRPr="006A0BE8" w:rsidRDefault="00295B35" w:rsidP="00986DDD">
      <w:pPr>
        <w:ind w:firstLine="720"/>
        <w:rPr>
          <w:ins w:id="1147" w:author="ACER" w:date="2019-09-28T09:08:00Z"/>
          <w:rFonts w:cs="Times New Roman"/>
          <w:szCs w:val="24"/>
        </w:rPr>
      </w:pPr>
      <w:ins w:id="1148" w:author="ACER" w:date="2019-09-28T09:08:00Z">
        <w:r w:rsidRPr="006A0BE8">
          <w:rPr>
            <w:rFonts w:cs="Times New Roman"/>
            <w:szCs w:val="24"/>
            <w:rPrChange w:id="1149" w:author="ACER" w:date="2019-09-28T09:08:00Z">
              <w:rPr>
                <w:rFonts w:ascii="Arial" w:hAnsi="Arial" w:cs="Arial"/>
                <w:color w:val="000000"/>
                <w:sz w:val="22"/>
              </w:rPr>
            </w:rPrChange>
          </w:rPr>
          <w:t>Nilai sensor akan di hitung dan diolah untuk menentukan intensitas cahaya yang berupa variabel numerik menjadi variabel lingusitik. Hal ini bertujuan agar sistem mengetahui kondisi intensitas cahaya yang sebelumnya kurang spesifik antara gela</w:t>
        </w:r>
        <w:r w:rsidRPr="006A0BE8">
          <w:rPr>
            <w:rFonts w:cs="Times New Roman"/>
            <w:szCs w:val="24"/>
            <w:lang w:val="id-ID"/>
          </w:rPr>
          <w:t>p</w:t>
        </w:r>
        <w:r w:rsidRPr="006A0BE8">
          <w:rPr>
            <w:rFonts w:cs="Times New Roman"/>
            <w:szCs w:val="24"/>
            <w:rPrChange w:id="1150" w:author="ACER" w:date="2019-09-28T09:08:00Z">
              <w:rPr>
                <w:rFonts w:ascii="Arial" w:hAnsi="Arial" w:cs="Arial"/>
                <w:color w:val="000000"/>
                <w:sz w:val="22"/>
              </w:rPr>
            </w:rPrChange>
          </w:rPr>
          <w:t xml:space="preserve"> dan terang menjadi lebih spesifik dengan memiliki status terang , agak terang , redup dan gelap.</w:t>
        </w:r>
      </w:ins>
    </w:p>
    <w:p w14:paraId="5CCDAA71" w14:textId="20D04034" w:rsidR="00295B35" w:rsidRPr="006A0BE8" w:rsidRDefault="00240AAC">
      <w:pPr>
        <w:ind w:firstLine="720"/>
        <w:rPr>
          <w:ins w:id="1151" w:author="ACER" w:date="2019-09-28T08:53:00Z"/>
          <w:rFonts w:cs="Times New Roman"/>
          <w:rPrChange w:id="1152" w:author="ACER" w:date="2019-09-28T09:11:00Z">
            <w:rPr>
              <w:ins w:id="1153" w:author="ACER" w:date="2019-09-28T08:53:00Z"/>
            </w:rPr>
          </w:rPrChange>
        </w:rPr>
        <w:pPrChange w:id="1154" w:author="ACER" w:date="2019-09-28T09:11:00Z">
          <w:pPr>
            <w:pStyle w:val="Heading3"/>
          </w:pPr>
        </w:pPrChange>
      </w:pPr>
      <w:r w:rsidRPr="006A0BE8">
        <w:rPr>
          <w:rFonts w:cs="Times New Roman"/>
          <w:i/>
          <w:szCs w:val="24"/>
        </w:rPr>
        <w:t>Solar</w:t>
      </w:r>
      <w:ins w:id="1155" w:author="ACER" w:date="2019-09-28T09:08:00Z">
        <w:r w:rsidR="00295B35" w:rsidRPr="006A0BE8">
          <w:rPr>
            <w:rFonts w:cs="Times New Roman"/>
            <w:szCs w:val="24"/>
            <w:rPrChange w:id="1156" w:author="ACER" w:date="2019-09-28T09:08:00Z">
              <w:rPr>
                <w:rFonts w:ascii="Arial" w:hAnsi="Arial" w:cs="Arial"/>
                <w:color w:val="000000"/>
                <w:sz w:val="22"/>
              </w:rPr>
            </w:rPrChange>
          </w:rPr>
          <w:t xml:space="preserve"> </w:t>
        </w:r>
      </w:ins>
      <w:r w:rsidRPr="006A0BE8">
        <w:rPr>
          <w:rFonts w:cs="Times New Roman"/>
          <w:i/>
          <w:szCs w:val="24"/>
        </w:rPr>
        <w:t>tracker</w:t>
      </w:r>
      <w:ins w:id="1157" w:author="ACER" w:date="2019-09-28T09:08:00Z">
        <w:r w:rsidR="00295B35" w:rsidRPr="006A0BE8">
          <w:rPr>
            <w:rFonts w:cs="Times New Roman"/>
            <w:szCs w:val="24"/>
            <w:rPrChange w:id="1158" w:author="ACER" w:date="2019-09-28T09:08:00Z">
              <w:rPr>
                <w:rFonts w:ascii="Arial" w:hAnsi="Arial" w:cs="Arial"/>
                <w:color w:val="000000"/>
                <w:sz w:val="22"/>
              </w:rPr>
            </w:rPrChange>
          </w:rPr>
          <w:t xml:space="preserve"> tanpa metode </w:t>
        </w:r>
      </w:ins>
      <w:r w:rsidR="00886455" w:rsidRPr="00886455">
        <w:rPr>
          <w:rFonts w:cs="Times New Roman"/>
          <w:i/>
          <w:szCs w:val="24"/>
        </w:rPr>
        <w:t>Fuzyy</w:t>
      </w:r>
      <w:ins w:id="1159" w:author="ACER" w:date="2019-09-28T09:08:00Z">
        <w:r w:rsidR="00295B35" w:rsidRPr="006A0BE8">
          <w:rPr>
            <w:rFonts w:cs="Times New Roman"/>
            <w:szCs w:val="24"/>
            <w:rPrChange w:id="1160" w:author="ACER" w:date="2019-09-28T09:08:00Z">
              <w:rPr>
                <w:rFonts w:ascii="Arial" w:hAnsi="Arial" w:cs="Arial"/>
                <w:color w:val="000000"/>
                <w:sz w:val="22"/>
              </w:rPr>
            </w:rPrChange>
          </w:rPr>
          <w:t xml:space="preserve"> yang memiliki dua status yaitu gelap dan terang mengakibatkan sistem hanya mengirim perintah ke motor berupa bergerak saat terang dan berhenti saat gelap. Sedangan dengan penambahan metode guzzy akan memiliki banyak kemungkinan dan kemnungkinan tersebut membantu mengatur pergerakan motor dari cepat ke lambat sampai berhebti di status cahaya matahari paling optimal di range tertentu. </w:t>
        </w:r>
      </w:ins>
    </w:p>
    <w:p w14:paraId="0895C696" w14:textId="454C03E4" w:rsidR="00497E27" w:rsidRPr="006A0BE8" w:rsidRDefault="00497E27">
      <w:pPr>
        <w:pStyle w:val="Heading3"/>
        <w:rPr>
          <w:ins w:id="1161" w:author="ACER" w:date="2019-09-30T01:53:00Z"/>
          <w:rFonts w:cs="Times New Roman"/>
        </w:rPr>
      </w:pPr>
      <w:bookmarkStart w:id="1162" w:name="_Toc23552341"/>
      <w:ins w:id="1163" w:author="Windows User" w:date="2019-09-19T00:45:00Z">
        <w:r w:rsidRPr="006A0BE8">
          <w:rPr>
            <w:rFonts w:cs="Times New Roman"/>
          </w:rPr>
          <w:t>Implementasi Metode PID</w:t>
        </w:r>
      </w:ins>
      <w:bookmarkEnd w:id="1162"/>
    </w:p>
    <w:p w14:paraId="103E1467" w14:textId="51245D90" w:rsidR="00F84C1E" w:rsidRPr="006A0BE8" w:rsidRDefault="00F84C1E">
      <w:pPr>
        <w:ind w:firstLine="720"/>
        <w:rPr>
          <w:ins w:id="1164" w:author="Windows User" w:date="2019-09-19T00:45:00Z"/>
          <w:rFonts w:cs="Times New Roman"/>
          <w:lang w:val="id-ID"/>
          <w:rPrChange w:id="1165" w:author="ACER" w:date="2019-09-30T02:08:00Z">
            <w:rPr>
              <w:ins w:id="1166" w:author="Windows User" w:date="2019-09-19T00:45:00Z"/>
            </w:rPr>
          </w:rPrChange>
        </w:rPr>
        <w:pPrChange w:id="1167" w:author="ACER" w:date="2019-09-30T02:01:00Z">
          <w:pPr>
            <w:spacing w:after="160" w:line="259" w:lineRule="auto"/>
            <w:jc w:val="left"/>
          </w:pPr>
        </w:pPrChange>
      </w:pPr>
      <w:ins w:id="1168" w:author="ACER" w:date="2019-09-30T01:53:00Z">
        <w:r w:rsidRPr="006A0BE8">
          <w:rPr>
            <w:rFonts w:cs="Times New Roman"/>
            <w:lang w:val="id-ID"/>
          </w:rPr>
          <w:t xml:space="preserve">Metode PID digunakan untuk membantu pergerakan dan kestabilan aktuator </w:t>
        </w:r>
      </w:ins>
      <w:ins w:id="1169" w:author="ACER" w:date="2019-09-30T01:54:00Z">
        <w:r w:rsidRPr="006A0BE8">
          <w:rPr>
            <w:rFonts w:cs="Times New Roman"/>
            <w:lang w:val="id-ID"/>
          </w:rPr>
          <w:t>/ penggerak panel surya. Metode PID</w:t>
        </w:r>
      </w:ins>
      <w:ins w:id="1170" w:author="ACER" w:date="2019-09-30T01:55:00Z">
        <w:r w:rsidRPr="006A0BE8">
          <w:rPr>
            <w:rFonts w:cs="Times New Roman"/>
            <w:lang w:val="id-ID"/>
          </w:rPr>
          <w:t xml:space="preserve"> membantu pergerakan karena metode tersebut membantu arah pergerakan motor penggerak agar </w:t>
        </w:r>
      </w:ins>
      <w:ins w:id="1171" w:author="ACER" w:date="2019-09-30T01:56:00Z">
        <w:r w:rsidRPr="006A0BE8">
          <w:rPr>
            <w:rFonts w:cs="Times New Roman"/>
            <w:lang w:val="id-ID"/>
          </w:rPr>
          <w:t xml:space="preserve">lebih akurat untuk menuju setpoint yang sudah ditetukan </w:t>
        </w:r>
      </w:ins>
      <w:ins w:id="1172" w:author="ACER" w:date="2019-09-30T01:57:00Z">
        <w:r w:rsidRPr="006A0BE8">
          <w:rPr>
            <w:rFonts w:cs="Times New Roman"/>
            <w:lang w:val="id-ID"/>
          </w:rPr>
          <w:t xml:space="preserve">oleh </w:t>
        </w:r>
      </w:ins>
      <w:r w:rsidR="00240AAC" w:rsidRPr="006A0BE8">
        <w:rPr>
          <w:rFonts w:cs="Times New Roman"/>
          <w:i/>
          <w:lang w:val="id-ID"/>
        </w:rPr>
        <w:t>tracker</w:t>
      </w:r>
      <w:ins w:id="1173" w:author="ACER" w:date="2019-09-30T01:56:00Z">
        <w:r w:rsidRPr="006A0BE8">
          <w:rPr>
            <w:rFonts w:cs="Times New Roman"/>
            <w:lang w:val="id-ID"/>
          </w:rPr>
          <w:t xml:space="preserve">. Metode PID juga membantu </w:t>
        </w:r>
        <w:r w:rsidRPr="006A0BE8">
          <w:rPr>
            <w:rFonts w:cs="Times New Roman"/>
            <w:lang w:val="id-ID"/>
          </w:rPr>
          <w:lastRenderedPageBreak/>
          <w:t>menstabilkan motor penggerak</w:t>
        </w:r>
      </w:ins>
      <w:ins w:id="1174" w:author="ACER" w:date="2019-09-30T01:57:00Z">
        <w:r w:rsidRPr="006A0BE8">
          <w:rPr>
            <w:rFonts w:cs="Times New Roman"/>
            <w:lang w:val="id-ID"/>
          </w:rPr>
          <w:t>, dengan ca</w:t>
        </w:r>
      </w:ins>
      <w:ins w:id="1175" w:author="ACER" w:date="2019-09-30T01:58:00Z">
        <w:r w:rsidRPr="006A0BE8">
          <w:rPr>
            <w:rFonts w:cs="Times New Roman"/>
            <w:lang w:val="id-ID"/>
          </w:rPr>
          <w:t xml:space="preserve">ra </w:t>
        </w:r>
      </w:ins>
      <w:ins w:id="1176" w:author="ACER" w:date="2019-09-30T01:59:00Z">
        <w:r w:rsidRPr="006A0BE8">
          <w:rPr>
            <w:rFonts w:cs="Times New Roman"/>
            <w:lang w:val="id-ID"/>
          </w:rPr>
          <w:t xml:space="preserve">panel surya </w:t>
        </w:r>
      </w:ins>
      <w:ins w:id="1177" w:author="ACER" w:date="2019-09-30T02:00:00Z">
        <w:r w:rsidRPr="006A0BE8">
          <w:rPr>
            <w:rFonts w:cs="Times New Roman"/>
            <w:lang w:val="id-ID"/>
          </w:rPr>
          <w:t xml:space="preserve">menjaga posisi </w:t>
        </w:r>
      </w:ins>
      <w:ins w:id="1178" w:author="ACER" w:date="2019-09-30T02:01:00Z">
        <w:r w:rsidRPr="006A0BE8">
          <w:rPr>
            <w:rFonts w:cs="Times New Roman"/>
            <w:lang w:val="id-ID"/>
          </w:rPr>
          <w:t xml:space="preserve">panel surya pada sudut tertentu sesuai dengan setpoint yang diperoleh oleh </w:t>
        </w:r>
      </w:ins>
      <w:r w:rsidR="00240AAC" w:rsidRPr="006A0BE8">
        <w:rPr>
          <w:rFonts w:cs="Times New Roman"/>
          <w:i/>
          <w:lang w:val="id-ID"/>
        </w:rPr>
        <w:t>tracker</w:t>
      </w:r>
      <w:ins w:id="1179" w:author="ACER" w:date="2019-09-30T02:01:00Z">
        <w:r w:rsidRPr="006A0BE8">
          <w:rPr>
            <w:rFonts w:cs="Times New Roman"/>
            <w:lang w:val="id-ID"/>
          </w:rPr>
          <w:t>.</w:t>
        </w:r>
      </w:ins>
    </w:p>
    <w:p w14:paraId="0153A0C9" w14:textId="6A5DA76B" w:rsidR="00750347" w:rsidRPr="006A0BE8" w:rsidRDefault="00497E27">
      <w:pPr>
        <w:pStyle w:val="Heading3"/>
        <w:rPr>
          <w:ins w:id="1180" w:author="Windows User" w:date="2019-09-20T01:40:00Z"/>
          <w:rFonts w:cs="Times New Roman"/>
        </w:rPr>
      </w:pPr>
      <w:bookmarkStart w:id="1181" w:name="_Toc23552342"/>
      <w:ins w:id="1182" w:author="Windows User" w:date="2019-09-19T00:45:00Z">
        <w:r w:rsidRPr="006A0BE8">
          <w:rPr>
            <w:rFonts w:cs="Times New Roman"/>
          </w:rPr>
          <w:t>Pembuatan Web Sistem</w:t>
        </w:r>
      </w:ins>
      <w:bookmarkEnd w:id="1181"/>
    </w:p>
    <w:p w14:paraId="42A054A9" w14:textId="43D13678" w:rsidR="00CE3FD8" w:rsidRPr="006A0BE8" w:rsidRDefault="00240AAC">
      <w:pPr>
        <w:spacing w:after="160"/>
        <w:ind w:firstLine="720"/>
        <w:rPr>
          <w:ins w:id="1183" w:author="ACER" w:date="2019-09-30T02:05:00Z"/>
          <w:rFonts w:cs="Times New Roman"/>
          <w:lang w:val="id-ID"/>
        </w:rPr>
        <w:pPrChange w:id="1184" w:author="ACER" w:date="2019-09-30T02:08:00Z">
          <w:pPr>
            <w:spacing w:after="160" w:line="259" w:lineRule="auto"/>
            <w:jc w:val="left"/>
          </w:pPr>
        </w:pPrChange>
      </w:pPr>
      <w:r w:rsidRPr="006A0BE8">
        <w:rPr>
          <w:rFonts w:cs="Times New Roman"/>
          <w:lang w:val="id-ID"/>
        </w:rPr>
        <w:t>Web sistem</w:t>
      </w:r>
      <w:ins w:id="1185" w:author="ACER" w:date="2019-09-30T02:01:00Z">
        <w:r w:rsidR="00747483" w:rsidRPr="006A0BE8">
          <w:rPr>
            <w:rFonts w:cs="Times New Roman"/>
            <w:lang w:val="id-ID"/>
          </w:rPr>
          <w:t xml:space="preserve"> dibangun bertujuan untuk membantu memonitor </w:t>
        </w:r>
      </w:ins>
      <w:ins w:id="1186" w:author="ACER" w:date="2019-09-30T02:02:00Z">
        <w:r w:rsidR="00CE3FD8" w:rsidRPr="006A0BE8">
          <w:rPr>
            <w:rFonts w:cs="Times New Roman"/>
            <w:lang w:val="id-ID"/>
          </w:rPr>
          <w:t xml:space="preserve">dan menampilkan data </w:t>
        </w:r>
        <w:r w:rsidR="00747483" w:rsidRPr="006A0BE8">
          <w:rPr>
            <w:rFonts w:cs="Times New Roman"/>
            <w:lang w:val="id-ID"/>
          </w:rPr>
          <w:t xml:space="preserve">kinerja </w:t>
        </w:r>
      </w:ins>
      <w:r w:rsidRPr="006A0BE8">
        <w:rPr>
          <w:rFonts w:cs="Times New Roman"/>
          <w:i/>
          <w:lang w:val="id-ID"/>
        </w:rPr>
        <w:t>solar</w:t>
      </w:r>
      <w:ins w:id="1187" w:author="ACER" w:date="2019-09-30T02:02:00Z">
        <w:r w:rsidR="00747483" w:rsidRPr="006A0BE8">
          <w:rPr>
            <w:rFonts w:cs="Times New Roman"/>
            <w:lang w:val="id-ID"/>
          </w:rPr>
          <w:t xml:space="preserve"> </w:t>
        </w:r>
      </w:ins>
      <w:r w:rsidRPr="006A0BE8">
        <w:rPr>
          <w:rFonts w:cs="Times New Roman"/>
          <w:i/>
          <w:lang w:val="id-ID"/>
        </w:rPr>
        <w:t>tracker</w:t>
      </w:r>
      <w:ins w:id="1188" w:author="ACER" w:date="2019-09-30T02:02:00Z">
        <w:r w:rsidR="00747483" w:rsidRPr="006A0BE8">
          <w:rPr>
            <w:rFonts w:cs="Times New Roman"/>
            <w:lang w:val="id-ID"/>
          </w:rPr>
          <w:t xml:space="preserve"> dan aktuator </w:t>
        </w:r>
        <w:r w:rsidR="00CE3FD8" w:rsidRPr="006A0BE8">
          <w:rPr>
            <w:rFonts w:cs="Times New Roman"/>
            <w:lang w:val="id-ID"/>
          </w:rPr>
          <w:t xml:space="preserve">. Data yang di tampilkan antara lain data realtime berupa </w:t>
        </w:r>
      </w:ins>
      <w:ins w:id="1189" w:author="ACER" w:date="2019-09-30T02:03:00Z">
        <w:r w:rsidR="00CE3FD8" w:rsidRPr="006A0BE8">
          <w:rPr>
            <w:rFonts w:cs="Times New Roman"/>
            <w:lang w:val="id-ID"/>
          </w:rPr>
          <w:t>sudut sekarang,</w:t>
        </w:r>
      </w:ins>
      <w:ins w:id="1190" w:author="ACER" w:date="2019-09-30T02:04:00Z">
        <w:r w:rsidR="00CE3FD8" w:rsidRPr="006A0BE8">
          <w:rPr>
            <w:rFonts w:cs="Times New Roman"/>
            <w:lang w:val="id-ID"/>
          </w:rPr>
          <w:t xml:space="preserve"> histori </w:t>
        </w:r>
      </w:ins>
      <w:r w:rsidRPr="006A0BE8">
        <w:rPr>
          <w:rFonts w:cs="Times New Roman"/>
          <w:lang w:val="id-ID"/>
        </w:rPr>
        <w:t xml:space="preserve">atau </w:t>
      </w:r>
      <w:ins w:id="1191" w:author="ACER" w:date="2019-09-30T02:04:00Z">
        <w:r w:rsidR="00CE3FD8" w:rsidRPr="006A0BE8">
          <w:rPr>
            <w:rFonts w:cs="Times New Roman"/>
            <w:lang w:val="id-ID"/>
          </w:rPr>
          <w:t xml:space="preserve">data sudut terdahulu, simulasi perhitungan </w:t>
        </w:r>
      </w:ins>
      <w:r w:rsidR="00886455" w:rsidRPr="00886455">
        <w:rPr>
          <w:rFonts w:cs="Times New Roman"/>
          <w:i/>
          <w:lang w:val="id-ID"/>
        </w:rPr>
        <w:t>Fuzyy</w:t>
      </w:r>
      <w:ins w:id="1192" w:author="ACER" w:date="2019-09-30T02:04:00Z">
        <w:r w:rsidR="00CE3FD8" w:rsidRPr="006A0BE8">
          <w:rPr>
            <w:rFonts w:cs="Times New Roman"/>
            <w:lang w:val="id-ID"/>
          </w:rPr>
          <w:t xml:space="preserve"> dan </w:t>
        </w:r>
      </w:ins>
      <w:r w:rsidRPr="006A0BE8">
        <w:rPr>
          <w:rFonts w:cs="Times New Roman"/>
          <w:lang w:val="en-ID"/>
        </w:rPr>
        <w:t>PID</w:t>
      </w:r>
      <w:ins w:id="1193" w:author="ACER" w:date="2019-09-30T02:04:00Z">
        <w:r w:rsidR="00CE3FD8" w:rsidRPr="006A0BE8">
          <w:rPr>
            <w:rFonts w:cs="Times New Roman"/>
            <w:lang w:val="id-ID"/>
          </w:rPr>
          <w:t xml:space="preserve">, simulasi penggunaan kebutuhan </w:t>
        </w:r>
      </w:ins>
      <w:ins w:id="1194" w:author="ACER" w:date="2019-09-30T02:05:00Z">
        <w:r w:rsidR="00CE3FD8" w:rsidRPr="006A0BE8">
          <w:rPr>
            <w:rFonts w:cs="Times New Roman"/>
            <w:lang w:val="id-ID"/>
          </w:rPr>
          <w:t>energi.</w:t>
        </w:r>
      </w:ins>
    </w:p>
    <w:p w14:paraId="3CE7C6E4" w14:textId="58CE3193" w:rsidR="0013708C" w:rsidRDefault="00240AAC">
      <w:pPr>
        <w:spacing w:after="160"/>
        <w:ind w:firstLine="720"/>
        <w:rPr>
          <w:rFonts w:cs="Times New Roman"/>
          <w:lang w:val="id-ID"/>
        </w:rPr>
      </w:pPr>
      <w:r w:rsidRPr="006A0BE8">
        <w:rPr>
          <w:rFonts w:cs="Times New Roman"/>
          <w:lang w:val="id-ID"/>
        </w:rPr>
        <w:t>Web sistem</w:t>
      </w:r>
      <w:ins w:id="1195" w:author="ACER" w:date="2019-09-30T02:05:00Z">
        <w:r w:rsidR="00CE3FD8" w:rsidRPr="006A0BE8">
          <w:rPr>
            <w:rFonts w:cs="Times New Roman"/>
            <w:lang w:val="id-ID"/>
          </w:rPr>
          <w:t xml:space="preserve"> juga sebagai perantara penyimpanan data setpoint yang dihasilkan oleh </w:t>
        </w:r>
      </w:ins>
      <w:r w:rsidRPr="006A0BE8">
        <w:rPr>
          <w:rFonts w:cs="Times New Roman"/>
          <w:i/>
          <w:lang w:val="id-ID"/>
        </w:rPr>
        <w:t>tracker</w:t>
      </w:r>
      <w:ins w:id="1196" w:author="ACER" w:date="2019-09-30T02:05:00Z">
        <w:r w:rsidR="00CE3FD8" w:rsidRPr="006A0BE8">
          <w:rPr>
            <w:rFonts w:cs="Times New Roman"/>
            <w:lang w:val="id-ID"/>
          </w:rPr>
          <w:t xml:space="preserve"> dan data setpoint tersebu</w:t>
        </w:r>
      </w:ins>
      <w:ins w:id="1197" w:author="ACER" w:date="2019-09-30T02:06:00Z">
        <w:r w:rsidR="00CE3FD8" w:rsidRPr="006A0BE8">
          <w:rPr>
            <w:rFonts w:cs="Times New Roman"/>
            <w:lang w:val="id-ID"/>
          </w:rPr>
          <w:t xml:space="preserve">t akan diambil / di request sebagai data acuan PID. Proses pengiriman dan pengambilan data melalui koneksi internet ataupun lokal. </w:t>
        </w:r>
      </w:ins>
      <w:ins w:id="1198" w:author="ACER" w:date="2019-09-30T02:07:00Z">
        <w:r w:rsidR="00CE3FD8" w:rsidRPr="006A0BE8">
          <w:rPr>
            <w:rFonts w:cs="Times New Roman"/>
            <w:lang w:val="id-ID"/>
          </w:rPr>
          <w:t>Proses tersebut bisa dikatan merupakan IOT</w:t>
        </w:r>
      </w:ins>
      <w:r w:rsidRPr="006A0BE8">
        <w:rPr>
          <w:rFonts w:cs="Times New Roman"/>
          <w:lang w:val="en-ID"/>
        </w:rPr>
        <w:t xml:space="preserve"> </w:t>
      </w:r>
      <w:ins w:id="1199" w:author="ACER" w:date="2019-09-30T02:07:00Z">
        <w:r w:rsidR="00CE3FD8" w:rsidRPr="006A0BE8">
          <w:rPr>
            <w:rFonts w:cs="Times New Roman"/>
            <w:lang w:val="id-ID"/>
          </w:rPr>
          <w:t xml:space="preserve">dikarenakan adanya komunikasi mechine to machine atau dari </w:t>
        </w:r>
      </w:ins>
      <w:r w:rsidRPr="006A0BE8">
        <w:rPr>
          <w:rFonts w:cs="Times New Roman"/>
          <w:i/>
          <w:lang w:val="id-ID"/>
        </w:rPr>
        <w:t>solar</w:t>
      </w:r>
      <w:ins w:id="1200" w:author="ACER" w:date="2019-09-30T02:07:00Z">
        <w:r w:rsidR="00CE3FD8" w:rsidRPr="006A0BE8">
          <w:rPr>
            <w:rFonts w:cs="Times New Roman"/>
            <w:lang w:val="id-ID"/>
          </w:rPr>
          <w:t xml:space="preserve"> </w:t>
        </w:r>
      </w:ins>
      <w:r w:rsidRPr="006A0BE8">
        <w:rPr>
          <w:rFonts w:cs="Times New Roman"/>
          <w:i/>
          <w:lang w:val="id-ID"/>
        </w:rPr>
        <w:t>tracker</w:t>
      </w:r>
      <w:ins w:id="1201" w:author="ACER" w:date="2019-09-30T02:07:00Z">
        <w:r w:rsidR="00CE3FD8" w:rsidRPr="006A0BE8">
          <w:rPr>
            <w:rFonts w:cs="Times New Roman"/>
            <w:lang w:val="id-ID"/>
          </w:rPr>
          <w:t xml:space="preserve"> ke aktuator tanpa</w:t>
        </w:r>
      </w:ins>
      <w:ins w:id="1202" w:author="ACER" w:date="2019-09-30T02:08:00Z">
        <w:r w:rsidR="00CE3FD8" w:rsidRPr="006A0BE8">
          <w:rPr>
            <w:rFonts w:cs="Times New Roman"/>
            <w:lang w:val="id-ID"/>
          </w:rPr>
          <w:t xml:space="preserve"> adany campur tangan operator atau manusia di dalamnya</w:t>
        </w:r>
        <w:r w:rsidR="00CE3FD8" w:rsidRPr="006A0BE8">
          <w:rPr>
            <w:rFonts w:cs="Times New Roman"/>
            <w:lang w:val="id-ID"/>
            <w:rPrChange w:id="1203" w:author="ACER" w:date="2019-09-30T02:08:00Z">
              <w:rPr>
                <w:lang w:val="id-ID"/>
              </w:rPr>
            </w:rPrChange>
          </w:rPr>
          <w:t>.</w:t>
        </w:r>
      </w:ins>
    </w:p>
    <w:p w14:paraId="7950A971" w14:textId="77777777" w:rsidR="0013708C" w:rsidRDefault="0013708C">
      <w:pPr>
        <w:spacing w:after="160" w:line="259" w:lineRule="auto"/>
        <w:jc w:val="left"/>
        <w:rPr>
          <w:rFonts w:cs="Times New Roman"/>
          <w:lang w:val="id-ID"/>
        </w:rPr>
      </w:pPr>
      <w:r>
        <w:rPr>
          <w:rFonts w:cs="Times New Roman"/>
          <w:lang w:val="id-ID"/>
        </w:rPr>
        <w:br w:type="page"/>
      </w:r>
    </w:p>
    <w:p w14:paraId="27FD671D" w14:textId="7E3867BA" w:rsidR="0013708C" w:rsidRPr="006A0BE8" w:rsidRDefault="0013708C" w:rsidP="0013708C">
      <w:pPr>
        <w:pStyle w:val="Heading1"/>
      </w:pPr>
      <w:bookmarkStart w:id="1204" w:name="_Toc23552343"/>
      <w:r>
        <w:lastRenderedPageBreak/>
        <w:t>ANALISA DAN PE</w:t>
      </w:r>
      <w:r w:rsidR="001B6BA9">
        <w:t>RANCANGAN SISTEM</w:t>
      </w:r>
      <w:bookmarkEnd w:id="1204"/>
    </w:p>
    <w:p w14:paraId="3F697B5B" w14:textId="77777777" w:rsidR="0013708C" w:rsidRPr="006A0BE8" w:rsidRDefault="0013708C" w:rsidP="0013708C">
      <w:pPr>
        <w:rPr>
          <w:lang w:val="en-ID" w:eastAsia="id-ID"/>
        </w:rPr>
      </w:pPr>
    </w:p>
    <w:p w14:paraId="41619CEE" w14:textId="01C2E283" w:rsidR="00CE3FD8" w:rsidRDefault="0013708C">
      <w:pPr>
        <w:spacing w:after="160"/>
        <w:ind w:firstLine="720"/>
        <w:pPrChange w:id="1205" w:author="ACER" w:date="2019-09-30T02:08:00Z">
          <w:pPr>
            <w:spacing w:after="160" w:line="259" w:lineRule="auto"/>
            <w:jc w:val="left"/>
          </w:pPr>
        </w:pPrChange>
      </w:pPr>
      <w:r>
        <w:t>Bab ini merupakan bagian yang membahas tentang pengembangan sistem kontrol posisi berbasis web pada panel surya menggunakan metode Fuzzy PIDPengembangan sistem dilakukan dengan menggunakan model waterfall, dengan tahapan yakni analisis kebutuhan fungsional dan non-fungsional sistem, pembuatan desain sistem, penulisan kode program dan pengujian sistem.</w:t>
      </w:r>
    </w:p>
    <w:p w14:paraId="22664040" w14:textId="77777777" w:rsidR="0013708C" w:rsidRPr="006A0BE8" w:rsidRDefault="0013708C">
      <w:pPr>
        <w:pStyle w:val="Heading2"/>
        <w:ind w:left="426" w:hanging="426"/>
        <w:rPr>
          <w:ins w:id="1206" w:author="Windows User" w:date="2019-09-18T15:36:00Z"/>
        </w:rPr>
        <w:pPrChange w:id="1207" w:author="Windows User" w:date="2019-09-18T14:55:00Z">
          <w:pPr>
            <w:spacing w:after="160" w:line="259" w:lineRule="auto"/>
            <w:jc w:val="left"/>
          </w:pPr>
        </w:pPrChange>
      </w:pPr>
      <w:bookmarkStart w:id="1208" w:name="_Toc23552344"/>
      <w:ins w:id="1209" w:author="Windows User" w:date="2019-09-18T14:54:00Z">
        <w:r w:rsidRPr="006A0BE8">
          <w:t>Analisa Kebutuhan</w:t>
        </w:r>
      </w:ins>
      <w:bookmarkEnd w:id="1208"/>
    </w:p>
    <w:p w14:paraId="47BBAE17" w14:textId="77777777" w:rsidR="0013708C" w:rsidRPr="006A0BE8" w:rsidRDefault="0013708C" w:rsidP="0013708C">
      <w:pPr>
        <w:ind w:firstLine="567"/>
        <w:rPr>
          <w:ins w:id="1210" w:author="Windows User" w:date="2019-09-18T15:44:00Z"/>
          <w:rFonts w:cs="Times New Roman"/>
          <w:szCs w:val="24"/>
        </w:rPr>
      </w:pPr>
      <w:ins w:id="1211" w:author="Windows User" w:date="2019-09-18T15:36:00Z">
        <w:r w:rsidRPr="006A0BE8">
          <w:rPr>
            <w:rFonts w:cs="Times New Roman"/>
            <w:szCs w:val="30"/>
            <w:rPrChange w:id="1212" w:author="Windows User" w:date="2019-09-18T15:36:00Z">
              <w:rPr>
                <w:rFonts w:ascii="Arial" w:hAnsi="Arial" w:cs="Arial"/>
                <w:sz w:val="30"/>
                <w:szCs w:val="30"/>
              </w:rPr>
            </w:rPrChange>
          </w:rPr>
          <w:t xml:space="preserve">Analisa Kebutuhan dalam </w:t>
        </w:r>
      </w:ins>
      <w:ins w:id="1213" w:author="Windows User" w:date="2019-09-18T15:39:00Z">
        <w:r w:rsidRPr="006A0BE8">
          <w:rPr>
            <w:rFonts w:cs="Times New Roman"/>
            <w:szCs w:val="30"/>
          </w:rPr>
          <w:t>penelitian ini ada dua yaitu kebutuhan secara fungsional dan non fungsional.</w:t>
        </w:r>
      </w:ins>
      <w:ins w:id="1214" w:author="Windows User" w:date="2019-09-18T15:36:00Z">
        <w:r w:rsidRPr="006A0BE8">
          <w:rPr>
            <w:rFonts w:cs="Times New Roman"/>
            <w:szCs w:val="30"/>
            <w:rPrChange w:id="1215" w:author="Windows User" w:date="2019-09-18T15:36:00Z">
              <w:rPr>
                <w:rFonts w:ascii="Arial" w:hAnsi="Arial" w:cs="Arial"/>
                <w:sz w:val="30"/>
                <w:szCs w:val="30"/>
              </w:rPr>
            </w:rPrChange>
          </w:rPr>
          <w:t xml:space="preserve"> </w:t>
        </w:r>
      </w:ins>
      <w:ins w:id="1216" w:author="Windows User" w:date="2019-09-18T15:44:00Z">
        <w:r w:rsidRPr="006A0BE8">
          <w:rPr>
            <w:rFonts w:cs="Times New Roman"/>
            <w:szCs w:val="24"/>
          </w:rPr>
          <w:t>Jenis kebutuhan berisi tentang apa saja yang dibutuhkan oleh sistem serta berbagai informasi yang dihasilkan oleh sistem. Berikut merupakan jenis kebutuhan sistem yang telah dibangun oleh pengembang.</w:t>
        </w:r>
      </w:ins>
    </w:p>
    <w:p w14:paraId="06129634" w14:textId="77777777" w:rsidR="0013708C" w:rsidRPr="0013708C" w:rsidRDefault="0013708C">
      <w:pPr>
        <w:pStyle w:val="Heading3"/>
        <w:rPr>
          <w:ins w:id="1217" w:author="Windows User" w:date="2019-09-18T15:46:00Z"/>
          <w:rPrChange w:id="1218" w:author="Windows User" w:date="2019-09-18T15:46:00Z">
            <w:rPr>
              <w:ins w:id="1219" w:author="Windows User" w:date="2019-09-18T15:46:00Z"/>
            </w:rPr>
          </w:rPrChange>
        </w:rPr>
        <w:pPrChange w:id="1220" w:author="Windows User" w:date="2019-09-18T15:46:00Z">
          <w:pPr>
            <w:spacing w:after="160" w:line="259" w:lineRule="auto"/>
            <w:jc w:val="left"/>
          </w:pPr>
        </w:pPrChange>
      </w:pPr>
      <w:bookmarkStart w:id="1221" w:name="_Toc23552345"/>
      <w:ins w:id="1222" w:author="Windows User" w:date="2019-09-18T15:45:00Z">
        <w:r w:rsidRPr="0013708C">
          <w:t>Kebutuhan Fumgsional</w:t>
        </w:r>
      </w:ins>
      <w:bookmarkEnd w:id="1221"/>
    </w:p>
    <w:p w14:paraId="1219074F" w14:textId="77777777" w:rsidR="0013708C" w:rsidRPr="006A0BE8" w:rsidRDefault="0013708C">
      <w:pPr>
        <w:spacing w:after="0"/>
        <w:ind w:firstLine="426"/>
        <w:rPr>
          <w:ins w:id="1223" w:author="Windows User" w:date="2019-09-18T15:46:00Z"/>
          <w:rFonts w:cs="Times New Roman"/>
          <w:i/>
          <w:rPrChange w:id="1224" w:author="Windows User" w:date="2019-09-18T15:47:00Z">
            <w:rPr>
              <w:ins w:id="1225" w:author="Windows User" w:date="2019-09-18T15:46:00Z"/>
              <w:i w:val="0"/>
              <w:color w:val="000000" w:themeColor="text1"/>
              <w:sz w:val="24"/>
            </w:rPr>
          </w:rPrChange>
        </w:rPr>
        <w:pPrChange w:id="1226" w:author="Windows User" w:date="2019-09-18T15:47:00Z">
          <w:pPr>
            <w:pStyle w:val="Caption"/>
            <w:keepNext/>
            <w:numPr>
              <w:numId w:val="41"/>
            </w:numPr>
            <w:ind w:left="717" w:hanging="360"/>
            <w:jc w:val="center"/>
          </w:pPr>
        </w:pPrChange>
      </w:pPr>
      <w:ins w:id="1227" w:author="Windows User" w:date="2019-09-18T15:46:00Z">
        <w:r w:rsidRPr="006A0BE8">
          <w:rPr>
            <w:rFonts w:cs="Times New Roman"/>
          </w:rPr>
          <w:t>Kebutuhan fungsional adalah kebutuhan utama yang harus dilakukan oleh sistem. Kebutuhan yang berkaitan dengan fungsi sistem pada kebutuhan fungsional atau</w:t>
        </w:r>
        <w:r w:rsidRPr="006A0BE8">
          <w:rPr>
            <w:rFonts w:cs="Times New Roman"/>
            <w:i/>
            <w:rPrChange w:id="1228" w:author="Windows User" w:date="2019-09-18T15:46:00Z">
              <w:rPr/>
            </w:rPrChange>
          </w:rPr>
          <w:t xml:space="preserve"> Software Requirement Spesification Functional</w:t>
        </w:r>
        <w:r w:rsidRPr="006A0BE8">
          <w:rPr>
            <w:rFonts w:cs="Times New Roman"/>
          </w:rPr>
          <w:t xml:space="preserve"> untuk dapat menghasilkan keluaran yang diinginkan oleh pengembang </w:t>
        </w:r>
      </w:ins>
      <w:customXmlInsRangeStart w:id="1229" w:author="Windows User" w:date="2019-09-18T15:46:00Z"/>
      <w:sdt>
        <w:sdtPr>
          <w:rPr>
            <w:rFonts w:cs="Times New Roman"/>
          </w:rPr>
          <w:id w:val="-1509446599"/>
          <w:citation/>
        </w:sdtPr>
        <w:sdtContent>
          <w:customXmlInsRangeEnd w:id="1229"/>
          <w:ins w:id="1230" w:author="Windows User" w:date="2019-09-18T15:46:00Z">
            <w:r w:rsidRPr="006A0BE8">
              <w:rPr>
                <w:rFonts w:cs="Times New Roman"/>
              </w:rPr>
              <w:fldChar w:fldCharType="begin"/>
            </w:r>
            <w:r w:rsidRPr="006A0BE8">
              <w:rPr>
                <w:rFonts w:cs="Times New Roman"/>
                <w:lang w:val="en-ID"/>
              </w:rPr>
              <w:instrText xml:space="preserve"> CITATION Dwi15 \l 14345 </w:instrText>
            </w:r>
            <w:r w:rsidRPr="006A0BE8">
              <w:rPr>
                <w:rFonts w:cs="Times New Roman"/>
              </w:rPr>
              <w:fldChar w:fldCharType="separate"/>
            </w:r>
            <w:r w:rsidRPr="006A0BE8">
              <w:rPr>
                <w:rFonts w:cs="Times New Roman"/>
                <w:noProof/>
                <w:lang w:val="en-ID"/>
              </w:rPr>
              <w:t>(Febrianto, 2015)</w:t>
            </w:r>
            <w:r w:rsidRPr="006A0BE8">
              <w:rPr>
                <w:rFonts w:cs="Times New Roman"/>
              </w:rPr>
              <w:fldChar w:fldCharType="end"/>
            </w:r>
          </w:ins>
          <w:customXmlInsRangeStart w:id="1231" w:author="Windows User" w:date="2019-09-18T15:46:00Z"/>
        </w:sdtContent>
      </w:sdt>
      <w:customXmlInsRangeEnd w:id="1231"/>
      <w:ins w:id="1232" w:author="Windows User" w:date="2019-09-18T15:46:00Z">
        <w:r w:rsidRPr="006A0BE8">
          <w:rPr>
            <w:rFonts w:cs="Times New Roman"/>
          </w:rPr>
          <w:t>. Kebutuhan ini dapat dilihat pada Tabel 3.1.</w:t>
        </w:r>
      </w:ins>
    </w:p>
    <w:p w14:paraId="653A20F0" w14:textId="24C86584" w:rsidR="0013708C" w:rsidRPr="006A0BE8" w:rsidRDefault="0013708C">
      <w:pPr>
        <w:pStyle w:val="Caption"/>
        <w:keepNext/>
        <w:spacing w:after="0" w:line="360" w:lineRule="auto"/>
        <w:jc w:val="center"/>
        <w:rPr>
          <w:ins w:id="1233" w:author="Windows User" w:date="2019-09-18T15:48:00Z"/>
          <w:rFonts w:cs="Times New Roman"/>
          <w:sz w:val="22"/>
          <w:rPrChange w:id="1234" w:author="Windows User" w:date="2019-09-18T15:48:00Z">
            <w:rPr>
              <w:ins w:id="1235" w:author="Windows User" w:date="2019-09-18T15:48:00Z"/>
            </w:rPr>
          </w:rPrChange>
        </w:rPr>
        <w:pPrChange w:id="1236" w:author="Windows User" w:date="2019-09-18T15:49:00Z">
          <w:pPr/>
        </w:pPrChange>
      </w:pPr>
      <w:bookmarkStart w:id="1237" w:name="_Toc23552219"/>
      <w:ins w:id="1238" w:author="Windows User" w:date="2019-09-18T15:48:00Z">
        <w:r w:rsidRPr="006A0BE8">
          <w:rPr>
            <w:rFonts w:cs="Times New Roman"/>
            <w:i w:val="0"/>
            <w:color w:val="auto"/>
            <w:sz w:val="22"/>
            <w:rPrChange w:id="1239" w:author="Windows User" w:date="2019-09-18T15:48:00Z">
              <w:rPr/>
            </w:rPrChange>
          </w:rPr>
          <w:t xml:space="preserve">Tabel </w:t>
        </w:r>
      </w:ins>
      <w:r w:rsidR="00813475">
        <w:rPr>
          <w:rFonts w:cs="Times New Roman"/>
          <w:i w:val="0"/>
          <w:color w:val="auto"/>
          <w:sz w:val="22"/>
        </w:rPr>
        <w:fldChar w:fldCharType="begin"/>
      </w:r>
      <w:r w:rsidR="00813475">
        <w:rPr>
          <w:rFonts w:cs="Times New Roman"/>
          <w:i w:val="0"/>
          <w:color w:val="auto"/>
          <w:sz w:val="22"/>
        </w:rPr>
        <w:instrText xml:space="preserve"> STYLEREF 1 \s </w:instrText>
      </w:r>
      <w:r w:rsidR="00813475">
        <w:rPr>
          <w:rFonts w:cs="Times New Roman"/>
          <w:i w:val="0"/>
          <w:color w:val="auto"/>
          <w:sz w:val="22"/>
        </w:rPr>
        <w:fldChar w:fldCharType="separate"/>
      </w:r>
      <w:r w:rsidR="00813475">
        <w:rPr>
          <w:rFonts w:cs="Times New Roman"/>
          <w:i w:val="0"/>
          <w:noProof/>
          <w:color w:val="auto"/>
          <w:sz w:val="22"/>
        </w:rPr>
        <w:t>4</w:t>
      </w:r>
      <w:r w:rsidR="00813475">
        <w:rPr>
          <w:rFonts w:cs="Times New Roman"/>
          <w:i w:val="0"/>
          <w:color w:val="auto"/>
          <w:sz w:val="22"/>
        </w:rPr>
        <w:fldChar w:fldCharType="end"/>
      </w:r>
      <w:r w:rsidR="00813475">
        <w:rPr>
          <w:rFonts w:cs="Times New Roman"/>
          <w:i w:val="0"/>
          <w:color w:val="auto"/>
          <w:sz w:val="22"/>
        </w:rPr>
        <w:t>.</w:t>
      </w:r>
      <w:r w:rsidR="00813475">
        <w:rPr>
          <w:rFonts w:cs="Times New Roman"/>
          <w:i w:val="0"/>
          <w:color w:val="auto"/>
          <w:sz w:val="22"/>
        </w:rPr>
        <w:fldChar w:fldCharType="begin"/>
      </w:r>
      <w:r w:rsidR="00813475">
        <w:rPr>
          <w:rFonts w:cs="Times New Roman"/>
          <w:i w:val="0"/>
          <w:color w:val="auto"/>
          <w:sz w:val="22"/>
        </w:rPr>
        <w:instrText xml:space="preserve"> SEQ Tabel \* ARABIC \s 1 </w:instrText>
      </w:r>
      <w:r w:rsidR="00813475">
        <w:rPr>
          <w:rFonts w:cs="Times New Roman"/>
          <w:i w:val="0"/>
          <w:color w:val="auto"/>
          <w:sz w:val="22"/>
        </w:rPr>
        <w:fldChar w:fldCharType="separate"/>
      </w:r>
      <w:r w:rsidR="00813475">
        <w:rPr>
          <w:rFonts w:cs="Times New Roman"/>
          <w:i w:val="0"/>
          <w:noProof/>
          <w:color w:val="auto"/>
          <w:sz w:val="22"/>
        </w:rPr>
        <w:t>1</w:t>
      </w:r>
      <w:r w:rsidR="00813475">
        <w:rPr>
          <w:rFonts w:cs="Times New Roman"/>
          <w:i w:val="0"/>
          <w:color w:val="auto"/>
          <w:sz w:val="22"/>
        </w:rPr>
        <w:fldChar w:fldCharType="end"/>
      </w:r>
      <w:ins w:id="1240" w:author="Windows User" w:date="2019-09-18T15:48:00Z">
        <w:r w:rsidRPr="006A0BE8">
          <w:rPr>
            <w:rFonts w:cs="Times New Roman"/>
            <w:i w:val="0"/>
            <w:color w:val="auto"/>
            <w:sz w:val="22"/>
            <w:rPrChange w:id="1241" w:author="Windows User" w:date="2019-09-18T15:48:00Z">
              <w:rPr/>
            </w:rPrChange>
          </w:rPr>
          <w:t xml:space="preserve"> Kebutuhan Fungsional</w:t>
        </w:r>
        <w:bookmarkEnd w:id="1237"/>
      </w:ins>
    </w:p>
    <w:tbl>
      <w:tblPr>
        <w:tblStyle w:val="TableGrid"/>
        <w:tblW w:w="0" w:type="auto"/>
        <w:tblLook w:val="04A0" w:firstRow="1" w:lastRow="0" w:firstColumn="1" w:lastColumn="0" w:noHBand="0" w:noVBand="1"/>
      </w:tblPr>
      <w:tblGrid>
        <w:gridCol w:w="2122"/>
        <w:gridCol w:w="5805"/>
        <w:tblGridChange w:id="1242">
          <w:tblGrid>
            <w:gridCol w:w="2122"/>
            <w:gridCol w:w="5805"/>
          </w:tblGrid>
        </w:tblGridChange>
      </w:tblGrid>
      <w:tr w:rsidR="0013708C" w:rsidRPr="006A0BE8" w14:paraId="46BEFD51" w14:textId="77777777" w:rsidTr="00835FA0">
        <w:trPr>
          <w:ins w:id="1243" w:author="Windows User" w:date="2019-09-18T15:46:00Z"/>
        </w:trPr>
        <w:tc>
          <w:tcPr>
            <w:tcW w:w="2122" w:type="dxa"/>
          </w:tcPr>
          <w:p w14:paraId="020E7CB8" w14:textId="77777777" w:rsidR="0013708C" w:rsidRPr="006A0BE8" w:rsidRDefault="0013708C" w:rsidP="00835FA0">
            <w:pPr>
              <w:spacing w:line="240" w:lineRule="auto"/>
              <w:jc w:val="center"/>
              <w:rPr>
                <w:ins w:id="1244" w:author="Windows User" w:date="2019-09-18T15:46:00Z"/>
                <w:rFonts w:cs="Times New Roman"/>
              </w:rPr>
            </w:pPr>
            <w:ins w:id="1245" w:author="Windows User" w:date="2019-09-18T15:46:00Z">
              <w:r w:rsidRPr="006A0BE8">
                <w:rPr>
                  <w:rFonts w:cs="Times New Roman"/>
                </w:rPr>
                <w:t>SRSF ID</w:t>
              </w:r>
            </w:ins>
          </w:p>
        </w:tc>
        <w:tc>
          <w:tcPr>
            <w:tcW w:w="5805" w:type="dxa"/>
          </w:tcPr>
          <w:p w14:paraId="00D3570B" w14:textId="77777777" w:rsidR="0013708C" w:rsidRPr="006A0BE8" w:rsidRDefault="0013708C" w:rsidP="00835FA0">
            <w:pPr>
              <w:spacing w:line="240" w:lineRule="auto"/>
              <w:jc w:val="center"/>
              <w:rPr>
                <w:ins w:id="1246" w:author="Windows User" w:date="2019-09-18T15:46:00Z"/>
                <w:rFonts w:cs="Times New Roman"/>
              </w:rPr>
            </w:pPr>
            <w:ins w:id="1247" w:author="Windows User" w:date="2019-09-18T15:46:00Z">
              <w:r w:rsidRPr="006A0BE8">
                <w:rPr>
                  <w:rFonts w:cs="Times New Roman"/>
                </w:rPr>
                <w:t>Identifikasi</w:t>
              </w:r>
            </w:ins>
          </w:p>
        </w:tc>
      </w:tr>
      <w:tr w:rsidR="0013708C" w:rsidRPr="006A0BE8" w14:paraId="4DA2C184" w14:textId="77777777" w:rsidTr="00835FA0">
        <w:trPr>
          <w:ins w:id="1248" w:author="Windows User" w:date="2019-09-18T15:46:00Z"/>
        </w:trPr>
        <w:tc>
          <w:tcPr>
            <w:tcW w:w="2122" w:type="dxa"/>
          </w:tcPr>
          <w:p w14:paraId="2808DF5E" w14:textId="77777777" w:rsidR="0013708C" w:rsidRPr="006A0BE8" w:rsidRDefault="0013708C" w:rsidP="00835FA0">
            <w:pPr>
              <w:spacing w:line="240" w:lineRule="auto"/>
              <w:rPr>
                <w:ins w:id="1249" w:author="Windows User" w:date="2019-09-18T15:46:00Z"/>
                <w:rFonts w:cs="Times New Roman"/>
              </w:rPr>
            </w:pPr>
            <w:ins w:id="1250" w:author="Windows User" w:date="2019-09-18T15:46:00Z">
              <w:r w:rsidRPr="006A0BE8">
                <w:rPr>
                  <w:rFonts w:cs="Times New Roman"/>
                </w:rPr>
                <w:t>SRSF_1</w:t>
              </w:r>
            </w:ins>
          </w:p>
        </w:tc>
        <w:tc>
          <w:tcPr>
            <w:tcW w:w="5805" w:type="dxa"/>
          </w:tcPr>
          <w:p w14:paraId="776DE2CD" w14:textId="77777777" w:rsidR="0013708C" w:rsidRPr="006A0BE8" w:rsidRDefault="0013708C" w:rsidP="00835FA0">
            <w:pPr>
              <w:spacing w:line="240" w:lineRule="auto"/>
              <w:rPr>
                <w:ins w:id="1251" w:author="Windows User" w:date="2019-09-18T15:46:00Z"/>
                <w:rFonts w:cs="Times New Roman"/>
              </w:rPr>
            </w:pPr>
            <w:ins w:id="1252" w:author="Windows User" w:date="2019-09-18T15:46:00Z">
              <w:r w:rsidRPr="006A0BE8">
                <w:rPr>
                  <w:rFonts w:cs="Times New Roman"/>
                </w:rPr>
                <w:t xml:space="preserve">Dapat memproses metode </w:t>
              </w:r>
            </w:ins>
            <w:r w:rsidRPr="00886455">
              <w:rPr>
                <w:rFonts w:cs="Times New Roman"/>
                <w:i/>
              </w:rPr>
              <w:t>Fuzyy</w:t>
            </w:r>
            <w:ins w:id="1253" w:author="Windows User" w:date="2019-09-18T15:46:00Z">
              <w:r w:rsidRPr="006A0BE8">
                <w:rPr>
                  <w:rFonts w:cs="Times New Roman"/>
                </w:rPr>
                <w:t xml:space="preserve"> yang digunakan pada </w:t>
              </w:r>
            </w:ins>
            <w:r w:rsidRPr="006A0BE8">
              <w:rPr>
                <w:rFonts w:cs="Times New Roman"/>
                <w:i/>
              </w:rPr>
              <w:t>tracker</w:t>
            </w:r>
          </w:p>
        </w:tc>
      </w:tr>
      <w:tr w:rsidR="0013708C" w:rsidRPr="006A0BE8" w14:paraId="38D2967A" w14:textId="77777777" w:rsidTr="00835FA0">
        <w:trPr>
          <w:ins w:id="1254" w:author="Windows User" w:date="2019-09-18T15:46:00Z"/>
        </w:trPr>
        <w:tc>
          <w:tcPr>
            <w:tcW w:w="2122" w:type="dxa"/>
          </w:tcPr>
          <w:p w14:paraId="77E6C648" w14:textId="77777777" w:rsidR="0013708C" w:rsidRPr="006A0BE8" w:rsidRDefault="0013708C" w:rsidP="00835FA0">
            <w:pPr>
              <w:spacing w:line="240" w:lineRule="auto"/>
              <w:rPr>
                <w:ins w:id="1255" w:author="Windows User" w:date="2019-09-18T15:46:00Z"/>
                <w:rFonts w:cs="Times New Roman"/>
              </w:rPr>
            </w:pPr>
            <w:ins w:id="1256" w:author="Windows User" w:date="2019-09-18T15:46:00Z">
              <w:r w:rsidRPr="006A0BE8">
                <w:rPr>
                  <w:rFonts w:cs="Times New Roman"/>
                </w:rPr>
                <w:t>SRSF_2</w:t>
              </w:r>
            </w:ins>
          </w:p>
        </w:tc>
        <w:tc>
          <w:tcPr>
            <w:tcW w:w="5805" w:type="dxa"/>
          </w:tcPr>
          <w:p w14:paraId="6B51B67C" w14:textId="77777777" w:rsidR="0013708C" w:rsidRPr="006A0BE8" w:rsidRDefault="0013708C" w:rsidP="00835FA0">
            <w:pPr>
              <w:spacing w:line="240" w:lineRule="auto"/>
              <w:rPr>
                <w:ins w:id="1257" w:author="Windows User" w:date="2019-09-18T15:46:00Z"/>
                <w:rFonts w:cs="Times New Roman"/>
              </w:rPr>
            </w:pPr>
            <w:ins w:id="1258" w:author="Windows User" w:date="2019-09-18T15:46:00Z">
              <w:r w:rsidRPr="006A0BE8">
                <w:rPr>
                  <w:rFonts w:cs="Times New Roman"/>
                </w:rPr>
                <w:t xml:space="preserve">Dapat memproses PID berdasarkan </w:t>
              </w:r>
              <w:r w:rsidRPr="006A0BE8">
                <w:rPr>
                  <w:rFonts w:cs="Times New Roman"/>
                  <w:i/>
                </w:rPr>
                <w:t>setpoint</w:t>
              </w:r>
              <w:r w:rsidRPr="006A0BE8">
                <w:rPr>
                  <w:rFonts w:cs="Times New Roman"/>
                </w:rPr>
                <w:t xml:space="preserve"> yang didapatkan oleh </w:t>
              </w:r>
            </w:ins>
            <w:r w:rsidRPr="006A0BE8">
              <w:rPr>
                <w:rFonts w:cs="Times New Roman"/>
                <w:i/>
              </w:rPr>
              <w:t>tracker</w:t>
            </w:r>
            <w:ins w:id="1259" w:author="Windows User" w:date="2019-09-18T15:46:00Z">
              <w:r w:rsidRPr="006A0BE8">
                <w:rPr>
                  <w:rFonts w:cs="Times New Roman"/>
                  <w:i/>
                </w:rPr>
                <w:t>.</w:t>
              </w:r>
            </w:ins>
          </w:p>
        </w:tc>
      </w:tr>
      <w:tr w:rsidR="0013708C" w:rsidRPr="006A0BE8" w14:paraId="47E2D7E1" w14:textId="77777777" w:rsidTr="00835FA0">
        <w:tblPrEx>
          <w:tblW w:w="0" w:type="auto"/>
          <w:tblPrExChange w:id="1260" w:author="Windows User" w:date="2019-09-18T15:49:00Z">
            <w:tblPrEx>
              <w:tblW w:w="0" w:type="auto"/>
            </w:tblPrEx>
          </w:tblPrExChange>
        </w:tblPrEx>
        <w:trPr>
          <w:trHeight w:val="77"/>
          <w:ins w:id="1261" w:author="Windows User" w:date="2019-09-18T15:46:00Z"/>
        </w:trPr>
        <w:tc>
          <w:tcPr>
            <w:tcW w:w="2122" w:type="dxa"/>
            <w:tcPrChange w:id="1262" w:author="Windows User" w:date="2019-09-18T15:49:00Z">
              <w:tcPr>
                <w:tcW w:w="2122" w:type="dxa"/>
              </w:tcPr>
            </w:tcPrChange>
          </w:tcPr>
          <w:p w14:paraId="01E3A1A9" w14:textId="77777777" w:rsidR="0013708C" w:rsidRPr="006A0BE8" w:rsidRDefault="0013708C" w:rsidP="00835FA0">
            <w:pPr>
              <w:spacing w:line="240" w:lineRule="auto"/>
              <w:rPr>
                <w:ins w:id="1263" w:author="Windows User" w:date="2019-09-18T15:46:00Z"/>
                <w:rFonts w:cs="Times New Roman"/>
              </w:rPr>
            </w:pPr>
            <w:ins w:id="1264" w:author="Windows User" w:date="2019-09-18T15:46:00Z">
              <w:r w:rsidRPr="006A0BE8">
                <w:rPr>
                  <w:rFonts w:cs="Times New Roman"/>
                </w:rPr>
                <w:t>SRSF_3</w:t>
              </w:r>
            </w:ins>
          </w:p>
        </w:tc>
        <w:tc>
          <w:tcPr>
            <w:tcW w:w="5805" w:type="dxa"/>
            <w:tcPrChange w:id="1265" w:author="Windows User" w:date="2019-09-18T15:49:00Z">
              <w:tcPr>
                <w:tcW w:w="5805" w:type="dxa"/>
              </w:tcPr>
            </w:tcPrChange>
          </w:tcPr>
          <w:p w14:paraId="14BD93FC" w14:textId="77777777" w:rsidR="0013708C" w:rsidRPr="006A0BE8" w:rsidRDefault="0013708C" w:rsidP="00835FA0">
            <w:pPr>
              <w:spacing w:line="240" w:lineRule="auto"/>
              <w:rPr>
                <w:ins w:id="1266" w:author="Windows User" w:date="2019-09-18T15:46:00Z"/>
                <w:rFonts w:cs="Times New Roman"/>
              </w:rPr>
            </w:pPr>
            <w:ins w:id="1267" w:author="Windows User" w:date="2019-09-18T15:46:00Z">
              <w:r w:rsidRPr="006A0BE8">
                <w:rPr>
                  <w:rFonts w:cs="Times New Roman"/>
                </w:rPr>
                <w:t xml:space="preserve">Membaca hasil pembangkitan energi berupa </w:t>
              </w:r>
              <w:r w:rsidRPr="006A0BE8">
                <w:rPr>
                  <w:rFonts w:cs="Times New Roman"/>
                  <w:i/>
                </w:rPr>
                <w:t>voltage</w:t>
              </w:r>
              <w:r w:rsidRPr="006A0BE8">
                <w:rPr>
                  <w:rFonts w:cs="Times New Roman"/>
                </w:rPr>
                <w:t xml:space="preserve"> dan </w:t>
              </w:r>
              <w:r w:rsidRPr="006A0BE8">
                <w:rPr>
                  <w:rFonts w:cs="Times New Roman"/>
                  <w:i/>
                </w:rPr>
                <w:t>ampere</w:t>
              </w:r>
            </w:ins>
          </w:p>
        </w:tc>
      </w:tr>
    </w:tbl>
    <w:p w14:paraId="6480BF75" w14:textId="77777777" w:rsidR="0013708C" w:rsidRPr="0013708C" w:rsidRDefault="0013708C">
      <w:pPr>
        <w:spacing w:after="0"/>
        <w:rPr>
          <w:ins w:id="1268" w:author="Windows User" w:date="2019-09-18T15:50:00Z"/>
          <w:rFonts w:cs="Times New Roman"/>
          <w:sz w:val="20"/>
          <w:rPrChange w:id="1269" w:author="Windows User" w:date="2019-09-18T15:50:00Z">
            <w:rPr>
              <w:ins w:id="1270" w:author="Windows User" w:date="2019-09-18T15:50:00Z"/>
            </w:rPr>
          </w:rPrChange>
        </w:rPr>
        <w:pPrChange w:id="1271" w:author="Windows User" w:date="2019-09-18T15:50:00Z">
          <w:pPr>
            <w:pStyle w:val="ListParagraph"/>
            <w:numPr>
              <w:numId w:val="41"/>
            </w:numPr>
            <w:spacing w:after="0"/>
            <w:ind w:left="426" w:hanging="426"/>
          </w:pPr>
        </w:pPrChange>
      </w:pPr>
    </w:p>
    <w:p w14:paraId="3A3DDAD9" w14:textId="77777777" w:rsidR="0013708C" w:rsidRPr="0013708C" w:rsidRDefault="0013708C" w:rsidP="0013708C">
      <w:pPr>
        <w:pStyle w:val="Heading3"/>
        <w:rPr>
          <w:ins w:id="1272" w:author="Windows User" w:date="2019-09-18T15:50:00Z"/>
        </w:rPr>
      </w:pPr>
      <w:bookmarkStart w:id="1273" w:name="_Toc23552346"/>
      <w:ins w:id="1274" w:author="Windows User" w:date="2019-09-18T15:50:00Z">
        <w:r w:rsidRPr="0013708C">
          <w:t xml:space="preserve">Kebutuhan </w:t>
        </w:r>
      </w:ins>
      <w:ins w:id="1275" w:author="Windows User" w:date="2019-09-18T15:51:00Z">
        <w:r w:rsidRPr="0013708C">
          <w:t xml:space="preserve">Non </w:t>
        </w:r>
      </w:ins>
      <w:ins w:id="1276" w:author="Windows User" w:date="2019-09-18T15:50:00Z">
        <w:r w:rsidRPr="0013708C">
          <w:t>Fumgsional</w:t>
        </w:r>
        <w:bookmarkEnd w:id="1273"/>
      </w:ins>
    </w:p>
    <w:p w14:paraId="72018D85" w14:textId="77777777" w:rsidR="0013708C" w:rsidRPr="006A0BE8" w:rsidRDefault="0013708C">
      <w:pPr>
        <w:ind w:firstLine="426"/>
        <w:rPr>
          <w:ins w:id="1277" w:author="Windows User" w:date="2019-09-18T15:51:00Z"/>
          <w:rFonts w:cs="Times New Roman"/>
          <w:i/>
          <w:rPrChange w:id="1278" w:author="Windows User" w:date="2019-09-19T02:24:00Z">
            <w:rPr>
              <w:ins w:id="1279" w:author="Windows User" w:date="2019-09-18T15:51:00Z"/>
              <w:i w:val="0"/>
              <w:color w:val="000000" w:themeColor="text1"/>
              <w:sz w:val="24"/>
            </w:rPr>
          </w:rPrChange>
        </w:rPr>
        <w:pPrChange w:id="1280" w:author="Windows User" w:date="2019-09-19T02:24:00Z">
          <w:pPr>
            <w:pStyle w:val="Caption"/>
            <w:keepNext/>
            <w:numPr>
              <w:numId w:val="41"/>
            </w:numPr>
            <w:ind w:left="717" w:hanging="360"/>
            <w:jc w:val="center"/>
          </w:pPr>
        </w:pPrChange>
      </w:pPr>
      <w:ins w:id="1281" w:author="Windows User" w:date="2019-09-18T15:51:00Z">
        <w:r w:rsidRPr="006A0BE8">
          <w:rPr>
            <w:rFonts w:cs="Times New Roman"/>
          </w:rPr>
          <w:t xml:space="preserve">Kebutuhan non fungsional adalah kebutuhan sekunder yang dimiliki sistem yang secara tidak langsung berkaitan dengan sistem yang dibangun </w:t>
        </w:r>
      </w:ins>
      <w:customXmlInsRangeStart w:id="1282" w:author="Windows User" w:date="2019-09-18T15:51:00Z"/>
      <w:sdt>
        <w:sdtPr>
          <w:rPr>
            <w:rFonts w:cs="Times New Roman"/>
          </w:rPr>
          <w:id w:val="2001083001"/>
          <w:citation/>
        </w:sdtPr>
        <w:sdtContent>
          <w:customXmlInsRangeEnd w:id="1282"/>
          <w:ins w:id="1283" w:author="Windows User" w:date="2019-09-18T15:51:00Z">
            <w:r w:rsidRPr="006A0BE8">
              <w:rPr>
                <w:rFonts w:cs="Times New Roman"/>
              </w:rPr>
              <w:fldChar w:fldCharType="begin"/>
            </w:r>
            <w:r w:rsidRPr="006A0BE8">
              <w:rPr>
                <w:rFonts w:cs="Times New Roman"/>
                <w:lang w:val="en-ID"/>
              </w:rPr>
              <w:instrText xml:space="preserve"> CITATION Dwi15 \l 14345 </w:instrText>
            </w:r>
            <w:r w:rsidRPr="006A0BE8">
              <w:rPr>
                <w:rFonts w:cs="Times New Roman"/>
              </w:rPr>
              <w:fldChar w:fldCharType="separate"/>
            </w:r>
            <w:r w:rsidRPr="006A0BE8">
              <w:rPr>
                <w:rFonts w:cs="Times New Roman"/>
                <w:noProof/>
                <w:lang w:val="en-ID"/>
              </w:rPr>
              <w:t>(Febrianto, 2015)</w:t>
            </w:r>
            <w:r w:rsidRPr="006A0BE8">
              <w:rPr>
                <w:rFonts w:cs="Times New Roman"/>
              </w:rPr>
              <w:fldChar w:fldCharType="end"/>
            </w:r>
          </w:ins>
          <w:customXmlInsRangeStart w:id="1284" w:author="Windows User" w:date="2019-09-18T15:51:00Z"/>
        </w:sdtContent>
      </w:sdt>
      <w:customXmlInsRangeEnd w:id="1284"/>
      <w:ins w:id="1285" w:author="Windows User" w:date="2019-09-18T15:51:00Z">
        <w:r w:rsidRPr="006A0BE8">
          <w:rPr>
            <w:rFonts w:cs="Times New Roman"/>
          </w:rPr>
          <w:t xml:space="preserve">. Kebutuhan non fungsional ini akan dijelaskan pada Tabel 3.2. </w:t>
        </w:r>
      </w:ins>
    </w:p>
    <w:p w14:paraId="409F2D97" w14:textId="6BC9AB5F" w:rsidR="0013708C" w:rsidRPr="006A0BE8" w:rsidRDefault="0013708C">
      <w:pPr>
        <w:pStyle w:val="Caption"/>
        <w:keepNext/>
        <w:jc w:val="center"/>
        <w:rPr>
          <w:ins w:id="1286" w:author="Windows User" w:date="2019-09-19T02:24:00Z"/>
          <w:rFonts w:cs="Times New Roman"/>
          <w:sz w:val="22"/>
          <w:rPrChange w:id="1287" w:author="Windows User" w:date="2019-09-19T02:24:00Z">
            <w:rPr>
              <w:ins w:id="1288" w:author="Windows User" w:date="2019-09-19T02:24:00Z"/>
            </w:rPr>
          </w:rPrChange>
        </w:rPr>
        <w:pPrChange w:id="1289" w:author="Windows User" w:date="2019-09-19T02:24:00Z">
          <w:pPr/>
        </w:pPrChange>
      </w:pPr>
      <w:bookmarkStart w:id="1290" w:name="_Toc23552220"/>
      <w:ins w:id="1291" w:author="Windows User" w:date="2019-09-19T02:24:00Z">
        <w:r w:rsidRPr="006A0BE8">
          <w:rPr>
            <w:rFonts w:cs="Times New Roman"/>
            <w:i w:val="0"/>
            <w:color w:val="auto"/>
            <w:sz w:val="22"/>
            <w:rPrChange w:id="1292" w:author="Windows User" w:date="2019-09-19T02:24:00Z">
              <w:rPr>
                <w:i/>
                <w:iCs/>
              </w:rPr>
            </w:rPrChange>
          </w:rPr>
          <w:lastRenderedPageBreak/>
          <w:t xml:space="preserve">Tabel </w:t>
        </w:r>
      </w:ins>
      <w:r w:rsidR="00813475">
        <w:rPr>
          <w:rFonts w:cs="Times New Roman"/>
          <w:i w:val="0"/>
          <w:color w:val="auto"/>
          <w:sz w:val="22"/>
        </w:rPr>
        <w:fldChar w:fldCharType="begin"/>
      </w:r>
      <w:r w:rsidR="00813475">
        <w:rPr>
          <w:rFonts w:cs="Times New Roman"/>
          <w:i w:val="0"/>
          <w:color w:val="auto"/>
          <w:sz w:val="22"/>
        </w:rPr>
        <w:instrText xml:space="preserve"> STYLEREF 1 \s </w:instrText>
      </w:r>
      <w:r w:rsidR="00813475">
        <w:rPr>
          <w:rFonts w:cs="Times New Roman"/>
          <w:i w:val="0"/>
          <w:color w:val="auto"/>
          <w:sz w:val="22"/>
        </w:rPr>
        <w:fldChar w:fldCharType="separate"/>
      </w:r>
      <w:r w:rsidR="00813475">
        <w:rPr>
          <w:rFonts w:cs="Times New Roman"/>
          <w:i w:val="0"/>
          <w:noProof/>
          <w:color w:val="auto"/>
          <w:sz w:val="22"/>
        </w:rPr>
        <w:t>4</w:t>
      </w:r>
      <w:r w:rsidR="00813475">
        <w:rPr>
          <w:rFonts w:cs="Times New Roman"/>
          <w:i w:val="0"/>
          <w:color w:val="auto"/>
          <w:sz w:val="22"/>
        </w:rPr>
        <w:fldChar w:fldCharType="end"/>
      </w:r>
      <w:r w:rsidR="00813475">
        <w:rPr>
          <w:rFonts w:cs="Times New Roman"/>
          <w:i w:val="0"/>
          <w:color w:val="auto"/>
          <w:sz w:val="22"/>
        </w:rPr>
        <w:t>.</w:t>
      </w:r>
      <w:r w:rsidR="00813475">
        <w:rPr>
          <w:rFonts w:cs="Times New Roman"/>
          <w:i w:val="0"/>
          <w:color w:val="auto"/>
          <w:sz w:val="22"/>
        </w:rPr>
        <w:fldChar w:fldCharType="begin"/>
      </w:r>
      <w:r w:rsidR="00813475">
        <w:rPr>
          <w:rFonts w:cs="Times New Roman"/>
          <w:i w:val="0"/>
          <w:color w:val="auto"/>
          <w:sz w:val="22"/>
        </w:rPr>
        <w:instrText xml:space="preserve"> SEQ Tabel \* ARABIC \s 1 </w:instrText>
      </w:r>
      <w:r w:rsidR="00813475">
        <w:rPr>
          <w:rFonts w:cs="Times New Roman"/>
          <w:i w:val="0"/>
          <w:color w:val="auto"/>
          <w:sz w:val="22"/>
        </w:rPr>
        <w:fldChar w:fldCharType="separate"/>
      </w:r>
      <w:r w:rsidR="00813475">
        <w:rPr>
          <w:rFonts w:cs="Times New Roman"/>
          <w:i w:val="0"/>
          <w:noProof/>
          <w:color w:val="auto"/>
          <w:sz w:val="22"/>
        </w:rPr>
        <w:t>2</w:t>
      </w:r>
      <w:r w:rsidR="00813475">
        <w:rPr>
          <w:rFonts w:cs="Times New Roman"/>
          <w:i w:val="0"/>
          <w:color w:val="auto"/>
          <w:sz w:val="22"/>
        </w:rPr>
        <w:fldChar w:fldCharType="end"/>
      </w:r>
      <w:ins w:id="1293" w:author="Windows User" w:date="2019-09-19T02:24:00Z">
        <w:r w:rsidRPr="006A0BE8">
          <w:rPr>
            <w:rFonts w:cs="Times New Roman"/>
            <w:i w:val="0"/>
            <w:color w:val="auto"/>
            <w:sz w:val="22"/>
            <w:rPrChange w:id="1294" w:author="Windows User" w:date="2019-09-19T02:24:00Z">
              <w:rPr>
                <w:i/>
                <w:iCs/>
              </w:rPr>
            </w:rPrChange>
          </w:rPr>
          <w:t xml:space="preserve"> Kebutuhan Non Fungsional</w:t>
        </w:r>
        <w:bookmarkEnd w:id="1290"/>
      </w:ins>
    </w:p>
    <w:tbl>
      <w:tblPr>
        <w:tblStyle w:val="TableGrid"/>
        <w:tblW w:w="0" w:type="auto"/>
        <w:tblLook w:val="04A0" w:firstRow="1" w:lastRow="0" w:firstColumn="1" w:lastColumn="0" w:noHBand="0" w:noVBand="1"/>
      </w:tblPr>
      <w:tblGrid>
        <w:gridCol w:w="2133"/>
        <w:gridCol w:w="5794"/>
      </w:tblGrid>
      <w:tr w:rsidR="0013708C" w:rsidRPr="006A0BE8" w14:paraId="49ED499F" w14:textId="77777777" w:rsidTr="00835FA0">
        <w:trPr>
          <w:ins w:id="1295" w:author="Windows User" w:date="2019-09-18T15:51:00Z"/>
        </w:trPr>
        <w:tc>
          <w:tcPr>
            <w:tcW w:w="2133" w:type="dxa"/>
          </w:tcPr>
          <w:p w14:paraId="35A4C084" w14:textId="77777777" w:rsidR="0013708C" w:rsidRPr="006A0BE8" w:rsidRDefault="0013708C" w:rsidP="00835FA0">
            <w:pPr>
              <w:spacing w:line="240" w:lineRule="auto"/>
              <w:jc w:val="center"/>
              <w:rPr>
                <w:ins w:id="1296" w:author="Windows User" w:date="2019-09-18T15:51:00Z"/>
                <w:rFonts w:cs="Times New Roman"/>
                <w:sz w:val="22"/>
                <w:szCs w:val="24"/>
              </w:rPr>
            </w:pPr>
            <w:ins w:id="1297" w:author="Windows User" w:date="2019-09-18T15:51:00Z">
              <w:r w:rsidRPr="006A0BE8">
                <w:rPr>
                  <w:rFonts w:cs="Times New Roman"/>
                  <w:sz w:val="22"/>
                  <w:szCs w:val="24"/>
                </w:rPr>
                <w:t>SRSNF ID</w:t>
              </w:r>
            </w:ins>
          </w:p>
        </w:tc>
        <w:tc>
          <w:tcPr>
            <w:tcW w:w="5794" w:type="dxa"/>
          </w:tcPr>
          <w:p w14:paraId="0C7A4672" w14:textId="77777777" w:rsidR="0013708C" w:rsidRPr="006A0BE8" w:rsidRDefault="0013708C" w:rsidP="00835FA0">
            <w:pPr>
              <w:spacing w:line="240" w:lineRule="auto"/>
              <w:jc w:val="center"/>
              <w:rPr>
                <w:ins w:id="1298" w:author="Windows User" w:date="2019-09-18T15:51:00Z"/>
                <w:rFonts w:cs="Times New Roman"/>
                <w:sz w:val="22"/>
                <w:szCs w:val="24"/>
              </w:rPr>
            </w:pPr>
            <w:ins w:id="1299" w:author="Windows User" w:date="2019-09-18T15:51:00Z">
              <w:r w:rsidRPr="006A0BE8">
                <w:rPr>
                  <w:rFonts w:cs="Times New Roman"/>
                  <w:sz w:val="22"/>
                  <w:szCs w:val="24"/>
                </w:rPr>
                <w:t>Identifikasi</w:t>
              </w:r>
            </w:ins>
          </w:p>
        </w:tc>
      </w:tr>
      <w:tr w:rsidR="0013708C" w:rsidRPr="006A0BE8" w14:paraId="4123C0BF" w14:textId="77777777" w:rsidTr="00835FA0">
        <w:trPr>
          <w:ins w:id="1300" w:author="Windows User" w:date="2019-09-18T15:51:00Z"/>
        </w:trPr>
        <w:tc>
          <w:tcPr>
            <w:tcW w:w="2133" w:type="dxa"/>
          </w:tcPr>
          <w:p w14:paraId="2F2E3A2B" w14:textId="77777777" w:rsidR="0013708C" w:rsidRPr="006A0BE8" w:rsidRDefault="0013708C" w:rsidP="00835FA0">
            <w:pPr>
              <w:spacing w:line="240" w:lineRule="auto"/>
              <w:rPr>
                <w:ins w:id="1301" w:author="Windows User" w:date="2019-09-18T15:51:00Z"/>
                <w:rFonts w:cs="Times New Roman"/>
                <w:b/>
                <w:sz w:val="22"/>
                <w:szCs w:val="24"/>
              </w:rPr>
            </w:pPr>
            <w:ins w:id="1302" w:author="Windows User" w:date="2019-09-18T15:51:00Z">
              <w:r w:rsidRPr="006A0BE8">
                <w:rPr>
                  <w:rFonts w:cs="Times New Roman"/>
                  <w:sz w:val="22"/>
                  <w:szCs w:val="24"/>
                </w:rPr>
                <w:t>SRSNF_1</w:t>
              </w:r>
            </w:ins>
          </w:p>
        </w:tc>
        <w:tc>
          <w:tcPr>
            <w:tcW w:w="5794" w:type="dxa"/>
          </w:tcPr>
          <w:p w14:paraId="1B7A628F" w14:textId="77777777" w:rsidR="0013708C" w:rsidRPr="006A0BE8" w:rsidRDefault="0013708C" w:rsidP="00835FA0">
            <w:pPr>
              <w:spacing w:line="240" w:lineRule="auto"/>
              <w:rPr>
                <w:ins w:id="1303" w:author="Windows User" w:date="2019-09-18T15:51:00Z"/>
                <w:rFonts w:cs="Times New Roman"/>
                <w:sz w:val="22"/>
                <w:szCs w:val="24"/>
              </w:rPr>
            </w:pPr>
            <w:ins w:id="1304" w:author="Windows User" w:date="2019-09-18T15:51:00Z">
              <w:r w:rsidRPr="006A0BE8">
                <w:rPr>
                  <w:rFonts w:cs="Times New Roman"/>
                  <w:i/>
                  <w:sz w:val="22"/>
                  <w:szCs w:val="24"/>
                </w:rPr>
                <w:t>Availability,</w:t>
              </w:r>
              <w:r w:rsidRPr="006A0BE8">
                <w:rPr>
                  <w:rFonts w:cs="Times New Roman"/>
                  <w:sz w:val="22"/>
                  <w:szCs w:val="24"/>
                </w:rPr>
                <w:t xml:space="preserve"> sistem harus dapat diakses selama proses penelitian ini yaitu mulai dari jam 5 pagi sampai jam 6 malam selama satu hari.</w:t>
              </w:r>
            </w:ins>
          </w:p>
        </w:tc>
      </w:tr>
      <w:tr w:rsidR="0013708C" w:rsidRPr="006A0BE8" w14:paraId="074E4B21" w14:textId="77777777" w:rsidTr="00835FA0">
        <w:trPr>
          <w:ins w:id="1305" w:author="Windows User" w:date="2019-09-18T15:51:00Z"/>
        </w:trPr>
        <w:tc>
          <w:tcPr>
            <w:tcW w:w="2133" w:type="dxa"/>
          </w:tcPr>
          <w:p w14:paraId="13A62D17" w14:textId="77777777" w:rsidR="0013708C" w:rsidRPr="006A0BE8" w:rsidRDefault="0013708C" w:rsidP="00835FA0">
            <w:pPr>
              <w:spacing w:line="240" w:lineRule="auto"/>
              <w:rPr>
                <w:ins w:id="1306" w:author="Windows User" w:date="2019-09-18T15:51:00Z"/>
                <w:rFonts w:cs="Times New Roman"/>
                <w:b/>
                <w:sz w:val="22"/>
                <w:szCs w:val="24"/>
              </w:rPr>
            </w:pPr>
            <w:ins w:id="1307" w:author="Windows User" w:date="2019-09-18T15:51:00Z">
              <w:r w:rsidRPr="006A0BE8">
                <w:rPr>
                  <w:rFonts w:cs="Times New Roman"/>
                  <w:sz w:val="22"/>
                  <w:szCs w:val="24"/>
                </w:rPr>
                <w:t>SRSNF_2</w:t>
              </w:r>
            </w:ins>
          </w:p>
        </w:tc>
        <w:tc>
          <w:tcPr>
            <w:tcW w:w="5794" w:type="dxa"/>
          </w:tcPr>
          <w:p w14:paraId="691C8CB1" w14:textId="77777777" w:rsidR="0013708C" w:rsidRPr="006A0BE8" w:rsidRDefault="0013708C" w:rsidP="00835FA0">
            <w:pPr>
              <w:spacing w:line="240" w:lineRule="auto"/>
              <w:rPr>
                <w:ins w:id="1308" w:author="Windows User" w:date="2019-09-18T15:51:00Z"/>
                <w:rFonts w:cs="Times New Roman"/>
                <w:sz w:val="22"/>
                <w:szCs w:val="24"/>
              </w:rPr>
            </w:pPr>
            <w:ins w:id="1309" w:author="Windows User" w:date="2019-09-18T15:51:00Z">
              <w:r w:rsidRPr="006A0BE8">
                <w:rPr>
                  <w:rFonts w:cs="Times New Roman"/>
                  <w:i/>
                  <w:sz w:val="22"/>
                  <w:szCs w:val="24"/>
                </w:rPr>
                <w:t>Response Time</w:t>
              </w:r>
              <w:r w:rsidRPr="006A0BE8">
                <w:rPr>
                  <w:rFonts w:cs="Times New Roman"/>
                  <w:sz w:val="22"/>
                  <w:szCs w:val="24"/>
                </w:rPr>
                <w:t>, sistem harus dapat memproses request data secara real time.</w:t>
              </w:r>
            </w:ins>
          </w:p>
        </w:tc>
      </w:tr>
      <w:tr w:rsidR="0013708C" w:rsidRPr="006A0BE8" w14:paraId="6EFB30DB" w14:textId="77777777" w:rsidTr="00835FA0">
        <w:trPr>
          <w:ins w:id="1310" w:author="Windows User" w:date="2019-09-18T15:51:00Z"/>
        </w:trPr>
        <w:tc>
          <w:tcPr>
            <w:tcW w:w="2133" w:type="dxa"/>
          </w:tcPr>
          <w:p w14:paraId="61A4E8E2" w14:textId="77777777" w:rsidR="0013708C" w:rsidRPr="006A0BE8" w:rsidRDefault="0013708C" w:rsidP="00835FA0">
            <w:pPr>
              <w:spacing w:line="240" w:lineRule="auto"/>
              <w:rPr>
                <w:ins w:id="1311" w:author="Windows User" w:date="2019-09-18T15:51:00Z"/>
                <w:rFonts w:cs="Times New Roman"/>
                <w:b/>
                <w:sz w:val="22"/>
                <w:szCs w:val="24"/>
              </w:rPr>
            </w:pPr>
            <w:ins w:id="1312" w:author="Windows User" w:date="2019-09-18T15:51:00Z">
              <w:r w:rsidRPr="006A0BE8">
                <w:rPr>
                  <w:rFonts w:cs="Times New Roman"/>
                  <w:sz w:val="22"/>
                  <w:szCs w:val="24"/>
                </w:rPr>
                <w:t>SRSNF_3</w:t>
              </w:r>
            </w:ins>
          </w:p>
        </w:tc>
        <w:tc>
          <w:tcPr>
            <w:tcW w:w="5794" w:type="dxa"/>
          </w:tcPr>
          <w:p w14:paraId="0E871347" w14:textId="77777777" w:rsidR="0013708C" w:rsidRPr="006A0BE8" w:rsidRDefault="0013708C" w:rsidP="00835FA0">
            <w:pPr>
              <w:spacing w:line="240" w:lineRule="auto"/>
              <w:rPr>
                <w:ins w:id="1313" w:author="Windows User" w:date="2019-09-18T15:51:00Z"/>
                <w:rFonts w:cs="Times New Roman"/>
                <w:sz w:val="22"/>
                <w:szCs w:val="24"/>
              </w:rPr>
            </w:pPr>
            <w:ins w:id="1314" w:author="Windows User" w:date="2019-09-18T15:51:00Z">
              <w:r w:rsidRPr="006A0BE8">
                <w:rPr>
                  <w:rFonts w:cs="Times New Roman"/>
                  <w:sz w:val="22"/>
                  <w:szCs w:val="24"/>
                </w:rPr>
                <w:t>Security, sistem harus memiliki hak akses dalam pengaksesan sistem.</w:t>
              </w:r>
            </w:ins>
          </w:p>
        </w:tc>
      </w:tr>
      <w:tr w:rsidR="0013708C" w:rsidRPr="006A0BE8" w14:paraId="0A412687" w14:textId="77777777" w:rsidTr="00835FA0">
        <w:trPr>
          <w:ins w:id="1315" w:author="Windows User" w:date="2019-09-18T15:51:00Z"/>
        </w:trPr>
        <w:tc>
          <w:tcPr>
            <w:tcW w:w="2133" w:type="dxa"/>
          </w:tcPr>
          <w:p w14:paraId="358E25E3" w14:textId="77777777" w:rsidR="0013708C" w:rsidRPr="006A0BE8" w:rsidRDefault="0013708C" w:rsidP="00835FA0">
            <w:pPr>
              <w:spacing w:line="240" w:lineRule="auto"/>
              <w:rPr>
                <w:ins w:id="1316" w:author="Windows User" w:date="2019-09-18T15:51:00Z"/>
                <w:rFonts w:cs="Times New Roman"/>
                <w:b/>
                <w:sz w:val="22"/>
                <w:szCs w:val="24"/>
              </w:rPr>
            </w:pPr>
            <w:ins w:id="1317" w:author="Windows User" w:date="2019-09-18T15:51:00Z">
              <w:r w:rsidRPr="006A0BE8">
                <w:rPr>
                  <w:rFonts w:cs="Times New Roman"/>
                  <w:sz w:val="22"/>
                  <w:szCs w:val="24"/>
                </w:rPr>
                <w:t>SRSNF_4</w:t>
              </w:r>
            </w:ins>
          </w:p>
        </w:tc>
        <w:tc>
          <w:tcPr>
            <w:tcW w:w="5794" w:type="dxa"/>
          </w:tcPr>
          <w:p w14:paraId="295057B3" w14:textId="77777777" w:rsidR="0013708C" w:rsidRPr="006A0BE8" w:rsidRDefault="0013708C" w:rsidP="00835FA0">
            <w:pPr>
              <w:spacing w:line="240" w:lineRule="auto"/>
              <w:rPr>
                <w:ins w:id="1318" w:author="Windows User" w:date="2019-09-18T15:51:00Z"/>
                <w:rFonts w:cs="Times New Roman"/>
                <w:sz w:val="22"/>
                <w:szCs w:val="24"/>
              </w:rPr>
            </w:pPr>
            <w:ins w:id="1319" w:author="Windows User" w:date="2019-09-18T15:51:00Z">
              <w:r w:rsidRPr="006A0BE8">
                <w:rPr>
                  <w:rFonts w:cs="Times New Roman"/>
                  <w:i/>
                  <w:sz w:val="22"/>
                  <w:szCs w:val="24"/>
                </w:rPr>
                <w:t xml:space="preserve">User Friendly, </w:t>
              </w:r>
              <w:r w:rsidRPr="006A0BE8">
                <w:rPr>
                  <w:rFonts w:cs="Times New Roman"/>
                  <w:sz w:val="22"/>
                  <w:szCs w:val="24"/>
                </w:rPr>
                <w:t>sistem harus didesain untuk memudahkan pengguna.</w:t>
              </w:r>
            </w:ins>
          </w:p>
        </w:tc>
      </w:tr>
      <w:tr w:rsidR="0013708C" w:rsidRPr="006A0BE8" w14:paraId="71EBA8B4" w14:textId="77777777" w:rsidTr="00835FA0">
        <w:trPr>
          <w:ins w:id="1320" w:author="Windows User" w:date="2019-09-18T15:51:00Z"/>
        </w:trPr>
        <w:tc>
          <w:tcPr>
            <w:tcW w:w="2133" w:type="dxa"/>
          </w:tcPr>
          <w:p w14:paraId="006FBAE0" w14:textId="77777777" w:rsidR="0013708C" w:rsidRPr="006A0BE8" w:rsidRDefault="0013708C" w:rsidP="00835FA0">
            <w:pPr>
              <w:spacing w:line="240" w:lineRule="auto"/>
              <w:rPr>
                <w:ins w:id="1321" w:author="Windows User" w:date="2019-09-18T15:51:00Z"/>
                <w:rFonts w:cs="Times New Roman"/>
                <w:sz w:val="22"/>
                <w:szCs w:val="24"/>
              </w:rPr>
            </w:pPr>
            <w:ins w:id="1322" w:author="Windows User" w:date="2019-09-18T15:51:00Z">
              <w:r w:rsidRPr="006A0BE8">
                <w:rPr>
                  <w:rFonts w:cs="Times New Roman"/>
                  <w:sz w:val="22"/>
                  <w:szCs w:val="24"/>
                </w:rPr>
                <w:t>SRSNF_5</w:t>
              </w:r>
            </w:ins>
          </w:p>
        </w:tc>
        <w:tc>
          <w:tcPr>
            <w:tcW w:w="5794" w:type="dxa"/>
          </w:tcPr>
          <w:p w14:paraId="5960CED5" w14:textId="77777777" w:rsidR="0013708C" w:rsidRPr="006A0BE8" w:rsidRDefault="0013708C" w:rsidP="00835FA0">
            <w:pPr>
              <w:spacing w:line="240" w:lineRule="auto"/>
              <w:rPr>
                <w:ins w:id="1323" w:author="Windows User" w:date="2019-09-18T15:51:00Z"/>
                <w:rFonts w:cs="Times New Roman"/>
                <w:i/>
                <w:sz w:val="22"/>
                <w:szCs w:val="24"/>
              </w:rPr>
            </w:pPr>
            <w:ins w:id="1324" w:author="Windows User" w:date="2019-09-18T15:51:00Z">
              <w:r w:rsidRPr="006A0BE8">
                <w:rPr>
                  <w:rFonts w:cs="Times New Roman"/>
                  <w:i/>
                  <w:sz w:val="22"/>
                  <w:szCs w:val="24"/>
                </w:rPr>
                <w:t xml:space="preserve">Realibility. </w:t>
              </w:r>
              <w:r w:rsidRPr="006A0BE8">
                <w:rPr>
                  <w:rFonts w:cs="Times New Roman"/>
                  <w:sz w:val="22"/>
                  <w:szCs w:val="24"/>
                </w:rPr>
                <w:t>sistem harus berjalan sesuai kebutuhan pengguna</w:t>
              </w:r>
            </w:ins>
          </w:p>
        </w:tc>
      </w:tr>
    </w:tbl>
    <w:p w14:paraId="2332A117" w14:textId="77777777" w:rsidR="0013708C" w:rsidRDefault="0013708C" w:rsidP="0013708C">
      <w:pPr>
        <w:pStyle w:val="ListParagraph"/>
        <w:spacing w:after="0"/>
        <w:ind w:left="426"/>
        <w:rPr>
          <w:rFonts w:cs="Times New Roman"/>
          <w:i/>
        </w:rPr>
      </w:pPr>
    </w:p>
    <w:p w14:paraId="3DC4A4E9" w14:textId="4030978C" w:rsidR="0013708C" w:rsidRPr="0013708C" w:rsidRDefault="0013708C">
      <w:pPr>
        <w:pStyle w:val="Heading2"/>
        <w:ind w:left="426" w:hanging="426"/>
        <w:rPr>
          <w:ins w:id="1325" w:author="Windows User" w:date="2019-09-19T00:58:00Z"/>
          <w:i/>
        </w:rPr>
        <w:pPrChange w:id="1326" w:author="Windows User" w:date="2019-09-19T00:50:00Z">
          <w:pPr>
            <w:spacing w:after="160" w:line="259" w:lineRule="auto"/>
            <w:jc w:val="left"/>
          </w:pPr>
        </w:pPrChange>
      </w:pPr>
      <w:bookmarkStart w:id="1327" w:name="_Toc23552347"/>
      <w:ins w:id="1328" w:author="Windows User" w:date="2019-09-19T00:52:00Z">
        <w:r w:rsidRPr="0013708C">
          <w:rPr>
            <w:i/>
            <w:rPrChange w:id="1329" w:author="Windows User" w:date="2019-09-19T00:54:00Z">
              <w:rPr>
                <w:b/>
              </w:rPr>
            </w:rPrChange>
          </w:rPr>
          <w:t>Business Process</w:t>
        </w:r>
      </w:ins>
      <w:bookmarkEnd w:id="1327"/>
    </w:p>
    <w:p w14:paraId="3BF75C15" w14:textId="36E4AF7A" w:rsidR="0013708C" w:rsidRPr="006A0BE8" w:rsidRDefault="0013708C">
      <w:pPr>
        <w:spacing w:after="0"/>
        <w:ind w:firstLine="360"/>
        <w:rPr>
          <w:ins w:id="1330" w:author="Windows User" w:date="2019-09-19T00:58:00Z"/>
          <w:rFonts w:cs="Times New Roman"/>
          <w:szCs w:val="24"/>
        </w:rPr>
        <w:pPrChange w:id="1331" w:author="Windows User" w:date="2019-09-19T00:58:00Z">
          <w:pPr>
            <w:pStyle w:val="ListParagraph"/>
            <w:numPr>
              <w:numId w:val="42"/>
            </w:numPr>
            <w:spacing w:after="0"/>
            <w:ind w:hanging="360"/>
          </w:pPr>
        </w:pPrChange>
      </w:pPr>
      <w:ins w:id="1332" w:author="Windows User" w:date="2019-09-19T00:58:00Z">
        <w:r w:rsidRPr="006A0BE8">
          <w:rPr>
            <w:rFonts w:cs="Times New Roman"/>
            <w:i/>
            <w:szCs w:val="24"/>
          </w:rPr>
          <w:t xml:space="preserve"> Business process</w:t>
        </w:r>
        <w:r w:rsidRPr="006A0BE8">
          <w:rPr>
            <w:rFonts w:cs="Times New Roman"/>
            <w:szCs w:val="24"/>
          </w:rPr>
          <w:t xml:space="preserve"> merupakan kumpulan proses yang berisi aktifitas yang saling berelasi yang menghasilkan keluaran dari suatu proses dengan adanya data masukan guna mencapai suatu tujuan </w:t>
        </w:r>
      </w:ins>
      <w:customXmlInsRangeStart w:id="1333" w:author="Windows User" w:date="2019-09-19T00:58:00Z"/>
      <w:sdt>
        <w:sdtPr>
          <w:rPr>
            <w:rFonts w:cs="Times New Roman"/>
          </w:rPr>
          <w:id w:val="445042195"/>
          <w:citation/>
        </w:sdtPr>
        <w:sdtContent>
          <w:customXmlInsRangeEnd w:id="1333"/>
          <w:ins w:id="1334" w:author="Windows User" w:date="2019-09-19T00:58:00Z">
            <w:r w:rsidRPr="006A0BE8">
              <w:rPr>
                <w:rFonts w:cs="Times New Roman"/>
                <w:szCs w:val="24"/>
              </w:rPr>
              <w:fldChar w:fldCharType="begin"/>
            </w:r>
            <w:r w:rsidRPr="006A0BE8">
              <w:rPr>
                <w:rFonts w:cs="Times New Roman"/>
                <w:szCs w:val="24"/>
                <w:lang w:val="en-ID"/>
              </w:rPr>
              <w:instrText xml:space="preserve"> CITATION Dwi15 \l 14345 </w:instrText>
            </w:r>
            <w:r w:rsidRPr="006A0BE8">
              <w:rPr>
                <w:rFonts w:cs="Times New Roman"/>
                <w:szCs w:val="24"/>
              </w:rPr>
              <w:fldChar w:fldCharType="separate"/>
            </w:r>
            <w:r w:rsidRPr="006A0BE8">
              <w:rPr>
                <w:rFonts w:cs="Times New Roman"/>
                <w:noProof/>
                <w:szCs w:val="24"/>
                <w:lang w:val="en-ID"/>
              </w:rPr>
              <w:t>(Febrianto, 2015)</w:t>
            </w:r>
            <w:r w:rsidRPr="006A0BE8">
              <w:rPr>
                <w:rFonts w:cs="Times New Roman"/>
                <w:szCs w:val="24"/>
              </w:rPr>
              <w:fldChar w:fldCharType="end"/>
            </w:r>
          </w:ins>
          <w:customXmlInsRangeStart w:id="1335" w:author="Windows User" w:date="2019-09-19T00:58:00Z"/>
        </w:sdtContent>
      </w:sdt>
      <w:customXmlInsRangeEnd w:id="1335"/>
      <w:ins w:id="1336" w:author="Windows User" w:date="2019-09-19T00:58:00Z">
        <w:r w:rsidRPr="006A0BE8">
          <w:rPr>
            <w:rFonts w:cs="Times New Roman"/>
            <w:szCs w:val="24"/>
          </w:rPr>
          <w:t xml:space="preserve">. Pada </w:t>
        </w:r>
        <w:commentRangeStart w:id="1337"/>
        <w:r w:rsidRPr="006A0BE8">
          <w:rPr>
            <w:rFonts w:cs="Times New Roman"/>
            <w:szCs w:val="24"/>
          </w:rPr>
          <w:t xml:space="preserve">Gambar </w:t>
        </w:r>
        <w:commentRangeEnd w:id="1337"/>
        <w:r w:rsidRPr="006A0BE8">
          <w:rPr>
            <w:rStyle w:val="CommentReference"/>
            <w:rFonts w:cs="Times New Roman"/>
          </w:rPr>
          <w:commentReference w:id="1337"/>
        </w:r>
        <w:r w:rsidRPr="006A0BE8">
          <w:rPr>
            <w:rFonts w:cs="Times New Roman"/>
            <w:szCs w:val="24"/>
          </w:rPr>
          <w:t>4.1</w:t>
        </w:r>
        <w:r w:rsidRPr="00362CAF">
          <w:rPr>
            <w:rFonts w:cs="Times New Roman"/>
            <w:i/>
            <w:szCs w:val="24"/>
          </w:rPr>
          <w:t xml:space="preserve"> business process</w:t>
        </w:r>
        <w:r w:rsidRPr="006A0BE8">
          <w:rPr>
            <w:rFonts w:cs="Times New Roman"/>
            <w:szCs w:val="24"/>
          </w:rPr>
          <w:t xml:space="preserve"> </w:t>
        </w:r>
      </w:ins>
      <w:r w:rsidR="00362CAF">
        <w:rPr>
          <w:rFonts w:cs="Times New Roman"/>
          <w:szCs w:val="24"/>
          <w:lang w:val="en-ID"/>
        </w:rPr>
        <w:t>penelitian ini</w:t>
      </w:r>
      <w:ins w:id="1338" w:author="Windows User" w:date="2019-09-19T00:58:00Z">
        <w:r w:rsidRPr="006A0BE8">
          <w:rPr>
            <w:rFonts w:cs="Times New Roman"/>
            <w:szCs w:val="24"/>
            <w:lang w:val="en-ID"/>
          </w:rPr>
          <w:t xml:space="preserve"> memiliki masukan data berupa data user, data sudut x dan y pada </w:t>
        </w:r>
        <w:r w:rsidRPr="006A0BE8">
          <w:rPr>
            <w:rFonts w:cs="Times New Roman"/>
            <w:i/>
            <w:szCs w:val="24"/>
            <w:lang w:val="en-ID"/>
          </w:rPr>
          <w:t>actuator</w:t>
        </w:r>
        <w:r w:rsidRPr="006A0BE8">
          <w:rPr>
            <w:rFonts w:cs="Times New Roman"/>
            <w:szCs w:val="24"/>
            <w:lang w:val="en-ID"/>
          </w:rPr>
          <w:t xml:space="preserve">, data sudut x dan y pada </w:t>
        </w:r>
      </w:ins>
      <w:r w:rsidRPr="006A0BE8">
        <w:rPr>
          <w:rFonts w:cs="Times New Roman"/>
          <w:i/>
          <w:szCs w:val="24"/>
          <w:lang w:val="en-ID"/>
        </w:rPr>
        <w:t>tracker</w:t>
      </w:r>
      <w:ins w:id="1339" w:author="Windows User" w:date="2019-09-19T00:58:00Z">
        <w:r w:rsidRPr="006A0BE8">
          <w:rPr>
            <w:rFonts w:cs="Times New Roman"/>
            <w:szCs w:val="24"/>
            <w:lang w:val="en-ID"/>
          </w:rPr>
          <w:t xml:space="preserve">, </w:t>
        </w:r>
      </w:ins>
      <w:r w:rsidR="00362CAF">
        <w:rPr>
          <w:rFonts w:cs="Times New Roman"/>
          <w:szCs w:val="24"/>
          <w:lang w:val="en-ID"/>
        </w:rPr>
        <w:t>dan data nilai sensor</w:t>
      </w:r>
      <w:ins w:id="1340" w:author="Windows User" w:date="2019-09-19T00:58:00Z">
        <w:r w:rsidRPr="006A0BE8">
          <w:rPr>
            <w:rFonts w:cs="Times New Roman"/>
            <w:szCs w:val="24"/>
            <w:lang w:val="en-ID"/>
          </w:rPr>
          <w:t>. Sedangkan untuk keluaran nya berupa</w:t>
        </w:r>
      </w:ins>
      <w:r w:rsidR="00362CAF">
        <w:rPr>
          <w:rFonts w:cs="Times New Roman"/>
          <w:szCs w:val="24"/>
          <w:lang w:val="en-ID"/>
        </w:rPr>
        <w:t xml:space="preserve"> data </w:t>
      </w:r>
      <w:r w:rsidR="00362CAF" w:rsidRPr="00362CAF">
        <w:rPr>
          <w:rFonts w:cs="Times New Roman"/>
          <w:i/>
          <w:szCs w:val="24"/>
          <w:lang w:val="en-ID"/>
        </w:rPr>
        <w:t>nilai setpoint</w:t>
      </w:r>
      <w:r w:rsidR="00362CAF">
        <w:rPr>
          <w:rFonts w:cs="Times New Roman"/>
          <w:szCs w:val="24"/>
          <w:lang w:val="en-ID"/>
        </w:rPr>
        <w:t>,</w:t>
      </w:r>
      <w:ins w:id="1341" w:author="Windows User" w:date="2019-09-19T00:58:00Z">
        <w:r w:rsidRPr="006A0BE8">
          <w:rPr>
            <w:rFonts w:cs="Times New Roman"/>
            <w:szCs w:val="24"/>
            <w:lang w:val="en-ID"/>
          </w:rPr>
          <w:t xml:space="preserve"> </w:t>
        </w:r>
      </w:ins>
      <w:r w:rsidR="00362CAF">
        <w:rPr>
          <w:rFonts w:cs="Times New Roman"/>
          <w:szCs w:val="24"/>
          <w:lang w:val="en-ID"/>
        </w:rPr>
        <w:t xml:space="preserve">history </w:t>
      </w:r>
      <w:r w:rsidR="00362CAF" w:rsidRPr="00362CAF">
        <w:rPr>
          <w:rFonts w:cs="Times New Roman"/>
          <w:i/>
          <w:szCs w:val="24"/>
          <w:lang w:val="en-ID"/>
        </w:rPr>
        <w:t>login</w:t>
      </w:r>
      <w:r w:rsidR="00362CAF">
        <w:rPr>
          <w:rFonts w:cs="Times New Roman"/>
          <w:i/>
          <w:szCs w:val="24"/>
          <w:lang w:val="en-ID"/>
        </w:rPr>
        <w:t xml:space="preserve">, </w:t>
      </w:r>
      <w:r w:rsidR="00362CAF">
        <w:rPr>
          <w:rFonts w:cs="Times New Roman"/>
          <w:szCs w:val="24"/>
          <w:lang w:val="en-ID"/>
        </w:rPr>
        <w:t xml:space="preserve">history </w:t>
      </w:r>
      <w:r w:rsidR="00362CAF">
        <w:rPr>
          <w:rFonts w:cs="Times New Roman"/>
          <w:i/>
          <w:szCs w:val="24"/>
          <w:lang w:val="en-ID"/>
        </w:rPr>
        <w:t xml:space="preserve">tracker </w:t>
      </w:r>
      <w:r w:rsidR="00362CAF">
        <w:rPr>
          <w:rFonts w:cs="Times New Roman"/>
          <w:szCs w:val="24"/>
          <w:lang w:val="en-ID"/>
        </w:rPr>
        <w:t>dan aktuator, grafik sensor, dan grafik aktuator serta tracker</w:t>
      </w:r>
      <w:ins w:id="1342" w:author="Windows User" w:date="2019-09-19T00:58:00Z">
        <w:r w:rsidRPr="006A0BE8">
          <w:rPr>
            <w:rFonts w:cs="Times New Roman"/>
            <w:szCs w:val="24"/>
            <w:lang w:val="en-ID"/>
          </w:rPr>
          <w:t>.</w:t>
        </w:r>
      </w:ins>
    </w:p>
    <w:p w14:paraId="7B960FD2" w14:textId="77777777" w:rsidR="005721E2" w:rsidRDefault="005721E2" w:rsidP="005721E2">
      <w:pPr>
        <w:pStyle w:val="ListParagraph"/>
        <w:keepNext/>
        <w:spacing w:after="0"/>
        <w:ind w:left="0"/>
      </w:pPr>
      <w:r>
        <w:rPr>
          <w:rFonts w:cs="Times New Roman"/>
          <w:noProof/>
        </w:rPr>
        <w:drawing>
          <wp:inline distT="0" distB="0" distL="0" distR="0" wp14:anchorId="17793DCE" wp14:editId="4BFE2C31">
            <wp:extent cx="4966063" cy="2943225"/>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bispro.jpg"/>
                    <pic:cNvPicPr/>
                  </pic:nvPicPr>
                  <pic:blipFill>
                    <a:blip r:embed="rId30">
                      <a:extLst>
                        <a:ext uri="{28A0092B-C50C-407E-A947-70E740481C1C}">
                          <a14:useLocalDpi xmlns:a14="http://schemas.microsoft.com/office/drawing/2010/main" val="0"/>
                        </a:ext>
                      </a:extLst>
                    </a:blip>
                    <a:stretch>
                      <a:fillRect/>
                    </a:stretch>
                  </pic:blipFill>
                  <pic:spPr>
                    <a:xfrm>
                      <a:off x="0" y="0"/>
                      <a:ext cx="5021536" cy="2976102"/>
                    </a:xfrm>
                    <a:prstGeom prst="rect">
                      <a:avLst/>
                    </a:prstGeom>
                  </pic:spPr>
                </pic:pic>
              </a:graphicData>
            </a:graphic>
          </wp:inline>
        </w:drawing>
      </w:r>
    </w:p>
    <w:p w14:paraId="11F98214" w14:textId="0E0891EC" w:rsidR="0013708C" w:rsidRPr="005721E2" w:rsidRDefault="005721E2" w:rsidP="005721E2">
      <w:pPr>
        <w:pStyle w:val="Caption"/>
        <w:jc w:val="center"/>
        <w:rPr>
          <w:ins w:id="1343" w:author="Windows User" w:date="2019-09-19T00:59:00Z"/>
          <w:rFonts w:cs="Times New Roman"/>
          <w:color w:val="auto"/>
          <w:sz w:val="22"/>
        </w:rPr>
      </w:pPr>
      <w:bookmarkStart w:id="1344" w:name="_Toc23552265"/>
      <w:r w:rsidRPr="005721E2">
        <w:rPr>
          <w:i w:val="0"/>
          <w:color w:val="auto"/>
          <w:sz w:val="22"/>
        </w:rPr>
        <w:t xml:space="preserve">Gambar </w:t>
      </w:r>
      <w:r w:rsidR="002B0652">
        <w:rPr>
          <w:i w:val="0"/>
          <w:color w:val="auto"/>
          <w:sz w:val="22"/>
        </w:rPr>
        <w:fldChar w:fldCharType="begin"/>
      </w:r>
      <w:r w:rsidR="002B0652">
        <w:rPr>
          <w:i w:val="0"/>
          <w:color w:val="auto"/>
          <w:sz w:val="22"/>
        </w:rPr>
        <w:instrText xml:space="preserve"> STYLEREF 1 \s </w:instrText>
      </w:r>
      <w:r w:rsidR="002B0652">
        <w:rPr>
          <w:i w:val="0"/>
          <w:color w:val="auto"/>
          <w:sz w:val="22"/>
        </w:rPr>
        <w:fldChar w:fldCharType="separate"/>
      </w:r>
      <w:r w:rsidR="002B0652">
        <w:rPr>
          <w:i w:val="0"/>
          <w:noProof/>
          <w:color w:val="auto"/>
          <w:sz w:val="22"/>
        </w:rPr>
        <w:t>4</w:t>
      </w:r>
      <w:r w:rsidR="002B0652">
        <w:rPr>
          <w:i w:val="0"/>
          <w:color w:val="auto"/>
          <w:sz w:val="22"/>
        </w:rPr>
        <w:fldChar w:fldCharType="end"/>
      </w:r>
      <w:r w:rsidR="002B0652">
        <w:rPr>
          <w:i w:val="0"/>
          <w:color w:val="auto"/>
          <w:sz w:val="22"/>
        </w:rPr>
        <w:t>.</w:t>
      </w:r>
      <w:r w:rsidR="002B0652">
        <w:rPr>
          <w:i w:val="0"/>
          <w:color w:val="auto"/>
          <w:sz w:val="22"/>
        </w:rPr>
        <w:fldChar w:fldCharType="begin"/>
      </w:r>
      <w:r w:rsidR="002B0652">
        <w:rPr>
          <w:i w:val="0"/>
          <w:color w:val="auto"/>
          <w:sz w:val="22"/>
        </w:rPr>
        <w:instrText xml:space="preserve"> SEQ Gambar \* ARABIC \s 1 </w:instrText>
      </w:r>
      <w:r w:rsidR="002B0652">
        <w:rPr>
          <w:i w:val="0"/>
          <w:color w:val="auto"/>
          <w:sz w:val="22"/>
        </w:rPr>
        <w:fldChar w:fldCharType="separate"/>
      </w:r>
      <w:r w:rsidR="002B0652">
        <w:rPr>
          <w:i w:val="0"/>
          <w:noProof/>
          <w:color w:val="auto"/>
          <w:sz w:val="22"/>
        </w:rPr>
        <w:t>1</w:t>
      </w:r>
      <w:r w:rsidR="002B0652">
        <w:rPr>
          <w:i w:val="0"/>
          <w:color w:val="auto"/>
          <w:sz w:val="22"/>
        </w:rPr>
        <w:fldChar w:fldCharType="end"/>
      </w:r>
      <w:r w:rsidRPr="005721E2">
        <w:rPr>
          <w:color w:val="auto"/>
          <w:sz w:val="22"/>
        </w:rPr>
        <w:t xml:space="preserve"> Business Process</w:t>
      </w:r>
      <w:bookmarkEnd w:id="1344"/>
    </w:p>
    <w:p w14:paraId="1BA5DFC2" w14:textId="77777777" w:rsidR="0013708C" w:rsidRPr="0013708C" w:rsidRDefault="0013708C">
      <w:pPr>
        <w:pStyle w:val="Heading2"/>
        <w:ind w:left="426" w:hanging="426"/>
        <w:rPr>
          <w:ins w:id="1345" w:author="Windows User" w:date="2019-09-19T01:01:00Z"/>
          <w:i/>
        </w:rPr>
        <w:pPrChange w:id="1346" w:author="Windows User" w:date="2019-09-19T00:50:00Z">
          <w:pPr>
            <w:spacing w:after="160" w:line="259" w:lineRule="auto"/>
            <w:jc w:val="left"/>
          </w:pPr>
        </w:pPrChange>
      </w:pPr>
      <w:bookmarkStart w:id="1347" w:name="_Toc23552348"/>
      <w:ins w:id="1348" w:author="Windows User" w:date="2019-09-19T00:52:00Z">
        <w:r w:rsidRPr="0013708C">
          <w:rPr>
            <w:i/>
            <w:rPrChange w:id="1349" w:author="Windows User" w:date="2019-09-19T00:54:00Z">
              <w:rPr>
                <w:b/>
              </w:rPr>
            </w:rPrChange>
          </w:rPr>
          <w:lastRenderedPageBreak/>
          <w:t>Usecase Diagram</w:t>
        </w:r>
      </w:ins>
      <w:bookmarkEnd w:id="1347"/>
    </w:p>
    <w:p w14:paraId="4585D1A5" w14:textId="1BAB2E6E" w:rsidR="0013708C" w:rsidRPr="006A0BE8" w:rsidRDefault="0013708C">
      <w:pPr>
        <w:ind w:firstLine="360"/>
        <w:rPr>
          <w:ins w:id="1350" w:author="Windows User" w:date="2019-09-19T01:01:00Z"/>
          <w:rFonts w:cs="Times New Roman"/>
          <w:i/>
          <w:szCs w:val="24"/>
          <w:rPrChange w:id="1351" w:author="Windows User" w:date="2019-09-19T02:25:00Z">
            <w:rPr>
              <w:ins w:id="1352" w:author="Windows User" w:date="2019-09-19T01:01:00Z"/>
              <w:i w:val="0"/>
              <w:color w:val="000000" w:themeColor="text1"/>
              <w:sz w:val="24"/>
            </w:rPr>
          </w:rPrChange>
        </w:rPr>
        <w:pPrChange w:id="1353" w:author="Windows User" w:date="2019-09-19T02:25:00Z">
          <w:pPr>
            <w:pStyle w:val="Caption"/>
            <w:keepNext/>
            <w:numPr>
              <w:numId w:val="42"/>
            </w:numPr>
            <w:ind w:left="720" w:hanging="360"/>
            <w:jc w:val="center"/>
          </w:pPr>
        </w:pPrChange>
      </w:pPr>
      <w:ins w:id="1354" w:author="Windows User" w:date="2019-09-19T01:01:00Z">
        <w:r w:rsidRPr="006A0BE8">
          <w:rPr>
            <w:rFonts w:cs="Times New Roman"/>
            <w:i/>
            <w:szCs w:val="24"/>
          </w:rPr>
          <w:t xml:space="preserve"> </w:t>
        </w:r>
        <w:r w:rsidRPr="006A0BE8">
          <w:rPr>
            <w:rFonts w:cs="Times New Roman"/>
            <w:i/>
            <w:szCs w:val="24"/>
            <w:rPrChange w:id="1355" w:author="Windows User" w:date="2019-09-19T01:01:00Z">
              <w:rPr>
                <w:i w:val="0"/>
                <w:iCs w:val="0"/>
              </w:rPr>
            </w:rPrChange>
          </w:rPr>
          <w:t>Usecase diagram</w:t>
        </w:r>
        <w:r w:rsidRPr="006A0BE8">
          <w:rPr>
            <w:rFonts w:cs="Times New Roman"/>
            <w:szCs w:val="24"/>
          </w:rPr>
          <w:t xml:space="preserve"> pada sistem berguna untuk menggambarkan fitur-fitur yang akan dibuat pada sistem. Selain itu juga berguna untuk menggambarkan interaksi antara aktor dengan sistem. Usecase pada sistem ini sesuai pada </w:t>
        </w:r>
      </w:ins>
      <w:ins w:id="1356" w:author="Windows User" w:date="2019-09-19T01:06:00Z">
        <w:r w:rsidRPr="006A0BE8">
          <w:rPr>
            <w:rFonts w:cs="Times New Roman"/>
            <w:szCs w:val="24"/>
          </w:rPr>
          <w:t>G</w:t>
        </w:r>
      </w:ins>
      <w:ins w:id="1357" w:author="Windows User" w:date="2019-09-19T01:01:00Z">
        <w:r w:rsidRPr="006A0BE8">
          <w:rPr>
            <w:rFonts w:cs="Times New Roman"/>
            <w:szCs w:val="24"/>
          </w:rPr>
          <w:t xml:space="preserve">ambar </w:t>
        </w:r>
      </w:ins>
      <w:r w:rsidR="003163C1">
        <w:rPr>
          <w:rFonts w:cs="Times New Roman"/>
          <w:szCs w:val="24"/>
        </w:rPr>
        <w:t>4</w:t>
      </w:r>
      <w:ins w:id="1358" w:author="Windows User" w:date="2019-09-19T01:01:00Z">
        <w:r w:rsidRPr="006A0BE8">
          <w:rPr>
            <w:rFonts w:cs="Times New Roman"/>
            <w:szCs w:val="24"/>
          </w:rPr>
          <w:t>.</w:t>
        </w:r>
      </w:ins>
      <w:r w:rsidR="003163C1">
        <w:rPr>
          <w:rFonts w:cs="Times New Roman"/>
          <w:szCs w:val="24"/>
        </w:rPr>
        <w:t>2</w:t>
      </w:r>
      <w:ins w:id="1359" w:author="Windows User" w:date="2019-09-19T01:01:00Z">
        <w:r w:rsidRPr="006A0BE8">
          <w:rPr>
            <w:rFonts w:cs="Times New Roman"/>
            <w:szCs w:val="24"/>
          </w:rPr>
          <w:t xml:space="preserve">. </w:t>
        </w:r>
        <w:r w:rsidRPr="006A0BE8">
          <w:rPr>
            <w:rFonts w:cs="Times New Roman"/>
            <w:i/>
            <w:szCs w:val="24"/>
            <w:rPrChange w:id="1360" w:author="Windows User" w:date="2019-09-19T01:01:00Z">
              <w:rPr>
                <w:i w:val="0"/>
                <w:iCs w:val="0"/>
              </w:rPr>
            </w:rPrChange>
          </w:rPr>
          <w:t>Usecase diagram</w:t>
        </w:r>
        <w:r w:rsidRPr="006A0BE8">
          <w:rPr>
            <w:rFonts w:cs="Times New Roman"/>
            <w:szCs w:val="24"/>
          </w:rPr>
          <w:t xml:space="preserve"> pada penelitian ini memiliki 2 aktor yaitu admin dan user. Definisi untuk setiap aktor dapat dilihat pada Tabel </w:t>
        </w:r>
      </w:ins>
      <w:r w:rsidR="003163C1">
        <w:rPr>
          <w:rFonts w:cs="Times New Roman"/>
          <w:szCs w:val="24"/>
        </w:rPr>
        <w:t>4</w:t>
      </w:r>
      <w:ins w:id="1361" w:author="Windows User" w:date="2019-09-19T01:01:00Z">
        <w:r w:rsidRPr="006A0BE8">
          <w:rPr>
            <w:rFonts w:cs="Times New Roman"/>
            <w:szCs w:val="24"/>
          </w:rPr>
          <w:t>.3.</w:t>
        </w:r>
      </w:ins>
    </w:p>
    <w:p w14:paraId="39C87B50" w14:textId="61EC61F5" w:rsidR="0013708C" w:rsidRPr="006A0BE8" w:rsidRDefault="0013708C">
      <w:pPr>
        <w:pStyle w:val="Caption"/>
        <w:keepNext/>
        <w:jc w:val="center"/>
        <w:rPr>
          <w:ins w:id="1362" w:author="Windows User" w:date="2019-09-19T02:25:00Z"/>
          <w:rFonts w:cs="Times New Roman"/>
          <w:sz w:val="22"/>
          <w:rPrChange w:id="1363" w:author="Windows User" w:date="2019-09-19T02:25:00Z">
            <w:rPr>
              <w:ins w:id="1364" w:author="Windows User" w:date="2019-09-19T02:25:00Z"/>
            </w:rPr>
          </w:rPrChange>
        </w:rPr>
        <w:pPrChange w:id="1365" w:author="Windows User" w:date="2019-09-19T02:25:00Z">
          <w:pPr/>
        </w:pPrChange>
      </w:pPr>
      <w:bookmarkStart w:id="1366" w:name="_Toc23552221"/>
      <w:ins w:id="1367" w:author="Windows User" w:date="2019-09-19T02:25:00Z">
        <w:r w:rsidRPr="006A0BE8">
          <w:rPr>
            <w:rFonts w:cs="Times New Roman"/>
            <w:i w:val="0"/>
            <w:color w:val="auto"/>
            <w:sz w:val="22"/>
            <w:rPrChange w:id="1368" w:author="Windows User" w:date="2019-09-19T02:25:00Z">
              <w:rPr>
                <w:i/>
                <w:iCs/>
              </w:rPr>
            </w:rPrChange>
          </w:rPr>
          <w:t xml:space="preserve">Tabel </w:t>
        </w:r>
      </w:ins>
      <w:r w:rsidR="00813475">
        <w:rPr>
          <w:rFonts w:cs="Times New Roman"/>
          <w:i w:val="0"/>
          <w:color w:val="auto"/>
          <w:sz w:val="22"/>
        </w:rPr>
        <w:fldChar w:fldCharType="begin"/>
      </w:r>
      <w:r w:rsidR="00813475">
        <w:rPr>
          <w:rFonts w:cs="Times New Roman"/>
          <w:i w:val="0"/>
          <w:color w:val="auto"/>
          <w:sz w:val="22"/>
        </w:rPr>
        <w:instrText xml:space="preserve"> STYLEREF 1 \s </w:instrText>
      </w:r>
      <w:r w:rsidR="00813475">
        <w:rPr>
          <w:rFonts w:cs="Times New Roman"/>
          <w:i w:val="0"/>
          <w:color w:val="auto"/>
          <w:sz w:val="22"/>
        </w:rPr>
        <w:fldChar w:fldCharType="separate"/>
      </w:r>
      <w:r w:rsidR="00813475">
        <w:rPr>
          <w:rFonts w:cs="Times New Roman"/>
          <w:i w:val="0"/>
          <w:noProof/>
          <w:color w:val="auto"/>
          <w:sz w:val="22"/>
        </w:rPr>
        <w:t>4</w:t>
      </w:r>
      <w:r w:rsidR="00813475">
        <w:rPr>
          <w:rFonts w:cs="Times New Roman"/>
          <w:i w:val="0"/>
          <w:color w:val="auto"/>
          <w:sz w:val="22"/>
        </w:rPr>
        <w:fldChar w:fldCharType="end"/>
      </w:r>
      <w:r w:rsidR="00813475">
        <w:rPr>
          <w:rFonts w:cs="Times New Roman"/>
          <w:i w:val="0"/>
          <w:color w:val="auto"/>
          <w:sz w:val="22"/>
        </w:rPr>
        <w:t>.</w:t>
      </w:r>
      <w:r w:rsidR="00813475">
        <w:rPr>
          <w:rFonts w:cs="Times New Roman"/>
          <w:i w:val="0"/>
          <w:color w:val="auto"/>
          <w:sz w:val="22"/>
        </w:rPr>
        <w:fldChar w:fldCharType="begin"/>
      </w:r>
      <w:r w:rsidR="00813475">
        <w:rPr>
          <w:rFonts w:cs="Times New Roman"/>
          <w:i w:val="0"/>
          <w:color w:val="auto"/>
          <w:sz w:val="22"/>
        </w:rPr>
        <w:instrText xml:space="preserve"> SEQ Tabel \* ARABIC \s 1 </w:instrText>
      </w:r>
      <w:r w:rsidR="00813475">
        <w:rPr>
          <w:rFonts w:cs="Times New Roman"/>
          <w:i w:val="0"/>
          <w:color w:val="auto"/>
          <w:sz w:val="22"/>
        </w:rPr>
        <w:fldChar w:fldCharType="separate"/>
      </w:r>
      <w:r w:rsidR="00813475">
        <w:rPr>
          <w:rFonts w:cs="Times New Roman"/>
          <w:i w:val="0"/>
          <w:noProof/>
          <w:color w:val="auto"/>
          <w:sz w:val="22"/>
        </w:rPr>
        <w:t>3</w:t>
      </w:r>
      <w:r w:rsidR="00813475">
        <w:rPr>
          <w:rFonts w:cs="Times New Roman"/>
          <w:i w:val="0"/>
          <w:color w:val="auto"/>
          <w:sz w:val="22"/>
        </w:rPr>
        <w:fldChar w:fldCharType="end"/>
      </w:r>
      <w:ins w:id="1369" w:author="Windows User" w:date="2019-09-19T02:25:00Z">
        <w:r w:rsidRPr="006A0BE8">
          <w:rPr>
            <w:rFonts w:cs="Times New Roman"/>
            <w:i w:val="0"/>
            <w:color w:val="auto"/>
            <w:sz w:val="22"/>
            <w:rPrChange w:id="1370" w:author="Windows User" w:date="2019-09-19T02:25:00Z">
              <w:rPr>
                <w:i/>
                <w:iCs/>
              </w:rPr>
            </w:rPrChange>
          </w:rPr>
          <w:t xml:space="preserve"> Definisi Tugas</w:t>
        </w:r>
        <w:bookmarkEnd w:id="1366"/>
      </w:ins>
    </w:p>
    <w:tbl>
      <w:tblPr>
        <w:tblStyle w:val="TableGrid"/>
        <w:tblW w:w="0" w:type="auto"/>
        <w:tblLook w:val="04A0" w:firstRow="1" w:lastRow="0" w:firstColumn="1" w:lastColumn="0" w:noHBand="0" w:noVBand="1"/>
      </w:tblPr>
      <w:tblGrid>
        <w:gridCol w:w="704"/>
        <w:gridCol w:w="992"/>
        <w:gridCol w:w="6231"/>
      </w:tblGrid>
      <w:tr w:rsidR="0013708C" w:rsidRPr="006A0BE8" w14:paraId="51F8800B" w14:textId="77777777" w:rsidTr="00904151">
        <w:trPr>
          <w:ins w:id="1371" w:author="Windows User" w:date="2019-09-19T01:01:00Z"/>
        </w:trPr>
        <w:tc>
          <w:tcPr>
            <w:tcW w:w="704" w:type="dxa"/>
          </w:tcPr>
          <w:p w14:paraId="5B2F73C4" w14:textId="77777777" w:rsidR="0013708C" w:rsidRPr="006A0BE8" w:rsidRDefault="0013708C">
            <w:pPr>
              <w:spacing w:after="0" w:line="240" w:lineRule="auto"/>
              <w:jc w:val="center"/>
              <w:rPr>
                <w:ins w:id="1372" w:author="Windows User" w:date="2019-09-19T01:01:00Z"/>
                <w:rFonts w:cs="Times New Roman"/>
                <w:sz w:val="22"/>
                <w:szCs w:val="24"/>
              </w:rPr>
              <w:pPrChange w:id="1373" w:author="Windows User" w:date="2019-09-19T01:04:00Z">
                <w:pPr>
                  <w:spacing w:line="240" w:lineRule="auto"/>
                  <w:jc w:val="center"/>
                </w:pPr>
              </w:pPrChange>
            </w:pPr>
            <w:ins w:id="1374" w:author="Windows User" w:date="2019-09-19T01:01:00Z">
              <w:r w:rsidRPr="006A0BE8">
                <w:rPr>
                  <w:rFonts w:cs="Times New Roman"/>
                  <w:sz w:val="22"/>
                  <w:szCs w:val="24"/>
                </w:rPr>
                <w:t>No</w:t>
              </w:r>
            </w:ins>
          </w:p>
        </w:tc>
        <w:tc>
          <w:tcPr>
            <w:tcW w:w="992" w:type="dxa"/>
          </w:tcPr>
          <w:p w14:paraId="46791FE3" w14:textId="77777777" w:rsidR="0013708C" w:rsidRPr="006A0BE8" w:rsidRDefault="0013708C">
            <w:pPr>
              <w:spacing w:after="0" w:line="240" w:lineRule="auto"/>
              <w:jc w:val="center"/>
              <w:rPr>
                <w:ins w:id="1375" w:author="Windows User" w:date="2019-09-19T01:01:00Z"/>
                <w:rFonts w:cs="Times New Roman"/>
                <w:sz w:val="22"/>
                <w:szCs w:val="24"/>
              </w:rPr>
              <w:pPrChange w:id="1376" w:author="Windows User" w:date="2019-09-19T01:04:00Z">
                <w:pPr>
                  <w:spacing w:line="240" w:lineRule="auto"/>
                  <w:jc w:val="center"/>
                </w:pPr>
              </w:pPrChange>
            </w:pPr>
            <w:ins w:id="1377" w:author="Windows User" w:date="2019-09-19T01:01:00Z">
              <w:r w:rsidRPr="006A0BE8">
                <w:rPr>
                  <w:rFonts w:cs="Times New Roman"/>
                  <w:sz w:val="22"/>
                  <w:szCs w:val="24"/>
                </w:rPr>
                <w:t>Aktor</w:t>
              </w:r>
            </w:ins>
          </w:p>
        </w:tc>
        <w:tc>
          <w:tcPr>
            <w:tcW w:w="6231" w:type="dxa"/>
          </w:tcPr>
          <w:p w14:paraId="2FC920B5" w14:textId="77777777" w:rsidR="0013708C" w:rsidRPr="006A0BE8" w:rsidRDefault="0013708C">
            <w:pPr>
              <w:spacing w:after="0" w:line="240" w:lineRule="auto"/>
              <w:jc w:val="center"/>
              <w:rPr>
                <w:ins w:id="1378" w:author="Windows User" w:date="2019-09-19T01:01:00Z"/>
                <w:rFonts w:cs="Times New Roman"/>
                <w:sz w:val="22"/>
                <w:szCs w:val="24"/>
              </w:rPr>
              <w:pPrChange w:id="1379" w:author="Windows User" w:date="2019-09-19T01:04:00Z">
                <w:pPr>
                  <w:spacing w:line="240" w:lineRule="auto"/>
                  <w:jc w:val="center"/>
                </w:pPr>
              </w:pPrChange>
            </w:pPr>
            <w:ins w:id="1380" w:author="Windows User" w:date="2019-09-19T01:01:00Z">
              <w:r w:rsidRPr="006A0BE8">
                <w:rPr>
                  <w:rFonts w:cs="Times New Roman"/>
                  <w:sz w:val="22"/>
                  <w:szCs w:val="24"/>
                </w:rPr>
                <w:t>Definisi Tugas</w:t>
              </w:r>
            </w:ins>
          </w:p>
        </w:tc>
      </w:tr>
      <w:tr w:rsidR="0013708C" w:rsidRPr="006A0BE8" w14:paraId="7CD6FAF6" w14:textId="77777777" w:rsidTr="00904151">
        <w:trPr>
          <w:ins w:id="1381" w:author="Windows User" w:date="2019-09-19T01:01:00Z"/>
        </w:trPr>
        <w:tc>
          <w:tcPr>
            <w:tcW w:w="704" w:type="dxa"/>
          </w:tcPr>
          <w:p w14:paraId="4554F9FE" w14:textId="77777777" w:rsidR="0013708C" w:rsidRPr="006A0BE8" w:rsidRDefault="0013708C">
            <w:pPr>
              <w:spacing w:after="0" w:line="240" w:lineRule="auto"/>
              <w:jc w:val="center"/>
              <w:rPr>
                <w:ins w:id="1382" w:author="Windows User" w:date="2019-09-19T01:01:00Z"/>
                <w:rFonts w:cs="Times New Roman"/>
                <w:sz w:val="22"/>
                <w:szCs w:val="24"/>
              </w:rPr>
              <w:pPrChange w:id="1383" w:author="Windows User" w:date="2019-09-19T01:04:00Z">
                <w:pPr>
                  <w:spacing w:line="240" w:lineRule="auto"/>
                  <w:jc w:val="center"/>
                </w:pPr>
              </w:pPrChange>
            </w:pPr>
            <w:ins w:id="1384" w:author="Windows User" w:date="2019-09-19T01:01:00Z">
              <w:r w:rsidRPr="006A0BE8">
                <w:rPr>
                  <w:rFonts w:cs="Times New Roman"/>
                  <w:sz w:val="22"/>
                  <w:szCs w:val="24"/>
                </w:rPr>
                <w:t>1</w:t>
              </w:r>
            </w:ins>
          </w:p>
        </w:tc>
        <w:tc>
          <w:tcPr>
            <w:tcW w:w="992" w:type="dxa"/>
          </w:tcPr>
          <w:p w14:paraId="68075080" w14:textId="77777777" w:rsidR="0013708C" w:rsidRPr="006A0BE8" w:rsidRDefault="0013708C">
            <w:pPr>
              <w:spacing w:after="0" w:line="240" w:lineRule="auto"/>
              <w:rPr>
                <w:ins w:id="1385" w:author="Windows User" w:date="2019-09-19T01:01:00Z"/>
                <w:rFonts w:cs="Times New Roman"/>
                <w:sz w:val="22"/>
                <w:szCs w:val="24"/>
              </w:rPr>
              <w:pPrChange w:id="1386" w:author="Windows User" w:date="2019-09-19T01:04:00Z">
                <w:pPr>
                  <w:spacing w:line="240" w:lineRule="auto"/>
                </w:pPr>
              </w:pPrChange>
            </w:pPr>
            <w:ins w:id="1387" w:author="Windows User" w:date="2019-09-19T01:01:00Z">
              <w:r w:rsidRPr="006A0BE8">
                <w:rPr>
                  <w:rFonts w:cs="Times New Roman"/>
                  <w:sz w:val="22"/>
                  <w:szCs w:val="24"/>
                </w:rPr>
                <w:t>Admin</w:t>
              </w:r>
            </w:ins>
          </w:p>
        </w:tc>
        <w:tc>
          <w:tcPr>
            <w:tcW w:w="6231" w:type="dxa"/>
          </w:tcPr>
          <w:p w14:paraId="7BA8266C" w14:textId="77777777" w:rsidR="0013708C" w:rsidRPr="006A0BE8" w:rsidRDefault="0013708C">
            <w:pPr>
              <w:spacing w:after="0" w:line="240" w:lineRule="auto"/>
              <w:rPr>
                <w:ins w:id="1388" w:author="Windows User" w:date="2019-09-19T01:01:00Z"/>
                <w:rFonts w:cs="Times New Roman"/>
                <w:sz w:val="22"/>
                <w:szCs w:val="24"/>
              </w:rPr>
              <w:pPrChange w:id="1389" w:author="Windows User" w:date="2019-09-19T01:04:00Z">
                <w:pPr>
                  <w:spacing w:line="240" w:lineRule="auto"/>
                </w:pPr>
              </w:pPrChange>
            </w:pPr>
            <w:ins w:id="1390" w:author="Windows User" w:date="2019-09-19T01:01:00Z">
              <w:r w:rsidRPr="006A0BE8">
                <w:rPr>
                  <w:rFonts w:cs="Times New Roman"/>
                  <w:sz w:val="22"/>
                  <w:szCs w:val="24"/>
                </w:rPr>
                <w:t>Dapat melakukan semua proses mulai dari penambahan user sampai simulasi</w:t>
              </w:r>
            </w:ins>
          </w:p>
        </w:tc>
      </w:tr>
      <w:tr w:rsidR="0013708C" w:rsidRPr="006A0BE8" w14:paraId="0BF48E42" w14:textId="77777777" w:rsidTr="00904151">
        <w:trPr>
          <w:ins w:id="1391" w:author="Windows User" w:date="2019-09-19T01:01:00Z"/>
        </w:trPr>
        <w:tc>
          <w:tcPr>
            <w:tcW w:w="704" w:type="dxa"/>
          </w:tcPr>
          <w:p w14:paraId="5E66A7C7" w14:textId="77777777" w:rsidR="0013708C" w:rsidRPr="006A0BE8" w:rsidRDefault="0013708C">
            <w:pPr>
              <w:spacing w:after="0" w:line="240" w:lineRule="auto"/>
              <w:jc w:val="center"/>
              <w:rPr>
                <w:ins w:id="1392" w:author="Windows User" w:date="2019-09-19T01:01:00Z"/>
                <w:rFonts w:cs="Times New Roman"/>
                <w:sz w:val="22"/>
                <w:szCs w:val="24"/>
              </w:rPr>
              <w:pPrChange w:id="1393" w:author="Windows User" w:date="2019-09-19T01:04:00Z">
                <w:pPr>
                  <w:spacing w:line="240" w:lineRule="auto"/>
                  <w:jc w:val="center"/>
                </w:pPr>
              </w:pPrChange>
            </w:pPr>
            <w:ins w:id="1394" w:author="Windows User" w:date="2019-09-19T01:01:00Z">
              <w:r w:rsidRPr="006A0BE8">
                <w:rPr>
                  <w:rFonts w:cs="Times New Roman"/>
                  <w:sz w:val="22"/>
                  <w:szCs w:val="24"/>
                </w:rPr>
                <w:t>2</w:t>
              </w:r>
            </w:ins>
          </w:p>
        </w:tc>
        <w:tc>
          <w:tcPr>
            <w:tcW w:w="992" w:type="dxa"/>
          </w:tcPr>
          <w:p w14:paraId="233F533D" w14:textId="77777777" w:rsidR="0013708C" w:rsidRPr="006A0BE8" w:rsidRDefault="0013708C">
            <w:pPr>
              <w:spacing w:after="0" w:line="240" w:lineRule="auto"/>
              <w:rPr>
                <w:ins w:id="1395" w:author="Windows User" w:date="2019-09-19T01:01:00Z"/>
                <w:rFonts w:cs="Times New Roman"/>
                <w:sz w:val="22"/>
                <w:szCs w:val="24"/>
              </w:rPr>
              <w:pPrChange w:id="1396" w:author="Windows User" w:date="2019-09-19T01:04:00Z">
                <w:pPr>
                  <w:spacing w:line="240" w:lineRule="auto"/>
                </w:pPr>
              </w:pPrChange>
            </w:pPr>
            <w:ins w:id="1397" w:author="Windows User" w:date="2019-09-19T01:01:00Z">
              <w:r w:rsidRPr="006A0BE8">
                <w:rPr>
                  <w:rFonts w:cs="Times New Roman"/>
                  <w:sz w:val="22"/>
                  <w:szCs w:val="24"/>
                </w:rPr>
                <w:t>User</w:t>
              </w:r>
            </w:ins>
          </w:p>
        </w:tc>
        <w:tc>
          <w:tcPr>
            <w:tcW w:w="6231" w:type="dxa"/>
          </w:tcPr>
          <w:p w14:paraId="4F690BBF" w14:textId="77777777" w:rsidR="0013708C" w:rsidRPr="006A0BE8" w:rsidRDefault="0013708C">
            <w:pPr>
              <w:keepNext/>
              <w:spacing w:after="0" w:line="240" w:lineRule="auto"/>
              <w:rPr>
                <w:ins w:id="1398" w:author="Windows User" w:date="2019-09-19T01:01:00Z"/>
                <w:rFonts w:cs="Times New Roman"/>
                <w:sz w:val="22"/>
                <w:szCs w:val="24"/>
              </w:rPr>
              <w:pPrChange w:id="1399" w:author="Windows User" w:date="2019-09-19T01:04:00Z">
                <w:pPr>
                  <w:keepNext/>
                  <w:spacing w:line="240" w:lineRule="auto"/>
                </w:pPr>
              </w:pPrChange>
            </w:pPr>
            <w:ins w:id="1400" w:author="Windows User" w:date="2019-09-19T01:01:00Z">
              <w:r w:rsidRPr="006A0BE8">
                <w:rPr>
                  <w:rFonts w:cs="Times New Roman"/>
                  <w:sz w:val="22"/>
                  <w:szCs w:val="24"/>
                </w:rPr>
                <w:t xml:space="preserve">Memantau grafik perolehan energi (arus dan tegangan), posisi </w:t>
              </w:r>
            </w:ins>
            <w:r w:rsidRPr="006A0BE8">
              <w:rPr>
                <w:rFonts w:cs="Times New Roman"/>
                <w:i/>
                <w:szCs w:val="24"/>
              </w:rPr>
              <w:t>tracker</w:t>
            </w:r>
            <w:ins w:id="1401" w:author="Windows User" w:date="2019-09-19T01:01:00Z">
              <w:r w:rsidRPr="006A0BE8">
                <w:rPr>
                  <w:rFonts w:cs="Times New Roman"/>
                  <w:sz w:val="22"/>
                  <w:szCs w:val="24"/>
                </w:rPr>
                <w:t>, posisi aktuator dan melakukan simulasi</w:t>
              </w:r>
            </w:ins>
          </w:p>
        </w:tc>
      </w:tr>
    </w:tbl>
    <w:p w14:paraId="400234B8" w14:textId="77777777" w:rsidR="0013708C" w:rsidRPr="006A0BE8" w:rsidRDefault="0013708C">
      <w:pPr>
        <w:spacing w:after="0"/>
        <w:ind w:firstLine="360"/>
        <w:rPr>
          <w:ins w:id="1402" w:author="Windows User" w:date="2019-09-19T01:04:00Z"/>
          <w:rFonts w:cs="Times New Roman"/>
          <w:i/>
          <w:szCs w:val="24"/>
        </w:rPr>
        <w:pPrChange w:id="1403" w:author="Windows User" w:date="2019-09-19T01:04:00Z">
          <w:pPr>
            <w:pStyle w:val="ListParagraph"/>
            <w:numPr>
              <w:numId w:val="42"/>
            </w:numPr>
            <w:ind w:hanging="360"/>
          </w:pPr>
        </w:pPrChange>
      </w:pPr>
    </w:p>
    <w:p w14:paraId="2FAD6045" w14:textId="383A1F74" w:rsidR="0013708C" w:rsidRPr="006A0BE8" w:rsidRDefault="0013708C">
      <w:pPr>
        <w:spacing w:after="0"/>
        <w:ind w:firstLine="360"/>
        <w:rPr>
          <w:ins w:id="1404" w:author="Windows User" w:date="2019-09-19T01:01:00Z"/>
          <w:rFonts w:cs="Times New Roman"/>
          <w:i/>
          <w:szCs w:val="24"/>
          <w:rPrChange w:id="1405" w:author="Windows User" w:date="2019-09-19T02:25:00Z">
            <w:rPr>
              <w:ins w:id="1406" w:author="Windows User" w:date="2019-09-19T01:01:00Z"/>
              <w:i w:val="0"/>
              <w:color w:val="auto"/>
              <w:sz w:val="24"/>
            </w:rPr>
          </w:rPrChange>
        </w:rPr>
        <w:pPrChange w:id="1407" w:author="Windows User" w:date="2019-09-19T02:25:00Z">
          <w:pPr>
            <w:pStyle w:val="Caption"/>
            <w:keepNext/>
            <w:numPr>
              <w:numId w:val="42"/>
            </w:numPr>
            <w:ind w:left="720" w:hanging="360"/>
            <w:jc w:val="center"/>
          </w:pPr>
        </w:pPrChange>
      </w:pPr>
      <w:ins w:id="1408" w:author="Windows User" w:date="2019-09-19T01:01:00Z">
        <w:r w:rsidRPr="006A0BE8">
          <w:rPr>
            <w:rFonts w:cs="Times New Roman"/>
            <w:i/>
            <w:szCs w:val="24"/>
            <w:rPrChange w:id="1409" w:author="Windows User" w:date="2019-09-19T01:02:00Z">
              <w:rPr>
                <w:i w:val="0"/>
                <w:iCs w:val="0"/>
              </w:rPr>
            </w:rPrChange>
          </w:rPr>
          <w:t xml:space="preserve">Usecase Diagam </w:t>
        </w:r>
        <w:r w:rsidRPr="006A0BE8">
          <w:rPr>
            <w:rFonts w:cs="Times New Roman"/>
            <w:szCs w:val="24"/>
          </w:rPr>
          <w:t xml:space="preserve">memiliki fitur-fitur pada sistem yang akan diakses oleh aktor dengan hak akses masing-masing. Berikut adalah definisi dari masing-masing usecase yang dapat dilihat pada Tabel </w:t>
        </w:r>
      </w:ins>
      <w:r w:rsidR="003163C1">
        <w:rPr>
          <w:rFonts w:cs="Times New Roman"/>
          <w:szCs w:val="24"/>
        </w:rPr>
        <w:t>4</w:t>
      </w:r>
      <w:ins w:id="1410" w:author="Windows User" w:date="2019-09-19T01:01:00Z">
        <w:r w:rsidRPr="006A0BE8">
          <w:rPr>
            <w:rFonts w:cs="Times New Roman"/>
            <w:szCs w:val="24"/>
          </w:rPr>
          <w:t>.4</w:t>
        </w:r>
      </w:ins>
      <w:r w:rsidR="005721E2">
        <w:rPr>
          <w:rFonts w:cs="Times New Roman"/>
          <w:szCs w:val="24"/>
        </w:rPr>
        <w:t xml:space="preserve"> </w:t>
      </w:r>
    </w:p>
    <w:p w14:paraId="29530059" w14:textId="75A122F2" w:rsidR="0013708C" w:rsidRPr="006A0BE8" w:rsidRDefault="0013708C">
      <w:pPr>
        <w:pStyle w:val="Caption"/>
        <w:keepNext/>
        <w:jc w:val="center"/>
        <w:rPr>
          <w:ins w:id="1411" w:author="Windows User" w:date="2019-09-19T02:25:00Z"/>
          <w:rFonts w:cs="Times New Roman"/>
          <w:sz w:val="22"/>
          <w:rPrChange w:id="1412" w:author="Windows User" w:date="2019-09-19T02:25:00Z">
            <w:rPr>
              <w:ins w:id="1413" w:author="Windows User" w:date="2019-09-19T02:25:00Z"/>
            </w:rPr>
          </w:rPrChange>
        </w:rPr>
        <w:pPrChange w:id="1414" w:author="Windows User" w:date="2019-09-19T02:26:00Z">
          <w:pPr/>
        </w:pPrChange>
      </w:pPr>
      <w:bookmarkStart w:id="1415" w:name="_Toc23552222"/>
      <w:ins w:id="1416" w:author="Windows User" w:date="2019-09-19T02:25:00Z">
        <w:r w:rsidRPr="006A0BE8">
          <w:rPr>
            <w:rFonts w:cs="Times New Roman"/>
            <w:i w:val="0"/>
            <w:color w:val="auto"/>
            <w:sz w:val="22"/>
            <w:rPrChange w:id="1417" w:author="Windows User" w:date="2019-09-19T02:25:00Z">
              <w:rPr>
                <w:i/>
                <w:iCs/>
              </w:rPr>
            </w:rPrChange>
          </w:rPr>
          <w:t xml:space="preserve">Tabel </w:t>
        </w:r>
      </w:ins>
      <w:r w:rsidR="00813475">
        <w:rPr>
          <w:rFonts w:cs="Times New Roman"/>
          <w:i w:val="0"/>
          <w:color w:val="auto"/>
          <w:sz w:val="22"/>
        </w:rPr>
        <w:fldChar w:fldCharType="begin"/>
      </w:r>
      <w:r w:rsidR="00813475">
        <w:rPr>
          <w:rFonts w:cs="Times New Roman"/>
          <w:i w:val="0"/>
          <w:color w:val="auto"/>
          <w:sz w:val="22"/>
        </w:rPr>
        <w:instrText xml:space="preserve"> STYLEREF 1 \s </w:instrText>
      </w:r>
      <w:r w:rsidR="00813475">
        <w:rPr>
          <w:rFonts w:cs="Times New Roman"/>
          <w:i w:val="0"/>
          <w:color w:val="auto"/>
          <w:sz w:val="22"/>
        </w:rPr>
        <w:fldChar w:fldCharType="separate"/>
      </w:r>
      <w:r w:rsidR="00813475">
        <w:rPr>
          <w:rFonts w:cs="Times New Roman"/>
          <w:i w:val="0"/>
          <w:noProof/>
          <w:color w:val="auto"/>
          <w:sz w:val="22"/>
        </w:rPr>
        <w:t>4</w:t>
      </w:r>
      <w:r w:rsidR="00813475">
        <w:rPr>
          <w:rFonts w:cs="Times New Roman"/>
          <w:i w:val="0"/>
          <w:color w:val="auto"/>
          <w:sz w:val="22"/>
        </w:rPr>
        <w:fldChar w:fldCharType="end"/>
      </w:r>
      <w:r w:rsidR="00813475">
        <w:rPr>
          <w:rFonts w:cs="Times New Roman"/>
          <w:i w:val="0"/>
          <w:color w:val="auto"/>
          <w:sz w:val="22"/>
        </w:rPr>
        <w:t>.</w:t>
      </w:r>
      <w:r w:rsidR="00813475">
        <w:rPr>
          <w:rFonts w:cs="Times New Roman"/>
          <w:i w:val="0"/>
          <w:color w:val="auto"/>
          <w:sz w:val="22"/>
        </w:rPr>
        <w:fldChar w:fldCharType="begin"/>
      </w:r>
      <w:r w:rsidR="00813475">
        <w:rPr>
          <w:rFonts w:cs="Times New Roman"/>
          <w:i w:val="0"/>
          <w:color w:val="auto"/>
          <w:sz w:val="22"/>
        </w:rPr>
        <w:instrText xml:space="preserve"> SEQ Tabel \* ARABIC \s 1 </w:instrText>
      </w:r>
      <w:r w:rsidR="00813475">
        <w:rPr>
          <w:rFonts w:cs="Times New Roman"/>
          <w:i w:val="0"/>
          <w:color w:val="auto"/>
          <w:sz w:val="22"/>
        </w:rPr>
        <w:fldChar w:fldCharType="separate"/>
      </w:r>
      <w:r w:rsidR="00813475">
        <w:rPr>
          <w:rFonts w:cs="Times New Roman"/>
          <w:i w:val="0"/>
          <w:noProof/>
          <w:color w:val="auto"/>
          <w:sz w:val="22"/>
        </w:rPr>
        <w:t>4</w:t>
      </w:r>
      <w:r w:rsidR="00813475">
        <w:rPr>
          <w:rFonts w:cs="Times New Roman"/>
          <w:i w:val="0"/>
          <w:color w:val="auto"/>
          <w:sz w:val="22"/>
        </w:rPr>
        <w:fldChar w:fldCharType="end"/>
      </w:r>
      <w:ins w:id="1418" w:author="Windows User" w:date="2019-09-19T02:25:00Z">
        <w:r w:rsidRPr="006A0BE8">
          <w:rPr>
            <w:rFonts w:cs="Times New Roman"/>
            <w:i w:val="0"/>
            <w:color w:val="auto"/>
            <w:sz w:val="22"/>
            <w:rPrChange w:id="1419" w:author="Windows User" w:date="2019-09-19T02:25:00Z">
              <w:rPr>
                <w:i/>
                <w:iCs/>
              </w:rPr>
            </w:rPrChange>
          </w:rPr>
          <w:t xml:space="preserve"> Deskripsi Usecase</w:t>
        </w:r>
        <w:bookmarkEnd w:id="1415"/>
      </w:ins>
    </w:p>
    <w:tbl>
      <w:tblPr>
        <w:tblStyle w:val="TableGrid"/>
        <w:tblW w:w="0" w:type="auto"/>
        <w:tblLook w:val="04A0" w:firstRow="1" w:lastRow="0" w:firstColumn="1" w:lastColumn="0" w:noHBand="0" w:noVBand="1"/>
      </w:tblPr>
      <w:tblGrid>
        <w:gridCol w:w="704"/>
        <w:gridCol w:w="2268"/>
        <w:gridCol w:w="4955"/>
      </w:tblGrid>
      <w:tr w:rsidR="0013708C" w:rsidRPr="006A0BE8" w14:paraId="6118878E" w14:textId="77777777" w:rsidTr="00904151">
        <w:trPr>
          <w:ins w:id="1420" w:author="Windows User" w:date="2019-09-19T01:01:00Z"/>
        </w:trPr>
        <w:tc>
          <w:tcPr>
            <w:tcW w:w="704" w:type="dxa"/>
          </w:tcPr>
          <w:p w14:paraId="70412288" w14:textId="77777777" w:rsidR="0013708C" w:rsidRPr="006A0BE8" w:rsidRDefault="0013708C" w:rsidP="00835FA0">
            <w:pPr>
              <w:spacing w:line="240" w:lineRule="auto"/>
              <w:jc w:val="center"/>
              <w:rPr>
                <w:ins w:id="1421" w:author="Windows User" w:date="2019-09-19T01:01:00Z"/>
                <w:rFonts w:cs="Times New Roman"/>
                <w:sz w:val="20"/>
                <w:szCs w:val="20"/>
                <w:rPrChange w:id="1422" w:author="Windows User" w:date="2019-09-19T01:05:00Z">
                  <w:rPr>
                    <w:ins w:id="1423" w:author="Windows User" w:date="2019-09-19T01:01:00Z"/>
                    <w:rFonts w:cs="Times New Roman"/>
                    <w:szCs w:val="24"/>
                  </w:rPr>
                </w:rPrChange>
              </w:rPr>
            </w:pPr>
            <w:ins w:id="1424" w:author="Windows User" w:date="2019-09-19T01:01:00Z">
              <w:r w:rsidRPr="006A0BE8">
                <w:rPr>
                  <w:rFonts w:cs="Times New Roman"/>
                  <w:sz w:val="20"/>
                  <w:szCs w:val="20"/>
                  <w:rPrChange w:id="1425" w:author="Windows User" w:date="2019-09-19T01:05:00Z">
                    <w:rPr>
                      <w:rFonts w:cs="Times New Roman"/>
                      <w:szCs w:val="24"/>
                    </w:rPr>
                  </w:rPrChange>
                </w:rPr>
                <w:t>No</w:t>
              </w:r>
            </w:ins>
          </w:p>
        </w:tc>
        <w:tc>
          <w:tcPr>
            <w:tcW w:w="2268" w:type="dxa"/>
          </w:tcPr>
          <w:p w14:paraId="0DD6B132" w14:textId="77777777" w:rsidR="0013708C" w:rsidRPr="006A0BE8" w:rsidRDefault="0013708C" w:rsidP="00835FA0">
            <w:pPr>
              <w:spacing w:line="240" w:lineRule="auto"/>
              <w:rPr>
                <w:ins w:id="1426" w:author="Windows User" w:date="2019-09-19T01:01:00Z"/>
                <w:rFonts w:cs="Times New Roman"/>
                <w:sz w:val="20"/>
                <w:szCs w:val="20"/>
                <w:rPrChange w:id="1427" w:author="Windows User" w:date="2019-09-19T01:05:00Z">
                  <w:rPr>
                    <w:ins w:id="1428" w:author="Windows User" w:date="2019-09-19T01:01:00Z"/>
                    <w:rFonts w:cs="Times New Roman"/>
                    <w:szCs w:val="24"/>
                  </w:rPr>
                </w:rPrChange>
              </w:rPr>
            </w:pPr>
            <w:ins w:id="1429" w:author="Windows User" w:date="2019-09-19T01:01:00Z">
              <w:r w:rsidRPr="006A0BE8">
                <w:rPr>
                  <w:rFonts w:cs="Times New Roman"/>
                  <w:sz w:val="20"/>
                  <w:szCs w:val="20"/>
                  <w:rPrChange w:id="1430" w:author="Windows User" w:date="2019-09-19T01:05:00Z">
                    <w:rPr>
                      <w:rFonts w:cs="Times New Roman"/>
                      <w:szCs w:val="24"/>
                    </w:rPr>
                  </w:rPrChange>
                </w:rPr>
                <w:t>Nama</w:t>
              </w:r>
            </w:ins>
          </w:p>
        </w:tc>
        <w:tc>
          <w:tcPr>
            <w:tcW w:w="4955" w:type="dxa"/>
          </w:tcPr>
          <w:p w14:paraId="00589353" w14:textId="77777777" w:rsidR="0013708C" w:rsidRPr="006A0BE8" w:rsidRDefault="0013708C" w:rsidP="00835FA0">
            <w:pPr>
              <w:spacing w:line="240" w:lineRule="auto"/>
              <w:rPr>
                <w:ins w:id="1431" w:author="Windows User" w:date="2019-09-19T01:01:00Z"/>
                <w:rFonts w:cs="Times New Roman"/>
                <w:sz w:val="20"/>
                <w:szCs w:val="20"/>
                <w:rPrChange w:id="1432" w:author="Windows User" w:date="2019-09-19T01:05:00Z">
                  <w:rPr>
                    <w:ins w:id="1433" w:author="Windows User" w:date="2019-09-19T01:01:00Z"/>
                    <w:rFonts w:cs="Times New Roman"/>
                    <w:szCs w:val="24"/>
                  </w:rPr>
                </w:rPrChange>
              </w:rPr>
            </w:pPr>
            <w:ins w:id="1434" w:author="Windows User" w:date="2019-09-19T01:01:00Z">
              <w:r w:rsidRPr="006A0BE8">
                <w:rPr>
                  <w:rFonts w:cs="Times New Roman"/>
                  <w:sz w:val="20"/>
                  <w:szCs w:val="20"/>
                  <w:rPrChange w:id="1435" w:author="Windows User" w:date="2019-09-19T01:05:00Z">
                    <w:rPr>
                      <w:rFonts w:cs="Times New Roman"/>
                      <w:szCs w:val="24"/>
                    </w:rPr>
                  </w:rPrChange>
                </w:rPr>
                <w:t>Definisi</w:t>
              </w:r>
            </w:ins>
          </w:p>
        </w:tc>
      </w:tr>
      <w:tr w:rsidR="0013708C" w:rsidRPr="006A0BE8" w14:paraId="26D13005" w14:textId="77777777" w:rsidTr="00904151">
        <w:trPr>
          <w:ins w:id="1436" w:author="Windows User" w:date="2019-09-19T01:01:00Z"/>
        </w:trPr>
        <w:tc>
          <w:tcPr>
            <w:tcW w:w="704" w:type="dxa"/>
          </w:tcPr>
          <w:p w14:paraId="05153978" w14:textId="77777777" w:rsidR="0013708C" w:rsidRPr="006A0BE8" w:rsidRDefault="0013708C" w:rsidP="00835FA0">
            <w:pPr>
              <w:spacing w:line="240" w:lineRule="auto"/>
              <w:jc w:val="center"/>
              <w:rPr>
                <w:ins w:id="1437" w:author="Windows User" w:date="2019-09-19T01:01:00Z"/>
                <w:rFonts w:cs="Times New Roman"/>
                <w:sz w:val="20"/>
                <w:szCs w:val="20"/>
                <w:rPrChange w:id="1438" w:author="Windows User" w:date="2019-09-19T01:05:00Z">
                  <w:rPr>
                    <w:ins w:id="1439" w:author="Windows User" w:date="2019-09-19T01:01:00Z"/>
                    <w:rFonts w:cs="Times New Roman"/>
                    <w:szCs w:val="24"/>
                  </w:rPr>
                </w:rPrChange>
              </w:rPr>
            </w:pPr>
            <w:ins w:id="1440" w:author="Windows User" w:date="2019-09-19T01:01:00Z">
              <w:r w:rsidRPr="006A0BE8">
                <w:rPr>
                  <w:rFonts w:cs="Times New Roman"/>
                  <w:sz w:val="20"/>
                  <w:szCs w:val="20"/>
                  <w:rPrChange w:id="1441" w:author="Windows User" w:date="2019-09-19T01:05:00Z">
                    <w:rPr>
                      <w:rFonts w:cs="Times New Roman"/>
                      <w:szCs w:val="24"/>
                    </w:rPr>
                  </w:rPrChange>
                </w:rPr>
                <w:t>1</w:t>
              </w:r>
            </w:ins>
          </w:p>
        </w:tc>
        <w:tc>
          <w:tcPr>
            <w:tcW w:w="2268" w:type="dxa"/>
          </w:tcPr>
          <w:p w14:paraId="1A4A5B28" w14:textId="77777777" w:rsidR="0013708C" w:rsidRPr="006A0BE8" w:rsidRDefault="0013708C" w:rsidP="00835FA0">
            <w:pPr>
              <w:spacing w:line="240" w:lineRule="auto"/>
              <w:rPr>
                <w:ins w:id="1442" w:author="Windows User" w:date="2019-09-19T01:01:00Z"/>
                <w:rFonts w:cs="Times New Roman"/>
                <w:sz w:val="20"/>
                <w:szCs w:val="20"/>
                <w:rPrChange w:id="1443" w:author="Windows User" w:date="2019-09-19T01:05:00Z">
                  <w:rPr>
                    <w:ins w:id="1444" w:author="Windows User" w:date="2019-09-19T01:01:00Z"/>
                    <w:rFonts w:cs="Times New Roman"/>
                    <w:szCs w:val="24"/>
                  </w:rPr>
                </w:rPrChange>
              </w:rPr>
            </w:pPr>
            <w:ins w:id="1445" w:author="Windows User" w:date="2019-09-19T01:01:00Z">
              <w:r w:rsidRPr="006A0BE8">
                <w:rPr>
                  <w:rFonts w:cs="Times New Roman"/>
                  <w:sz w:val="20"/>
                  <w:szCs w:val="20"/>
                  <w:rPrChange w:id="1446" w:author="Windows User" w:date="2019-09-19T01:05:00Z">
                    <w:rPr>
                      <w:rFonts w:cs="Times New Roman"/>
                      <w:szCs w:val="24"/>
                    </w:rPr>
                  </w:rPrChange>
                </w:rPr>
                <w:t>Login</w:t>
              </w:r>
            </w:ins>
          </w:p>
        </w:tc>
        <w:tc>
          <w:tcPr>
            <w:tcW w:w="4955" w:type="dxa"/>
          </w:tcPr>
          <w:p w14:paraId="3197C79A" w14:textId="77777777" w:rsidR="0013708C" w:rsidRPr="006A0BE8" w:rsidRDefault="0013708C" w:rsidP="00835FA0">
            <w:pPr>
              <w:spacing w:line="240" w:lineRule="auto"/>
              <w:rPr>
                <w:ins w:id="1447" w:author="Windows User" w:date="2019-09-19T01:01:00Z"/>
                <w:rFonts w:cs="Times New Roman"/>
                <w:sz w:val="20"/>
                <w:szCs w:val="20"/>
                <w:rPrChange w:id="1448" w:author="Windows User" w:date="2019-09-19T01:05:00Z">
                  <w:rPr>
                    <w:ins w:id="1449" w:author="Windows User" w:date="2019-09-19T01:01:00Z"/>
                    <w:rFonts w:cs="Times New Roman"/>
                    <w:szCs w:val="24"/>
                  </w:rPr>
                </w:rPrChange>
              </w:rPr>
            </w:pPr>
            <w:ins w:id="1450" w:author="Windows User" w:date="2019-09-19T01:01:00Z">
              <w:r w:rsidRPr="006A0BE8">
                <w:rPr>
                  <w:rFonts w:cs="Times New Roman"/>
                  <w:sz w:val="20"/>
                  <w:szCs w:val="20"/>
                  <w:rPrChange w:id="1451" w:author="Windows User" w:date="2019-09-19T01:05:00Z">
                    <w:rPr>
                      <w:rFonts w:cs="Times New Roman"/>
                      <w:szCs w:val="24"/>
                    </w:rPr>
                  </w:rPrChange>
                </w:rPr>
                <w:t>Fitur untuk user login yang bisa diakses oleh semua aktor</w:t>
              </w:r>
            </w:ins>
          </w:p>
        </w:tc>
      </w:tr>
      <w:tr w:rsidR="0013708C" w:rsidRPr="006A0BE8" w14:paraId="4D1A1B9F" w14:textId="77777777" w:rsidTr="00904151">
        <w:trPr>
          <w:ins w:id="1452" w:author="Windows User" w:date="2019-09-19T01:01:00Z"/>
        </w:trPr>
        <w:tc>
          <w:tcPr>
            <w:tcW w:w="704" w:type="dxa"/>
          </w:tcPr>
          <w:p w14:paraId="422BF7D3" w14:textId="77777777" w:rsidR="0013708C" w:rsidRPr="006A0BE8" w:rsidRDefault="0013708C" w:rsidP="00835FA0">
            <w:pPr>
              <w:spacing w:line="240" w:lineRule="auto"/>
              <w:jc w:val="center"/>
              <w:rPr>
                <w:ins w:id="1453" w:author="Windows User" w:date="2019-09-19T01:01:00Z"/>
                <w:rFonts w:cs="Times New Roman"/>
                <w:sz w:val="20"/>
                <w:szCs w:val="20"/>
                <w:rPrChange w:id="1454" w:author="Windows User" w:date="2019-09-19T01:05:00Z">
                  <w:rPr>
                    <w:ins w:id="1455" w:author="Windows User" w:date="2019-09-19T01:01:00Z"/>
                    <w:rFonts w:cs="Times New Roman"/>
                    <w:szCs w:val="24"/>
                  </w:rPr>
                </w:rPrChange>
              </w:rPr>
            </w:pPr>
            <w:ins w:id="1456" w:author="Windows User" w:date="2019-09-19T01:01:00Z">
              <w:r w:rsidRPr="006A0BE8">
                <w:rPr>
                  <w:rFonts w:cs="Times New Roman"/>
                  <w:sz w:val="20"/>
                  <w:szCs w:val="20"/>
                  <w:rPrChange w:id="1457" w:author="Windows User" w:date="2019-09-19T01:05:00Z">
                    <w:rPr>
                      <w:rFonts w:cs="Times New Roman"/>
                      <w:szCs w:val="24"/>
                    </w:rPr>
                  </w:rPrChange>
                </w:rPr>
                <w:t>2</w:t>
              </w:r>
            </w:ins>
          </w:p>
        </w:tc>
        <w:tc>
          <w:tcPr>
            <w:tcW w:w="2268" w:type="dxa"/>
          </w:tcPr>
          <w:p w14:paraId="2BCF227C" w14:textId="77777777" w:rsidR="0013708C" w:rsidRPr="006A0BE8" w:rsidRDefault="0013708C" w:rsidP="00835FA0">
            <w:pPr>
              <w:spacing w:line="240" w:lineRule="auto"/>
              <w:rPr>
                <w:ins w:id="1458" w:author="Windows User" w:date="2019-09-19T01:01:00Z"/>
                <w:rFonts w:cs="Times New Roman"/>
                <w:sz w:val="20"/>
                <w:szCs w:val="20"/>
                <w:rPrChange w:id="1459" w:author="Windows User" w:date="2019-09-19T01:05:00Z">
                  <w:rPr>
                    <w:ins w:id="1460" w:author="Windows User" w:date="2019-09-19T01:01:00Z"/>
                    <w:rFonts w:cs="Times New Roman"/>
                    <w:szCs w:val="24"/>
                  </w:rPr>
                </w:rPrChange>
              </w:rPr>
            </w:pPr>
            <w:ins w:id="1461" w:author="Windows User" w:date="2019-09-19T01:01:00Z">
              <w:r w:rsidRPr="006A0BE8">
                <w:rPr>
                  <w:rFonts w:cs="Times New Roman"/>
                  <w:sz w:val="20"/>
                  <w:szCs w:val="20"/>
                  <w:rPrChange w:id="1462" w:author="Windows User" w:date="2019-09-19T01:05:00Z">
                    <w:rPr>
                      <w:rFonts w:cs="Times New Roman"/>
                      <w:szCs w:val="24"/>
                    </w:rPr>
                  </w:rPrChange>
                </w:rPr>
                <w:t>Tambah user</w:t>
              </w:r>
            </w:ins>
          </w:p>
        </w:tc>
        <w:tc>
          <w:tcPr>
            <w:tcW w:w="4955" w:type="dxa"/>
          </w:tcPr>
          <w:p w14:paraId="446AB7CD" w14:textId="77777777" w:rsidR="0013708C" w:rsidRPr="006A0BE8" w:rsidRDefault="0013708C" w:rsidP="00835FA0">
            <w:pPr>
              <w:spacing w:line="240" w:lineRule="auto"/>
              <w:rPr>
                <w:ins w:id="1463" w:author="Windows User" w:date="2019-09-19T01:01:00Z"/>
                <w:rFonts w:cs="Times New Roman"/>
                <w:sz w:val="20"/>
                <w:szCs w:val="20"/>
                <w:rPrChange w:id="1464" w:author="Windows User" w:date="2019-09-19T01:05:00Z">
                  <w:rPr>
                    <w:ins w:id="1465" w:author="Windows User" w:date="2019-09-19T01:01:00Z"/>
                    <w:rFonts w:cs="Times New Roman"/>
                    <w:szCs w:val="24"/>
                  </w:rPr>
                </w:rPrChange>
              </w:rPr>
            </w:pPr>
            <w:ins w:id="1466" w:author="Windows User" w:date="2019-09-19T01:01:00Z">
              <w:r w:rsidRPr="006A0BE8">
                <w:rPr>
                  <w:rFonts w:cs="Times New Roman"/>
                  <w:sz w:val="20"/>
                  <w:szCs w:val="20"/>
                  <w:rPrChange w:id="1467" w:author="Windows User" w:date="2019-09-19T01:05:00Z">
                    <w:rPr>
                      <w:rFonts w:cs="Times New Roman"/>
                      <w:szCs w:val="24"/>
                    </w:rPr>
                  </w:rPrChange>
                </w:rPr>
                <w:t>Fitur untuk menambah data user yang bisa dilakukan oleh admin</w:t>
              </w:r>
            </w:ins>
          </w:p>
        </w:tc>
      </w:tr>
      <w:tr w:rsidR="0013708C" w:rsidRPr="006A0BE8" w14:paraId="51F50C7D" w14:textId="77777777" w:rsidTr="00904151">
        <w:trPr>
          <w:ins w:id="1468" w:author="Windows User" w:date="2019-09-19T01:01:00Z"/>
        </w:trPr>
        <w:tc>
          <w:tcPr>
            <w:tcW w:w="704" w:type="dxa"/>
          </w:tcPr>
          <w:p w14:paraId="7DA28F08" w14:textId="77777777" w:rsidR="0013708C" w:rsidRPr="006A0BE8" w:rsidRDefault="0013708C" w:rsidP="00835FA0">
            <w:pPr>
              <w:spacing w:line="240" w:lineRule="auto"/>
              <w:jc w:val="center"/>
              <w:rPr>
                <w:ins w:id="1469" w:author="Windows User" w:date="2019-09-19T01:01:00Z"/>
                <w:rFonts w:cs="Times New Roman"/>
                <w:sz w:val="20"/>
                <w:szCs w:val="20"/>
                <w:rPrChange w:id="1470" w:author="Windows User" w:date="2019-09-19T01:05:00Z">
                  <w:rPr>
                    <w:ins w:id="1471" w:author="Windows User" w:date="2019-09-19T01:01:00Z"/>
                    <w:rFonts w:cs="Times New Roman"/>
                    <w:szCs w:val="24"/>
                  </w:rPr>
                </w:rPrChange>
              </w:rPr>
            </w:pPr>
            <w:ins w:id="1472" w:author="Windows User" w:date="2019-09-19T01:01:00Z">
              <w:r w:rsidRPr="006A0BE8">
                <w:rPr>
                  <w:rFonts w:cs="Times New Roman"/>
                  <w:sz w:val="20"/>
                  <w:szCs w:val="20"/>
                  <w:rPrChange w:id="1473" w:author="Windows User" w:date="2019-09-19T01:05:00Z">
                    <w:rPr>
                      <w:rFonts w:cs="Times New Roman"/>
                      <w:szCs w:val="24"/>
                    </w:rPr>
                  </w:rPrChange>
                </w:rPr>
                <w:t>3</w:t>
              </w:r>
            </w:ins>
          </w:p>
        </w:tc>
        <w:tc>
          <w:tcPr>
            <w:tcW w:w="2268" w:type="dxa"/>
          </w:tcPr>
          <w:p w14:paraId="605611CD" w14:textId="77777777" w:rsidR="0013708C" w:rsidRPr="006A0BE8" w:rsidRDefault="0013708C" w:rsidP="00835FA0">
            <w:pPr>
              <w:spacing w:line="240" w:lineRule="auto"/>
              <w:rPr>
                <w:ins w:id="1474" w:author="Windows User" w:date="2019-09-19T01:01:00Z"/>
                <w:rFonts w:cs="Times New Roman"/>
                <w:sz w:val="20"/>
                <w:szCs w:val="20"/>
                <w:rPrChange w:id="1475" w:author="Windows User" w:date="2019-09-19T01:05:00Z">
                  <w:rPr>
                    <w:ins w:id="1476" w:author="Windows User" w:date="2019-09-19T01:01:00Z"/>
                    <w:rFonts w:cs="Times New Roman"/>
                    <w:szCs w:val="24"/>
                  </w:rPr>
                </w:rPrChange>
              </w:rPr>
            </w:pPr>
            <w:ins w:id="1477" w:author="Windows User" w:date="2019-09-19T01:01:00Z">
              <w:r w:rsidRPr="006A0BE8">
                <w:rPr>
                  <w:rFonts w:cs="Times New Roman"/>
                  <w:sz w:val="20"/>
                  <w:szCs w:val="20"/>
                  <w:rPrChange w:id="1478" w:author="Windows User" w:date="2019-09-19T01:05:00Z">
                    <w:rPr>
                      <w:rFonts w:cs="Times New Roman"/>
                      <w:szCs w:val="24"/>
                    </w:rPr>
                  </w:rPrChange>
                </w:rPr>
                <w:t>Edit user</w:t>
              </w:r>
            </w:ins>
          </w:p>
        </w:tc>
        <w:tc>
          <w:tcPr>
            <w:tcW w:w="4955" w:type="dxa"/>
          </w:tcPr>
          <w:p w14:paraId="60F5D4E4" w14:textId="77777777" w:rsidR="0013708C" w:rsidRPr="006A0BE8" w:rsidRDefault="0013708C" w:rsidP="00835FA0">
            <w:pPr>
              <w:spacing w:line="240" w:lineRule="auto"/>
              <w:rPr>
                <w:ins w:id="1479" w:author="Windows User" w:date="2019-09-19T01:01:00Z"/>
                <w:rFonts w:cs="Times New Roman"/>
                <w:sz w:val="20"/>
                <w:szCs w:val="20"/>
                <w:rPrChange w:id="1480" w:author="Windows User" w:date="2019-09-19T01:05:00Z">
                  <w:rPr>
                    <w:ins w:id="1481" w:author="Windows User" w:date="2019-09-19T01:01:00Z"/>
                    <w:rFonts w:cs="Times New Roman"/>
                    <w:szCs w:val="24"/>
                  </w:rPr>
                </w:rPrChange>
              </w:rPr>
            </w:pPr>
            <w:ins w:id="1482" w:author="Windows User" w:date="2019-09-19T01:01:00Z">
              <w:r w:rsidRPr="006A0BE8">
                <w:rPr>
                  <w:rFonts w:cs="Times New Roman"/>
                  <w:sz w:val="20"/>
                  <w:szCs w:val="20"/>
                  <w:rPrChange w:id="1483" w:author="Windows User" w:date="2019-09-19T01:05:00Z">
                    <w:rPr>
                      <w:rFonts w:cs="Times New Roman"/>
                      <w:szCs w:val="24"/>
                    </w:rPr>
                  </w:rPrChange>
                </w:rPr>
                <w:t>Fitur ubah data user yang bias dilakukan oleh admin</w:t>
              </w:r>
            </w:ins>
          </w:p>
        </w:tc>
      </w:tr>
      <w:tr w:rsidR="0013708C" w:rsidRPr="006A0BE8" w14:paraId="64C8171F" w14:textId="77777777" w:rsidTr="00904151">
        <w:trPr>
          <w:ins w:id="1484" w:author="Windows User" w:date="2019-09-19T01:01:00Z"/>
        </w:trPr>
        <w:tc>
          <w:tcPr>
            <w:tcW w:w="704" w:type="dxa"/>
          </w:tcPr>
          <w:p w14:paraId="40ECF333" w14:textId="77777777" w:rsidR="0013708C" w:rsidRPr="006A0BE8" w:rsidRDefault="0013708C" w:rsidP="00835FA0">
            <w:pPr>
              <w:spacing w:line="240" w:lineRule="auto"/>
              <w:jc w:val="center"/>
              <w:rPr>
                <w:ins w:id="1485" w:author="Windows User" w:date="2019-09-19T01:01:00Z"/>
                <w:rFonts w:cs="Times New Roman"/>
                <w:sz w:val="20"/>
                <w:szCs w:val="20"/>
                <w:rPrChange w:id="1486" w:author="Windows User" w:date="2019-09-19T01:05:00Z">
                  <w:rPr>
                    <w:ins w:id="1487" w:author="Windows User" w:date="2019-09-19T01:01:00Z"/>
                    <w:rFonts w:cs="Times New Roman"/>
                    <w:szCs w:val="24"/>
                  </w:rPr>
                </w:rPrChange>
              </w:rPr>
            </w:pPr>
            <w:ins w:id="1488" w:author="Windows User" w:date="2019-09-19T01:01:00Z">
              <w:r w:rsidRPr="006A0BE8">
                <w:rPr>
                  <w:rFonts w:cs="Times New Roman"/>
                  <w:sz w:val="20"/>
                  <w:szCs w:val="20"/>
                  <w:rPrChange w:id="1489" w:author="Windows User" w:date="2019-09-19T01:05:00Z">
                    <w:rPr>
                      <w:rFonts w:cs="Times New Roman"/>
                      <w:szCs w:val="24"/>
                    </w:rPr>
                  </w:rPrChange>
                </w:rPr>
                <w:t>4</w:t>
              </w:r>
            </w:ins>
          </w:p>
        </w:tc>
        <w:tc>
          <w:tcPr>
            <w:tcW w:w="2268" w:type="dxa"/>
          </w:tcPr>
          <w:p w14:paraId="5D3AB28F" w14:textId="77777777" w:rsidR="0013708C" w:rsidRPr="006A0BE8" w:rsidRDefault="0013708C" w:rsidP="00835FA0">
            <w:pPr>
              <w:spacing w:line="240" w:lineRule="auto"/>
              <w:rPr>
                <w:ins w:id="1490" w:author="Windows User" w:date="2019-09-19T01:01:00Z"/>
                <w:rFonts w:cs="Times New Roman"/>
                <w:sz w:val="20"/>
                <w:szCs w:val="20"/>
                <w:rPrChange w:id="1491" w:author="Windows User" w:date="2019-09-19T01:05:00Z">
                  <w:rPr>
                    <w:ins w:id="1492" w:author="Windows User" w:date="2019-09-19T01:01:00Z"/>
                    <w:rFonts w:cs="Times New Roman"/>
                    <w:szCs w:val="24"/>
                  </w:rPr>
                </w:rPrChange>
              </w:rPr>
            </w:pPr>
            <w:ins w:id="1493" w:author="Windows User" w:date="2019-09-19T01:01:00Z">
              <w:r w:rsidRPr="006A0BE8">
                <w:rPr>
                  <w:rFonts w:cs="Times New Roman"/>
                  <w:sz w:val="20"/>
                  <w:szCs w:val="20"/>
                  <w:rPrChange w:id="1494" w:author="Windows User" w:date="2019-09-19T01:05:00Z">
                    <w:rPr>
                      <w:rFonts w:cs="Times New Roman"/>
                      <w:szCs w:val="24"/>
                    </w:rPr>
                  </w:rPrChange>
                </w:rPr>
                <w:t>History login</w:t>
              </w:r>
            </w:ins>
          </w:p>
        </w:tc>
        <w:tc>
          <w:tcPr>
            <w:tcW w:w="4955" w:type="dxa"/>
          </w:tcPr>
          <w:p w14:paraId="2FE0F948" w14:textId="77777777" w:rsidR="0013708C" w:rsidRPr="006A0BE8" w:rsidRDefault="0013708C" w:rsidP="00835FA0">
            <w:pPr>
              <w:spacing w:line="240" w:lineRule="auto"/>
              <w:rPr>
                <w:ins w:id="1495" w:author="Windows User" w:date="2019-09-19T01:01:00Z"/>
                <w:rFonts w:cs="Times New Roman"/>
                <w:sz w:val="20"/>
                <w:szCs w:val="20"/>
                <w:rPrChange w:id="1496" w:author="Windows User" w:date="2019-09-19T01:05:00Z">
                  <w:rPr>
                    <w:ins w:id="1497" w:author="Windows User" w:date="2019-09-19T01:01:00Z"/>
                    <w:rFonts w:cs="Times New Roman"/>
                    <w:szCs w:val="24"/>
                  </w:rPr>
                </w:rPrChange>
              </w:rPr>
            </w:pPr>
            <w:ins w:id="1498" w:author="Windows User" w:date="2019-09-19T01:01:00Z">
              <w:r w:rsidRPr="006A0BE8">
                <w:rPr>
                  <w:rFonts w:cs="Times New Roman"/>
                  <w:sz w:val="20"/>
                  <w:szCs w:val="20"/>
                  <w:rPrChange w:id="1499" w:author="Windows User" w:date="2019-09-19T01:05:00Z">
                    <w:rPr>
                      <w:rFonts w:cs="Times New Roman"/>
                      <w:szCs w:val="24"/>
                    </w:rPr>
                  </w:rPrChange>
                </w:rPr>
                <w:t>Fitur yang berisi detail login (nama aktor dan tanggal login) yang bis</w:t>
              </w:r>
            </w:ins>
            <w:r w:rsidRPr="006A0BE8">
              <w:rPr>
                <w:rFonts w:cs="Times New Roman"/>
                <w:sz w:val="20"/>
                <w:szCs w:val="20"/>
              </w:rPr>
              <w:t>a</w:t>
            </w:r>
            <w:ins w:id="1500" w:author="Windows User" w:date="2019-09-19T01:01:00Z">
              <w:r w:rsidRPr="006A0BE8">
                <w:rPr>
                  <w:rFonts w:cs="Times New Roman"/>
                  <w:sz w:val="20"/>
                  <w:szCs w:val="20"/>
                  <w:rPrChange w:id="1501" w:author="Windows User" w:date="2019-09-19T01:05:00Z">
                    <w:rPr>
                      <w:rFonts w:cs="Times New Roman"/>
                      <w:szCs w:val="24"/>
                    </w:rPr>
                  </w:rPrChange>
                </w:rPr>
                <w:t xml:space="preserve"> diakses oleh admin</w:t>
              </w:r>
            </w:ins>
          </w:p>
        </w:tc>
      </w:tr>
      <w:tr w:rsidR="0013708C" w:rsidRPr="006A0BE8" w14:paraId="4B6A47A8" w14:textId="77777777" w:rsidTr="00904151">
        <w:trPr>
          <w:ins w:id="1502" w:author="Windows User" w:date="2019-09-19T01:01:00Z"/>
        </w:trPr>
        <w:tc>
          <w:tcPr>
            <w:tcW w:w="704" w:type="dxa"/>
          </w:tcPr>
          <w:p w14:paraId="6B2BE38A" w14:textId="77777777" w:rsidR="0013708C" w:rsidRPr="006A0BE8" w:rsidRDefault="0013708C" w:rsidP="00835FA0">
            <w:pPr>
              <w:spacing w:line="240" w:lineRule="auto"/>
              <w:jc w:val="center"/>
              <w:rPr>
                <w:ins w:id="1503" w:author="Windows User" w:date="2019-09-19T01:01:00Z"/>
                <w:rFonts w:cs="Times New Roman"/>
                <w:sz w:val="20"/>
                <w:szCs w:val="20"/>
                <w:rPrChange w:id="1504" w:author="Windows User" w:date="2019-09-19T01:05:00Z">
                  <w:rPr>
                    <w:ins w:id="1505" w:author="Windows User" w:date="2019-09-19T01:01:00Z"/>
                    <w:rFonts w:cs="Times New Roman"/>
                    <w:szCs w:val="24"/>
                  </w:rPr>
                </w:rPrChange>
              </w:rPr>
            </w:pPr>
            <w:ins w:id="1506" w:author="Windows User" w:date="2019-09-19T01:01:00Z">
              <w:r w:rsidRPr="006A0BE8">
                <w:rPr>
                  <w:rFonts w:cs="Times New Roman"/>
                  <w:sz w:val="20"/>
                  <w:szCs w:val="20"/>
                  <w:rPrChange w:id="1507" w:author="Windows User" w:date="2019-09-19T01:05:00Z">
                    <w:rPr>
                      <w:rFonts w:cs="Times New Roman"/>
                      <w:szCs w:val="24"/>
                    </w:rPr>
                  </w:rPrChange>
                </w:rPr>
                <w:t>5</w:t>
              </w:r>
            </w:ins>
          </w:p>
        </w:tc>
        <w:tc>
          <w:tcPr>
            <w:tcW w:w="2268" w:type="dxa"/>
          </w:tcPr>
          <w:p w14:paraId="0DC518D3" w14:textId="3C9CC8F3" w:rsidR="0013708C" w:rsidRPr="006A0BE8" w:rsidRDefault="0013708C" w:rsidP="005721E2">
            <w:pPr>
              <w:spacing w:line="240" w:lineRule="auto"/>
              <w:rPr>
                <w:ins w:id="1508" w:author="Windows User" w:date="2019-09-19T01:01:00Z"/>
                <w:rFonts w:cs="Times New Roman"/>
                <w:sz w:val="20"/>
                <w:szCs w:val="20"/>
                <w:rPrChange w:id="1509" w:author="Windows User" w:date="2019-09-19T01:05:00Z">
                  <w:rPr>
                    <w:ins w:id="1510" w:author="Windows User" w:date="2019-09-19T01:01:00Z"/>
                    <w:rFonts w:cs="Times New Roman"/>
                    <w:szCs w:val="24"/>
                  </w:rPr>
                </w:rPrChange>
              </w:rPr>
            </w:pPr>
            <w:ins w:id="1511" w:author="Windows User" w:date="2019-09-19T01:01:00Z">
              <w:r w:rsidRPr="006A0BE8">
                <w:rPr>
                  <w:rFonts w:cs="Times New Roman"/>
                  <w:sz w:val="20"/>
                  <w:szCs w:val="20"/>
                  <w:rPrChange w:id="1512" w:author="Windows User" w:date="2019-09-19T01:05:00Z">
                    <w:rPr>
                      <w:rFonts w:cs="Times New Roman"/>
                      <w:szCs w:val="24"/>
                    </w:rPr>
                  </w:rPrChange>
                </w:rPr>
                <w:t xml:space="preserve">Lihat data </w:t>
              </w:r>
            </w:ins>
            <w:r w:rsidR="005721E2" w:rsidRPr="005721E2">
              <w:rPr>
                <w:rFonts w:cs="Times New Roman"/>
                <w:i/>
                <w:sz w:val="20"/>
                <w:szCs w:val="20"/>
              </w:rPr>
              <w:t>History Tracker</w:t>
            </w:r>
          </w:p>
        </w:tc>
        <w:tc>
          <w:tcPr>
            <w:tcW w:w="4955" w:type="dxa"/>
          </w:tcPr>
          <w:p w14:paraId="5D561B83" w14:textId="56DAEC3E" w:rsidR="0013708C" w:rsidRPr="006A0BE8" w:rsidRDefault="0013708C" w:rsidP="005721E2">
            <w:pPr>
              <w:spacing w:line="240" w:lineRule="auto"/>
              <w:rPr>
                <w:ins w:id="1513" w:author="Windows User" w:date="2019-09-19T01:01:00Z"/>
                <w:rFonts w:cs="Times New Roman"/>
                <w:sz w:val="20"/>
                <w:szCs w:val="20"/>
                <w:rPrChange w:id="1514" w:author="Windows User" w:date="2019-09-19T01:05:00Z">
                  <w:rPr>
                    <w:ins w:id="1515" w:author="Windows User" w:date="2019-09-19T01:01:00Z"/>
                    <w:rFonts w:cs="Times New Roman"/>
                    <w:szCs w:val="24"/>
                  </w:rPr>
                </w:rPrChange>
              </w:rPr>
            </w:pPr>
            <w:ins w:id="1516" w:author="Windows User" w:date="2019-09-19T01:01:00Z">
              <w:r w:rsidRPr="006A0BE8">
                <w:rPr>
                  <w:rFonts w:cs="Times New Roman"/>
                  <w:sz w:val="20"/>
                  <w:szCs w:val="20"/>
                  <w:rPrChange w:id="1517" w:author="Windows User" w:date="2019-09-19T01:05:00Z">
                    <w:rPr>
                      <w:rFonts w:cs="Times New Roman"/>
                      <w:szCs w:val="24"/>
                    </w:rPr>
                  </w:rPrChange>
                </w:rPr>
                <w:t xml:space="preserve">Fitur yang berisi data </w:t>
              </w:r>
            </w:ins>
            <w:r w:rsidR="005721E2" w:rsidRPr="005721E2">
              <w:rPr>
                <w:rFonts w:cs="Times New Roman"/>
                <w:i/>
                <w:sz w:val="20"/>
                <w:szCs w:val="20"/>
              </w:rPr>
              <w:t>history</w:t>
            </w:r>
            <w:r w:rsidR="005721E2">
              <w:rPr>
                <w:rFonts w:cs="Times New Roman"/>
                <w:sz w:val="20"/>
                <w:szCs w:val="20"/>
              </w:rPr>
              <w:t xml:space="preserve"> sudut pada </w:t>
            </w:r>
            <w:r w:rsidR="005721E2" w:rsidRPr="005721E2">
              <w:rPr>
                <w:rFonts w:cs="Times New Roman"/>
                <w:i/>
                <w:sz w:val="20"/>
                <w:szCs w:val="20"/>
              </w:rPr>
              <w:t xml:space="preserve">tracker </w:t>
            </w:r>
            <w:r w:rsidR="005721E2">
              <w:rPr>
                <w:rFonts w:cs="Times New Roman"/>
                <w:sz w:val="20"/>
                <w:szCs w:val="20"/>
              </w:rPr>
              <w:t>yang dapat</w:t>
            </w:r>
            <w:ins w:id="1518" w:author="Windows User" w:date="2019-09-19T01:01:00Z">
              <w:r w:rsidRPr="006A0BE8">
                <w:rPr>
                  <w:rFonts w:cs="Times New Roman"/>
                  <w:sz w:val="20"/>
                  <w:szCs w:val="20"/>
                  <w:rPrChange w:id="1519" w:author="Windows User" w:date="2019-09-19T01:05:00Z">
                    <w:rPr>
                      <w:rFonts w:cs="Times New Roman"/>
                      <w:szCs w:val="24"/>
                    </w:rPr>
                  </w:rPrChange>
                </w:rPr>
                <w:t xml:space="preserve"> diakses oleh semua aktor</w:t>
              </w:r>
            </w:ins>
          </w:p>
        </w:tc>
      </w:tr>
      <w:tr w:rsidR="005721E2" w:rsidRPr="006A0BE8" w14:paraId="558E33D9" w14:textId="77777777" w:rsidTr="00904151">
        <w:trPr>
          <w:ins w:id="1520" w:author="Windows User" w:date="2019-09-19T01:01:00Z"/>
        </w:trPr>
        <w:tc>
          <w:tcPr>
            <w:tcW w:w="704" w:type="dxa"/>
          </w:tcPr>
          <w:p w14:paraId="474BD46B" w14:textId="77777777" w:rsidR="005721E2" w:rsidRPr="006A0BE8" w:rsidRDefault="005721E2" w:rsidP="005721E2">
            <w:pPr>
              <w:spacing w:line="240" w:lineRule="auto"/>
              <w:jc w:val="center"/>
              <w:rPr>
                <w:ins w:id="1521" w:author="Windows User" w:date="2019-09-19T01:01:00Z"/>
                <w:rFonts w:cs="Times New Roman"/>
                <w:sz w:val="20"/>
                <w:szCs w:val="20"/>
                <w:rPrChange w:id="1522" w:author="Windows User" w:date="2019-09-19T01:05:00Z">
                  <w:rPr>
                    <w:ins w:id="1523" w:author="Windows User" w:date="2019-09-19T01:01:00Z"/>
                    <w:rFonts w:cs="Times New Roman"/>
                    <w:szCs w:val="24"/>
                  </w:rPr>
                </w:rPrChange>
              </w:rPr>
            </w:pPr>
            <w:ins w:id="1524" w:author="Windows User" w:date="2019-09-19T01:01:00Z">
              <w:r w:rsidRPr="006A0BE8">
                <w:rPr>
                  <w:rFonts w:cs="Times New Roman"/>
                  <w:sz w:val="20"/>
                  <w:szCs w:val="20"/>
                  <w:rPrChange w:id="1525" w:author="Windows User" w:date="2019-09-19T01:05:00Z">
                    <w:rPr>
                      <w:rFonts w:cs="Times New Roman"/>
                      <w:szCs w:val="24"/>
                    </w:rPr>
                  </w:rPrChange>
                </w:rPr>
                <w:t>6</w:t>
              </w:r>
            </w:ins>
          </w:p>
        </w:tc>
        <w:tc>
          <w:tcPr>
            <w:tcW w:w="2268" w:type="dxa"/>
          </w:tcPr>
          <w:p w14:paraId="4320E549" w14:textId="2D410C20" w:rsidR="005721E2" w:rsidRPr="006A0BE8" w:rsidRDefault="005721E2" w:rsidP="005721E2">
            <w:pPr>
              <w:spacing w:line="240" w:lineRule="auto"/>
              <w:rPr>
                <w:ins w:id="1526" w:author="Windows User" w:date="2019-09-19T01:01:00Z"/>
                <w:rFonts w:cs="Times New Roman"/>
                <w:sz w:val="20"/>
                <w:szCs w:val="20"/>
                <w:rPrChange w:id="1527" w:author="Windows User" w:date="2019-09-19T01:05:00Z">
                  <w:rPr>
                    <w:ins w:id="1528" w:author="Windows User" w:date="2019-09-19T01:01:00Z"/>
                    <w:rFonts w:cs="Times New Roman"/>
                    <w:szCs w:val="24"/>
                  </w:rPr>
                </w:rPrChange>
              </w:rPr>
            </w:pPr>
            <w:ins w:id="1529" w:author="Windows User" w:date="2019-09-19T01:01:00Z">
              <w:r w:rsidRPr="006A0BE8">
                <w:rPr>
                  <w:rFonts w:cs="Times New Roman"/>
                  <w:sz w:val="20"/>
                  <w:szCs w:val="20"/>
                  <w:rPrChange w:id="1530" w:author="Windows User" w:date="2019-09-19T01:05:00Z">
                    <w:rPr>
                      <w:rFonts w:cs="Times New Roman"/>
                      <w:szCs w:val="24"/>
                    </w:rPr>
                  </w:rPrChange>
                </w:rPr>
                <w:t xml:space="preserve">Lihat data </w:t>
              </w:r>
            </w:ins>
            <w:r w:rsidRPr="005721E2">
              <w:rPr>
                <w:rFonts w:cs="Times New Roman"/>
                <w:i/>
                <w:sz w:val="20"/>
                <w:szCs w:val="20"/>
              </w:rPr>
              <w:t xml:space="preserve">History </w:t>
            </w:r>
            <w:r>
              <w:rPr>
                <w:rFonts w:cs="Times New Roman"/>
                <w:sz w:val="20"/>
                <w:szCs w:val="20"/>
              </w:rPr>
              <w:t>Aktuator</w:t>
            </w:r>
          </w:p>
        </w:tc>
        <w:tc>
          <w:tcPr>
            <w:tcW w:w="4955" w:type="dxa"/>
          </w:tcPr>
          <w:p w14:paraId="6009083F" w14:textId="5AD44DE0" w:rsidR="005721E2" w:rsidRPr="006A0BE8" w:rsidRDefault="005721E2" w:rsidP="005721E2">
            <w:pPr>
              <w:spacing w:line="240" w:lineRule="auto"/>
              <w:rPr>
                <w:ins w:id="1531" w:author="Windows User" w:date="2019-09-19T01:01:00Z"/>
                <w:rFonts w:cs="Times New Roman"/>
                <w:sz w:val="20"/>
                <w:szCs w:val="20"/>
                <w:rPrChange w:id="1532" w:author="Windows User" w:date="2019-09-19T01:05:00Z">
                  <w:rPr>
                    <w:ins w:id="1533" w:author="Windows User" w:date="2019-09-19T01:01:00Z"/>
                    <w:rFonts w:cs="Times New Roman"/>
                    <w:szCs w:val="24"/>
                  </w:rPr>
                </w:rPrChange>
              </w:rPr>
            </w:pPr>
            <w:ins w:id="1534" w:author="Windows User" w:date="2019-09-19T01:01:00Z">
              <w:r w:rsidRPr="006A0BE8">
                <w:rPr>
                  <w:rFonts w:cs="Times New Roman"/>
                  <w:sz w:val="20"/>
                  <w:szCs w:val="20"/>
                  <w:rPrChange w:id="1535" w:author="Windows User" w:date="2019-09-19T01:05:00Z">
                    <w:rPr>
                      <w:rFonts w:cs="Times New Roman"/>
                      <w:szCs w:val="24"/>
                    </w:rPr>
                  </w:rPrChange>
                </w:rPr>
                <w:t xml:space="preserve">Fitur yang berisi data </w:t>
              </w:r>
            </w:ins>
            <w:r w:rsidRPr="005721E2">
              <w:rPr>
                <w:rFonts w:cs="Times New Roman"/>
                <w:i/>
                <w:sz w:val="20"/>
                <w:szCs w:val="20"/>
              </w:rPr>
              <w:t>history</w:t>
            </w:r>
            <w:r>
              <w:rPr>
                <w:rFonts w:cs="Times New Roman"/>
                <w:sz w:val="20"/>
                <w:szCs w:val="20"/>
              </w:rPr>
              <w:t xml:space="preserve"> sudut pada aktuator yang dapat</w:t>
            </w:r>
            <w:ins w:id="1536" w:author="Windows User" w:date="2019-09-19T01:01:00Z">
              <w:r w:rsidRPr="006A0BE8">
                <w:rPr>
                  <w:rFonts w:cs="Times New Roman"/>
                  <w:sz w:val="20"/>
                  <w:szCs w:val="20"/>
                  <w:rPrChange w:id="1537" w:author="Windows User" w:date="2019-09-19T01:05:00Z">
                    <w:rPr>
                      <w:rFonts w:cs="Times New Roman"/>
                      <w:szCs w:val="24"/>
                    </w:rPr>
                  </w:rPrChange>
                </w:rPr>
                <w:t xml:space="preserve"> diakses oleh semua aktor</w:t>
              </w:r>
            </w:ins>
          </w:p>
        </w:tc>
      </w:tr>
      <w:tr w:rsidR="0013708C" w:rsidRPr="006A0BE8" w14:paraId="37812D29" w14:textId="77777777" w:rsidTr="00904151">
        <w:trPr>
          <w:ins w:id="1538" w:author="Windows User" w:date="2019-09-19T01:01:00Z"/>
        </w:trPr>
        <w:tc>
          <w:tcPr>
            <w:tcW w:w="704" w:type="dxa"/>
          </w:tcPr>
          <w:p w14:paraId="4B67F94D" w14:textId="77777777" w:rsidR="0013708C" w:rsidRPr="006A0BE8" w:rsidRDefault="0013708C" w:rsidP="00835FA0">
            <w:pPr>
              <w:spacing w:line="240" w:lineRule="auto"/>
              <w:jc w:val="center"/>
              <w:rPr>
                <w:ins w:id="1539" w:author="Windows User" w:date="2019-09-19T01:01:00Z"/>
                <w:rFonts w:cs="Times New Roman"/>
                <w:sz w:val="20"/>
                <w:szCs w:val="20"/>
                <w:rPrChange w:id="1540" w:author="Windows User" w:date="2019-09-19T01:05:00Z">
                  <w:rPr>
                    <w:ins w:id="1541" w:author="Windows User" w:date="2019-09-19T01:01:00Z"/>
                    <w:rFonts w:cs="Times New Roman"/>
                    <w:szCs w:val="24"/>
                  </w:rPr>
                </w:rPrChange>
              </w:rPr>
            </w:pPr>
            <w:r w:rsidRPr="006A0BE8">
              <w:rPr>
                <w:rFonts w:cs="Times New Roman"/>
                <w:sz w:val="20"/>
                <w:szCs w:val="20"/>
              </w:rPr>
              <w:t>7</w:t>
            </w:r>
          </w:p>
        </w:tc>
        <w:tc>
          <w:tcPr>
            <w:tcW w:w="2268" w:type="dxa"/>
          </w:tcPr>
          <w:p w14:paraId="6ED3E745" w14:textId="05752C07" w:rsidR="0013708C" w:rsidRPr="006A0BE8" w:rsidRDefault="005721E2" w:rsidP="00835FA0">
            <w:pPr>
              <w:spacing w:line="240" w:lineRule="auto"/>
              <w:rPr>
                <w:ins w:id="1542" w:author="Windows User" w:date="2019-09-19T01:01:00Z"/>
                <w:rFonts w:cs="Times New Roman"/>
                <w:sz w:val="20"/>
                <w:szCs w:val="20"/>
                <w:rPrChange w:id="1543" w:author="Windows User" w:date="2019-09-19T01:05:00Z">
                  <w:rPr>
                    <w:ins w:id="1544" w:author="Windows User" w:date="2019-09-19T01:01:00Z"/>
                    <w:rFonts w:cs="Times New Roman"/>
                    <w:szCs w:val="24"/>
                  </w:rPr>
                </w:rPrChange>
              </w:rPr>
            </w:pPr>
            <w:r>
              <w:rPr>
                <w:rFonts w:cs="Times New Roman"/>
                <w:sz w:val="20"/>
                <w:szCs w:val="20"/>
              </w:rPr>
              <w:t>Lihat grafik sensor</w:t>
            </w:r>
          </w:p>
        </w:tc>
        <w:tc>
          <w:tcPr>
            <w:tcW w:w="4955" w:type="dxa"/>
          </w:tcPr>
          <w:p w14:paraId="525C3C46" w14:textId="29DA28DD" w:rsidR="0013708C" w:rsidRPr="006A0BE8" w:rsidRDefault="0013708C" w:rsidP="003163C1">
            <w:pPr>
              <w:spacing w:line="240" w:lineRule="auto"/>
              <w:rPr>
                <w:ins w:id="1545" w:author="Windows User" w:date="2019-09-19T01:01:00Z"/>
                <w:rFonts w:cs="Times New Roman"/>
                <w:sz w:val="20"/>
                <w:szCs w:val="20"/>
                <w:rPrChange w:id="1546" w:author="Windows User" w:date="2019-09-19T01:05:00Z">
                  <w:rPr>
                    <w:ins w:id="1547" w:author="Windows User" w:date="2019-09-19T01:01:00Z"/>
                    <w:rFonts w:cs="Times New Roman"/>
                    <w:szCs w:val="24"/>
                  </w:rPr>
                </w:rPrChange>
              </w:rPr>
            </w:pPr>
            <w:ins w:id="1548" w:author="Windows User" w:date="2019-09-19T01:01:00Z">
              <w:r w:rsidRPr="006A0BE8">
                <w:rPr>
                  <w:rFonts w:cs="Times New Roman"/>
                  <w:sz w:val="20"/>
                  <w:szCs w:val="20"/>
                  <w:rPrChange w:id="1549" w:author="Windows User" w:date="2019-09-19T01:05:00Z">
                    <w:rPr>
                      <w:rFonts w:cs="Times New Roman"/>
                      <w:szCs w:val="24"/>
                    </w:rPr>
                  </w:rPrChange>
                </w:rPr>
                <w:t xml:space="preserve">Fitur yang menampilkan </w:t>
              </w:r>
            </w:ins>
            <w:r w:rsidR="005721E2">
              <w:rPr>
                <w:rFonts w:cs="Times New Roman"/>
                <w:sz w:val="20"/>
                <w:szCs w:val="20"/>
              </w:rPr>
              <w:t>data grafik sensor</w:t>
            </w:r>
            <w:ins w:id="1550" w:author="Windows User" w:date="2019-09-19T01:01:00Z">
              <w:r w:rsidRPr="006A0BE8">
                <w:rPr>
                  <w:rFonts w:cs="Times New Roman"/>
                  <w:sz w:val="20"/>
                  <w:szCs w:val="20"/>
                  <w:rPrChange w:id="1551" w:author="Windows User" w:date="2019-09-19T01:05:00Z">
                    <w:rPr>
                      <w:rFonts w:cs="Times New Roman"/>
                      <w:szCs w:val="24"/>
                    </w:rPr>
                  </w:rPrChange>
                </w:rPr>
                <w:t xml:space="preserve"> yang </w:t>
              </w:r>
            </w:ins>
            <w:r w:rsidR="005721E2">
              <w:rPr>
                <w:rFonts w:cs="Times New Roman"/>
                <w:sz w:val="20"/>
                <w:szCs w:val="20"/>
              </w:rPr>
              <w:t xml:space="preserve">telah </w:t>
            </w:r>
            <w:r w:rsidR="003163C1">
              <w:rPr>
                <w:rFonts w:cs="Times New Roman"/>
                <w:sz w:val="20"/>
                <w:szCs w:val="20"/>
              </w:rPr>
              <w:t>didapat dari 4 sensor LDR. Fitur ini</w:t>
            </w:r>
            <w:ins w:id="1552" w:author="Windows User" w:date="2019-09-19T01:01:00Z">
              <w:r w:rsidRPr="006A0BE8">
                <w:rPr>
                  <w:rFonts w:cs="Times New Roman"/>
                  <w:sz w:val="20"/>
                  <w:szCs w:val="20"/>
                  <w:rPrChange w:id="1553" w:author="Windows User" w:date="2019-09-19T01:05:00Z">
                    <w:rPr>
                      <w:rFonts w:cs="Times New Roman"/>
                      <w:szCs w:val="24"/>
                    </w:rPr>
                  </w:rPrChange>
                </w:rPr>
                <w:t xml:space="preserve"> dapat dilihat oleh semua aktor</w:t>
              </w:r>
            </w:ins>
          </w:p>
        </w:tc>
      </w:tr>
      <w:tr w:rsidR="0013708C" w:rsidRPr="006A0BE8" w14:paraId="5404C99B" w14:textId="77777777" w:rsidTr="00904151">
        <w:trPr>
          <w:ins w:id="1554" w:author="Windows User" w:date="2019-09-19T01:01:00Z"/>
        </w:trPr>
        <w:tc>
          <w:tcPr>
            <w:tcW w:w="704" w:type="dxa"/>
          </w:tcPr>
          <w:p w14:paraId="71AE4EAA" w14:textId="77777777" w:rsidR="0013708C" w:rsidRPr="006A0BE8" w:rsidRDefault="0013708C" w:rsidP="00835FA0">
            <w:pPr>
              <w:spacing w:line="240" w:lineRule="auto"/>
              <w:jc w:val="center"/>
              <w:rPr>
                <w:ins w:id="1555" w:author="Windows User" w:date="2019-09-19T01:01:00Z"/>
                <w:rFonts w:cs="Times New Roman"/>
                <w:sz w:val="20"/>
                <w:szCs w:val="20"/>
                <w:rPrChange w:id="1556" w:author="Windows User" w:date="2019-09-19T01:05:00Z">
                  <w:rPr>
                    <w:ins w:id="1557" w:author="Windows User" w:date="2019-09-19T01:01:00Z"/>
                    <w:rFonts w:cs="Times New Roman"/>
                    <w:szCs w:val="24"/>
                  </w:rPr>
                </w:rPrChange>
              </w:rPr>
            </w:pPr>
            <w:r w:rsidRPr="006A0BE8">
              <w:rPr>
                <w:rFonts w:cs="Times New Roman"/>
                <w:sz w:val="20"/>
                <w:szCs w:val="20"/>
              </w:rPr>
              <w:t>8</w:t>
            </w:r>
          </w:p>
        </w:tc>
        <w:tc>
          <w:tcPr>
            <w:tcW w:w="2268" w:type="dxa"/>
          </w:tcPr>
          <w:p w14:paraId="470CC89E" w14:textId="0C8D4085" w:rsidR="0013708C" w:rsidRPr="006A0BE8" w:rsidRDefault="005721E2" w:rsidP="00835FA0">
            <w:pPr>
              <w:spacing w:line="240" w:lineRule="auto"/>
              <w:rPr>
                <w:ins w:id="1558" w:author="Windows User" w:date="2019-09-19T01:01:00Z"/>
                <w:rFonts w:cs="Times New Roman"/>
                <w:sz w:val="20"/>
                <w:szCs w:val="20"/>
                <w:rPrChange w:id="1559" w:author="Windows User" w:date="2019-09-19T01:05:00Z">
                  <w:rPr>
                    <w:ins w:id="1560" w:author="Windows User" w:date="2019-09-19T01:01:00Z"/>
                    <w:rFonts w:cs="Times New Roman"/>
                    <w:szCs w:val="24"/>
                  </w:rPr>
                </w:rPrChange>
              </w:rPr>
            </w:pPr>
            <w:r>
              <w:rPr>
                <w:rFonts w:cs="Times New Roman"/>
                <w:sz w:val="20"/>
                <w:szCs w:val="20"/>
              </w:rPr>
              <w:t>Lihat data nilai</w:t>
            </w:r>
            <w:r w:rsidRPr="005721E2">
              <w:rPr>
                <w:rFonts w:cs="Times New Roman"/>
                <w:i/>
                <w:sz w:val="20"/>
                <w:szCs w:val="20"/>
              </w:rPr>
              <w:t xml:space="preserve"> setpoint</w:t>
            </w:r>
          </w:p>
        </w:tc>
        <w:tc>
          <w:tcPr>
            <w:tcW w:w="4955" w:type="dxa"/>
          </w:tcPr>
          <w:p w14:paraId="50792ECA" w14:textId="4577F2CD" w:rsidR="0013708C" w:rsidRPr="003163C1" w:rsidRDefault="0013708C" w:rsidP="003163C1">
            <w:pPr>
              <w:spacing w:line="240" w:lineRule="auto"/>
              <w:rPr>
                <w:ins w:id="1561" w:author="Windows User" w:date="2019-09-19T01:01:00Z"/>
                <w:rFonts w:cs="Times New Roman"/>
                <w:sz w:val="20"/>
                <w:szCs w:val="20"/>
                <w:rPrChange w:id="1562" w:author="Windows User" w:date="2019-09-19T01:05:00Z">
                  <w:rPr>
                    <w:ins w:id="1563" w:author="Windows User" w:date="2019-09-19T01:01:00Z"/>
                    <w:rFonts w:cs="Times New Roman"/>
                    <w:szCs w:val="24"/>
                  </w:rPr>
                </w:rPrChange>
              </w:rPr>
            </w:pPr>
            <w:ins w:id="1564" w:author="Windows User" w:date="2019-09-19T01:01:00Z">
              <w:r w:rsidRPr="006A0BE8">
                <w:rPr>
                  <w:rFonts w:cs="Times New Roman"/>
                  <w:sz w:val="20"/>
                  <w:szCs w:val="20"/>
                  <w:rPrChange w:id="1565" w:author="Windows User" w:date="2019-09-19T01:05:00Z">
                    <w:rPr>
                      <w:rFonts w:cs="Times New Roman"/>
                      <w:szCs w:val="24"/>
                    </w:rPr>
                  </w:rPrChange>
                </w:rPr>
                <w:t xml:space="preserve">Fitur yang menampilkan </w:t>
              </w:r>
            </w:ins>
            <w:r w:rsidR="003163C1">
              <w:rPr>
                <w:rFonts w:cs="Times New Roman"/>
                <w:sz w:val="20"/>
                <w:szCs w:val="20"/>
              </w:rPr>
              <w:t>nilai</w:t>
            </w:r>
            <w:r w:rsidR="003163C1" w:rsidRPr="003163C1">
              <w:rPr>
                <w:rFonts w:cs="Times New Roman"/>
                <w:i/>
                <w:sz w:val="20"/>
                <w:szCs w:val="20"/>
              </w:rPr>
              <w:t xml:space="preserve"> setpoint</w:t>
            </w:r>
            <w:r w:rsidR="003163C1">
              <w:rPr>
                <w:rFonts w:cs="Times New Roman"/>
                <w:i/>
                <w:sz w:val="20"/>
                <w:szCs w:val="20"/>
              </w:rPr>
              <w:t xml:space="preserve"> </w:t>
            </w:r>
            <w:r w:rsidR="003163C1">
              <w:rPr>
                <w:rFonts w:cs="Times New Roman"/>
                <w:sz w:val="20"/>
                <w:szCs w:val="20"/>
              </w:rPr>
              <w:t>yang didapat dari perhitungan dari nilai sensor dengan metode fuzzy.</w:t>
            </w:r>
          </w:p>
        </w:tc>
      </w:tr>
      <w:tr w:rsidR="0013708C" w:rsidRPr="006A0BE8" w14:paraId="424DEB0A" w14:textId="77777777" w:rsidTr="00904151">
        <w:trPr>
          <w:ins w:id="1566" w:author="Windows User" w:date="2019-09-19T01:01:00Z"/>
        </w:trPr>
        <w:tc>
          <w:tcPr>
            <w:tcW w:w="704" w:type="dxa"/>
          </w:tcPr>
          <w:p w14:paraId="56B7316C" w14:textId="77777777" w:rsidR="0013708C" w:rsidRPr="006A0BE8" w:rsidRDefault="0013708C" w:rsidP="00835FA0">
            <w:pPr>
              <w:spacing w:line="240" w:lineRule="auto"/>
              <w:jc w:val="center"/>
              <w:rPr>
                <w:ins w:id="1567" w:author="Windows User" w:date="2019-09-19T01:01:00Z"/>
                <w:rFonts w:cs="Times New Roman"/>
                <w:sz w:val="20"/>
                <w:szCs w:val="20"/>
                <w:rPrChange w:id="1568" w:author="Windows User" w:date="2019-09-19T01:05:00Z">
                  <w:rPr>
                    <w:ins w:id="1569" w:author="Windows User" w:date="2019-09-19T01:01:00Z"/>
                    <w:rFonts w:cs="Times New Roman"/>
                    <w:szCs w:val="24"/>
                  </w:rPr>
                </w:rPrChange>
              </w:rPr>
            </w:pPr>
            <w:r w:rsidRPr="006A0BE8">
              <w:rPr>
                <w:rFonts w:cs="Times New Roman"/>
                <w:sz w:val="20"/>
                <w:szCs w:val="20"/>
              </w:rPr>
              <w:t>9</w:t>
            </w:r>
          </w:p>
        </w:tc>
        <w:tc>
          <w:tcPr>
            <w:tcW w:w="2268" w:type="dxa"/>
          </w:tcPr>
          <w:p w14:paraId="4CEFEE93" w14:textId="4A09D5B9" w:rsidR="0013708C" w:rsidRPr="006A0BE8" w:rsidRDefault="005721E2" w:rsidP="00835FA0">
            <w:pPr>
              <w:spacing w:line="240" w:lineRule="auto"/>
              <w:rPr>
                <w:ins w:id="1570" w:author="Windows User" w:date="2019-09-19T01:01:00Z"/>
                <w:rFonts w:cs="Times New Roman"/>
                <w:sz w:val="20"/>
                <w:szCs w:val="20"/>
                <w:rPrChange w:id="1571" w:author="Windows User" w:date="2019-09-19T01:05:00Z">
                  <w:rPr>
                    <w:ins w:id="1572" w:author="Windows User" w:date="2019-09-19T01:01:00Z"/>
                    <w:rFonts w:cs="Times New Roman"/>
                    <w:szCs w:val="24"/>
                  </w:rPr>
                </w:rPrChange>
              </w:rPr>
            </w:pPr>
            <w:r>
              <w:rPr>
                <w:rFonts w:cs="Times New Roman"/>
                <w:sz w:val="20"/>
                <w:szCs w:val="20"/>
              </w:rPr>
              <w:t xml:space="preserve">Lihat grafik </w:t>
            </w:r>
            <w:r w:rsidRPr="005721E2">
              <w:rPr>
                <w:rFonts w:cs="Times New Roman"/>
                <w:i/>
                <w:sz w:val="20"/>
                <w:szCs w:val="20"/>
              </w:rPr>
              <w:t>tracker</w:t>
            </w:r>
          </w:p>
        </w:tc>
        <w:tc>
          <w:tcPr>
            <w:tcW w:w="4955" w:type="dxa"/>
          </w:tcPr>
          <w:p w14:paraId="2BA05E49" w14:textId="3B703525" w:rsidR="0013708C" w:rsidRPr="006A0BE8" w:rsidRDefault="0013708C" w:rsidP="003163C1">
            <w:pPr>
              <w:spacing w:line="240" w:lineRule="auto"/>
              <w:rPr>
                <w:ins w:id="1573" w:author="Windows User" w:date="2019-09-19T01:01:00Z"/>
                <w:rFonts w:cs="Times New Roman"/>
                <w:sz w:val="20"/>
                <w:szCs w:val="20"/>
                <w:rPrChange w:id="1574" w:author="Windows User" w:date="2019-09-19T01:05:00Z">
                  <w:rPr>
                    <w:ins w:id="1575" w:author="Windows User" w:date="2019-09-19T01:01:00Z"/>
                    <w:rFonts w:cs="Times New Roman"/>
                    <w:szCs w:val="24"/>
                  </w:rPr>
                </w:rPrChange>
              </w:rPr>
            </w:pPr>
            <w:ins w:id="1576" w:author="Windows User" w:date="2019-09-19T01:01:00Z">
              <w:r w:rsidRPr="006A0BE8">
                <w:rPr>
                  <w:rFonts w:cs="Times New Roman"/>
                  <w:sz w:val="20"/>
                  <w:szCs w:val="20"/>
                  <w:rPrChange w:id="1577" w:author="Windows User" w:date="2019-09-19T01:05:00Z">
                    <w:rPr>
                      <w:rFonts w:cs="Times New Roman"/>
                      <w:szCs w:val="24"/>
                    </w:rPr>
                  </w:rPrChange>
                </w:rPr>
                <w:t>Fitur yang menampilkan grafik</w:t>
              </w:r>
            </w:ins>
            <w:r w:rsidR="003163C1">
              <w:rPr>
                <w:rFonts w:cs="Times New Roman"/>
                <w:sz w:val="20"/>
                <w:szCs w:val="20"/>
              </w:rPr>
              <w:t xml:space="preserve"> dari data</w:t>
            </w:r>
            <w:ins w:id="1578" w:author="Windows User" w:date="2019-09-19T01:01:00Z">
              <w:r w:rsidRPr="006A0BE8">
                <w:rPr>
                  <w:rFonts w:cs="Times New Roman"/>
                  <w:sz w:val="20"/>
                  <w:szCs w:val="20"/>
                  <w:rPrChange w:id="1579" w:author="Windows User" w:date="2019-09-19T01:05:00Z">
                    <w:rPr>
                      <w:rFonts w:cs="Times New Roman"/>
                      <w:szCs w:val="24"/>
                    </w:rPr>
                  </w:rPrChange>
                </w:rPr>
                <w:t xml:space="preserve"> </w:t>
              </w:r>
            </w:ins>
            <w:r w:rsidR="003163C1" w:rsidRPr="003163C1">
              <w:rPr>
                <w:rFonts w:cs="Times New Roman"/>
                <w:i/>
                <w:sz w:val="20"/>
                <w:szCs w:val="20"/>
              </w:rPr>
              <w:t>tracker</w:t>
            </w:r>
            <w:r w:rsidR="003163C1">
              <w:rPr>
                <w:rFonts w:cs="Times New Roman"/>
                <w:sz w:val="20"/>
                <w:szCs w:val="20"/>
              </w:rPr>
              <w:t xml:space="preserve"> </w:t>
            </w:r>
            <w:ins w:id="1580" w:author="Windows User" w:date="2019-09-19T01:01:00Z">
              <w:r w:rsidRPr="006A0BE8">
                <w:rPr>
                  <w:rFonts w:cs="Times New Roman"/>
                  <w:sz w:val="20"/>
                  <w:szCs w:val="20"/>
                  <w:rPrChange w:id="1581" w:author="Windows User" w:date="2019-09-19T01:05:00Z">
                    <w:rPr>
                      <w:rFonts w:cs="Times New Roman"/>
                      <w:szCs w:val="24"/>
                    </w:rPr>
                  </w:rPrChange>
                </w:rPr>
                <w:t>yang dapat dilihat oleh semua aktor</w:t>
              </w:r>
            </w:ins>
          </w:p>
        </w:tc>
      </w:tr>
      <w:tr w:rsidR="005721E2" w:rsidRPr="006A0BE8" w14:paraId="208ED2B0" w14:textId="77777777" w:rsidTr="00904151">
        <w:trPr>
          <w:ins w:id="1582" w:author="Windows User" w:date="2019-09-19T01:01:00Z"/>
        </w:trPr>
        <w:tc>
          <w:tcPr>
            <w:tcW w:w="704" w:type="dxa"/>
          </w:tcPr>
          <w:p w14:paraId="423EB447" w14:textId="77777777" w:rsidR="005721E2" w:rsidRPr="006A0BE8" w:rsidRDefault="005721E2" w:rsidP="005721E2">
            <w:pPr>
              <w:spacing w:line="240" w:lineRule="auto"/>
              <w:jc w:val="center"/>
              <w:rPr>
                <w:ins w:id="1583" w:author="Windows User" w:date="2019-09-19T01:01:00Z"/>
                <w:rFonts w:cs="Times New Roman"/>
                <w:sz w:val="20"/>
                <w:szCs w:val="20"/>
                <w:rPrChange w:id="1584" w:author="Windows User" w:date="2019-09-19T01:05:00Z">
                  <w:rPr>
                    <w:ins w:id="1585" w:author="Windows User" w:date="2019-09-19T01:01:00Z"/>
                    <w:rFonts w:cs="Times New Roman"/>
                    <w:szCs w:val="24"/>
                  </w:rPr>
                </w:rPrChange>
              </w:rPr>
            </w:pPr>
            <w:r w:rsidRPr="006A0BE8">
              <w:rPr>
                <w:rFonts w:cs="Times New Roman"/>
                <w:sz w:val="20"/>
                <w:szCs w:val="20"/>
              </w:rPr>
              <w:t>10</w:t>
            </w:r>
          </w:p>
        </w:tc>
        <w:tc>
          <w:tcPr>
            <w:tcW w:w="2268" w:type="dxa"/>
          </w:tcPr>
          <w:p w14:paraId="7A96D2DE" w14:textId="643E2A1E" w:rsidR="005721E2" w:rsidRPr="006A0BE8" w:rsidRDefault="005721E2" w:rsidP="005721E2">
            <w:pPr>
              <w:spacing w:line="240" w:lineRule="auto"/>
              <w:rPr>
                <w:ins w:id="1586" w:author="Windows User" w:date="2019-09-19T01:01:00Z"/>
                <w:rFonts w:cs="Times New Roman"/>
                <w:sz w:val="20"/>
                <w:szCs w:val="20"/>
                <w:rPrChange w:id="1587" w:author="Windows User" w:date="2019-09-19T01:05:00Z">
                  <w:rPr>
                    <w:ins w:id="1588" w:author="Windows User" w:date="2019-09-19T01:01:00Z"/>
                    <w:rFonts w:cs="Times New Roman"/>
                    <w:szCs w:val="24"/>
                  </w:rPr>
                </w:rPrChange>
              </w:rPr>
            </w:pPr>
            <w:ins w:id="1589" w:author="Windows User" w:date="2019-09-19T01:01:00Z">
              <w:r w:rsidRPr="006A0BE8">
                <w:rPr>
                  <w:rFonts w:cs="Times New Roman"/>
                  <w:sz w:val="20"/>
                  <w:szCs w:val="20"/>
                  <w:rPrChange w:id="1590" w:author="Windows User" w:date="2019-09-19T01:05:00Z">
                    <w:rPr>
                      <w:rFonts w:cs="Times New Roman"/>
                      <w:szCs w:val="24"/>
                    </w:rPr>
                  </w:rPrChange>
                </w:rPr>
                <w:t xml:space="preserve">Lihat </w:t>
              </w:r>
            </w:ins>
            <w:r>
              <w:rPr>
                <w:rFonts w:cs="Times New Roman"/>
                <w:sz w:val="20"/>
                <w:szCs w:val="20"/>
              </w:rPr>
              <w:t>grafik aktuator</w:t>
            </w:r>
          </w:p>
        </w:tc>
        <w:tc>
          <w:tcPr>
            <w:tcW w:w="4955" w:type="dxa"/>
          </w:tcPr>
          <w:p w14:paraId="07248F01" w14:textId="10E219C1" w:rsidR="005721E2" w:rsidRPr="006A0BE8" w:rsidRDefault="003163C1" w:rsidP="003163C1">
            <w:pPr>
              <w:spacing w:line="240" w:lineRule="auto"/>
              <w:rPr>
                <w:ins w:id="1591" w:author="Windows User" w:date="2019-09-19T01:01:00Z"/>
                <w:rFonts w:cs="Times New Roman"/>
                <w:sz w:val="20"/>
                <w:szCs w:val="20"/>
                <w:rPrChange w:id="1592" w:author="Windows User" w:date="2019-09-19T01:05:00Z">
                  <w:rPr>
                    <w:ins w:id="1593" w:author="Windows User" w:date="2019-09-19T01:01:00Z"/>
                    <w:rFonts w:cs="Times New Roman"/>
                    <w:szCs w:val="24"/>
                  </w:rPr>
                </w:rPrChange>
              </w:rPr>
            </w:pPr>
            <w:ins w:id="1594" w:author="Windows User" w:date="2019-09-19T01:01:00Z">
              <w:r w:rsidRPr="006A0BE8">
                <w:rPr>
                  <w:rFonts w:cs="Times New Roman"/>
                  <w:sz w:val="20"/>
                  <w:szCs w:val="20"/>
                  <w:rPrChange w:id="1595" w:author="Windows User" w:date="2019-09-19T01:05:00Z">
                    <w:rPr>
                      <w:rFonts w:cs="Times New Roman"/>
                      <w:szCs w:val="24"/>
                    </w:rPr>
                  </w:rPrChange>
                </w:rPr>
                <w:t>Fitur yang menampilkan grafik</w:t>
              </w:r>
            </w:ins>
            <w:r>
              <w:rPr>
                <w:rFonts w:cs="Times New Roman"/>
                <w:sz w:val="20"/>
                <w:szCs w:val="20"/>
              </w:rPr>
              <w:t xml:space="preserve"> </w:t>
            </w:r>
            <w:ins w:id="1596" w:author="Windows User" w:date="2019-09-19T01:01:00Z">
              <w:r w:rsidRPr="006A0BE8">
                <w:rPr>
                  <w:rFonts w:cs="Times New Roman"/>
                  <w:sz w:val="20"/>
                  <w:szCs w:val="20"/>
                  <w:rPrChange w:id="1597" w:author="Windows User" w:date="2019-09-19T01:05:00Z">
                    <w:rPr>
                      <w:rFonts w:cs="Times New Roman"/>
                      <w:szCs w:val="24"/>
                    </w:rPr>
                  </w:rPrChange>
                </w:rPr>
                <w:t>yang dapat dilihat oleh semua aktor</w:t>
              </w:r>
            </w:ins>
          </w:p>
        </w:tc>
      </w:tr>
      <w:tr w:rsidR="005721E2" w:rsidRPr="006A0BE8" w14:paraId="5CB5AA28" w14:textId="77777777" w:rsidTr="00904151">
        <w:trPr>
          <w:ins w:id="1598" w:author="Windows User" w:date="2019-09-19T01:01:00Z"/>
        </w:trPr>
        <w:tc>
          <w:tcPr>
            <w:tcW w:w="704" w:type="dxa"/>
          </w:tcPr>
          <w:p w14:paraId="22355BB1" w14:textId="77777777" w:rsidR="005721E2" w:rsidRPr="006A0BE8" w:rsidRDefault="005721E2" w:rsidP="005721E2">
            <w:pPr>
              <w:spacing w:line="240" w:lineRule="auto"/>
              <w:jc w:val="center"/>
              <w:rPr>
                <w:ins w:id="1599" w:author="Windows User" w:date="2019-09-19T01:01:00Z"/>
                <w:rFonts w:cs="Times New Roman"/>
                <w:sz w:val="20"/>
                <w:szCs w:val="20"/>
                <w:rPrChange w:id="1600" w:author="Windows User" w:date="2019-09-19T01:05:00Z">
                  <w:rPr>
                    <w:ins w:id="1601" w:author="Windows User" w:date="2019-09-19T01:01:00Z"/>
                    <w:rFonts w:cs="Times New Roman"/>
                    <w:szCs w:val="24"/>
                  </w:rPr>
                </w:rPrChange>
              </w:rPr>
            </w:pPr>
            <w:r w:rsidRPr="006A0BE8">
              <w:rPr>
                <w:rFonts w:cs="Times New Roman"/>
                <w:sz w:val="20"/>
                <w:szCs w:val="20"/>
              </w:rPr>
              <w:t>11</w:t>
            </w:r>
          </w:p>
        </w:tc>
        <w:tc>
          <w:tcPr>
            <w:tcW w:w="2268" w:type="dxa"/>
          </w:tcPr>
          <w:p w14:paraId="740B6027" w14:textId="77777777" w:rsidR="005721E2" w:rsidRPr="006A0BE8" w:rsidRDefault="005721E2" w:rsidP="005721E2">
            <w:pPr>
              <w:spacing w:line="240" w:lineRule="auto"/>
              <w:rPr>
                <w:ins w:id="1602" w:author="Windows User" w:date="2019-09-19T01:01:00Z"/>
                <w:rFonts w:cs="Times New Roman"/>
                <w:sz w:val="20"/>
                <w:szCs w:val="20"/>
                <w:rPrChange w:id="1603" w:author="Windows User" w:date="2019-09-19T01:05:00Z">
                  <w:rPr>
                    <w:ins w:id="1604" w:author="Windows User" w:date="2019-09-19T01:01:00Z"/>
                    <w:rFonts w:cs="Times New Roman"/>
                    <w:szCs w:val="24"/>
                  </w:rPr>
                </w:rPrChange>
              </w:rPr>
            </w:pPr>
            <w:ins w:id="1605" w:author="Windows User" w:date="2019-09-19T01:01:00Z">
              <w:r w:rsidRPr="006A0BE8">
                <w:rPr>
                  <w:rFonts w:cs="Times New Roman"/>
                  <w:sz w:val="20"/>
                  <w:szCs w:val="20"/>
                  <w:rPrChange w:id="1606" w:author="Windows User" w:date="2019-09-19T01:05:00Z">
                    <w:rPr>
                      <w:rFonts w:cs="Times New Roman"/>
                      <w:szCs w:val="24"/>
                    </w:rPr>
                  </w:rPrChange>
                </w:rPr>
                <w:t>Logout</w:t>
              </w:r>
            </w:ins>
          </w:p>
        </w:tc>
        <w:tc>
          <w:tcPr>
            <w:tcW w:w="4955" w:type="dxa"/>
          </w:tcPr>
          <w:p w14:paraId="7374A39D" w14:textId="5ACB2959" w:rsidR="005721E2" w:rsidRPr="006A0BE8" w:rsidRDefault="005721E2" w:rsidP="003163C1">
            <w:pPr>
              <w:spacing w:line="240" w:lineRule="auto"/>
              <w:rPr>
                <w:ins w:id="1607" w:author="Windows User" w:date="2019-09-19T01:01:00Z"/>
                <w:rFonts w:cs="Times New Roman"/>
                <w:sz w:val="20"/>
                <w:szCs w:val="20"/>
                <w:rPrChange w:id="1608" w:author="Windows User" w:date="2019-09-19T01:05:00Z">
                  <w:rPr>
                    <w:ins w:id="1609" w:author="Windows User" w:date="2019-09-19T01:01:00Z"/>
                    <w:rFonts w:cs="Times New Roman"/>
                    <w:szCs w:val="24"/>
                  </w:rPr>
                </w:rPrChange>
              </w:rPr>
            </w:pPr>
            <w:ins w:id="1610" w:author="Windows User" w:date="2019-09-19T01:01:00Z">
              <w:r w:rsidRPr="006A0BE8">
                <w:rPr>
                  <w:rFonts w:cs="Times New Roman"/>
                  <w:sz w:val="20"/>
                  <w:szCs w:val="20"/>
                  <w:rPrChange w:id="1611" w:author="Windows User" w:date="2019-09-19T01:05:00Z">
                    <w:rPr>
                      <w:rFonts w:cs="Times New Roman"/>
                      <w:szCs w:val="24"/>
                    </w:rPr>
                  </w:rPrChange>
                </w:rPr>
                <w:t xml:space="preserve">Fitur untuk keluar dari sistem. Fitur ini </w:t>
              </w:r>
            </w:ins>
            <w:r w:rsidR="003163C1">
              <w:rPr>
                <w:rFonts w:cs="Times New Roman"/>
                <w:sz w:val="20"/>
                <w:szCs w:val="20"/>
              </w:rPr>
              <w:t>dapat</w:t>
            </w:r>
            <w:ins w:id="1612" w:author="Windows User" w:date="2019-09-19T01:01:00Z">
              <w:r w:rsidRPr="006A0BE8">
                <w:rPr>
                  <w:rFonts w:cs="Times New Roman"/>
                  <w:sz w:val="20"/>
                  <w:szCs w:val="20"/>
                  <w:rPrChange w:id="1613" w:author="Windows User" w:date="2019-09-19T01:05:00Z">
                    <w:rPr>
                      <w:rFonts w:cs="Times New Roman"/>
                      <w:szCs w:val="24"/>
                    </w:rPr>
                  </w:rPrChange>
                </w:rPr>
                <w:t xml:space="preserve"> diakses oleh semua aktor</w:t>
              </w:r>
            </w:ins>
          </w:p>
        </w:tc>
      </w:tr>
    </w:tbl>
    <w:p w14:paraId="404D9E91" w14:textId="77777777" w:rsidR="0013708C" w:rsidRPr="006A0BE8" w:rsidRDefault="0013708C">
      <w:pPr>
        <w:pStyle w:val="ListParagraph"/>
        <w:rPr>
          <w:ins w:id="1614" w:author="Windows User" w:date="2019-09-19T01:01:00Z"/>
          <w:rFonts w:cs="Times New Roman"/>
          <w:szCs w:val="24"/>
        </w:rPr>
        <w:pPrChange w:id="1615" w:author="Windows User" w:date="2019-09-19T01:04:00Z">
          <w:pPr>
            <w:pStyle w:val="ListParagraph"/>
            <w:numPr>
              <w:numId w:val="42"/>
            </w:numPr>
            <w:ind w:hanging="360"/>
          </w:pPr>
        </w:pPrChange>
      </w:pPr>
    </w:p>
    <w:p w14:paraId="7CC8F8F0" w14:textId="041368E2" w:rsidR="0013708C" w:rsidRPr="006A0BE8" w:rsidRDefault="0013708C">
      <w:pPr>
        <w:pStyle w:val="ListParagraph"/>
        <w:keepNext/>
        <w:rPr>
          <w:ins w:id="1616" w:author="Windows User" w:date="2019-09-19T01:06:00Z"/>
          <w:rFonts w:cs="Times New Roman"/>
        </w:rPr>
        <w:pPrChange w:id="1617" w:author="Windows User" w:date="2019-09-19T01:07:00Z">
          <w:pPr>
            <w:pStyle w:val="ListParagraph"/>
            <w:keepNext/>
            <w:numPr>
              <w:numId w:val="42"/>
            </w:numPr>
            <w:ind w:hanging="360"/>
          </w:pPr>
        </w:pPrChange>
      </w:pPr>
    </w:p>
    <w:p w14:paraId="6AC0E8CE" w14:textId="77777777" w:rsidR="005721E2" w:rsidRDefault="005721E2" w:rsidP="005721E2">
      <w:pPr>
        <w:keepNext/>
        <w:spacing w:after="160" w:line="259" w:lineRule="auto"/>
        <w:jc w:val="left"/>
      </w:pPr>
      <w:r>
        <w:rPr>
          <w:rFonts w:cs="Times New Roman"/>
          <w:noProof/>
          <w:sz w:val="22"/>
        </w:rPr>
        <w:drawing>
          <wp:inline distT="0" distB="0" distL="0" distR="0" wp14:anchorId="2FA9A887" wp14:editId="41454A8A">
            <wp:extent cx="5039995" cy="7152005"/>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usecase.jpg"/>
                    <pic:cNvPicPr/>
                  </pic:nvPicPr>
                  <pic:blipFill>
                    <a:blip r:embed="rId31">
                      <a:extLst>
                        <a:ext uri="{28A0092B-C50C-407E-A947-70E740481C1C}">
                          <a14:useLocalDpi xmlns:a14="http://schemas.microsoft.com/office/drawing/2010/main" val="0"/>
                        </a:ext>
                      </a:extLst>
                    </a:blip>
                    <a:stretch>
                      <a:fillRect/>
                    </a:stretch>
                  </pic:blipFill>
                  <pic:spPr>
                    <a:xfrm>
                      <a:off x="0" y="0"/>
                      <a:ext cx="5039995" cy="7152005"/>
                    </a:xfrm>
                    <a:prstGeom prst="rect">
                      <a:avLst/>
                    </a:prstGeom>
                  </pic:spPr>
                </pic:pic>
              </a:graphicData>
            </a:graphic>
          </wp:inline>
        </w:drawing>
      </w:r>
    </w:p>
    <w:p w14:paraId="05B00938" w14:textId="232448C3" w:rsidR="005721E2" w:rsidRPr="005721E2" w:rsidRDefault="005721E2" w:rsidP="005721E2">
      <w:pPr>
        <w:pStyle w:val="Caption"/>
        <w:jc w:val="center"/>
        <w:rPr>
          <w:sz w:val="22"/>
        </w:rPr>
      </w:pPr>
      <w:bookmarkStart w:id="1618" w:name="_Toc23552266"/>
      <w:r w:rsidRPr="005721E2">
        <w:rPr>
          <w:i w:val="0"/>
          <w:sz w:val="22"/>
        </w:rPr>
        <w:t xml:space="preserve">Gambar </w:t>
      </w:r>
      <w:r w:rsidR="002B0652">
        <w:rPr>
          <w:i w:val="0"/>
          <w:sz w:val="22"/>
        </w:rPr>
        <w:fldChar w:fldCharType="begin"/>
      </w:r>
      <w:r w:rsidR="002B0652">
        <w:rPr>
          <w:i w:val="0"/>
          <w:sz w:val="22"/>
        </w:rPr>
        <w:instrText xml:space="preserve"> STYLEREF 1 \s </w:instrText>
      </w:r>
      <w:r w:rsidR="002B0652">
        <w:rPr>
          <w:i w:val="0"/>
          <w:sz w:val="22"/>
        </w:rPr>
        <w:fldChar w:fldCharType="separate"/>
      </w:r>
      <w:r w:rsidR="002B0652">
        <w:rPr>
          <w:i w:val="0"/>
          <w:noProof/>
          <w:sz w:val="22"/>
        </w:rPr>
        <w:t>4</w:t>
      </w:r>
      <w:r w:rsidR="002B0652">
        <w:rPr>
          <w:i w:val="0"/>
          <w:sz w:val="22"/>
        </w:rPr>
        <w:fldChar w:fldCharType="end"/>
      </w:r>
      <w:r w:rsidR="002B0652">
        <w:rPr>
          <w:i w:val="0"/>
          <w:sz w:val="22"/>
        </w:rPr>
        <w:t>.</w:t>
      </w:r>
      <w:r w:rsidR="002B0652">
        <w:rPr>
          <w:i w:val="0"/>
          <w:sz w:val="22"/>
        </w:rPr>
        <w:fldChar w:fldCharType="begin"/>
      </w:r>
      <w:r w:rsidR="002B0652">
        <w:rPr>
          <w:i w:val="0"/>
          <w:sz w:val="22"/>
        </w:rPr>
        <w:instrText xml:space="preserve"> SEQ Gambar \* ARABIC \s 1 </w:instrText>
      </w:r>
      <w:r w:rsidR="002B0652">
        <w:rPr>
          <w:i w:val="0"/>
          <w:sz w:val="22"/>
        </w:rPr>
        <w:fldChar w:fldCharType="separate"/>
      </w:r>
      <w:r w:rsidR="002B0652">
        <w:rPr>
          <w:i w:val="0"/>
          <w:noProof/>
          <w:sz w:val="22"/>
        </w:rPr>
        <w:t>2</w:t>
      </w:r>
      <w:r w:rsidR="002B0652">
        <w:rPr>
          <w:i w:val="0"/>
          <w:sz w:val="22"/>
        </w:rPr>
        <w:fldChar w:fldCharType="end"/>
      </w:r>
      <w:r w:rsidRPr="005721E2">
        <w:rPr>
          <w:sz w:val="22"/>
        </w:rPr>
        <w:t xml:space="preserve"> Usecase Diagram</w:t>
      </w:r>
      <w:bookmarkEnd w:id="1618"/>
    </w:p>
    <w:p w14:paraId="214A02E3" w14:textId="15DD6D90" w:rsidR="0013708C" w:rsidRPr="006A0BE8" w:rsidRDefault="0013708C" w:rsidP="0013708C">
      <w:pPr>
        <w:spacing w:after="160" w:line="259" w:lineRule="auto"/>
        <w:jc w:val="left"/>
        <w:rPr>
          <w:ins w:id="1619" w:author="Windows User" w:date="2019-09-19T00:52:00Z"/>
          <w:rFonts w:cs="Times New Roman"/>
          <w:i/>
          <w:iCs/>
          <w:sz w:val="22"/>
          <w:szCs w:val="18"/>
          <w:rPrChange w:id="1620" w:author="Windows User" w:date="2019-09-19T01:07:00Z">
            <w:rPr>
              <w:ins w:id="1621" w:author="Windows User" w:date="2019-09-19T00:52:00Z"/>
            </w:rPr>
          </w:rPrChange>
        </w:rPr>
      </w:pPr>
      <w:ins w:id="1622" w:author="Windows User" w:date="2019-09-19T01:07:00Z">
        <w:r w:rsidRPr="006A0BE8">
          <w:rPr>
            <w:rFonts w:cs="Times New Roman"/>
            <w:sz w:val="22"/>
          </w:rPr>
          <w:br w:type="page"/>
        </w:r>
      </w:ins>
    </w:p>
    <w:p w14:paraId="517061F7" w14:textId="77777777" w:rsidR="00872B65" w:rsidRDefault="00872B65">
      <w:pPr>
        <w:pStyle w:val="Heading2"/>
        <w:ind w:left="426"/>
        <w:rPr>
          <w:lang w:val="en-ID"/>
        </w:rPr>
        <w:pPrChange w:id="1623" w:author="Windows User" w:date="2019-09-19T01:11:00Z">
          <w:pPr/>
        </w:pPrChange>
      </w:pPr>
      <w:bookmarkStart w:id="1624" w:name="_Toc23552349"/>
      <w:ins w:id="1625" w:author="Windows User" w:date="2019-09-19T01:09:00Z">
        <w:r w:rsidRPr="006A0BE8">
          <w:rPr>
            <w:lang w:val="en-ID"/>
          </w:rPr>
          <w:lastRenderedPageBreak/>
          <w:t>Skenario</w:t>
        </w:r>
      </w:ins>
      <w:bookmarkEnd w:id="1624"/>
    </w:p>
    <w:p w14:paraId="66CD6DAE" w14:textId="0E16EAA0" w:rsidR="00872B65" w:rsidRPr="006A0BE8" w:rsidRDefault="00872B65" w:rsidP="00872B65">
      <w:pPr>
        <w:ind w:firstLine="426"/>
        <w:rPr>
          <w:ins w:id="1626" w:author="Windows User" w:date="2019-09-19T01:10:00Z"/>
          <w:rFonts w:cs="Times New Roman"/>
          <w:szCs w:val="24"/>
          <w:lang w:val="en-ID"/>
        </w:rPr>
      </w:pPr>
      <w:ins w:id="1627" w:author="Windows User" w:date="2019-09-19T01:09:00Z">
        <w:r w:rsidRPr="006A0BE8">
          <w:rPr>
            <w:rFonts w:cs="Times New Roman"/>
            <w:szCs w:val="24"/>
            <w:lang w:val="en-ID"/>
          </w:rPr>
          <w:t>Skenario merupakan alur yang menjelaskan proses pada setiap usecase. Skenario berisi nama usecase, aktor, pre-condition. Post condition, scenario utama dan scenario alternatif.</w:t>
        </w:r>
      </w:ins>
    </w:p>
    <w:p w14:paraId="71F5A6B7" w14:textId="77777777" w:rsidR="00872B65" w:rsidRPr="006A0BE8" w:rsidRDefault="00872B65">
      <w:pPr>
        <w:pStyle w:val="Heading3"/>
        <w:rPr>
          <w:ins w:id="1628" w:author="Windows User" w:date="2019-09-19T01:09:00Z"/>
          <w:lang w:val="en-ID"/>
        </w:rPr>
        <w:pPrChange w:id="1629" w:author="Windows User" w:date="2019-09-19T01:11:00Z">
          <w:pPr/>
        </w:pPrChange>
      </w:pPr>
      <w:bookmarkStart w:id="1630" w:name="_Toc23552350"/>
      <w:ins w:id="1631" w:author="Windows User" w:date="2019-09-19T01:10:00Z">
        <w:r w:rsidRPr="006A0BE8">
          <w:rPr>
            <w:lang w:val="en-ID"/>
          </w:rPr>
          <w:t xml:space="preserve">Skenario </w:t>
        </w:r>
        <w:r w:rsidRPr="006A0BE8">
          <w:rPr>
            <w:i/>
            <w:lang w:val="en-ID"/>
          </w:rPr>
          <w:t xml:space="preserve">Log </w:t>
        </w:r>
      </w:ins>
      <w:ins w:id="1632" w:author="Windows User" w:date="2019-09-19T01:53:00Z">
        <w:r w:rsidRPr="006A0BE8">
          <w:rPr>
            <w:i/>
            <w:lang w:val="en-ID"/>
          </w:rPr>
          <w:t>I</w:t>
        </w:r>
      </w:ins>
      <w:ins w:id="1633" w:author="Windows User" w:date="2019-09-19T01:10:00Z">
        <w:r w:rsidRPr="006A0BE8">
          <w:rPr>
            <w:i/>
            <w:lang w:val="en-ID"/>
            <w:rPrChange w:id="1634" w:author="Windows User" w:date="2019-09-19T01:11:00Z">
              <w:rPr>
                <w:b/>
                <w:lang w:val="en-ID"/>
              </w:rPr>
            </w:rPrChange>
          </w:rPr>
          <w:t>n</w:t>
        </w:r>
      </w:ins>
      <w:bookmarkEnd w:id="1630"/>
    </w:p>
    <w:p w14:paraId="2831BE90" w14:textId="6F72AD6A" w:rsidR="00872B65" w:rsidRPr="00F63116" w:rsidRDefault="00872B65">
      <w:pPr>
        <w:ind w:left="66" w:firstLine="360"/>
        <w:rPr>
          <w:ins w:id="1635" w:author="Windows User" w:date="2019-09-19T02:26:00Z"/>
          <w:rFonts w:cs="Times New Roman"/>
          <w:b/>
          <w:i/>
          <w:szCs w:val="24"/>
          <w:lang w:val="en-ID"/>
          <w:rPrChange w:id="1636" w:author="Windows User" w:date="2019-09-19T02:26:00Z">
            <w:rPr>
              <w:ins w:id="1637" w:author="Windows User" w:date="2019-09-19T02:26:00Z"/>
            </w:rPr>
          </w:rPrChange>
        </w:rPr>
        <w:pPrChange w:id="1638" w:author="Windows User" w:date="2019-09-19T02:26:00Z">
          <w:pPr/>
        </w:pPrChange>
      </w:pPr>
      <w:ins w:id="1639" w:author="Windows User" w:date="2019-09-19T01:09:00Z">
        <w:r w:rsidRPr="006A0BE8">
          <w:rPr>
            <w:rFonts w:cs="Times New Roman"/>
            <w:szCs w:val="24"/>
          </w:rPr>
          <w:t xml:space="preserve">Skenario ini menjelaskan alur masuk ke dalam sistem. </w:t>
        </w:r>
      </w:ins>
      <w:ins w:id="1640" w:author="Windows User" w:date="2019-09-19T01:11:00Z">
        <w:r w:rsidRPr="006A0BE8">
          <w:rPr>
            <w:rFonts w:cs="Times New Roman"/>
            <w:szCs w:val="24"/>
          </w:rPr>
          <w:t>Seluruh akt</w:t>
        </w:r>
      </w:ins>
      <w:ins w:id="1641" w:author="Windows User" w:date="2019-09-19T01:48:00Z">
        <w:r w:rsidRPr="006A0BE8">
          <w:rPr>
            <w:rFonts w:cs="Times New Roman"/>
            <w:szCs w:val="24"/>
          </w:rPr>
          <w:t xml:space="preserve">or </w:t>
        </w:r>
      </w:ins>
      <w:ins w:id="1642" w:author="Windows User" w:date="2019-09-19T01:09:00Z">
        <w:r w:rsidRPr="006A0BE8">
          <w:rPr>
            <w:rFonts w:cs="Times New Roman"/>
            <w:szCs w:val="24"/>
          </w:rPr>
          <w:t xml:space="preserve">yang akan memasuki sistem harus memasukkan </w:t>
        </w:r>
        <w:r w:rsidRPr="006A0BE8">
          <w:rPr>
            <w:rFonts w:cs="Times New Roman"/>
            <w:i/>
            <w:szCs w:val="24"/>
            <w:rPrChange w:id="1643" w:author="Windows User" w:date="2019-09-19T01:51:00Z">
              <w:rPr>
                <w:rFonts w:cs="Times New Roman"/>
                <w:szCs w:val="24"/>
              </w:rPr>
            </w:rPrChange>
          </w:rPr>
          <w:t>username</w:t>
        </w:r>
        <w:r w:rsidRPr="006A0BE8">
          <w:rPr>
            <w:rFonts w:cs="Times New Roman"/>
            <w:szCs w:val="24"/>
          </w:rPr>
          <w:t xml:space="preserve"> dan </w:t>
        </w:r>
        <w:r w:rsidRPr="006A0BE8">
          <w:rPr>
            <w:rFonts w:cs="Times New Roman"/>
            <w:i/>
            <w:szCs w:val="24"/>
            <w:rPrChange w:id="1644" w:author="Windows User" w:date="2019-09-19T01:51:00Z">
              <w:rPr>
                <w:rFonts w:cs="Times New Roman"/>
                <w:szCs w:val="24"/>
              </w:rPr>
            </w:rPrChange>
          </w:rPr>
          <w:t>password</w:t>
        </w:r>
        <w:r w:rsidRPr="006A0BE8">
          <w:rPr>
            <w:rFonts w:cs="Times New Roman"/>
            <w:szCs w:val="24"/>
          </w:rPr>
          <w:t xml:space="preserve"> yang dimiliki.</w:t>
        </w:r>
      </w:ins>
      <w:ins w:id="1645" w:author="Windows User" w:date="2019-09-19T01:49:00Z">
        <w:r w:rsidRPr="006A0BE8">
          <w:rPr>
            <w:rFonts w:cs="Times New Roman"/>
            <w:szCs w:val="24"/>
          </w:rPr>
          <w:t xml:space="preserve"> Jika </w:t>
        </w:r>
        <w:r w:rsidRPr="006A0BE8">
          <w:rPr>
            <w:rFonts w:cs="Times New Roman"/>
            <w:i/>
            <w:szCs w:val="24"/>
            <w:rPrChange w:id="1646" w:author="Windows User" w:date="2019-09-19T01:51:00Z">
              <w:rPr>
                <w:rFonts w:cs="Times New Roman"/>
                <w:szCs w:val="24"/>
              </w:rPr>
            </w:rPrChange>
          </w:rPr>
          <w:t>usernam</w:t>
        </w:r>
        <w:r w:rsidRPr="006A0BE8">
          <w:rPr>
            <w:rFonts w:cs="Times New Roman"/>
            <w:szCs w:val="24"/>
          </w:rPr>
          <w:t xml:space="preserve">e dan </w:t>
        </w:r>
        <w:r w:rsidRPr="006A0BE8">
          <w:rPr>
            <w:rFonts w:cs="Times New Roman"/>
            <w:i/>
            <w:szCs w:val="24"/>
            <w:rPrChange w:id="1647" w:author="Windows User" w:date="2019-09-19T01:51:00Z">
              <w:rPr>
                <w:rFonts w:cs="Times New Roman"/>
                <w:szCs w:val="24"/>
              </w:rPr>
            </w:rPrChange>
          </w:rPr>
          <w:t>password</w:t>
        </w:r>
        <w:r w:rsidRPr="006A0BE8">
          <w:rPr>
            <w:rFonts w:cs="Times New Roman"/>
            <w:szCs w:val="24"/>
          </w:rPr>
          <w:t xml:space="preserve"> yang dimasukkan benar maka akan berhasil masuk ke </w:t>
        </w:r>
      </w:ins>
      <w:ins w:id="1648" w:author="Windows User" w:date="2019-09-19T01:51:00Z">
        <w:r w:rsidRPr="006A0BE8">
          <w:rPr>
            <w:rFonts w:cs="Times New Roman"/>
            <w:szCs w:val="24"/>
          </w:rPr>
          <w:t>sistem</w:t>
        </w:r>
      </w:ins>
      <w:ins w:id="1649" w:author="Windows User" w:date="2019-09-19T01:50:00Z">
        <w:r w:rsidRPr="006A0BE8">
          <w:rPr>
            <w:rFonts w:cs="Times New Roman"/>
            <w:szCs w:val="24"/>
          </w:rPr>
          <w:t>, sebaliknya jika salah maka akan muncul pemberitahuan jika</w:t>
        </w:r>
        <w:r w:rsidRPr="006A0BE8">
          <w:rPr>
            <w:rFonts w:cs="Times New Roman"/>
            <w:i/>
            <w:szCs w:val="24"/>
            <w:rPrChange w:id="1650" w:author="Windows User" w:date="2019-09-19T01:52:00Z">
              <w:rPr>
                <w:rFonts w:cs="Times New Roman"/>
                <w:szCs w:val="24"/>
              </w:rPr>
            </w:rPrChange>
          </w:rPr>
          <w:t xml:space="preserve"> username</w:t>
        </w:r>
        <w:r w:rsidRPr="006A0BE8">
          <w:rPr>
            <w:rFonts w:cs="Times New Roman"/>
            <w:szCs w:val="24"/>
          </w:rPr>
          <w:t xml:space="preserve"> atau </w:t>
        </w:r>
        <w:r w:rsidRPr="006A0BE8">
          <w:rPr>
            <w:rFonts w:cs="Times New Roman"/>
            <w:i/>
            <w:szCs w:val="24"/>
            <w:rPrChange w:id="1651" w:author="Windows User" w:date="2019-09-19T01:51:00Z">
              <w:rPr>
                <w:rFonts w:cs="Times New Roman"/>
                <w:szCs w:val="24"/>
              </w:rPr>
            </w:rPrChange>
          </w:rPr>
          <w:t>password</w:t>
        </w:r>
        <w:r w:rsidRPr="006A0BE8">
          <w:rPr>
            <w:rFonts w:cs="Times New Roman"/>
            <w:szCs w:val="24"/>
          </w:rPr>
          <w:t xml:space="preserve"> salah.</w:t>
        </w:r>
      </w:ins>
      <w:ins w:id="1652" w:author="Windows User" w:date="2019-09-19T01:09:00Z">
        <w:r w:rsidRPr="006A0BE8">
          <w:rPr>
            <w:rFonts w:cs="Times New Roman"/>
            <w:szCs w:val="24"/>
          </w:rPr>
          <w:t xml:space="preserve"> Skenario login dapat dilihat pada </w:t>
        </w:r>
      </w:ins>
      <w:r w:rsidR="009241A1">
        <w:rPr>
          <w:rFonts w:cs="Times New Roman"/>
          <w:szCs w:val="24"/>
        </w:rPr>
        <w:t xml:space="preserve">lampiran </w:t>
      </w:r>
      <w:ins w:id="1653" w:author="Windows User" w:date="2019-09-19T01:09:00Z">
        <w:r w:rsidRPr="006A0BE8">
          <w:rPr>
            <w:rFonts w:cs="Times New Roman"/>
            <w:szCs w:val="24"/>
          </w:rPr>
          <w:t xml:space="preserve">Tabel </w:t>
        </w:r>
      </w:ins>
      <w:r w:rsidR="009241A1">
        <w:rPr>
          <w:rFonts w:cs="Times New Roman"/>
          <w:szCs w:val="24"/>
        </w:rPr>
        <w:t>A</w:t>
      </w:r>
      <w:ins w:id="1654" w:author="Windows User" w:date="2019-09-19T01:09:00Z">
        <w:r w:rsidRPr="006A0BE8">
          <w:rPr>
            <w:rFonts w:cs="Times New Roman"/>
            <w:szCs w:val="24"/>
          </w:rPr>
          <w:t>.</w:t>
        </w:r>
      </w:ins>
      <w:r w:rsidR="009241A1">
        <w:rPr>
          <w:rFonts w:cs="Times New Roman"/>
          <w:szCs w:val="24"/>
        </w:rPr>
        <w:t xml:space="preserve">2. </w:t>
      </w:r>
    </w:p>
    <w:p w14:paraId="0BF9E431" w14:textId="77777777" w:rsidR="00872B65" w:rsidRPr="006A0BE8" w:rsidRDefault="00872B65" w:rsidP="00872B65">
      <w:pPr>
        <w:pStyle w:val="Heading3"/>
        <w:rPr>
          <w:ins w:id="1655" w:author="Windows User" w:date="2019-09-19T01:54:00Z"/>
          <w:lang w:val="en-ID"/>
        </w:rPr>
      </w:pPr>
      <w:bookmarkStart w:id="1656" w:name="_Toc23552351"/>
      <w:ins w:id="1657" w:author="Windows User" w:date="2019-09-19T01:54:00Z">
        <w:r w:rsidRPr="006A0BE8">
          <w:rPr>
            <w:lang w:val="en-ID"/>
          </w:rPr>
          <w:t>Skenario Tambah</w:t>
        </w:r>
        <w:r w:rsidRPr="006A0BE8">
          <w:rPr>
            <w:i/>
            <w:lang w:val="en-ID"/>
            <w:rPrChange w:id="1658" w:author="Windows User" w:date="2019-09-19T01:55:00Z">
              <w:rPr>
                <w:lang w:val="en-ID"/>
              </w:rPr>
            </w:rPrChange>
          </w:rPr>
          <w:t xml:space="preserve"> </w:t>
        </w:r>
      </w:ins>
      <w:ins w:id="1659" w:author="Windows User" w:date="2019-09-19T02:08:00Z">
        <w:r w:rsidRPr="006A0BE8">
          <w:rPr>
            <w:i/>
            <w:lang w:val="en-ID"/>
          </w:rPr>
          <w:t>User</w:t>
        </w:r>
      </w:ins>
      <w:bookmarkEnd w:id="1656"/>
    </w:p>
    <w:p w14:paraId="6E2FD9F1" w14:textId="749AD56A" w:rsidR="00872B65" w:rsidRPr="00D46FD1" w:rsidRDefault="00872B65" w:rsidP="009241A1">
      <w:pPr>
        <w:ind w:firstLine="426"/>
        <w:rPr>
          <w:ins w:id="1660" w:author="Windows User" w:date="2019-09-19T01:59:00Z"/>
          <w:rFonts w:cs="Times New Roman"/>
          <w:i/>
          <w:szCs w:val="24"/>
          <w:rPrChange w:id="1661" w:author="Windows User" w:date="2019-09-19T01:59:00Z">
            <w:rPr>
              <w:ins w:id="1662" w:author="Windows User" w:date="2019-09-19T01:59:00Z"/>
            </w:rPr>
          </w:rPrChange>
        </w:rPr>
        <w:pPrChange w:id="1663" w:author="Windows User" w:date="2019-09-19T01:59:00Z">
          <w:pPr/>
        </w:pPrChange>
      </w:pPr>
      <w:ins w:id="1664" w:author="Windows User" w:date="2019-09-19T01:55:00Z">
        <w:r w:rsidRPr="006A0BE8">
          <w:rPr>
            <w:rFonts w:cs="Times New Roman"/>
            <w:szCs w:val="24"/>
          </w:rPr>
          <w:t xml:space="preserve">Skenario ini menjelaskan alur </w:t>
        </w:r>
      </w:ins>
      <w:r w:rsidR="00737722">
        <w:rPr>
          <w:rFonts w:cs="Times New Roman"/>
          <w:szCs w:val="24"/>
        </w:rPr>
        <w:t>menambahkan pengguna yang bisa mengakses sistem</w:t>
      </w:r>
      <w:ins w:id="1665" w:author="Windows User" w:date="2019-09-19T01:55:00Z">
        <w:r w:rsidRPr="006A0BE8">
          <w:rPr>
            <w:rFonts w:cs="Times New Roman"/>
            <w:szCs w:val="24"/>
          </w:rPr>
          <w:t xml:space="preserve">. Fitur untuk menambah data </w:t>
        </w:r>
      </w:ins>
      <w:ins w:id="1666" w:author="Windows User" w:date="2019-09-19T02:00:00Z">
        <w:r w:rsidRPr="006A0BE8">
          <w:rPr>
            <w:rFonts w:cs="Times New Roman"/>
            <w:szCs w:val="24"/>
          </w:rPr>
          <w:t>pengguna</w:t>
        </w:r>
      </w:ins>
      <w:ins w:id="1667" w:author="Windows User" w:date="2019-09-19T01:55:00Z">
        <w:r w:rsidRPr="006A0BE8">
          <w:rPr>
            <w:rFonts w:cs="Times New Roman"/>
            <w:szCs w:val="24"/>
          </w:rPr>
          <w:t xml:space="preserve"> </w:t>
        </w:r>
      </w:ins>
      <w:ins w:id="1668" w:author="Windows User" w:date="2019-09-19T01:56:00Z">
        <w:r w:rsidRPr="006A0BE8">
          <w:rPr>
            <w:rFonts w:cs="Times New Roman"/>
            <w:szCs w:val="24"/>
          </w:rPr>
          <w:t>hanya</w:t>
        </w:r>
      </w:ins>
      <w:ins w:id="1669" w:author="Windows User" w:date="2019-09-19T01:55:00Z">
        <w:r w:rsidRPr="006A0BE8">
          <w:rPr>
            <w:rFonts w:cs="Times New Roman"/>
            <w:szCs w:val="24"/>
          </w:rPr>
          <w:t xml:space="preserve"> dapat dilakukan oleh admin. </w:t>
        </w:r>
      </w:ins>
      <w:ins w:id="1670" w:author="Windows User" w:date="2019-09-19T01:56:00Z">
        <w:r w:rsidRPr="006A0BE8">
          <w:rPr>
            <w:rFonts w:cs="Times New Roman"/>
            <w:szCs w:val="24"/>
          </w:rPr>
          <w:t xml:space="preserve">Admin harus masuk pada menu tambah </w:t>
        </w:r>
      </w:ins>
      <w:ins w:id="1671" w:author="Windows User" w:date="2019-09-19T02:00:00Z">
        <w:r w:rsidRPr="006A0BE8">
          <w:rPr>
            <w:rFonts w:cs="Times New Roman"/>
            <w:szCs w:val="24"/>
          </w:rPr>
          <w:t>pengguna</w:t>
        </w:r>
      </w:ins>
      <w:ins w:id="1672" w:author="Windows User" w:date="2019-09-19T01:56:00Z">
        <w:r w:rsidRPr="006A0BE8">
          <w:rPr>
            <w:rFonts w:cs="Times New Roman"/>
            <w:szCs w:val="24"/>
          </w:rPr>
          <w:t xml:space="preserve"> terlebih dahulu. </w:t>
        </w:r>
      </w:ins>
      <w:ins w:id="1673" w:author="Windows User" w:date="2019-09-19T01:57:00Z">
        <w:r w:rsidRPr="006A0BE8">
          <w:rPr>
            <w:rFonts w:cs="Times New Roman"/>
            <w:szCs w:val="24"/>
          </w:rPr>
          <w:t>Setelah itu mengisikan</w:t>
        </w:r>
      </w:ins>
      <w:ins w:id="1674" w:author="Windows User" w:date="2019-09-19T02:00:00Z">
        <w:r w:rsidRPr="006A0BE8">
          <w:rPr>
            <w:rFonts w:cs="Times New Roman"/>
            <w:szCs w:val="24"/>
          </w:rPr>
          <w:t xml:space="preserve"> dan </w:t>
        </w:r>
        <w:r w:rsidRPr="006A0BE8">
          <w:rPr>
            <w:rFonts w:cs="Times New Roman"/>
            <w:i/>
            <w:szCs w:val="24"/>
            <w:rPrChange w:id="1675" w:author="Windows User" w:date="2019-09-19T02:00:00Z">
              <w:rPr>
                <w:rFonts w:cs="Times New Roman"/>
                <w:szCs w:val="24"/>
              </w:rPr>
            </w:rPrChange>
          </w:rPr>
          <w:t>password</w:t>
        </w:r>
      </w:ins>
      <w:ins w:id="1676" w:author="Windows User" w:date="2019-09-19T02:01:00Z">
        <w:r w:rsidRPr="006A0BE8">
          <w:rPr>
            <w:rFonts w:cs="Times New Roman"/>
            <w:i/>
            <w:szCs w:val="24"/>
          </w:rPr>
          <w:t xml:space="preserve">. </w:t>
        </w:r>
        <w:r w:rsidRPr="006A0BE8">
          <w:rPr>
            <w:rFonts w:cs="Times New Roman"/>
            <w:szCs w:val="24"/>
          </w:rPr>
          <w:t>Data pengguna berhasil ditambahkan jika inputan sudah benar. Sebaliknya jika inputan salah maka akan muncul peringatan bahwa data yang dimasukkan salah atau tidak sesuai.</w:t>
        </w:r>
      </w:ins>
      <w:ins w:id="1677" w:author="Windows User" w:date="2019-09-19T01:57:00Z">
        <w:r w:rsidRPr="006A0BE8">
          <w:rPr>
            <w:rFonts w:cs="Times New Roman"/>
            <w:szCs w:val="24"/>
          </w:rPr>
          <w:t xml:space="preserve"> </w:t>
        </w:r>
      </w:ins>
      <w:ins w:id="1678" w:author="Windows User" w:date="2019-09-19T01:55:00Z">
        <w:r w:rsidRPr="006A0BE8">
          <w:rPr>
            <w:rFonts w:cs="Times New Roman"/>
            <w:szCs w:val="24"/>
          </w:rPr>
          <w:t xml:space="preserve">Skenario tambah user dapat dilihat pada </w:t>
        </w:r>
      </w:ins>
      <w:r w:rsidR="009241A1">
        <w:rPr>
          <w:rFonts w:cs="Times New Roman"/>
          <w:szCs w:val="24"/>
        </w:rPr>
        <w:t xml:space="preserve">lampiran </w:t>
      </w:r>
      <w:ins w:id="1679" w:author="Windows User" w:date="2019-09-19T01:09:00Z">
        <w:r w:rsidR="009241A1" w:rsidRPr="006A0BE8">
          <w:rPr>
            <w:rFonts w:cs="Times New Roman"/>
            <w:szCs w:val="24"/>
          </w:rPr>
          <w:t xml:space="preserve">Tabel </w:t>
        </w:r>
      </w:ins>
      <w:r w:rsidR="009241A1">
        <w:rPr>
          <w:rFonts w:cs="Times New Roman"/>
          <w:szCs w:val="24"/>
        </w:rPr>
        <w:t>A</w:t>
      </w:r>
      <w:ins w:id="1680" w:author="Windows User" w:date="2019-09-19T01:09:00Z">
        <w:r w:rsidR="009241A1" w:rsidRPr="006A0BE8">
          <w:rPr>
            <w:rFonts w:cs="Times New Roman"/>
            <w:szCs w:val="24"/>
          </w:rPr>
          <w:t>.</w:t>
        </w:r>
      </w:ins>
      <w:r w:rsidR="009241A1">
        <w:rPr>
          <w:rFonts w:cs="Times New Roman"/>
          <w:szCs w:val="24"/>
        </w:rPr>
        <w:t xml:space="preserve">2. </w:t>
      </w:r>
    </w:p>
    <w:p w14:paraId="255FA7D2" w14:textId="40558A0A" w:rsidR="00872B65" w:rsidRPr="00D46FD1" w:rsidRDefault="00D46FD1" w:rsidP="00D46FD1">
      <w:pPr>
        <w:pStyle w:val="Heading3"/>
        <w:rPr>
          <w:ins w:id="1681" w:author="Windows User" w:date="2019-09-19T01:55:00Z"/>
        </w:rPr>
      </w:pPr>
      <w:bookmarkStart w:id="1682" w:name="_Toc23552352"/>
      <w:r>
        <w:t>Edit Us</w:t>
      </w:r>
      <w:ins w:id="1683" w:author="Windows User" w:date="2019-09-19T02:07:00Z">
        <w:r w:rsidR="00872B65" w:rsidRPr="006A0BE8">
          <w:rPr>
            <w:i/>
            <w:rPrChange w:id="1684" w:author="Windows User" w:date="2019-09-19T02:07:00Z">
              <w:rPr/>
            </w:rPrChange>
          </w:rPr>
          <w:t>er</w:t>
        </w:r>
      </w:ins>
      <w:bookmarkEnd w:id="1682"/>
    </w:p>
    <w:p w14:paraId="5A233751" w14:textId="66553FC6" w:rsidR="00872B65" w:rsidRPr="00D46FD1" w:rsidRDefault="00872B65" w:rsidP="00D46FD1">
      <w:pPr>
        <w:ind w:firstLine="426"/>
        <w:rPr>
          <w:ins w:id="1685" w:author="Windows User" w:date="2019-09-19T02:14:00Z"/>
          <w:rFonts w:cs="Times New Roman"/>
          <w:szCs w:val="24"/>
        </w:rPr>
      </w:pPr>
      <w:ins w:id="1686" w:author="Windows User" w:date="2019-09-19T01:55:00Z">
        <w:r w:rsidRPr="006A0BE8">
          <w:rPr>
            <w:rFonts w:cs="Times New Roman"/>
            <w:szCs w:val="24"/>
          </w:rPr>
          <w:t xml:space="preserve">Skenario ini menjelaskan alur untuk mengubah data </w:t>
        </w:r>
        <w:r w:rsidRPr="006A0BE8">
          <w:rPr>
            <w:rFonts w:cs="Times New Roman"/>
            <w:i/>
            <w:szCs w:val="24"/>
            <w:rPrChange w:id="1687" w:author="Windows User" w:date="2019-09-19T02:08:00Z">
              <w:rPr>
                <w:rFonts w:cs="Times New Roman"/>
                <w:szCs w:val="24"/>
              </w:rPr>
            </w:rPrChange>
          </w:rPr>
          <w:t>user</w:t>
        </w:r>
        <w:r w:rsidRPr="006A0BE8">
          <w:rPr>
            <w:rFonts w:cs="Times New Roman"/>
            <w:szCs w:val="24"/>
          </w:rPr>
          <w:t>. Fitur untuk</w:t>
        </w:r>
      </w:ins>
      <w:ins w:id="1688" w:author="Windows User" w:date="2019-09-19T02:06:00Z">
        <w:r w:rsidRPr="006A0BE8">
          <w:rPr>
            <w:rFonts w:cs="Times New Roman"/>
            <w:szCs w:val="24"/>
          </w:rPr>
          <w:t xml:space="preserve"> mengubah</w:t>
        </w:r>
      </w:ins>
      <w:ins w:id="1689" w:author="Windows User" w:date="2019-09-19T01:55:00Z">
        <w:r w:rsidRPr="006A0BE8">
          <w:rPr>
            <w:rFonts w:cs="Times New Roman"/>
            <w:szCs w:val="24"/>
          </w:rPr>
          <w:t xml:space="preserve"> data </w:t>
        </w:r>
        <w:r w:rsidRPr="006A0BE8">
          <w:rPr>
            <w:rFonts w:cs="Times New Roman"/>
            <w:i/>
            <w:szCs w:val="24"/>
            <w:rPrChange w:id="1690" w:author="Windows User" w:date="2019-09-19T02:07:00Z">
              <w:rPr>
                <w:rFonts w:cs="Times New Roman"/>
                <w:szCs w:val="24"/>
              </w:rPr>
            </w:rPrChange>
          </w:rPr>
          <w:t>user</w:t>
        </w:r>
        <w:r w:rsidRPr="006A0BE8">
          <w:rPr>
            <w:rFonts w:cs="Times New Roman"/>
            <w:szCs w:val="24"/>
          </w:rPr>
          <w:t xml:space="preserve"> bisa dilakukan oleh admin.</w:t>
        </w:r>
      </w:ins>
      <w:ins w:id="1691" w:author="Windows User" w:date="2019-09-19T02:09:00Z">
        <w:r w:rsidRPr="006A0BE8">
          <w:rPr>
            <w:rFonts w:cs="Times New Roman"/>
            <w:szCs w:val="24"/>
          </w:rPr>
          <w:t xml:space="preserve"> Mengubah data </w:t>
        </w:r>
        <w:r w:rsidRPr="006A0BE8">
          <w:rPr>
            <w:rFonts w:cs="Times New Roman"/>
            <w:i/>
            <w:szCs w:val="24"/>
          </w:rPr>
          <w:t xml:space="preserve">user </w:t>
        </w:r>
        <w:r w:rsidRPr="006A0BE8">
          <w:rPr>
            <w:rFonts w:cs="Times New Roman"/>
            <w:szCs w:val="24"/>
          </w:rPr>
          <w:t>dapat</w:t>
        </w:r>
      </w:ins>
      <w:ins w:id="1692" w:author="Windows User" w:date="2019-09-19T02:10:00Z">
        <w:r w:rsidRPr="006A0BE8">
          <w:rPr>
            <w:rFonts w:cs="Times New Roman"/>
            <w:szCs w:val="24"/>
          </w:rPr>
          <w:t xml:space="preserve"> </w:t>
        </w:r>
      </w:ins>
      <w:ins w:id="1693" w:author="Windows User" w:date="2019-09-19T02:09:00Z">
        <w:r w:rsidRPr="006A0BE8">
          <w:rPr>
            <w:rFonts w:cs="Times New Roman"/>
            <w:szCs w:val="24"/>
          </w:rPr>
          <w:t xml:space="preserve">dilakukan </w:t>
        </w:r>
      </w:ins>
      <w:ins w:id="1694" w:author="Windows User" w:date="2019-09-19T02:10:00Z">
        <w:r w:rsidRPr="006A0BE8">
          <w:rPr>
            <w:rFonts w:cs="Times New Roman"/>
            <w:szCs w:val="24"/>
          </w:rPr>
          <w:t xml:space="preserve">dengan menekan tombol edit pada masing-masing baris data yang diinginkan. Setelah itu ubah data </w:t>
        </w:r>
        <w:r w:rsidRPr="006A0BE8">
          <w:rPr>
            <w:rFonts w:cs="Times New Roman"/>
            <w:i/>
            <w:szCs w:val="24"/>
            <w:rPrChange w:id="1695" w:author="Windows User" w:date="2019-09-19T02:11:00Z">
              <w:rPr>
                <w:rFonts w:cs="Times New Roman"/>
                <w:szCs w:val="24"/>
              </w:rPr>
            </w:rPrChange>
          </w:rPr>
          <w:t>username</w:t>
        </w:r>
      </w:ins>
      <w:ins w:id="1696" w:author="Windows User" w:date="2019-09-19T02:11:00Z">
        <w:r w:rsidRPr="006A0BE8">
          <w:rPr>
            <w:rFonts w:cs="Times New Roman"/>
            <w:i/>
            <w:szCs w:val="24"/>
          </w:rPr>
          <w:t xml:space="preserve"> </w:t>
        </w:r>
        <w:r w:rsidRPr="006A0BE8">
          <w:rPr>
            <w:rFonts w:cs="Times New Roman"/>
            <w:szCs w:val="24"/>
          </w:rPr>
          <w:t xml:space="preserve">maupun </w:t>
        </w:r>
        <w:r w:rsidRPr="006A0BE8">
          <w:rPr>
            <w:rFonts w:cs="Times New Roman"/>
            <w:i/>
            <w:szCs w:val="24"/>
          </w:rPr>
          <w:t xml:space="preserve">password </w:t>
        </w:r>
        <w:r w:rsidRPr="006A0BE8">
          <w:rPr>
            <w:rFonts w:cs="Times New Roman"/>
            <w:szCs w:val="24"/>
          </w:rPr>
          <w:t>pada</w:t>
        </w:r>
      </w:ins>
      <w:ins w:id="1697" w:author="Windows User" w:date="2019-09-19T02:12:00Z">
        <w:r w:rsidRPr="006A0BE8">
          <w:rPr>
            <w:rFonts w:cs="Times New Roman"/>
            <w:szCs w:val="24"/>
          </w:rPr>
          <w:t xml:space="preserve"> </w:t>
        </w:r>
      </w:ins>
      <w:ins w:id="1698" w:author="Windows User" w:date="2019-09-19T02:11:00Z">
        <w:r w:rsidRPr="006A0BE8">
          <w:rPr>
            <w:rFonts w:cs="Times New Roman"/>
            <w:szCs w:val="24"/>
          </w:rPr>
          <w:t>form</w:t>
        </w:r>
      </w:ins>
      <w:ins w:id="1699" w:author="Windows User" w:date="2019-09-19T02:12:00Z">
        <w:r w:rsidRPr="006A0BE8">
          <w:rPr>
            <w:rFonts w:cs="Times New Roman"/>
            <w:szCs w:val="24"/>
          </w:rPr>
          <w:t xml:space="preserve"> yang telah disediakan</w:t>
        </w:r>
      </w:ins>
      <w:ins w:id="1700" w:author="Windows User" w:date="2019-09-19T02:11:00Z">
        <w:r w:rsidRPr="006A0BE8">
          <w:rPr>
            <w:rFonts w:cs="Times New Roman"/>
            <w:szCs w:val="24"/>
          </w:rPr>
          <w:t>.</w:t>
        </w:r>
      </w:ins>
      <w:ins w:id="1701" w:author="Windows User" w:date="2019-09-19T02:12:00Z">
        <w:r w:rsidRPr="006A0BE8">
          <w:rPr>
            <w:rFonts w:cs="Times New Roman"/>
            <w:szCs w:val="24"/>
          </w:rPr>
          <w:t xml:space="preserve"> Klik tombol </w:t>
        </w:r>
        <w:r w:rsidRPr="006A0BE8">
          <w:rPr>
            <w:rFonts w:cs="Times New Roman"/>
            <w:i/>
            <w:szCs w:val="24"/>
            <w:rPrChange w:id="1702" w:author="Windows User" w:date="2019-09-19T02:12:00Z">
              <w:rPr>
                <w:rFonts w:cs="Times New Roman"/>
                <w:szCs w:val="24"/>
              </w:rPr>
            </w:rPrChange>
          </w:rPr>
          <w:t>update</w:t>
        </w:r>
        <w:r w:rsidRPr="006A0BE8">
          <w:rPr>
            <w:rFonts w:cs="Times New Roman"/>
            <w:szCs w:val="24"/>
          </w:rPr>
          <w:t xml:space="preserve"> untuk menyimpan perubahan data. Jika data yang dimasukkan benar maka data akan tersimpan</w:t>
        </w:r>
      </w:ins>
      <w:ins w:id="1703" w:author="Windows User" w:date="2019-09-19T02:13:00Z">
        <w:r w:rsidRPr="006A0BE8">
          <w:rPr>
            <w:rFonts w:cs="Times New Roman"/>
            <w:szCs w:val="24"/>
          </w:rPr>
          <w:t xml:space="preserve">, jika salah maka akan muncul </w:t>
        </w:r>
        <w:r w:rsidRPr="006A0BE8">
          <w:rPr>
            <w:rFonts w:cs="Times New Roman"/>
            <w:i/>
            <w:szCs w:val="24"/>
            <w:rPrChange w:id="1704" w:author="Windows User" w:date="2019-09-19T02:13:00Z">
              <w:rPr>
                <w:rFonts w:cs="Times New Roman"/>
                <w:szCs w:val="24"/>
              </w:rPr>
            </w:rPrChange>
          </w:rPr>
          <w:t>pop up</w:t>
        </w:r>
        <w:r w:rsidRPr="006A0BE8">
          <w:rPr>
            <w:rFonts w:cs="Times New Roman"/>
            <w:szCs w:val="24"/>
          </w:rPr>
          <w:t xml:space="preserve"> pemberitahuan.</w:t>
        </w:r>
      </w:ins>
      <w:ins w:id="1705" w:author="Windows User" w:date="2019-09-19T01:55:00Z">
        <w:r w:rsidRPr="006A0BE8">
          <w:rPr>
            <w:rFonts w:cs="Times New Roman"/>
            <w:szCs w:val="24"/>
          </w:rPr>
          <w:t xml:space="preserve"> Skenario edit user dapat dilihat pada </w:t>
        </w:r>
      </w:ins>
      <w:r w:rsidR="009241A1">
        <w:rPr>
          <w:rFonts w:cs="Times New Roman"/>
          <w:szCs w:val="24"/>
        </w:rPr>
        <w:t xml:space="preserve">lampiran </w:t>
      </w:r>
      <w:ins w:id="1706" w:author="Windows User" w:date="2019-09-19T01:09:00Z">
        <w:r w:rsidR="009241A1" w:rsidRPr="006A0BE8">
          <w:rPr>
            <w:rFonts w:cs="Times New Roman"/>
            <w:szCs w:val="24"/>
          </w:rPr>
          <w:t xml:space="preserve">Tabel </w:t>
        </w:r>
      </w:ins>
      <w:r w:rsidR="009241A1">
        <w:rPr>
          <w:rFonts w:cs="Times New Roman"/>
          <w:szCs w:val="24"/>
        </w:rPr>
        <w:t>A</w:t>
      </w:r>
      <w:ins w:id="1707" w:author="Windows User" w:date="2019-09-19T01:09:00Z">
        <w:r w:rsidR="009241A1" w:rsidRPr="006A0BE8">
          <w:rPr>
            <w:rFonts w:cs="Times New Roman"/>
            <w:szCs w:val="24"/>
          </w:rPr>
          <w:t>.</w:t>
        </w:r>
      </w:ins>
      <w:r w:rsidR="009241A1">
        <w:rPr>
          <w:rFonts w:cs="Times New Roman"/>
          <w:szCs w:val="24"/>
        </w:rPr>
        <w:t>3.</w:t>
      </w:r>
    </w:p>
    <w:p w14:paraId="140E09BA" w14:textId="77777777" w:rsidR="00872B65" w:rsidRPr="006A0BE8" w:rsidRDefault="00872B65" w:rsidP="00872B65">
      <w:pPr>
        <w:pStyle w:val="Heading3"/>
        <w:rPr>
          <w:ins w:id="1708" w:author="Windows User" w:date="2019-09-19T02:14:00Z"/>
        </w:rPr>
      </w:pPr>
      <w:bookmarkStart w:id="1709" w:name="_Toc23552353"/>
      <w:ins w:id="1710" w:author="Windows User" w:date="2019-09-19T02:14:00Z">
        <w:r w:rsidRPr="006A0BE8">
          <w:t>Hist</w:t>
        </w:r>
      </w:ins>
      <w:ins w:id="1711" w:author="Windows User" w:date="2019-09-19T02:15:00Z">
        <w:r w:rsidRPr="006A0BE8">
          <w:t>ory Log In</w:t>
        </w:r>
      </w:ins>
      <w:bookmarkEnd w:id="1709"/>
    </w:p>
    <w:p w14:paraId="6269DC3B" w14:textId="5A23C0D3" w:rsidR="00872B65" w:rsidRPr="00D46FD1" w:rsidRDefault="00872B65" w:rsidP="00D46FD1">
      <w:pPr>
        <w:ind w:firstLine="567"/>
        <w:rPr>
          <w:ins w:id="1712" w:author="Windows User" w:date="2019-09-19T02:16:00Z"/>
          <w:rFonts w:cs="Times New Roman"/>
          <w:i/>
          <w:szCs w:val="24"/>
        </w:rPr>
      </w:pPr>
      <w:ins w:id="1713" w:author="Windows User" w:date="2019-09-19T02:16:00Z">
        <w:r w:rsidRPr="006A0BE8">
          <w:rPr>
            <w:rFonts w:cs="Times New Roman"/>
            <w:szCs w:val="24"/>
          </w:rPr>
          <w:t xml:space="preserve">Skenario ini menjelaskan alur untuk melihat </w:t>
        </w:r>
        <w:r w:rsidRPr="006A0BE8">
          <w:rPr>
            <w:rFonts w:cs="Times New Roman"/>
            <w:i/>
            <w:szCs w:val="24"/>
            <w:rPrChange w:id="1714" w:author="Windows User" w:date="2019-09-19T02:20:00Z">
              <w:rPr>
                <w:rFonts w:cs="Times New Roman"/>
                <w:szCs w:val="24"/>
              </w:rPr>
            </w:rPrChange>
          </w:rPr>
          <w:t>history log</w:t>
        </w:r>
      </w:ins>
      <w:ins w:id="1715" w:author="Windows User" w:date="2019-09-19T02:20:00Z">
        <w:r w:rsidRPr="006A0BE8">
          <w:rPr>
            <w:rFonts w:cs="Times New Roman"/>
            <w:i/>
            <w:szCs w:val="24"/>
            <w:rPrChange w:id="1716" w:author="Windows User" w:date="2019-09-19T02:20:00Z">
              <w:rPr>
                <w:rFonts w:cs="Times New Roman"/>
                <w:szCs w:val="24"/>
              </w:rPr>
            </w:rPrChange>
          </w:rPr>
          <w:t xml:space="preserve"> </w:t>
        </w:r>
      </w:ins>
      <w:ins w:id="1717" w:author="Windows User" w:date="2019-09-19T02:16:00Z">
        <w:r w:rsidRPr="006A0BE8">
          <w:rPr>
            <w:rFonts w:cs="Times New Roman"/>
            <w:i/>
            <w:szCs w:val="24"/>
            <w:rPrChange w:id="1718" w:author="Windows User" w:date="2019-09-19T02:20:00Z">
              <w:rPr>
                <w:rFonts w:cs="Times New Roman"/>
                <w:szCs w:val="24"/>
              </w:rPr>
            </w:rPrChange>
          </w:rPr>
          <w:t>in</w:t>
        </w:r>
        <w:r w:rsidRPr="006A0BE8">
          <w:rPr>
            <w:rFonts w:cs="Times New Roman"/>
            <w:szCs w:val="24"/>
          </w:rPr>
          <w:t xml:space="preserve"> dari user yang telah mengakses sistem. Fitur untuk melihat history log</w:t>
        </w:r>
      </w:ins>
      <w:ins w:id="1719" w:author="Windows User" w:date="2019-09-19T02:20:00Z">
        <w:r w:rsidRPr="006A0BE8">
          <w:rPr>
            <w:rFonts w:cs="Times New Roman"/>
            <w:szCs w:val="24"/>
          </w:rPr>
          <w:t xml:space="preserve"> </w:t>
        </w:r>
      </w:ins>
      <w:ins w:id="1720" w:author="Windows User" w:date="2019-09-19T02:16:00Z">
        <w:r w:rsidRPr="006A0BE8">
          <w:rPr>
            <w:rFonts w:cs="Times New Roman"/>
            <w:szCs w:val="24"/>
          </w:rPr>
          <w:t xml:space="preserve">in bisa dilakukan oleh admin. </w:t>
        </w:r>
      </w:ins>
      <w:ins w:id="1721" w:author="Windows User" w:date="2019-09-19T02:20:00Z">
        <w:r w:rsidRPr="006A0BE8">
          <w:rPr>
            <w:rFonts w:cs="Times New Roman"/>
            <w:szCs w:val="24"/>
          </w:rPr>
          <w:t xml:space="preserve">Admin harus masuk kedalam sistem terlebih dahulu. Setelah itu klik menu </w:t>
        </w:r>
        <w:r w:rsidRPr="006A0BE8">
          <w:rPr>
            <w:rFonts w:cs="Times New Roman"/>
            <w:i/>
            <w:szCs w:val="24"/>
            <w:rPrChange w:id="1722" w:author="Windows User" w:date="2019-09-19T02:21:00Z">
              <w:rPr>
                <w:rFonts w:cs="Times New Roman"/>
                <w:szCs w:val="24"/>
              </w:rPr>
            </w:rPrChange>
          </w:rPr>
          <w:t>History</w:t>
        </w:r>
      </w:ins>
      <w:ins w:id="1723" w:author="Windows User" w:date="2019-09-19T02:21:00Z">
        <w:r w:rsidRPr="006A0BE8">
          <w:rPr>
            <w:rFonts w:cs="Times New Roman"/>
            <w:i/>
            <w:szCs w:val="24"/>
          </w:rPr>
          <w:t xml:space="preserve"> </w:t>
        </w:r>
        <w:r w:rsidRPr="006A0BE8">
          <w:rPr>
            <w:rFonts w:cs="Times New Roman"/>
            <w:szCs w:val="24"/>
          </w:rPr>
          <w:t xml:space="preserve">dan pilih menu </w:t>
        </w:r>
        <w:r w:rsidRPr="006A0BE8">
          <w:rPr>
            <w:rFonts w:cs="Times New Roman"/>
            <w:i/>
            <w:szCs w:val="24"/>
            <w:rPrChange w:id="1724" w:author="Windows User" w:date="2019-09-19T02:21:00Z">
              <w:rPr>
                <w:rFonts w:cs="Times New Roman"/>
                <w:szCs w:val="24"/>
              </w:rPr>
            </w:rPrChange>
          </w:rPr>
          <w:t>History Log in</w:t>
        </w:r>
        <w:r w:rsidRPr="006A0BE8">
          <w:rPr>
            <w:rFonts w:cs="Times New Roman"/>
            <w:szCs w:val="24"/>
          </w:rPr>
          <w:t xml:space="preserve">, maka akan </w:t>
        </w:r>
      </w:ins>
      <w:r w:rsidR="00503309">
        <w:rPr>
          <w:rFonts w:cs="Times New Roman"/>
          <w:szCs w:val="24"/>
        </w:rPr>
        <w:t>menampilkan</w:t>
      </w:r>
      <w:ins w:id="1725" w:author="Windows User" w:date="2019-09-19T02:21:00Z">
        <w:r w:rsidRPr="006A0BE8">
          <w:rPr>
            <w:rFonts w:cs="Times New Roman"/>
            <w:szCs w:val="24"/>
          </w:rPr>
          <w:t xml:space="preserve"> tabel siapa saja yang </w:t>
        </w:r>
        <w:r w:rsidRPr="006A0BE8">
          <w:rPr>
            <w:rFonts w:cs="Times New Roman"/>
            <w:szCs w:val="24"/>
          </w:rPr>
          <w:lastRenderedPageBreak/>
          <w:t xml:space="preserve">pernah mengakses sistem pada waktu tertentu. </w:t>
        </w:r>
      </w:ins>
      <w:ins w:id="1726" w:author="Windows User" w:date="2019-09-19T02:16:00Z">
        <w:r w:rsidRPr="006A0BE8">
          <w:rPr>
            <w:rFonts w:cs="Times New Roman"/>
            <w:szCs w:val="24"/>
          </w:rPr>
          <w:t xml:space="preserve">Skenario history login dapat dilihat </w:t>
        </w:r>
      </w:ins>
      <w:r w:rsidR="009241A1">
        <w:rPr>
          <w:rFonts w:cs="Times New Roman"/>
          <w:szCs w:val="24"/>
        </w:rPr>
        <w:t xml:space="preserve">pada lampiran </w:t>
      </w:r>
      <w:ins w:id="1727" w:author="Windows User" w:date="2019-09-19T01:09:00Z">
        <w:r w:rsidR="009241A1" w:rsidRPr="006A0BE8">
          <w:rPr>
            <w:rFonts w:cs="Times New Roman"/>
            <w:szCs w:val="24"/>
          </w:rPr>
          <w:t xml:space="preserve">Tabel </w:t>
        </w:r>
      </w:ins>
      <w:r w:rsidR="009241A1">
        <w:rPr>
          <w:rFonts w:cs="Times New Roman"/>
          <w:szCs w:val="24"/>
        </w:rPr>
        <w:t>A</w:t>
      </w:r>
      <w:ins w:id="1728" w:author="Windows User" w:date="2019-09-19T01:09:00Z">
        <w:r w:rsidR="009241A1" w:rsidRPr="006A0BE8">
          <w:rPr>
            <w:rFonts w:cs="Times New Roman"/>
            <w:szCs w:val="24"/>
          </w:rPr>
          <w:t>.</w:t>
        </w:r>
      </w:ins>
      <w:r w:rsidR="009241A1">
        <w:rPr>
          <w:rFonts w:cs="Times New Roman"/>
          <w:szCs w:val="24"/>
        </w:rPr>
        <w:t xml:space="preserve">4. </w:t>
      </w:r>
    </w:p>
    <w:p w14:paraId="1232ACF0" w14:textId="7C279AB6" w:rsidR="00872B65" w:rsidRPr="006A0BE8" w:rsidRDefault="00872B65">
      <w:pPr>
        <w:pStyle w:val="Heading3"/>
        <w:rPr>
          <w:ins w:id="1729" w:author="Windows User" w:date="2019-09-19T02:16:00Z"/>
        </w:rPr>
      </w:pPr>
      <w:bookmarkStart w:id="1730" w:name="_Toc23552354"/>
      <w:ins w:id="1731" w:author="Windows User" w:date="2019-09-19T02:16:00Z">
        <w:r w:rsidRPr="006A0BE8">
          <w:t xml:space="preserve">Lihat </w:t>
        </w:r>
      </w:ins>
      <w:r w:rsidR="003163C1">
        <w:t>Data</w:t>
      </w:r>
      <w:r w:rsidR="003163C1" w:rsidRPr="003163C1">
        <w:rPr>
          <w:i/>
        </w:rPr>
        <w:t xml:space="preserve"> History Tracker</w:t>
      </w:r>
      <w:bookmarkEnd w:id="1730"/>
    </w:p>
    <w:p w14:paraId="3A6529FC" w14:textId="1806D556" w:rsidR="00872B65" w:rsidRPr="00D46FD1" w:rsidRDefault="00872B65">
      <w:pPr>
        <w:ind w:firstLine="426"/>
        <w:rPr>
          <w:ins w:id="1732" w:author="Windows User" w:date="2019-09-19T02:30:00Z"/>
          <w:rFonts w:cs="Times New Roman"/>
          <w:i/>
          <w:szCs w:val="24"/>
          <w:rPrChange w:id="1733" w:author="Windows User" w:date="2019-09-19T02:30:00Z">
            <w:rPr>
              <w:ins w:id="1734" w:author="Windows User" w:date="2019-09-19T02:30:00Z"/>
            </w:rPr>
          </w:rPrChange>
        </w:rPr>
        <w:pPrChange w:id="1735" w:author="Windows User" w:date="2019-09-19T02:30:00Z">
          <w:pPr/>
        </w:pPrChange>
      </w:pPr>
      <w:ins w:id="1736" w:author="Windows User" w:date="2019-09-19T02:16:00Z">
        <w:r w:rsidRPr="006A0BE8">
          <w:rPr>
            <w:rFonts w:cs="Times New Roman"/>
            <w:szCs w:val="24"/>
          </w:rPr>
          <w:t xml:space="preserve">Skenario ini menjelaskan alur untuk melihat </w:t>
        </w:r>
      </w:ins>
      <w:r w:rsidR="00AA4E15">
        <w:rPr>
          <w:rFonts w:cs="Times New Roman"/>
          <w:szCs w:val="24"/>
        </w:rPr>
        <w:t xml:space="preserve">data </w:t>
      </w:r>
      <w:r w:rsidR="00AA4E15" w:rsidRPr="00AA4E15">
        <w:rPr>
          <w:rFonts w:cs="Times New Roman"/>
          <w:i/>
          <w:szCs w:val="24"/>
        </w:rPr>
        <w:t>history tracker</w:t>
      </w:r>
      <w:ins w:id="1737" w:author="Windows User" w:date="2019-09-19T02:16:00Z">
        <w:r w:rsidRPr="006A0BE8">
          <w:rPr>
            <w:rFonts w:cs="Times New Roman"/>
            <w:szCs w:val="24"/>
          </w:rPr>
          <w:t xml:space="preserve">. Fitur ini bisa dilakukan oleh semua </w:t>
        </w:r>
        <w:r w:rsidRPr="006A0BE8">
          <w:rPr>
            <w:rFonts w:cs="Times New Roman"/>
            <w:i/>
            <w:szCs w:val="24"/>
            <w:rPrChange w:id="1738" w:author="Windows User" w:date="2019-09-19T02:32:00Z">
              <w:rPr>
                <w:rFonts w:cs="Times New Roman"/>
                <w:szCs w:val="24"/>
              </w:rPr>
            </w:rPrChange>
          </w:rPr>
          <w:t>user</w:t>
        </w:r>
        <w:r w:rsidRPr="006A0BE8">
          <w:rPr>
            <w:rFonts w:cs="Times New Roman"/>
            <w:szCs w:val="24"/>
          </w:rPr>
          <w:t>.</w:t>
        </w:r>
      </w:ins>
      <w:ins w:id="1739" w:author="Windows User" w:date="2019-09-19T02:32:00Z">
        <w:r w:rsidRPr="006A0BE8">
          <w:rPr>
            <w:rFonts w:cs="Times New Roman"/>
            <w:szCs w:val="24"/>
          </w:rPr>
          <w:t xml:space="preserve"> </w:t>
        </w:r>
      </w:ins>
      <w:ins w:id="1740" w:author="Windows User" w:date="2019-09-19T02:33:00Z">
        <w:r w:rsidRPr="006A0BE8">
          <w:rPr>
            <w:rFonts w:cs="Times New Roman"/>
            <w:szCs w:val="24"/>
          </w:rPr>
          <w:t xml:space="preserve">Setiap </w:t>
        </w:r>
        <w:r w:rsidRPr="006A0BE8">
          <w:rPr>
            <w:rFonts w:cs="Times New Roman"/>
            <w:i/>
            <w:szCs w:val="24"/>
          </w:rPr>
          <w:t>user</w:t>
        </w:r>
        <w:r w:rsidRPr="006A0BE8">
          <w:rPr>
            <w:rFonts w:cs="Times New Roman"/>
            <w:szCs w:val="24"/>
          </w:rPr>
          <w:t xml:space="preserve"> harus masuk ke dalam sistem terlebih dahulu, lalu memilih menu </w:t>
        </w:r>
      </w:ins>
      <w:r w:rsidR="0089714F" w:rsidRPr="0089714F">
        <w:rPr>
          <w:rFonts w:cs="Times New Roman"/>
          <w:i/>
          <w:szCs w:val="24"/>
        </w:rPr>
        <w:t>history tracker</w:t>
      </w:r>
      <w:ins w:id="1741" w:author="Windows User" w:date="2019-09-19T02:34:00Z">
        <w:r w:rsidRPr="006A0BE8">
          <w:rPr>
            <w:rFonts w:cs="Times New Roman"/>
            <w:szCs w:val="24"/>
          </w:rPr>
          <w:t xml:space="preserve">. Maka, sistem akan menampilkan data sudut </w:t>
        </w:r>
      </w:ins>
      <w:r w:rsidR="0089714F" w:rsidRPr="00362CAF">
        <w:rPr>
          <w:rFonts w:cs="Times New Roman"/>
          <w:i/>
          <w:szCs w:val="24"/>
        </w:rPr>
        <w:t>tracker</w:t>
      </w:r>
      <w:ins w:id="1742" w:author="Windows User" w:date="2019-09-19T02:33:00Z">
        <w:r w:rsidRPr="006A0BE8">
          <w:rPr>
            <w:rFonts w:cs="Times New Roman"/>
            <w:szCs w:val="24"/>
          </w:rPr>
          <w:t>.</w:t>
        </w:r>
      </w:ins>
      <w:ins w:id="1743" w:author="Windows User" w:date="2019-09-19T02:16:00Z">
        <w:r w:rsidRPr="006A0BE8">
          <w:rPr>
            <w:rFonts w:cs="Times New Roman"/>
            <w:szCs w:val="24"/>
          </w:rPr>
          <w:t xml:space="preserve"> Skenario lihat </w:t>
        </w:r>
      </w:ins>
      <w:r w:rsidR="0089714F">
        <w:rPr>
          <w:rFonts w:cs="Times New Roman"/>
          <w:szCs w:val="24"/>
        </w:rPr>
        <w:t xml:space="preserve">data history </w:t>
      </w:r>
      <w:r w:rsidR="0089714F" w:rsidRPr="00362CAF">
        <w:rPr>
          <w:rFonts w:cs="Times New Roman"/>
          <w:i/>
          <w:szCs w:val="24"/>
        </w:rPr>
        <w:t>tracker</w:t>
      </w:r>
      <w:r w:rsidR="0089714F" w:rsidRPr="006A0BE8">
        <w:rPr>
          <w:rFonts w:cs="Times New Roman"/>
          <w:szCs w:val="24"/>
        </w:rPr>
        <w:t xml:space="preserve"> </w:t>
      </w:r>
      <w:r w:rsidR="0089714F">
        <w:rPr>
          <w:rFonts w:cs="Times New Roman"/>
          <w:szCs w:val="24"/>
        </w:rPr>
        <w:t xml:space="preserve"> </w:t>
      </w:r>
      <w:ins w:id="1744" w:author="Windows User" w:date="2019-09-19T02:16:00Z">
        <w:r w:rsidRPr="006A0BE8">
          <w:rPr>
            <w:rFonts w:cs="Times New Roman"/>
            <w:szCs w:val="24"/>
          </w:rPr>
          <w:t xml:space="preserve">dapat dilihat pada </w:t>
        </w:r>
      </w:ins>
      <w:r w:rsidR="009241A1">
        <w:rPr>
          <w:rFonts w:cs="Times New Roman"/>
          <w:szCs w:val="24"/>
        </w:rPr>
        <w:t xml:space="preserve">lampiran </w:t>
      </w:r>
      <w:ins w:id="1745" w:author="Windows User" w:date="2019-09-19T02:16:00Z">
        <w:r w:rsidRPr="006A0BE8">
          <w:rPr>
            <w:rFonts w:cs="Times New Roman"/>
            <w:szCs w:val="24"/>
          </w:rPr>
          <w:t xml:space="preserve">Tabel </w:t>
        </w:r>
      </w:ins>
      <w:r w:rsidR="009241A1">
        <w:rPr>
          <w:rFonts w:cs="Times New Roman"/>
          <w:szCs w:val="24"/>
        </w:rPr>
        <w:t>A</w:t>
      </w:r>
      <w:ins w:id="1746" w:author="Windows User" w:date="2019-09-19T02:16:00Z">
        <w:r w:rsidRPr="006A0BE8">
          <w:rPr>
            <w:rFonts w:cs="Times New Roman"/>
            <w:szCs w:val="24"/>
          </w:rPr>
          <w:t>.</w:t>
        </w:r>
      </w:ins>
      <w:r w:rsidR="009241A1">
        <w:rPr>
          <w:rFonts w:cs="Times New Roman"/>
          <w:szCs w:val="24"/>
        </w:rPr>
        <w:t>5</w:t>
      </w:r>
      <w:ins w:id="1747" w:author="Windows User" w:date="2019-09-19T02:16:00Z">
        <w:r w:rsidRPr="006A0BE8">
          <w:rPr>
            <w:rFonts w:cs="Times New Roman"/>
            <w:szCs w:val="24"/>
          </w:rPr>
          <w:t>.</w:t>
        </w:r>
      </w:ins>
    </w:p>
    <w:p w14:paraId="16792152" w14:textId="55F9194D" w:rsidR="00872B65" w:rsidRPr="006A0BE8" w:rsidRDefault="00872B65">
      <w:pPr>
        <w:pStyle w:val="Heading3"/>
        <w:rPr>
          <w:ins w:id="1748" w:author="Windows User" w:date="2019-09-19T02:16:00Z"/>
        </w:rPr>
      </w:pPr>
      <w:bookmarkStart w:id="1749" w:name="_Toc23552355"/>
      <w:ins w:id="1750" w:author="Windows User" w:date="2019-09-19T02:16:00Z">
        <w:r w:rsidRPr="006A0BE8">
          <w:t>Lihat</w:t>
        </w:r>
      </w:ins>
      <w:r w:rsidR="001902C6">
        <w:t xml:space="preserve"> Data History </w:t>
      </w:r>
      <w:r w:rsidR="003163C1">
        <w:t>Aktuator</w:t>
      </w:r>
      <w:bookmarkEnd w:id="1749"/>
    </w:p>
    <w:p w14:paraId="2EB1C667" w14:textId="08D9FF11" w:rsidR="00872B65" w:rsidRPr="00D46FD1" w:rsidRDefault="0089714F" w:rsidP="009241A1">
      <w:pPr>
        <w:ind w:firstLine="426"/>
        <w:rPr>
          <w:ins w:id="1751" w:author="Windows User" w:date="2019-09-19T02:16:00Z"/>
          <w:rFonts w:cs="Times New Roman"/>
          <w:i/>
          <w:szCs w:val="24"/>
        </w:rPr>
        <w:pPrChange w:id="1752" w:author="Windows User" w:date="2019-09-19T03:10:00Z">
          <w:pPr/>
        </w:pPrChange>
      </w:pPr>
      <w:ins w:id="1753" w:author="Windows User" w:date="2019-09-19T02:16:00Z">
        <w:r w:rsidRPr="006A0BE8">
          <w:rPr>
            <w:rFonts w:cs="Times New Roman"/>
            <w:szCs w:val="24"/>
          </w:rPr>
          <w:t xml:space="preserve">Skenario ini menjelaskan alur untuk melihat </w:t>
        </w:r>
      </w:ins>
      <w:r w:rsidR="00AA4E15" w:rsidRPr="0089714F">
        <w:rPr>
          <w:rFonts w:cs="Times New Roman"/>
          <w:i/>
          <w:szCs w:val="24"/>
        </w:rPr>
        <w:t xml:space="preserve">history </w:t>
      </w:r>
      <w:r w:rsidR="00AA4E15">
        <w:rPr>
          <w:rFonts w:cs="Times New Roman"/>
          <w:szCs w:val="24"/>
        </w:rPr>
        <w:t>aktuator</w:t>
      </w:r>
      <w:r w:rsidR="00AA4E15" w:rsidRPr="006A0BE8">
        <w:rPr>
          <w:rFonts w:cs="Times New Roman"/>
          <w:szCs w:val="24"/>
        </w:rPr>
        <w:t xml:space="preserve"> </w:t>
      </w:r>
      <w:ins w:id="1754" w:author="Windows User" w:date="2019-09-19T02:16:00Z">
        <w:r w:rsidRPr="006A0BE8">
          <w:rPr>
            <w:rFonts w:cs="Times New Roman"/>
            <w:szCs w:val="24"/>
          </w:rPr>
          <w:t xml:space="preserve">pada </w:t>
        </w:r>
      </w:ins>
      <w:r>
        <w:rPr>
          <w:rFonts w:cs="Times New Roman"/>
          <w:szCs w:val="24"/>
        </w:rPr>
        <w:t>aktuator</w:t>
      </w:r>
      <w:ins w:id="1755" w:author="Windows User" w:date="2019-09-19T02:16:00Z">
        <w:r w:rsidRPr="006A0BE8">
          <w:rPr>
            <w:rFonts w:cs="Times New Roman"/>
            <w:szCs w:val="24"/>
          </w:rPr>
          <w:t xml:space="preserve">. Fitur ini bisa dilakukan oleh semua </w:t>
        </w:r>
        <w:r w:rsidRPr="006A0BE8">
          <w:rPr>
            <w:rFonts w:cs="Times New Roman"/>
            <w:i/>
            <w:szCs w:val="24"/>
            <w:rPrChange w:id="1756" w:author="Windows User" w:date="2019-09-19T02:32:00Z">
              <w:rPr>
                <w:rFonts w:cs="Times New Roman"/>
                <w:szCs w:val="24"/>
              </w:rPr>
            </w:rPrChange>
          </w:rPr>
          <w:t>user</w:t>
        </w:r>
        <w:r w:rsidRPr="006A0BE8">
          <w:rPr>
            <w:rFonts w:cs="Times New Roman"/>
            <w:szCs w:val="24"/>
          </w:rPr>
          <w:t>.</w:t>
        </w:r>
      </w:ins>
      <w:ins w:id="1757" w:author="Windows User" w:date="2019-09-19T02:32:00Z">
        <w:r w:rsidRPr="006A0BE8">
          <w:rPr>
            <w:rFonts w:cs="Times New Roman"/>
            <w:szCs w:val="24"/>
          </w:rPr>
          <w:t xml:space="preserve"> </w:t>
        </w:r>
      </w:ins>
      <w:ins w:id="1758" w:author="Windows User" w:date="2019-09-19T02:33:00Z">
        <w:r w:rsidRPr="006A0BE8">
          <w:rPr>
            <w:rFonts w:cs="Times New Roman"/>
            <w:szCs w:val="24"/>
          </w:rPr>
          <w:t xml:space="preserve">Setiap </w:t>
        </w:r>
        <w:r w:rsidRPr="006A0BE8">
          <w:rPr>
            <w:rFonts w:cs="Times New Roman"/>
            <w:i/>
            <w:szCs w:val="24"/>
          </w:rPr>
          <w:t>user</w:t>
        </w:r>
        <w:r w:rsidRPr="006A0BE8">
          <w:rPr>
            <w:rFonts w:cs="Times New Roman"/>
            <w:szCs w:val="24"/>
          </w:rPr>
          <w:t xml:space="preserve"> harus masuk ke dalam sistem terlebih dahulu, lalu memilih menu </w:t>
        </w:r>
      </w:ins>
      <w:r w:rsidRPr="0089714F">
        <w:rPr>
          <w:rFonts w:cs="Times New Roman"/>
          <w:i/>
          <w:szCs w:val="24"/>
        </w:rPr>
        <w:t xml:space="preserve">history </w:t>
      </w:r>
      <w:r>
        <w:rPr>
          <w:rFonts w:cs="Times New Roman"/>
          <w:szCs w:val="24"/>
        </w:rPr>
        <w:t>aktuator</w:t>
      </w:r>
      <w:ins w:id="1759" w:author="Windows User" w:date="2019-09-19T02:34:00Z">
        <w:r w:rsidRPr="006A0BE8">
          <w:rPr>
            <w:rFonts w:cs="Times New Roman"/>
            <w:szCs w:val="24"/>
          </w:rPr>
          <w:t>. Maka, sistem akan menampilkan data sudut</w:t>
        </w:r>
      </w:ins>
      <w:r>
        <w:rPr>
          <w:rFonts w:cs="Times New Roman"/>
          <w:szCs w:val="24"/>
        </w:rPr>
        <w:t xml:space="preserve"> aktuator</w:t>
      </w:r>
      <w:ins w:id="1760" w:author="Windows User" w:date="2019-09-19T02:33:00Z">
        <w:r w:rsidRPr="006A0BE8">
          <w:rPr>
            <w:rFonts w:cs="Times New Roman"/>
            <w:szCs w:val="24"/>
          </w:rPr>
          <w:t>.</w:t>
        </w:r>
      </w:ins>
      <w:ins w:id="1761" w:author="Windows User" w:date="2019-09-19T02:16:00Z">
        <w:r w:rsidRPr="006A0BE8">
          <w:rPr>
            <w:rFonts w:cs="Times New Roman"/>
            <w:szCs w:val="24"/>
          </w:rPr>
          <w:t xml:space="preserve"> Skenario lihat </w:t>
        </w:r>
      </w:ins>
      <w:r>
        <w:rPr>
          <w:rFonts w:cs="Times New Roman"/>
          <w:szCs w:val="24"/>
        </w:rPr>
        <w:t xml:space="preserve">data history aktuator </w:t>
      </w:r>
      <w:ins w:id="1762" w:author="Windows User" w:date="2019-09-19T02:16:00Z">
        <w:r w:rsidRPr="006A0BE8">
          <w:rPr>
            <w:rFonts w:cs="Times New Roman"/>
            <w:szCs w:val="24"/>
          </w:rPr>
          <w:t xml:space="preserve">dapat dilihat </w:t>
        </w:r>
        <w:r w:rsidR="009241A1" w:rsidRPr="006A0BE8">
          <w:rPr>
            <w:rFonts w:cs="Times New Roman"/>
            <w:szCs w:val="24"/>
          </w:rPr>
          <w:t xml:space="preserve">pada </w:t>
        </w:r>
      </w:ins>
      <w:r w:rsidR="009241A1">
        <w:rPr>
          <w:rFonts w:cs="Times New Roman"/>
          <w:szCs w:val="24"/>
        </w:rPr>
        <w:t xml:space="preserve">lampiran </w:t>
      </w:r>
      <w:ins w:id="1763" w:author="Windows User" w:date="2019-09-19T02:16:00Z">
        <w:r w:rsidR="009241A1" w:rsidRPr="006A0BE8">
          <w:rPr>
            <w:rFonts w:cs="Times New Roman"/>
            <w:szCs w:val="24"/>
          </w:rPr>
          <w:t xml:space="preserve">Tabel </w:t>
        </w:r>
      </w:ins>
      <w:r w:rsidR="009241A1">
        <w:rPr>
          <w:rFonts w:cs="Times New Roman"/>
          <w:szCs w:val="24"/>
        </w:rPr>
        <w:t>A</w:t>
      </w:r>
      <w:ins w:id="1764" w:author="Windows User" w:date="2019-09-19T02:16:00Z">
        <w:r w:rsidR="009241A1" w:rsidRPr="006A0BE8">
          <w:rPr>
            <w:rFonts w:cs="Times New Roman"/>
            <w:szCs w:val="24"/>
          </w:rPr>
          <w:t>.</w:t>
        </w:r>
      </w:ins>
      <w:r w:rsidR="009241A1">
        <w:rPr>
          <w:rFonts w:cs="Times New Roman"/>
          <w:szCs w:val="24"/>
        </w:rPr>
        <w:t>6</w:t>
      </w:r>
      <w:ins w:id="1765" w:author="Windows User" w:date="2019-09-19T02:16:00Z">
        <w:r w:rsidR="009241A1" w:rsidRPr="006A0BE8">
          <w:rPr>
            <w:rFonts w:cs="Times New Roman"/>
            <w:szCs w:val="24"/>
          </w:rPr>
          <w:t>.</w:t>
        </w:r>
      </w:ins>
    </w:p>
    <w:p w14:paraId="75151C34" w14:textId="4E06BA19" w:rsidR="00872B65" w:rsidRPr="006A0BE8" w:rsidRDefault="00872B65">
      <w:pPr>
        <w:pStyle w:val="Heading3"/>
        <w:rPr>
          <w:ins w:id="1766" w:author="Windows User" w:date="2019-09-19T02:16:00Z"/>
        </w:rPr>
      </w:pPr>
      <w:bookmarkStart w:id="1767" w:name="_Toc23552356"/>
      <w:ins w:id="1768" w:author="Windows User" w:date="2019-09-19T02:16:00Z">
        <w:r w:rsidRPr="006A0BE8">
          <w:t xml:space="preserve">Lihat </w:t>
        </w:r>
      </w:ins>
      <w:r w:rsidR="00285BD2">
        <w:rPr>
          <w:i/>
        </w:rPr>
        <w:t>Grafik Sensor</w:t>
      </w:r>
      <w:bookmarkEnd w:id="1767"/>
    </w:p>
    <w:p w14:paraId="5C63C675" w14:textId="53F4611C" w:rsidR="0089714F" w:rsidRPr="006A0BE8" w:rsidRDefault="0089714F" w:rsidP="009241A1">
      <w:pPr>
        <w:ind w:firstLine="426"/>
        <w:rPr>
          <w:ins w:id="1769" w:author="Windows User" w:date="2019-09-19T02:16:00Z"/>
          <w:rFonts w:cs="Times New Roman"/>
          <w:i/>
          <w:szCs w:val="24"/>
          <w:rPrChange w:id="1770" w:author="Windows User" w:date="2019-09-19T02:30:00Z">
            <w:rPr>
              <w:ins w:id="1771" w:author="Windows User" w:date="2019-09-19T02:16:00Z"/>
              <w:i w:val="0"/>
              <w:color w:val="auto"/>
              <w:sz w:val="24"/>
            </w:rPr>
          </w:rPrChange>
        </w:rPr>
        <w:pPrChange w:id="1772" w:author="Windows User" w:date="2019-09-19T02:30:00Z">
          <w:pPr>
            <w:pStyle w:val="Caption"/>
            <w:keepNext/>
            <w:jc w:val="center"/>
          </w:pPr>
        </w:pPrChange>
      </w:pPr>
      <w:ins w:id="1773" w:author="Windows User" w:date="2019-09-19T02:16:00Z">
        <w:r w:rsidRPr="006A0BE8">
          <w:rPr>
            <w:rFonts w:cs="Times New Roman"/>
            <w:szCs w:val="24"/>
          </w:rPr>
          <w:t xml:space="preserve">Skenario ini menjelaskan alur untuk melihat </w:t>
        </w:r>
      </w:ins>
      <w:r>
        <w:rPr>
          <w:rFonts w:cs="Times New Roman"/>
          <w:szCs w:val="24"/>
        </w:rPr>
        <w:t xml:space="preserve">grafik sensor secara </w:t>
      </w:r>
      <w:r w:rsidRPr="0089714F">
        <w:rPr>
          <w:rFonts w:cs="Times New Roman"/>
          <w:i/>
          <w:szCs w:val="24"/>
        </w:rPr>
        <w:t>realtime</w:t>
      </w:r>
      <w:ins w:id="1774" w:author="Windows User" w:date="2019-09-19T02:16:00Z">
        <w:r w:rsidRPr="006A0BE8">
          <w:rPr>
            <w:rFonts w:cs="Times New Roman"/>
            <w:szCs w:val="24"/>
          </w:rPr>
          <w:t xml:space="preserve">. Fitur ini bisa dilakukan oleh semua </w:t>
        </w:r>
        <w:r w:rsidRPr="006A0BE8">
          <w:rPr>
            <w:rFonts w:cs="Times New Roman"/>
            <w:i/>
            <w:szCs w:val="24"/>
            <w:rPrChange w:id="1775" w:author="Windows User" w:date="2019-09-19T02:32:00Z">
              <w:rPr>
                <w:rFonts w:cs="Times New Roman"/>
                <w:i w:val="0"/>
                <w:iCs w:val="0"/>
                <w:szCs w:val="24"/>
              </w:rPr>
            </w:rPrChange>
          </w:rPr>
          <w:t>user</w:t>
        </w:r>
        <w:r w:rsidRPr="006A0BE8">
          <w:rPr>
            <w:rFonts w:cs="Times New Roman"/>
            <w:szCs w:val="24"/>
          </w:rPr>
          <w:t>.</w:t>
        </w:r>
      </w:ins>
      <w:ins w:id="1776" w:author="Windows User" w:date="2019-09-19T02:32:00Z">
        <w:r w:rsidRPr="006A0BE8">
          <w:rPr>
            <w:rFonts w:cs="Times New Roman"/>
            <w:szCs w:val="24"/>
          </w:rPr>
          <w:t xml:space="preserve"> </w:t>
        </w:r>
      </w:ins>
      <w:ins w:id="1777" w:author="Windows User" w:date="2019-09-19T02:33:00Z">
        <w:r w:rsidRPr="006A0BE8">
          <w:rPr>
            <w:rFonts w:cs="Times New Roman"/>
            <w:szCs w:val="24"/>
          </w:rPr>
          <w:t xml:space="preserve">Setiap </w:t>
        </w:r>
        <w:r w:rsidRPr="006A0BE8">
          <w:rPr>
            <w:rFonts w:cs="Times New Roman"/>
            <w:i/>
            <w:szCs w:val="24"/>
          </w:rPr>
          <w:t>user</w:t>
        </w:r>
        <w:r w:rsidRPr="006A0BE8">
          <w:rPr>
            <w:rFonts w:cs="Times New Roman"/>
            <w:szCs w:val="24"/>
          </w:rPr>
          <w:t xml:space="preserve"> harus masuk ke dalam sistem terlebih dahulu, lalu memilih menu</w:t>
        </w:r>
      </w:ins>
      <w:r>
        <w:rPr>
          <w:rFonts w:cs="Times New Roman"/>
          <w:szCs w:val="24"/>
        </w:rPr>
        <w:t xml:space="preserve"> grafik sensor</w:t>
      </w:r>
      <w:ins w:id="1778" w:author="Windows User" w:date="2019-09-19T02:34:00Z">
        <w:r w:rsidRPr="006A0BE8">
          <w:rPr>
            <w:rFonts w:cs="Times New Roman"/>
            <w:szCs w:val="24"/>
          </w:rPr>
          <w:t xml:space="preserve">. Maka, sistem akan menampilkan </w:t>
        </w:r>
      </w:ins>
      <w:r>
        <w:rPr>
          <w:rFonts w:cs="Times New Roman"/>
          <w:szCs w:val="24"/>
        </w:rPr>
        <w:t>grafik sensor dalam rentang waktu tertentu</w:t>
      </w:r>
      <w:ins w:id="1779" w:author="Windows User" w:date="2019-09-19T02:33:00Z">
        <w:r w:rsidRPr="006A0BE8">
          <w:rPr>
            <w:rFonts w:cs="Times New Roman"/>
            <w:szCs w:val="24"/>
          </w:rPr>
          <w:t>.</w:t>
        </w:r>
      </w:ins>
      <w:ins w:id="1780" w:author="Windows User" w:date="2019-09-19T02:16:00Z">
        <w:r w:rsidRPr="006A0BE8">
          <w:rPr>
            <w:rFonts w:cs="Times New Roman"/>
            <w:szCs w:val="24"/>
          </w:rPr>
          <w:t xml:space="preserve"> Skenario lihat </w:t>
        </w:r>
      </w:ins>
      <w:r>
        <w:rPr>
          <w:rFonts w:cs="Times New Roman"/>
          <w:szCs w:val="24"/>
        </w:rPr>
        <w:t>grafik sensor</w:t>
      </w:r>
      <w:r w:rsidRPr="006A0BE8">
        <w:rPr>
          <w:rFonts w:cs="Times New Roman"/>
          <w:szCs w:val="24"/>
        </w:rPr>
        <w:t xml:space="preserve"> </w:t>
      </w:r>
      <w:r>
        <w:rPr>
          <w:rFonts w:cs="Times New Roman"/>
          <w:szCs w:val="24"/>
        </w:rPr>
        <w:t xml:space="preserve"> </w:t>
      </w:r>
      <w:ins w:id="1781" w:author="Windows User" w:date="2019-09-19T02:16:00Z">
        <w:r w:rsidRPr="006A0BE8">
          <w:rPr>
            <w:rFonts w:cs="Times New Roman"/>
            <w:szCs w:val="24"/>
          </w:rPr>
          <w:t xml:space="preserve">dapat dilihat </w:t>
        </w:r>
        <w:r w:rsidR="009241A1" w:rsidRPr="006A0BE8">
          <w:rPr>
            <w:rFonts w:cs="Times New Roman"/>
            <w:szCs w:val="24"/>
          </w:rPr>
          <w:t xml:space="preserve">pada </w:t>
        </w:r>
      </w:ins>
      <w:r w:rsidR="009241A1">
        <w:rPr>
          <w:rFonts w:cs="Times New Roman"/>
          <w:szCs w:val="24"/>
        </w:rPr>
        <w:t xml:space="preserve">lampiran </w:t>
      </w:r>
      <w:ins w:id="1782" w:author="Windows User" w:date="2019-09-19T02:16:00Z">
        <w:r w:rsidR="009241A1" w:rsidRPr="006A0BE8">
          <w:rPr>
            <w:rFonts w:cs="Times New Roman"/>
            <w:szCs w:val="24"/>
          </w:rPr>
          <w:t xml:space="preserve">Tabel </w:t>
        </w:r>
      </w:ins>
      <w:r w:rsidR="009241A1">
        <w:rPr>
          <w:rFonts w:cs="Times New Roman"/>
          <w:szCs w:val="24"/>
        </w:rPr>
        <w:t>A</w:t>
      </w:r>
      <w:ins w:id="1783" w:author="Windows User" w:date="2019-09-19T02:16:00Z">
        <w:r w:rsidR="009241A1" w:rsidRPr="006A0BE8">
          <w:rPr>
            <w:rFonts w:cs="Times New Roman"/>
            <w:szCs w:val="24"/>
          </w:rPr>
          <w:t>.</w:t>
        </w:r>
      </w:ins>
      <w:r w:rsidR="009241A1">
        <w:rPr>
          <w:rFonts w:cs="Times New Roman"/>
          <w:szCs w:val="24"/>
        </w:rPr>
        <w:t>7</w:t>
      </w:r>
      <w:ins w:id="1784" w:author="Windows User" w:date="2019-09-19T02:16:00Z">
        <w:r w:rsidR="009241A1" w:rsidRPr="006A0BE8">
          <w:rPr>
            <w:rFonts w:cs="Times New Roman"/>
            <w:szCs w:val="24"/>
          </w:rPr>
          <w:t>.</w:t>
        </w:r>
      </w:ins>
    </w:p>
    <w:p w14:paraId="5AF8E457" w14:textId="1116F0EA" w:rsidR="00872B65" w:rsidRPr="006A0BE8" w:rsidRDefault="009935E8">
      <w:pPr>
        <w:pStyle w:val="Heading3"/>
        <w:rPr>
          <w:ins w:id="1785" w:author="Windows User" w:date="2019-09-19T02:16:00Z"/>
        </w:rPr>
      </w:pPr>
      <w:bookmarkStart w:id="1786" w:name="_Toc23552357"/>
      <w:r>
        <w:t>Lihat Nilai</w:t>
      </w:r>
      <w:r w:rsidRPr="009935E8">
        <w:rPr>
          <w:i/>
        </w:rPr>
        <w:t xml:space="preserve"> Setpoint</w:t>
      </w:r>
      <w:bookmarkEnd w:id="1786"/>
    </w:p>
    <w:p w14:paraId="7B925D22" w14:textId="52F6CEAD" w:rsidR="00872B65" w:rsidRPr="00D46FD1" w:rsidRDefault="0089714F" w:rsidP="009241A1">
      <w:pPr>
        <w:ind w:firstLine="426"/>
        <w:rPr>
          <w:ins w:id="1787" w:author="Windows User" w:date="2019-09-19T02:16:00Z"/>
          <w:rFonts w:cs="Times New Roman"/>
          <w:i/>
          <w:szCs w:val="24"/>
        </w:rPr>
      </w:pPr>
      <w:ins w:id="1788" w:author="Windows User" w:date="2019-09-19T02:16:00Z">
        <w:r w:rsidRPr="006A0BE8">
          <w:rPr>
            <w:rFonts w:cs="Times New Roman"/>
            <w:szCs w:val="24"/>
          </w:rPr>
          <w:t xml:space="preserve">Skenario ini menjelaskan alur untuk melihat </w:t>
        </w:r>
      </w:ins>
      <w:r>
        <w:rPr>
          <w:rFonts w:cs="Times New Roman"/>
          <w:szCs w:val="24"/>
        </w:rPr>
        <w:t>nilai setpoint</w:t>
      </w:r>
      <w:ins w:id="1789" w:author="Windows User" w:date="2019-09-19T02:16:00Z">
        <w:r w:rsidRPr="006A0BE8">
          <w:rPr>
            <w:rFonts w:cs="Times New Roman"/>
            <w:szCs w:val="24"/>
          </w:rPr>
          <w:t xml:space="preserve">. Fitur ini bisa dilakukan oleh semua </w:t>
        </w:r>
        <w:r w:rsidRPr="006A0BE8">
          <w:rPr>
            <w:rFonts w:cs="Times New Roman"/>
            <w:i/>
            <w:szCs w:val="24"/>
            <w:rPrChange w:id="1790" w:author="Windows User" w:date="2019-09-19T02:32:00Z">
              <w:rPr>
                <w:rFonts w:cs="Times New Roman"/>
                <w:szCs w:val="24"/>
              </w:rPr>
            </w:rPrChange>
          </w:rPr>
          <w:t>user</w:t>
        </w:r>
        <w:r w:rsidRPr="006A0BE8">
          <w:rPr>
            <w:rFonts w:cs="Times New Roman"/>
            <w:szCs w:val="24"/>
          </w:rPr>
          <w:t>.</w:t>
        </w:r>
      </w:ins>
      <w:ins w:id="1791" w:author="Windows User" w:date="2019-09-19T02:32:00Z">
        <w:r w:rsidRPr="006A0BE8">
          <w:rPr>
            <w:rFonts w:cs="Times New Roman"/>
            <w:szCs w:val="24"/>
          </w:rPr>
          <w:t xml:space="preserve"> </w:t>
        </w:r>
      </w:ins>
      <w:ins w:id="1792" w:author="Windows User" w:date="2019-09-19T02:33:00Z">
        <w:r w:rsidRPr="006A0BE8">
          <w:rPr>
            <w:rFonts w:cs="Times New Roman"/>
            <w:szCs w:val="24"/>
          </w:rPr>
          <w:t xml:space="preserve">Setiap </w:t>
        </w:r>
        <w:r w:rsidRPr="006A0BE8">
          <w:rPr>
            <w:rFonts w:cs="Times New Roman"/>
            <w:i/>
            <w:szCs w:val="24"/>
          </w:rPr>
          <w:t>user</w:t>
        </w:r>
        <w:r w:rsidRPr="006A0BE8">
          <w:rPr>
            <w:rFonts w:cs="Times New Roman"/>
            <w:szCs w:val="24"/>
          </w:rPr>
          <w:t xml:space="preserve"> harus masuk ke dalam sistem terlebih dahulu, lalu memilih menu</w:t>
        </w:r>
      </w:ins>
      <w:r w:rsidR="001117F6">
        <w:rPr>
          <w:rFonts w:cs="Times New Roman"/>
          <w:szCs w:val="24"/>
        </w:rPr>
        <w:t xml:space="preserve"> </w:t>
      </w:r>
      <w:r>
        <w:rPr>
          <w:rFonts w:cs="Times New Roman"/>
          <w:szCs w:val="24"/>
        </w:rPr>
        <w:t>nilai sensor</w:t>
      </w:r>
      <w:ins w:id="1793" w:author="Windows User" w:date="2019-09-19T02:34:00Z">
        <w:r w:rsidRPr="006A0BE8">
          <w:rPr>
            <w:rFonts w:cs="Times New Roman"/>
            <w:szCs w:val="24"/>
          </w:rPr>
          <w:t xml:space="preserve"> Maka, sistem akan menampilkan </w:t>
        </w:r>
      </w:ins>
      <w:r>
        <w:rPr>
          <w:rFonts w:cs="Times New Roman"/>
          <w:szCs w:val="24"/>
        </w:rPr>
        <w:t>nilai sensor dalam rentang waktu tertentu</w:t>
      </w:r>
      <w:ins w:id="1794" w:author="Windows User" w:date="2019-09-19T02:33:00Z">
        <w:r w:rsidRPr="006A0BE8">
          <w:rPr>
            <w:rFonts w:cs="Times New Roman"/>
            <w:szCs w:val="24"/>
          </w:rPr>
          <w:t>.</w:t>
        </w:r>
      </w:ins>
      <w:ins w:id="1795" w:author="Windows User" w:date="2019-09-19T02:16:00Z">
        <w:r w:rsidRPr="006A0BE8">
          <w:rPr>
            <w:rFonts w:cs="Times New Roman"/>
            <w:szCs w:val="24"/>
          </w:rPr>
          <w:t xml:space="preserve"> Skenario lihat </w:t>
        </w:r>
      </w:ins>
      <w:r>
        <w:rPr>
          <w:rFonts w:cs="Times New Roman"/>
          <w:szCs w:val="24"/>
        </w:rPr>
        <w:t xml:space="preserve">data nilai snsor </w:t>
      </w:r>
      <w:ins w:id="1796" w:author="Windows User" w:date="2019-09-19T02:16:00Z">
        <w:r w:rsidRPr="006A0BE8">
          <w:rPr>
            <w:rFonts w:cs="Times New Roman"/>
            <w:szCs w:val="24"/>
          </w:rPr>
          <w:t xml:space="preserve">dapat dilihat </w:t>
        </w:r>
        <w:r w:rsidR="009241A1" w:rsidRPr="006A0BE8">
          <w:rPr>
            <w:rFonts w:cs="Times New Roman"/>
            <w:szCs w:val="24"/>
          </w:rPr>
          <w:t xml:space="preserve">pada </w:t>
        </w:r>
      </w:ins>
      <w:r w:rsidR="009241A1">
        <w:rPr>
          <w:rFonts w:cs="Times New Roman"/>
          <w:szCs w:val="24"/>
        </w:rPr>
        <w:t xml:space="preserve">lampiran </w:t>
      </w:r>
      <w:ins w:id="1797" w:author="Windows User" w:date="2019-09-19T02:16:00Z">
        <w:r w:rsidR="009241A1" w:rsidRPr="006A0BE8">
          <w:rPr>
            <w:rFonts w:cs="Times New Roman"/>
            <w:szCs w:val="24"/>
          </w:rPr>
          <w:t xml:space="preserve">Tabel </w:t>
        </w:r>
      </w:ins>
      <w:r w:rsidR="009241A1">
        <w:rPr>
          <w:rFonts w:cs="Times New Roman"/>
          <w:szCs w:val="24"/>
        </w:rPr>
        <w:t>A</w:t>
      </w:r>
      <w:ins w:id="1798" w:author="Windows User" w:date="2019-09-19T02:16:00Z">
        <w:r w:rsidR="009241A1" w:rsidRPr="006A0BE8">
          <w:rPr>
            <w:rFonts w:cs="Times New Roman"/>
            <w:szCs w:val="24"/>
          </w:rPr>
          <w:t>.</w:t>
        </w:r>
      </w:ins>
      <w:r w:rsidR="009241A1">
        <w:rPr>
          <w:rFonts w:cs="Times New Roman"/>
          <w:szCs w:val="24"/>
        </w:rPr>
        <w:t>8</w:t>
      </w:r>
      <w:ins w:id="1799" w:author="Windows User" w:date="2019-09-19T02:16:00Z">
        <w:r w:rsidR="009241A1" w:rsidRPr="006A0BE8">
          <w:rPr>
            <w:rFonts w:cs="Times New Roman"/>
            <w:szCs w:val="24"/>
          </w:rPr>
          <w:t>.</w:t>
        </w:r>
      </w:ins>
    </w:p>
    <w:p w14:paraId="390BEB25" w14:textId="25D85C01" w:rsidR="00872B65" w:rsidRPr="006A0BE8" w:rsidRDefault="00872B65">
      <w:pPr>
        <w:pStyle w:val="Heading3"/>
        <w:rPr>
          <w:ins w:id="1800" w:author="Windows User" w:date="2019-09-19T02:16:00Z"/>
        </w:rPr>
      </w:pPr>
      <w:bookmarkStart w:id="1801" w:name="_Toc23552358"/>
      <w:ins w:id="1802" w:author="Windows User" w:date="2019-09-19T02:16:00Z">
        <w:r w:rsidRPr="006A0BE8">
          <w:t xml:space="preserve">Lihat </w:t>
        </w:r>
      </w:ins>
      <w:r w:rsidR="009935E8">
        <w:t>Grafik</w:t>
      </w:r>
      <w:r w:rsidR="009935E8" w:rsidRPr="009935E8">
        <w:rPr>
          <w:i/>
        </w:rPr>
        <w:t xml:space="preserve"> Tracker</w:t>
      </w:r>
      <w:bookmarkEnd w:id="1801"/>
    </w:p>
    <w:p w14:paraId="75947741" w14:textId="68E91B38" w:rsidR="0089714F" w:rsidRPr="006A0BE8" w:rsidRDefault="0089714F" w:rsidP="009241A1">
      <w:pPr>
        <w:ind w:firstLine="426"/>
        <w:rPr>
          <w:ins w:id="1803" w:author="Windows User" w:date="2019-09-19T02:16:00Z"/>
          <w:rFonts w:cs="Times New Roman"/>
          <w:i/>
          <w:szCs w:val="24"/>
          <w:rPrChange w:id="1804" w:author="Windows User" w:date="2019-09-19T02:30:00Z">
            <w:rPr>
              <w:ins w:id="1805" w:author="Windows User" w:date="2019-09-19T02:16:00Z"/>
              <w:i w:val="0"/>
              <w:color w:val="auto"/>
              <w:sz w:val="24"/>
            </w:rPr>
          </w:rPrChange>
        </w:rPr>
        <w:pPrChange w:id="1806" w:author="Windows User" w:date="2019-09-19T02:30:00Z">
          <w:pPr>
            <w:pStyle w:val="Caption"/>
            <w:keepNext/>
            <w:jc w:val="center"/>
          </w:pPr>
        </w:pPrChange>
      </w:pPr>
      <w:ins w:id="1807" w:author="Windows User" w:date="2019-09-19T02:16:00Z">
        <w:r w:rsidRPr="006A0BE8">
          <w:rPr>
            <w:rFonts w:cs="Times New Roman"/>
            <w:szCs w:val="24"/>
          </w:rPr>
          <w:t xml:space="preserve">Skenario ini menjelaskan alur untuk melihat </w:t>
        </w:r>
      </w:ins>
      <w:r>
        <w:rPr>
          <w:rFonts w:cs="Times New Roman"/>
          <w:szCs w:val="24"/>
        </w:rPr>
        <w:t xml:space="preserve">grafik </w:t>
      </w:r>
      <w:r w:rsidRPr="0089714F">
        <w:rPr>
          <w:rFonts w:cs="Times New Roman"/>
          <w:i/>
          <w:szCs w:val="24"/>
        </w:rPr>
        <w:t>tracker</w:t>
      </w:r>
      <w:r>
        <w:rPr>
          <w:rFonts w:cs="Times New Roman"/>
          <w:szCs w:val="24"/>
        </w:rPr>
        <w:t xml:space="preserve"> secara </w:t>
      </w:r>
      <w:r w:rsidRPr="0089714F">
        <w:rPr>
          <w:rFonts w:cs="Times New Roman"/>
          <w:i/>
          <w:szCs w:val="24"/>
        </w:rPr>
        <w:t>realtime</w:t>
      </w:r>
      <w:ins w:id="1808" w:author="Windows User" w:date="2019-09-19T02:16:00Z">
        <w:r w:rsidRPr="006A0BE8">
          <w:rPr>
            <w:rFonts w:cs="Times New Roman"/>
            <w:szCs w:val="24"/>
          </w:rPr>
          <w:t xml:space="preserve">. Fitur ini bisa dilakukan oleh semua </w:t>
        </w:r>
        <w:r w:rsidRPr="006A0BE8">
          <w:rPr>
            <w:rFonts w:cs="Times New Roman"/>
            <w:i/>
            <w:szCs w:val="24"/>
            <w:rPrChange w:id="1809" w:author="Windows User" w:date="2019-09-19T02:32:00Z">
              <w:rPr>
                <w:rFonts w:cs="Times New Roman"/>
                <w:i w:val="0"/>
                <w:iCs w:val="0"/>
                <w:szCs w:val="24"/>
              </w:rPr>
            </w:rPrChange>
          </w:rPr>
          <w:t>user</w:t>
        </w:r>
        <w:r w:rsidRPr="006A0BE8">
          <w:rPr>
            <w:rFonts w:cs="Times New Roman"/>
            <w:szCs w:val="24"/>
          </w:rPr>
          <w:t>.</w:t>
        </w:r>
      </w:ins>
      <w:ins w:id="1810" w:author="Windows User" w:date="2019-09-19T02:32:00Z">
        <w:r w:rsidRPr="006A0BE8">
          <w:rPr>
            <w:rFonts w:cs="Times New Roman"/>
            <w:szCs w:val="24"/>
          </w:rPr>
          <w:t xml:space="preserve"> </w:t>
        </w:r>
      </w:ins>
      <w:ins w:id="1811" w:author="Windows User" w:date="2019-09-19T02:33:00Z">
        <w:r w:rsidRPr="006A0BE8">
          <w:rPr>
            <w:rFonts w:cs="Times New Roman"/>
            <w:szCs w:val="24"/>
          </w:rPr>
          <w:t xml:space="preserve">Setiap </w:t>
        </w:r>
        <w:r w:rsidRPr="006A0BE8">
          <w:rPr>
            <w:rFonts w:cs="Times New Roman"/>
            <w:i/>
            <w:szCs w:val="24"/>
          </w:rPr>
          <w:t>user</w:t>
        </w:r>
        <w:r w:rsidRPr="006A0BE8">
          <w:rPr>
            <w:rFonts w:cs="Times New Roman"/>
            <w:szCs w:val="24"/>
          </w:rPr>
          <w:t xml:space="preserve"> harus masuk ke dalam sistem terlebih dahulu, lalu memilih menu</w:t>
        </w:r>
      </w:ins>
      <w:r>
        <w:rPr>
          <w:rFonts w:cs="Times New Roman"/>
          <w:szCs w:val="24"/>
        </w:rPr>
        <w:t xml:space="preserve"> grafik </w:t>
      </w:r>
      <w:r w:rsidRPr="0089714F">
        <w:rPr>
          <w:rFonts w:cs="Times New Roman"/>
          <w:i/>
          <w:szCs w:val="24"/>
        </w:rPr>
        <w:t>tracker</w:t>
      </w:r>
      <w:ins w:id="1812" w:author="Windows User" w:date="2019-09-19T02:34:00Z">
        <w:r w:rsidRPr="006A0BE8">
          <w:rPr>
            <w:rFonts w:cs="Times New Roman"/>
            <w:szCs w:val="24"/>
          </w:rPr>
          <w:t xml:space="preserve">. Maka, sistem akan menampilkan </w:t>
        </w:r>
      </w:ins>
      <w:r>
        <w:rPr>
          <w:rFonts w:cs="Times New Roman"/>
          <w:szCs w:val="24"/>
        </w:rPr>
        <w:lastRenderedPageBreak/>
        <w:t xml:space="preserve">grafik </w:t>
      </w:r>
      <w:r w:rsidRPr="0089714F">
        <w:rPr>
          <w:rFonts w:cs="Times New Roman"/>
          <w:i/>
          <w:szCs w:val="24"/>
        </w:rPr>
        <w:t>tracker</w:t>
      </w:r>
      <w:r>
        <w:rPr>
          <w:rFonts w:cs="Times New Roman"/>
          <w:szCs w:val="24"/>
        </w:rPr>
        <w:t xml:space="preserve"> dalam rentang waktu tertentu</w:t>
      </w:r>
      <w:ins w:id="1813" w:author="Windows User" w:date="2019-09-19T02:33:00Z">
        <w:r w:rsidRPr="006A0BE8">
          <w:rPr>
            <w:rFonts w:cs="Times New Roman"/>
            <w:szCs w:val="24"/>
          </w:rPr>
          <w:t>.</w:t>
        </w:r>
      </w:ins>
      <w:ins w:id="1814" w:author="Windows User" w:date="2019-09-19T02:16:00Z">
        <w:r w:rsidRPr="006A0BE8">
          <w:rPr>
            <w:rFonts w:cs="Times New Roman"/>
            <w:szCs w:val="24"/>
          </w:rPr>
          <w:t xml:space="preserve"> Skenario lihat </w:t>
        </w:r>
      </w:ins>
      <w:r>
        <w:rPr>
          <w:rFonts w:cs="Times New Roman"/>
          <w:szCs w:val="24"/>
        </w:rPr>
        <w:t xml:space="preserve">grafik </w:t>
      </w:r>
      <w:r w:rsidRPr="0089714F">
        <w:rPr>
          <w:rFonts w:cs="Times New Roman"/>
          <w:i/>
          <w:szCs w:val="24"/>
        </w:rPr>
        <w:t>tracker</w:t>
      </w:r>
      <w:r>
        <w:rPr>
          <w:rFonts w:cs="Times New Roman"/>
          <w:szCs w:val="24"/>
        </w:rPr>
        <w:t xml:space="preserve"> </w:t>
      </w:r>
      <w:ins w:id="1815" w:author="Windows User" w:date="2019-09-19T02:16:00Z">
        <w:r w:rsidRPr="006A0BE8">
          <w:rPr>
            <w:rFonts w:cs="Times New Roman"/>
            <w:szCs w:val="24"/>
          </w:rPr>
          <w:t xml:space="preserve">dapat dilihat </w:t>
        </w:r>
        <w:r w:rsidR="009241A1" w:rsidRPr="006A0BE8">
          <w:rPr>
            <w:rFonts w:cs="Times New Roman"/>
            <w:szCs w:val="24"/>
          </w:rPr>
          <w:t xml:space="preserve">pada </w:t>
        </w:r>
      </w:ins>
      <w:r w:rsidR="009241A1">
        <w:rPr>
          <w:rFonts w:cs="Times New Roman"/>
          <w:szCs w:val="24"/>
        </w:rPr>
        <w:t xml:space="preserve">lampiran </w:t>
      </w:r>
      <w:ins w:id="1816" w:author="Windows User" w:date="2019-09-19T02:16:00Z">
        <w:r w:rsidR="009241A1" w:rsidRPr="006A0BE8">
          <w:rPr>
            <w:rFonts w:cs="Times New Roman"/>
            <w:szCs w:val="24"/>
          </w:rPr>
          <w:t xml:space="preserve">Tabel </w:t>
        </w:r>
      </w:ins>
      <w:r w:rsidR="009241A1">
        <w:rPr>
          <w:rFonts w:cs="Times New Roman"/>
          <w:szCs w:val="24"/>
        </w:rPr>
        <w:t>A</w:t>
      </w:r>
      <w:ins w:id="1817" w:author="Windows User" w:date="2019-09-19T02:16:00Z">
        <w:r w:rsidR="009241A1" w:rsidRPr="006A0BE8">
          <w:rPr>
            <w:rFonts w:cs="Times New Roman"/>
            <w:szCs w:val="24"/>
          </w:rPr>
          <w:t>.</w:t>
        </w:r>
      </w:ins>
      <w:r w:rsidR="009241A1">
        <w:rPr>
          <w:rFonts w:cs="Times New Roman"/>
          <w:szCs w:val="24"/>
        </w:rPr>
        <w:t xml:space="preserve">9. </w:t>
      </w:r>
    </w:p>
    <w:p w14:paraId="74558A32" w14:textId="227667AA" w:rsidR="00872B65" w:rsidRPr="006A0BE8" w:rsidRDefault="009935E8">
      <w:pPr>
        <w:pStyle w:val="Heading3"/>
        <w:rPr>
          <w:ins w:id="1818" w:author="Windows User" w:date="2019-09-19T02:16:00Z"/>
        </w:rPr>
      </w:pPr>
      <w:bookmarkStart w:id="1819" w:name="_Toc23552359"/>
      <w:r>
        <w:t>Lihat Grafik Aktuator</w:t>
      </w:r>
      <w:bookmarkEnd w:id="1819"/>
    </w:p>
    <w:p w14:paraId="7E0B876D" w14:textId="3D339AFE" w:rsidR="0089714F" w:rsidRPr="006A0BE8" w:rsidRDefault="0089714F" w:rsidP="009241A1">
      <w:pPr>
        <w:ind w:firstLine="426"/>
        <w:rPr>
          <w:ins w:id="1820" w:author="Windows User" w:date="2019-09-19T02:16:00Z"/>
          <w:rFonts w:cs="Times New Roman"/>
          <w:i/>
          <w:szCs w:val="24"/>
          <w:rPrChange w:id="1821" w:author="Windows User" w:date="2019-09-19T02:30:00Z">
            <w:rPr>
              <w:ins w:id="1822" w:author="Windows User" w:date="2019-09-19T02:16:00Z"/>
              <w:i w:val="0"/>
              <w:color w:val="auto"/>
              <w:sz w:val="24"/>
            </w:rPr>
          </w:rPrChange>
        </w:rPr>
        <w:pPrChange w:id="1823" w:author="Windows User" w:date="2019-09-19T02:30:00Z">
          <w:pPr>
            <w:pStyle w:val="Caption"/>
            <w:keepNext/>
            <w:jc w:val="center"/>
          </w:pPr>
        </w:pPrChange>
      </w:pPr>
      <w:ins w:id="1824" w:author="Windows User" w:date="2019-09-19T02:16:00Z">
        <w:r w:rsidRPr="006A0BE8">
          <w:rPr>
            <w:rFonts w:cs="Times New Roman"/>
            <w:szCs w:val="24"/>
          </w:rPr>
          <w:t xml:space="preserve">Skenario ini menjelaskan alur untuk melihat </w:t>
        </w:r>
      </w:ins>
      <w:r>
        <w:rPr>
          <w:rFonts w:cs="Times New Roman"/>
          <w:szCs w:val="24"/>
        </w:rPr>
        <w:t xml:space="preserve">grafik aktuator secara </w:t>
      </w:r>
      <w:r w:rsidRPr="0089714F">
        <w:rPr>
          <w:rFonts w:cs="Times New Roman"/>
          <w:i/>
          <w:szCs w:val="24"/>
        </w:rPr>
        <w:t>realtime</w:t>
      </w:r>
      <w:ins w:id="1825" w:author="Windows User" w:date="2019-09-19T02:16:00Z">
        <w:r w:rsidRPr="006A0BE8">
          <w:rPr>
            <w:rFonts w:cs="Times New Roman"/>
            <w:szCs w:val="24"/>
          </w:rPr>
          <w:t xml:space="preserve">. Fitur ini bisa dilakukan oleh semua </w:t>
        </w:r>
        <w:r w:rsidRPr="006A0BE8">
          <w:rPr>
            <w:rFonts w:cs="Times New Roman"/>
            <w:i/>
            <w:szCs w:val="24"/>
            <w:rPrChange w:id="1826" w:author="Windows User" w:date="2019-09-19T02:32:00Z">
              <w:rPr>
                <w:rFonts w:cs="Times New Roman"/>
                <w:i w:val="0"/>
                <w:iCs w:val="0"/>
                <w:szCs w:val="24"/>
              </w:rPr>
            </w:rPrChange>
          </w:rPr>
          <w:t>user</w:t>
        </w:r>
        <w:r w:rsidRPr="006A0BE8">
          <w:rPr>
            <w:rFonts w:cs="Times New Roman"/>
            <w:szCs w:val="24"/>
          </w:rPr>
          <w:t>.</w:t>
        </w:r>
      </w:ins>
      <w:ins w:id="1827" w:author="Windows User" w:date="2019-09-19T02:32:00Z">
        <w:r w:rsidRPr="006A0BE8">
          <w:rPr>
            <w:rFonts w:cs="Times New Roman"/>
            <w:szCs w:val="24"/>
          </w:rPr>
          <w:t xml:space="preserve"> </w:t>
        </w:r>
      </w:ins>
      <w:ins w:id="1828" w:author="Windows User" w:date="2019-09-19T02:33:00Z">
        <w:r w:rsidRPr="006A0BE8">
          <w:rPr>
            <w:rFonts w:cs="Times New Roman"/>
            <w:szCs w:val="24"/>
          </w:rPr>
          <w:t xml:space="preserve">Setiap </w:t>
        </w:r>
        <w:r w:rsidRPr="006A0BE8">
          <w:rPr>
            <w:rFonts w:cs="Times New Roman"/>
            <w:i/>
            <w:szCs w:val="24"/>
          </w:rPr>
          <w:t>user</w:t>
        </w:r>
        <w:r w:rsidRPr="006A0BE8">
          <w:rPr>
            <w:rFonts w:cs="Times New Roman"/>
            <w:szCs w:val="24"/>
          </w:rPr>
          <w:t xml:space="preserve"> harus masuk ke dalam sistem terlebih dahulu, lalu memilih menu</w:t>
        </w:r>
      </w:ins>
      <w:r>
        <w:rPr>
          <w:rFonts w:cs="Times New Roman"/>
          <w:szCs w:val="24"/>
        </w:rPr>
        <w:t xml:space="preserve"> grafik aktuator</w:t>
      </w:r>
      <w:ins w:id="1829" w:author="Windows User" w:date="2019-09-19T02:34:00Z">
        <w:r w:rsidRPr="006A0BE8">
          <w:rPr>
            <w:rFonts w:cs="Times New Roman"/>
            <w:szCs w:val="24"/>
          </w:rPr>
          <w:t>.</w:t>
        </w:r>
      </w:ins>
      <w:r>
        <w:rPr>
          <w:rFonts w:cs="Times New Roman"/>
          <w:szCs w:val="24"/>
        </w:rPr>
        <w:t xml:space="preserve"> </w:t>
      </w:r>
      <w:ins w:id="1830" w:author="Windows User" w:date="2019-09-19T02:34:00Z">
        <w:r w:rsidRPr="006A0BE8">
          <w:rPr>
            <w:rFonts w:cs="Times New Roman"/>
            <w:szCs w:val="24"/>
          </w:rPr>
          <w:t xml:space="preserve">Maka, sistem akan menampilkan </w:t>
        </w:r>
      </w:ins>
      <w:r>
        <w:rPr>
          <w:rFonts w:cs="Times New Roman"/>
          <w:szCs w:val="24"/>
        </w:rPr>
        <w:t>grafik aktuator dalam rentang waktu tertentu</w:t>
      </w:r>
      <w:ins w:id="1831" w:author="Windows User" w:date="2019-09-19T02:33:00Z">
        <w:r w:rsidRPr="006A0BE8">
          <w:rPr>
            <w:rFonts w:cs="Times New Roman"/>
            <w:szCs w:val="24"/>
          </w:rPr>
          <w:t>.</w:t>
        </w:r>
      </w:ins>
      <w:ins w:id="1832" w:author="Windows User" w:date="2019-09-19T02:16:00Z">
        <w:r w:rsidRPr="006A0BE8">
          <w:rPr>
            <w:rFonts w:cs="Times New Roman"/>
            <w:szCs w:val="24"/>
          </w:rPr>
          <w:t xml:space="preserve"> Skenario lihat </w:t>
        </w:r>
      </w:ins>
      <w:r>
        <w:rPr>
          <w:rFonts w:cs="Times New Roman"/>
          <w:szCs w:val="24"/>
        </w:rPr>
        <w:t xml:space="preserve">grafik aktuator </w:t>
      </w:r>
      <w:ins w:id="1833" w:author="Windows User" w:date="2019-09-19T02:16:00Z">
        <w:r w:rsidRPr="006A0BE8">
          <w:rPr>
            <w:rFonts w:cs="Times New Roman"/>
            <w:szCs w:val="24"/>
          </w:rPr>
          <w:t xml:space="preserve">dapat dilihat </w:t>
        </w:r>
        <w:r w:rsidR="009241A1" w:rsidRPr="006A0BE8">
          <w:rPr>
            <w:rFonts w:cs="Times New Roman"/>
            <w:szCs w:val="24"/>
          </w:rPr>
          <w:t xml:space="preserve">pada </w:t>
        </w:r>
      </w:ins>
      <w:r w:rsidR="009241A1">
        <w:rPr>
          <w:rFonts w:cs="Times New Roman"/>
          <w:szCs w:val="24"/>
        </w:rPr>
        <w:t xml:space="preserve">lampiran </w:t>
      </w:r>
      <w:ins w:id="1834" w:author="Windows User" w:date="2019-09-19T02:16:00Z">
        <w:r w:rsidR="009241A1" w:rsidRPr="006A0BE8">
          <w:rPr>
            <w:rFonts w:cs="Times New Roman"/>
            <w:szCs w:val="24"/>
          </w:rPr>
          <w:t xml:space="preserve">Tabel </w:t>
        </w:r>
      </w:ins>
      <w:r w:rsidR="009241A1">
        <w:rPr>
          <w:rFonts w:cs="Times New Roman"/>
          <w:szCs w:val="24"/>
        </w:rPr>
        <w:t>A</w:t>
      </w:r>
      <w:ins w:id="1835" w:author="Windows User" w:date="2019-09-19T02:16:00Z">
        <w:r w:rsidR="009241A1" w:rsidRPr="006A0BE8">
          <w:rPr>
            <w:rFonts w:cs="Times New Roman"/>
            <w:szCs w:val="24"/>
          </w:rPr>
          <w:t>.</w:t>
        </w:r>
      </w:ins>
      <w:r w:rsidR="009241A1">
        <w:rPr>
          <w:rFonts w:cs="Times New Roman"/>
          <w:szCs w:val="24"/>
        </w:rPr>
        <w:t xml:space="preserve">10. </w:t>
      </w:r>
    </w:p>
    <w:p w14:paraId="0F223895" w14:textId="20CD4D84" w:rsidR="00872B65" w:rsidRPr="006A0BE8" w:rsidRDefault="00872B65">
      <w:pPr>
        <w:pStyle w:val="Heading3"/>
        <w:rPr>
          <w:ins w:id="1836" w:author="Windows User" w:date="2019-09-19T02:16:00Z"/>
        </w:rPr>
      </w:pPr>
      <w:bookmarkStart w:id="1837" w:name="_Toc23552360"/>
      <w:ins w:id="1838" w:author="Windows User" w:date="2019-09-19T02:16:00Z">
        <w:r w:rsidRPr="006A0BE8">
          <w:t>Log out</w:t>
        </w:r>
        <w:bookmarkEnd w:id="1837"/>
      </w:ins>
    </w:p>
    <w:p w14:paraId="17DB4673" w14:textId="5BD1B514" w:rsidR="00872B65" w:rsidRPr="009241A1" w:rsidRDefault="00872B65" w:rsidP="009241A1">
      <w:pPr>
        <w:ind w:firstLine="426"/>
        <w:rPr>
          <w:ins w:id="1839" w:author="Windows User" w:date="2019-09-19T02:16:00Z"/>
          <w:rFonts w:cs="Times New Roman"/>
          <w:i/>
          <w:szCs w:val="24"/>
          <w:rPrChange w:id="1840" w:author="Windows User" w:date="2019-09-19T03:32:00Z">
            <w:rPr>
              <w:ins w:id="1841" w:author="Windows User" w:date="2019-09-19T02:16:00Z"/>
            </w:rPr>
          </w:rPrChange>
        </w:rPr>
      </w:pPr>
      <w:ins w:id="1842" w:author="Windows User" w:date="2019-09-19T02:16:00Z">
        <w:r w:rsidRPr="006A0BE8">
          <w:rPr>
            <w:rFonts w:cs="Times New Roman"/>
            <w:szCs w:val="24"/>
          </w:rPr>
          <w:t xml:space="preserve">Skenario ini menjelaskan alur untuk keluar dari sistem. Fitur ini bisa dilakukan oleh semua </w:t>
        </w:r>
        <w:r w:rsidRPr="006A0BE8">
          <w:rPr>
            <w:rFonts w:cs="Times New Roman"/>
            <w:i/>
            <w:szCs w:val="24"/>
            <w:rPrChange w:id="1843" w:author="Windows User" w:date="2019-09-19T03:26:00Z">
              <w:rPr>
                <w:rFonts w:cs="Times New Roman"/>
                <w:szCs w:val="24"/>
              </w:rPr>
            </w:rPrChange>
          </w:rPr>
          <w:t>user</w:t>
        </w:r>
        <w:r w:rsidRPr="006A0BE8">
          <w:rPr>
            <w:rFonts w:cs="Times New Roman"/>
            <w:szCs w:val="24"/>
          </w:rPr>
          <w:t>.</w:t>
        </w:r>
      </w:ins>
      <w:ins w:id="1844" w:author="Windows User" w:date="2019-09-19T03:26:00Z">
        <w:r w:rsidRPr="006A0BE8">
          <w:rPr>
            <w:rFonts w:cs="Times New Roman"/>
            <w:szCs w:val="24"/>
          </w:rPr>
          <w:t xml:space="preserve"> </w:t>
        </w:r>
        <w:r w:rsidRPr="006A0BE8">
          <w:rPr>
            <w:rFonts w:cs="Times New Roman"/>
            <w:i/>
            <w:szCs w:val="24"/>
            <w:rPrChange w:id="1845" w:author="Windows User" w:date="2019-09-19T03:26:00Z">
              <w:rPr>
                <w:rFonts w:cs="Times New Roman"/>
                <w:szCs w:val="24"/>
              </w:rPr>
            </w:rPrChange>
          </w:rPr>
          <w:t>Use</w:t>
        </w:r>
        <w:r w:rsidRPr="006A0BE8">
          <w:rPr>
            <w:rFonts w:cs="Times New Roman"/>
            <w:szCs w:val="24"/>
          </w:rPr>
          <w:t xml:space="preserve">r yang ingin keluar dari sistem hanya perlu memilih menu log out maka </w:t>
        </w:r>
      </w:ins>
      <w:ins w:id="1846" w:author="Windows User" w:date="2019-09-19T03:27:00Z">
        <w:r w:rsidRPr="006A0BE8">
          <w:rPr>
            <w:rFonts w:cs="Times New Roman"/>
            <w:szCs w:val="24"/>
          </w:rPr>
          <w:t>akan langsung kembali menampilkan halaman log in.</w:t>
        </w:r>
      </w:ins>
      <w:ins w:id="1847" w:author="Windows User" w:date="2019-09-19T02:16:00Z">
        <w:r w:rsidRPr="006A0BE8">
          <w:rPr>
            <w:rFonts w:cs="Times New Roman"/>
            <w:szCs w:val="24"/>
          </w:rPr>
          <w:t xml:space="preserve"> Skenario </w:t>
        </w:r>
        <w:r w:rsidRPr="006A0BE8">
          <w:rPr>
            <w:rFonts w:cs="Times New Roman"/>
            <w:i/>
            <w:szCs w:val="24"/>
            <w:rPrChange w:id="1848" w:author="Windows User" w:date="2019-09-19T03:28:00Z">
              <w:rPr>
                <w:rFonts w:cs="Times New Roman"/>
                <w:szCs w:val="24"/>
              </w:rPr>
            </w:rPrChange>
          </w:rPr>
          <w:t>log out</w:t>
        </w:r>
        <w:r w:rsidRPr="006A0BE8">
          <w:rPr>
            <w:rFonts w:cs="Times New Roman"/>
            <w:szCs w:val="24"/>
          </w:rPr>
          <w:t xml:space="preserve"> dapat dilihat </w:t>
        </w:r>
        <w:r w:rsidR="009241A1" w:rsidRPr="006A0BE8">
          <w:rPr>
            <w:rFonts w:cs="Times New Roman"/>
            <w:szCs w:val="24"/>
          </w:rPr>
          <w:t xml:space="preserve">pada </w:t>
        </w:r>
      </w:ins>
      <w:r w:rsidR="009241A1">
        <w:rPr>
          <w:rFonts w:cs="Times New Roman"/>
          <w:szCs w:val="24"/>
        </w:rPr>
        <w:t xml:space="preserve">lampiran </w:t>
      </w:r>
      <w:ins w:id="1849" w:author="Windows User" w:date="2019-09-19T02:16:00Z">
        <w:r w:rsidR="009241A1" w:rsidRPr="006A0BE8">
          <w:rPr>
            <w:rFonts w:cs="Times New Roman"/>
            <w:szCs w:val="24"/>
          </w:rPr>
          <w:t xml:space="preserve">Tabel </w:t>
        </w:r>
      </w:ins>
      <w:r w:rsidR="009241A1">
        <w:rPr>
          <w:rFonts w:cs="Times New Roman"/>
          <w:szCs w:val="24"/>
        </w:rPr>
        <w:t>A</w:t>
      </w:r>
      <w:ins w:id="1850" w:author="Windows User" w:date="2019-09-19T02:16:00Z">
        <w:r w:rsidR="009241A1" w:rsidRPr="006A0BE8">
          <w:rPr>
            <w:rFonts w:cs="Times New Roman"/>
            <w:szCs w:val="24"/>
          </w:rPr>
          <w:t>.</w:t>
        </w:r>
      </w:ins>
      <w:r w:rsidR="009241A1">
        <w:rPr>
          <w:rFonts w:cs="Times New Roman"/>
          <w:szCs w:val="24"/>
        </w:rPr>
        <w:t xml:space="preserve">11. </w:t>
      </w:r>
    </w:p>
    <w:p w14:paraId="3B62756A" w14:textId="77777777" w:rsidR="00872B65" w:rsidRPr="006A0BE8" w:rsidRDefault="00872B65">
      <w:pPr>
        <w:pStyle w:val="Heading2"/>
        <w:ind w:left="426" w:hanging="426"/>
        <w:pPrChange w:id="1851" w:author="Windows User" w:date="2019-09-19T00:50:00Z">
          <w:pPr>
            <w:spacing w:after="160" w:line="259" w:lineRule="auto"/>
            <w:jc w:val="left"/>
          </w:pPr>
        </w:pPrChange>
      </w:pPr>
      <w:bookmarkStart w:id="1852" w:name="_Toc23552361"/>
      <w:ins w:id="1853" w:author="Windows User" w:date="2019-09-19T00:54:00Z">
        <w:r w:rsidRPr="006A0BE8">
          <w:rPr>
            <w:rPrChange w:id="1854" w:author="Windows User" w:date="2019-09-19T00:54:00Z">
              <w:rPr>
                <w:b/>
              </w:rPr>
            </w:rPrChange>
          </w:rPr>
          <w:t>Activity Diagram</w:t>
        </w:r>
      </w:ins>
      <w:bookmarkEnd w:id="1852"/>
    </w:p>
    <w:p w14:paraId="4B3F248C" w14:textId="77777777" w:rsidR="00872B65" w:rsidRPr="006A0BE8" w:rsidRDefault="00872B65" w:rsidP="00872B65">
      <w:pPr>
        <w:ind w:firstLine="426"/>
        <w:rPr>
          <w:ins w:id="1855" w:author="Windows User" w:date="2019-09-19T03:29:00Z"/>
          <w:rFonts w:cs="Times New Roman"/>
          <w:i/>
        </w:rPr>
      </w:pPr>
      <w:r w:rsidRPr="006A0BE8">
        <w:rPr>
          <w:i/>
        </w:rPr>
        <w:t>Activity Diagram</w:t>
      </w:r>
      <w:r w:rsidRPr="006A0BE8">
        <w:t xml:space="preserve"> merupakan bentuk visual dari alur kerja sistem yang berisi aktivitas dan tindakan, yang juga dapat berisi pilihan maupun pengulangan. </w:t>
      </w:r>
      <w:r w:rsidRPr="006A0BE8">
        <w:rPr>
          <w:i/>
        </w:rPr>
        <w:t>Activity Diagram</w:t>
      </w:r>
      <w:r w:rsidRPr="006A0BE8">
        <w:t xml:space="preserve"> dibuat untuk menjelaskan aktivitas sistem.</w:t>
      </w:r>
    </w:p>
    <w:p w14:paraId="5069DBCF" w14:textId="77777777" w:rsidR="00872B65" w:rsidRPr="006A0BE8" w:rsidRDefault="00872B65">
      <w:pPr>
        <w:pStyle w:val="Heading3"/>
        <w:rPr>
          <w:ins w:id="1856" w:author="Windows User" w:date="2019-09-19T03:30:00Z"/>
        </w:rPr>
        <w:pPrChange w:id="1857" w:author="Windows User" w:date="2019-09-19T03:30:00Z">
          <w:pPr>
            <w:pStyle w:val="Heading3"/>
            <w:numPr>
              <w:numId w:val="43"/>
            </w:numPr>
            <w:ind w:left="2160" w:hanging="180"/>
          </w:pPr>
        </w:pPrChange>
      </w:pPr>
      <w:bookmarkStart w:id="1858" w:name="_Toc23552362"/>
      <w:ins w:id="1859" w:author="Windows User" w:date="2019-09-19T03:30:00Z">
        <w:r w:rsidRPr="006A0BE8">
          <w:t>Log</w:t>
        </w:r>
      </w:ins>
      <w:ins w:id="1860" w:author="Windows User" w:date="2019-09-19T03:31:00Z">
        <w:r w:rsidRPr="006A0BE8">
          <w:t xml:space="preserve"> </w:t>
        </w:r>
      </w:ins>
      <w:ins w:id="1861" w:author="Windows User" w:date="2019-09-19T03:30:00Z">
        <w:r w:rsidRPr="006A0BE8">
          <w:t>in</w:t>
        </w:r>
        <w:bookmarkEnd w:id="1858"/>
        <w:r w:rsidRPr="006A0BE8">
          <w:t xml:space="preserve"> </w:t>
        </w:r>
      </w:ins>
    </w:p>
    <w:p w14:paraId="082282F2" w14:textId="2FEA83EB" w:rsidR="00872B65" w:rsidRPr="006A0BE8" w:rsidRDefault="00872B65">
      <w:pPr>
        <w:ind w:firstLine="426"/>
        <w:rPr>
          <w:ins w:id="1862" w:author="Windows User" w:date="2019-09-19T03:30:00Z"/>
          <w:rFonts w:cs="Times New Roman"/>
          <w:szCs w:val="24"/>
        </w:rPr>
        <w:pPrChange w:id="1863" w:author="Windows User" w:date="2019-09-19T03:35:00Z">
          <w:pPr>
            <w:ind w:firstLine="567"/>
          </w:pPr>
        </w:pPrChange>
      </w:pPr>
      <w:ins w:id="1864" w:author="Windows User" w:date="2019-09-19T03:30:00Z">
        <w:r w:rsidRPr="006A0BE8">
          <w:rPr>
            <w:rFonts w:cs="Times New Roman"/>
            <w:i/>
            <w:szCs w:val="24"/>
          </w:rPr>
          <w:t>Aktivity diagram</w:t>
        </w:r>
        <w:r w:rsidRPr="006A0BE8">
          <w:rPr>
            <w:rFonts w:cs="Times New Roman"/>
            <w:szCs w:val="24"/>
          </w:rPr>
          <w:t xml:space="preserve"> </w:t>
        </w:r>
        <w:r w:rsidRPr="006A0BE8">
          <w:rPr>
            <w:rFonts w:cs="Times New Roman"/>
            <w:i/>
            <w:szCs w:val="24"/>
            <w:rPrChange w:id="1865" w:author="Windows User" w:date="2019-09-19T03:35:00Z">
              <w:rPr>
                <w:rFonts w:cs="Times New Roman"/>
                <w:szCs w:val="24"/>
              </w:rPr>
            </w:rPrChange>
          </w:rPr>
          <w:t>log</w:t>
        </w:r>
      </w:ins>
      <w:ins w:id="1866" w:author="Windows User" w:date="2019-09-19T03:35:00Z">
        <w:r w:rsidRPr="006A0BE8">
          <w:rPr>
            <w:rFonts w:cs="Times New Roman"/>
            <w:i/>
            <w:szCs w:val="24"/>
            <w:rPrChange w:id="1867" w:author="Windows User" w:date="2019-09-19T03:35:00Z">
              <w:rPr>
                <w:rFonts w:cs="Times New Roman"/>
                <w:szCs w:val="24"/>
              </w:rPr>
            </w:rPrChange>
          </w:rPr>
          <w:t xml:space="preserve"> </w:t>
        </w:r>
      </w:ins>
      <w:ins w:id="1868" w:author="Windows User" w:date="2019-09-19T03:30:00Z">
        <w:r w:rsidRPr="006A0BE8">
          <w:rPr>
            <w:rFonts w:cs="Times New Roman"/>
            <w:i/>
            <w:szCs w:val="24"/>
            <w:rPrChange w:id="1869" w:author="Windows User" w:date="2019-09-19T03:35:00Z">
              <w:rPr>
                <w:rFonts w:cs="Times New Roman"/>
                <w:szCs w:val="24"/>
              </w:rPr>
            </w:rPrChange>
          </w:rPr>
          <w:t>in</w:t>
        </w:r>
        <w:r w:rsidRPr="006A0BE8">
          <w:rPr>
            <w:rFonts w:cs="Times New Roman"/>
            <w:szCs w:val="24"/>
          </w:rPr>
          <w:t xml:space="preserve"> sistem dapat dilihat pada Gambar </w:t>
        </w:r>
      </w:ins>
      <w:r w:rsidR="002B0652">
        <w:rPr>
          <w:rFonts w:cs="Times New Roman"/>
          <w:szCs w:val="24"/>
        </w:rPr>
        <w:t>B</w:t>
      </w:r>
      <w:ins w:id="1870" w:author="Windows User" w:date="2019-09-19T03:30:00Z">
        <w:r w:rsidRPr="006A0BE8">
          <w:rPr>
            <w:rFonts w:cs="Times New Roman"/>
            <w:szCs w:val="24"/>
          </w:rPr>
          <w:t>.</w:t>
        </w:r>
      </w:ins>
      <w:r w:rsidR="002B0652">
        <w:rPr>
          <w:rFonts w:cs="Times New Roman"/>
          <w:szCs w:val="24"/>
        </w:rPr>
        <w:t>1.</w:t>
      </w:r>
      <w:ins w:id="1871" w:author="Windows User" w:date="2019-09-19T03:30:00Z">
        <w:r w:rsidRPr="006A0BE8">
          <w:rPr>
            <w:rFonts w:cs="Times New Roman"/>
            <w:szCs w:val="24"/>
          </w:rPr>
          <w:t xml:space="preserve"> Pengguna mengisi username dan password pada halaman awal sistem ketika ingin masuk ke dalam sistem. Setelah itu sisitem akan mengecek apakah username dan password salah. Ketika username dan password benar maka pengguna akan diarahkan untuk masuk ke halaman dashboard. Tetapi ketika salah maka akan muncul pop up dan ketika klik ok, maka akan kembali ke halaman login.</w:t>
        </w:r>
      </w:ins>
    </w:p>
    <w:p w14:paraId="273A9A5E" w14:textId="77777777" w:rsidR="00872B65" w:rsidRPr="006A0BE8" w:rsidRDefault="00872B65">
      <w:pPr>
        <w:pStyle w:val="Heading3"/>
        <w:rPr>
          <w:ins w:id="1872" w:author="Windows User" w:date="2019-09-19T03:30:00Z"/>
        </w:rPr>
        <w:pPrChange w:id="1873" w:author="Windows User" w:date="2019-09-19T03:35:00Z">
          <w:pPr>
            <w:pStyle w:val="Heading3"/>
            <w:numPr>
              <w:numId w:val="43"/>
            </w:numPr>
            <w:ind w:left="2160" w:hanging="180"/>
          </w:pPr>
        </w:pPrChange>
      </w:pPr>
      <w:bookmarkStart w:id="1874" w:name="_Toc23552363"/>
      <w:ins w:id="1875" w:author="Windows User" w:date="2019-09-19T03:30:00Z">
        <w:r w:rsidRPr="006A0BE8">
          <w:t>Tambah user</w:t>
        </w:r>
        <w:bookmarkEnd w:id="1874"/>
      </w:ins>
    </w:p>
    <w:p w14:paraId="0E40E2D1" w14:textId="71A39FA8" w:rsidR="00872B65" w:rsidRPr="006A0BE8" w:rsidRDefault="00872B65">
      <w:pPr>
        <w:ind w:firstLine="426"/>
        <w:rPr>
          <w:ins w:id="1876" w:author="Windows User" w:date="2019-09-19T03:30:00Z"/>
          <w:rFonts w:cs="Times New Roman"/>
        </w:rPr>
        <w:pPrChange w:id="1877" w:author="Windows User" w:date="2019-09-19T03:35:00Z">
          <w:pPr>
            <w:ind w:firstLine="567"/>
          </w:pPr>
        </w:pPrChange>
      </w:pPr>
      <w:ins w:id="1878" w:author="Windows User" w:date="2019-09-19T03:30:00Z">
        <w:r w:rsidRPr="006A0BE8">
          <w:rPr>
            <w:rFonts w:cs="Times New Roman"/>
            <w:i/>
          </w:rPr>
          <w:t>Aktivity diagram</w:t>
        </w:r>
        <w:r w:rsidRPr="006A0BE8">
          <w:rPr>
            <w:rFonts w:cs="Times New Roman"/>
          </w:rPr>
          <w:t xml:space="preserve"> tambah user dapat dilihat pada </w:t>
        </w:r>
      </w:ins>
      <w:ins w:id="1879" w:author="Windows User" w:date="2019-09-19T03:37:00Z">
        <w:r w:rsidRPr="006A0BE8">
          <w:rPr>
            <w:rFonts w:cs="Times New Roman"/>
          </w:rPr>
          <w:t>G</w:t>
        </w:r>
      </w:ins>
      <w:ins w:id="1880" w:author="Windows User" w:date="2019-09-19T03:30:00Z">
        <w:r w:rsidRPr="006A0BE8">
          <w:rPr>
            <w:rFonts w:cs="Times New Roman"/>
          </w:rPr>
          <w:t xml:space="preserve">ambar </w:t>
        </w:r>
      </w:ins>
      <w:r w:rsidR="002B0652">
        <w:rPr>
          <w:rFonts w:cs="Times New Roman"/>
          <w:szCs w:val="24"/>
        </w:rPr>
        <w:t>B</w:t>
      </w:r>
      <w:ins w:id="1881" w:author="Windows User" w:date="2019-09-19T03:30:00Z">
        <w:r w:rsidR="002B0652" w:rsidRPr="006A0BE8">
          <w:rPr>
            <w:rFonts w:cs="Times New Roman"/>
            <w:szCs w:val="24"/>
          </w:rPr>
          <w:t>.</w:t>
        </w:r>
      </w:ins>
      <w:r w:rsidR="002B0652">
        <w:rPr>
          <w:rFonts w:cs="Times New Roman"/>
          <w:szCs w:val="24"/>
        </w:rPr>
        <w:t>2.</w:t>
      </w:r>
      <w:ins w:id="1882" w:author="Windows User" w:date="2019-09-19T03:30:00Z">
        <w:r w:rsidRPr="006A0BE8">
          <w:rPr>
            <w:rFonts w:cs="Times New Roman"/>
          </w:rPr>
          <w:t xml:space="preserve"> Pengguna mengisi nama, username dan password pada form tambah user . Setelah itu sisitem akan mengecek apakah data yang diinputkan sudah lengkap. Ketika datayang diisikan benar, maka pengguna akan diarahkan pada tampilan data user. Tetapi </w:t>
        </w:r>
        <w:r w:rsidRPr="006A0BE8">
          <w:rPr>
            <w:rFonts w:cs="Times New Roman"/>
          </w:rPr>
          <w:lastRenderedPageBreak/>
          <w:t>ketika data salah maka akan muncul pop up setelah klik ok, maka akan kembali ke form tambah user.</w:t>
        </w:r>
      </w:ins>
    </w:p>
    <w:p w14:paraId="11CDBFC6" w14:textId="77777777" w:rsidR="00872B65" w:rsidRPr="006A0BE8" w:rsidRDefault="00872B65">
      <w:pPr>
        <w:pStyle w:val="Heading3"/>
        <w:rPr>
          <w:ins w:id="1883" w:author="Windows User" w:date="2019-09-19T03:30:00Z"/>
        </w:rPr>
        <w:pPrChange w:id="1884" w:author="Windows User" w:date="2019-09-19T03:37:00Z">
          <w:pPr>
            <w:pStyle w:val="Heading3"/>
            <w:numPr>
              <w:numId w:val="43"/>
            </w:numPr>
            <w:ind w:left="2160" w:hanging="180"/>
          </w:pPr>
        </w:pPrChange>
      </w:pPr>
      <w:bookmarkStart w:id="1885" w:name="_Toc23552364"/>
      <w:ins w:id="1886" w:author="Windows User" w:date="2019-09-19T03:30:00Z">
        <w:r w:rsidRPr="006A0BE8">
          <w:t xml:space="preserve">Edit </w:t>
        </w:r>
        <w:r w:rsidRPr="006A0BE8">
          <w:rPr>
            <w:i/>
            <w:rPrChange w:id="1887" w:author="Windows User" w:date="2019-09-19T03:39:00Z">
              <w:rPr/>
            </w:rPrChange>
          </w:rPr>
          <w:t>user</w:t>
        </w:r>
        <w:bookmarkEnd w:id="1885"/>
      </w:ins>
    </w:p>
    <w:p w14:paraId="1D42DA4F" w14:textId="4CFE2649" w:rsidR="00872B65" w:rsidRPr="006A0BE8" w:rsidRDefault="00872B65" w:rsidP="00872B65">
      <w:pPr>
        <w:ind w:firstLine="567"/>
        <w:rPr>
          <w:ins w:id="1888" w:author="Windows User" w:date="2019-09-19T03:30:00Z"/>
          <w:rFonts w:cs="Times New Roman"/>
          <w:szCs w:val="24"/>
        </w:rPr>
      </w:pPr>
      <w:ins w:id="1889" w:author="Windows User" w:date="2019-09-19T03:30:00Z">
        <w:r w:rsidRPr="006A0BE8">
          <w:rPr>
            <w:rFonts w:cs="Times New Roman"/>
            <w:i/>
            <w:szCs w:val="24"/>
          </w:rPr>
          <w:t>Aktivity diagram</w:t>
        </w:r>
        <w:r w:rsidRPr="006A0BE8">
          <w:rPr>
            <w:rFonts w:cs="Times New Roman"/>
            <w:szCs w:val="24"/>
          </w:rPr>
          <w:t xml:space="preserve"> edit </w:t>
        </w:r>
        <w:r w:rsidRPr="006A0BE8">
          <w:rPr>
            <w:rFonts w:cs="Times New Roman"/>
            <w:i/>
            <w:szCs w:val="24"/>
            <w:rPrChange w:id="1890" w:author="Windows User" w:date="2019-09-19T03:39:00Z">
              <w:rPr>
                <w:rFonts w:cs="Times New Roman"/>
                <w:szCs w:val="24"/>
              </w:rPr>
            </w:rPrChange>
          </w:rPr>
          <w:t>user</w:t>
        </w:r>
        <w:r w:rsidRPr="006A0BE8">
          <w:rPr>
            <w:rFonts w:cs="Times New Roman"/>
            <w:szCs w:val="24"/>
          </w:rPr>
          <w:t xml:space="preserve"> dapat dilihat pada </w:t>
        </w:r>
      </w:ins>
      <w:ins w:id="1891" w:author="Windows User" w:date="2019-09-19T03:37:00Z">
        <w:r w:rsidRPr="006A0BE8">
          <w:rPr>
            <w:rFonts w:cs="Times New Roman"/>
            <w:szCs w:val="24"/>
          </w:rPr>
          <w:t>G</w:t>
        </w:r>
      </w:ins>
      <w:ins w:id="1892" w:author="Windows User" w:date="2019-09-19T03:30:00Z">
        <w:r w:rsidRPr="006A0BE8">
          <w:rPr>
            <w:rFonts w:cs="Times New Roman"/>
            <w:szCs w:val="24"/>
          </w:rPr>
          <w:t xml:space="preserve">ambar </w:t>
        </w:r>
      </w:ins>
      <w:r w:rsidR="002B0652">
        <w:rPr>
          <w:rFonts w:cs="Times New Roman"/>
          <w:szCs w:val="24"/>
        </w:rPr>
        <w:t>B.</w:t>
      </w:r>
      <w:ins w:id="1893" w:author="Windows User" w:date="2019-09-19T03:30:00Z">
        <w:r w:rsidRPr="006A0BE8">
          <w:rPr>
            <w:rFonts w:cs="Times New Roman"/>
            <w:szCs w:val="24"/>
          </w:rPr>
          <w:t xml:space="preserve">3. Pengguna mengisi nama, username dan password pada form edit </w:t>
        </w:r>
        <w:r w:rsidRPr="006A0BE8">
          <w:rPr>
            <w:rFonts w:cs="Times New Roman"/>
            <w:i/>
            <w:szCs w:val="24"/>
            <w:rPrChange w:id="1894" w:author="Windows User" w:date="2019-09-19T03:39:00Z">
              <w:rPr>
                <w:rFonts w:cs="Times New Roman"/>
                <w:szCs w:val="24"/>
              </w:rPr>
            </w:rPrChange>
          </w:rPr>
          <w:t>user</w:t>
        </w:r>
        <w:r w:rsidRPr="006A0BE8">
          <w:rPr>
            <w:rFonts w:cs="Times New Roman"/>
            <w:szCs w:val="24"/>
          </w:rPr>
          <w:t>. Setelah itu sistem akan mengecek apakah data yang di</w:t>
        </w:r>
      </w:ins>
      <w:ins w:id="1895" w:author="Windows User" w:date="2019-09-19T03:41:00Z">
        <w:r w:rsidRPr="006A0BE8">
          <w:rPr>
            <w:rFonts w:cs="Times New Roman"/>
            <w:szCs w:val="24"/>
          </w:rPr>
          <w:t xml:space="preserve"> </w:t>
        </w:r>
      </w:ins>
      <w:ins w:id="1896" w:author="Windows User" w:date="2019-09-19T03:30:00Z">
        <w:r w:rsidRPr="006A0BE8">
          <w:rPr>
            <w:rFonts w:cs="Times New Roman"/>
            <w:szCs w:val="24"/>
          </w:rPr>
          <w:t>masukkan sudah lengkap. Ketika data yang di</w:t>
        </w:r>
      </w:ins>
      <w:ins w:id="1897" w:author="Windows User" w:date="2019-09-19T03:41:00Z">
        <w:r w:rsidRPr="006A0BE8">
          <w:rPr>
            <w:rFonts w:cs="Times New Roman"/>
            <w:szCs w:val="24"/>
          </w:rPr>
          <w:t xml:space="preserve"> </w:t>
        </w:r>
      </w:ins>
      <w:ins w:id="1898" w:author="Windows User" w:date="2019-09-19T03:30:00Z">
        <w:r w:rsidRPr="006A0BE8">
          <w:rPr>
            <w:rFonts w:cs="Times New Roman"/>
            <w:szCs w:val="24"/>
          </w:rPr>
          <w:t>masukkan benar, maka pengguna akan diarahkan pada tampilan data user. Tetapi ketika data salah maka akan muncul pop up</w:t>
        </w:r>
      </w:ins>
      <w:ins w:id="1899" w:author="Windows User" w:date="2019-09-19T03:41:00Z">
        <w:r w:rsidRPr="006A0BE8">
          <w:rPr>
            <w:rFonts w:cs="Times New Roman"/>
            <w:szCs w:val="24"/>
          </w:rPr>
          <w:t xml:space="preserve"> peringatan bahwa data yang dimasukkan tidak lengkap</w:t>
        </w:r>
      </w:ins>
      <w:ins w:id="1900" w:author="Windows User" w:date="2019-09-19T03:30:00Z">
        <w:r w:rsidRPr="006A0BE8">
          <w:rPr>
            <w:rFonts w:cs="Times New Roman"/>
            <w:szCs w:val="24"/>
          </w:rPr>
          <w:t xml:space="preserve">. </w:t>
        </w:r>
      </w:ins>
      <w:ins w:id="1901" w:author="Windows User" w:date="2019-09-19T03:39:00Z">
        <w:r w:rsidRPr="006A0BE8">
          <w:rPr>
            <w:rFonts w:cs="Times New Roman"/>
            <w:szCs w:val="24"/>
          </w:rPr>
          <w:t>Jika pada pop up</w:t>
        </w:r>
      </w:ins>
      <w:ins w:id="1902" w:author="Windows User" w:date="2019-09-19T03:30:00Z">
        <w:r w:rsidRPr="006A0BE8">
          <w:rPr>
            <w:rFonts w:cs="Times New Roman"/>
            <w:szCs w:val="24"/>
          </w:rPr>
          <w:t xml:space="preserve"> memilih klik ok, maka akan kembali ke form edit </w:t>
        </w:r>
        <w:r w:rsidRPr="006A0BE8">
          <w:rPr>
            <w:rFonts w:cs="Times New Roman"/>
            <w:i/>
            <w:szCs w:val="24"/>
            <w:rPrChange w:id="1903" w:author="Windows User" w:date="2019-09-19T03:39:00Z">
              <w:rPr>
                <w:rFonts w:cs="Times New Roman"/>
                <w:szCs w:val="24"/>
              </w:rPr>
            </w:rPrChange>
          </w:rPr>
          <w:t>user</w:t>
        </w:r>
        <w:r w:rsidRPr="006A0BE8">
          <w:rPr>
            <w:rFonts w:cs="Times New Roman"/>
            <w:szCs w:val="24"/>
          </w:rPr>
          <w:t>.</w:t>
        </w:r>
      </w:ins>
    </w:p>
    <w:p w14:paraId="482C3850" w14:textId="25563124" w:rsidR="00872B65" w:rsidRPr="006A0BE8" w:rsidRDefault="00862D1F" w:rsidP="00EE7D0E">
      <w:pPr>
        <w:pStyle w:val="Heading3"/>
        <w:rPr>
          <w:ins w:id="1904" w:author="Windows User" w:date="2019-09-19T03:30:00Z"/>
        </w:rPr>
        <w:pPrChange w:id="1905" w:author="Windows User" w:date="2019-09-19T03:43:00Z">
          <w:pPr>
            <w:pStyle w:val="Heading3"/>
            <w:numPr>
              <w:numId w:val="43"/>
            </w:numPr>
            <w:ind w:left="2160" w:hanging="180"/>
          </w:pPr>
        </w:pPrChange>
      </w:pPr>
      <w:r>
        <w:rPr>
          <w:rFonts w:cs="Times New Roman"/>
        </w:rPr>
        <w:t xml:space="preserve"> </w:t>
      </w:r>
      <w:ins w:id="1906" w:author="Windows User" w:date="2019-09-19T03:30:00Z">
        <w:r w:rsidR="00872B65" w:rsidRPr="006A0BE8">
          <w:t>History login</w:t>
        </w:r>
      </w:ins>
    </w:p>
    <w:p w14:paraId="63793C50" w14:textId="605282F0" w:rsidR="00872B65" w:rsidRPr="006A0BE8" w:rsidRDefault="00872B65">
      <w:pPr>
        <w:ind w:firstLine="426"/>
        <w:rPr>
          <w:ins w:id="1907" w:author="Windows User" w:date="2019-09-19T03:30:00Z"/>
          <w:rFonts w:cs="Times New Roman"/>
        </w:rPr>
        <w:pPrChange w:id="1908" w:author="Windows User" w:date="2019-09-19T03:52:00Z">
          <w:pPr>
            <w:ind w:firstLine="567"/>
          </w:pPr>
        </w:pPrChange>
      </w:pPr>
      <w:ins w:id="1909" w:author="Windows User" w:date="2019-09-19T03:30:00Z">
        <w:r w:rsidRPr="006A0BE8">
          <w:rPr>
            <w:rFonts w:cs="Times New Roman"/>
            <w:i/>
          </w:rPr>
          <w:t>Aktivity diagram</w:t>
        </w:r>
        <w:r w:rsidRPr="006A0BE8">
          <w:rPr>
            <w:rFonts w:cs="Times New Roman"/>
          </w:rPr>
          <w:t xml:space="preserve"> history login dapat dilihat pada </w:t>
        </w:r>
      </w:ins>
      <w:ins w:id="1910" w:author="Windows User" w:date="2019-09-19T03:43:00Z">
        <w:r w:rsidRPr="006A0BE8">
          <w:rPr>
            <w:rFonts w:cs="Times New Roman"/>
          </w:rPr>
          <w:t>G</w:t>
        </w:r>
      </w:ins>
      <w:ins w:id="1911" w:author="Windows User" w:date="2019-09-19T03:30:00Z">
        <w:r w:rsidRPr="006A0BE8">
          <w:rPr>
            <w:rFonts w:cs="Times New Roman"/>
          </w:rPr>
          <w:t xml:space="preserve">ambar </w:t>
        </w:r>
      </w:ins>
      <w:r w:rsidR="002B0652">
        <w:rPr>
          <w:rFonts w:cs="Times New Roman"/>
        </w:rPr>
        <w:t>B</w:t>
      </w:r>
      <w:ins w:id="1912" w:author="Windows User" w:date="2019-09-19T03:30:00Z">
        <w:r w:rsidRPr="006A0BE8">
          <w:rPr>
            <w:rFonts w:cs="Times New Roman"/>
          </w:rPr>
          <w:t>.</w:t>
        </w:r>
      </w:ins>
      <w:r w:rsidR="002B0652">
        <w:rPr>
          <w:rFonts w:cs="Times New Roman"/>
        </w:rPr>
        <w:t>4</w:t>
      </w:r>
      <w:ins w:id="1913" w:author="Windows User" w:date="2019-09-19T03:30:00Z">
        <w:r w:rsidRPr="006A0BE8">
          <w:rPr>
            <w:rFonts w:cs="Times New Roman"/>
          </w:rPr>
          <w:t>. Pengguna dapat melihat data siapa saja yang memasuki sistem pada waktu tertentu</w:t>
        </w:r>
      </w:ins>
      <w:ins w:id="1914" w:author="Windows User" w:date="2019-09-19T03:41:00Z">
        <w:r w:rsidRPr="006A0BE8">
          <w:rPr>
            <w:rFonts w:cs="Times New Roman"/>
          </w:rPr>
          <w:t xml:space="preserve"> dengan memilih menu </w:t>
        </w:r>
        <w:r w:rsidRPr="006A0BE8">
          <w:rPr>
            <w:rFonts w:cs="Times New Roman"/>
            <w:i/>
            <w:rPrChange w:id="1915" w:author="Windows User" w:date="2019-09-19T03:42:00Z">
              <w:rPr>
                <w:rFonts w:cs="Times New Roman"/>
              </w:rPr>
            </w:rPrChange>
          </w:rPr>
          <w:t>history log in</w:t>
        </w:r>
      </w:ins>
      <w:ins w:id="1916" w:author="Windows User" w:date="2019-09-19T03:30:00Z">
        <w:r w:rsidRPr="006A0BE8">
          <w:rPr>
            <w:rFonts w:cs="Times New Roman"/>
          </w:rPr>
          <w:t>.</w:t>
        </w:r>
      </w:ins>
      <w:ins w:id="1917" w:author="Windows User" w:date="2019-09-19T03:42:00Z">
        <w:r w:rsidRPr="006A0BE8">
          <w:rPr>
            <w:rFonts w:cs="Times New Roman"/>
          </w:rPr>
          <w:t xml:space="preserve"> Maka, sistem akan menampilkan data siapa saja yang telah memasuki sistem pada waktu tertentu</w:t>
        </w:r>
      </w:ins>
    </w:p>
    <w:p w14:paraId="32F92157" w14:textId="6FA6618C" w:rsidR="00872B65" w:rsidRPr="00EE7D0E" w:rsidRDefault="005C189E" w:rsidP="00D2086C">
      <w:pPr>
        <w:pStyle w:val="Heading3"/>
        <w:rPr>
          <w:ins w:id="1918" w:author="Windows User" w:date="2019-09-19T03:30:00Z"/>
          <w:rFonts w:cs="Times New Roman"/>
        </w:rPr>
      </w:pPr>
      <w:bookmarkStart w:id="1919" w:name="_Toc23552365"/>
      <w:ins w:id="1920" w:author="Windows User" w:date="2019-09-19T02:16:00Z">
        <w:r w:rsidRPr="00EE7D0E">
          <w:t xml:space="preserve">Lihat </w:t>
        </w:r>
      </w:ins>
      <w:r w:rsidRPr="00EE7D0E">
        <w:t xml:space="preserve">Data History </w:t>
      </w:r>
      <w:r w:rsidR="00D15C69" w:rsidRPr="00EE7D0E">
        <w:t>Aktuator</w:t>
      </w:r>
      <w:bookmarkEnd w:id="1919"/>
    </w:p>
    <w:p w14:paraId="1A80CD1E" w14:textId="122C0975" w:rsidR="00872B65" w:rsidRDefault="00872B65">
      <w:pPr>
        <w:ind w:firstLine="426"/>
        <w:rPr>
          <w:rFonts w:cs="Times New Roman"/>
        </w:rPr>
        <w:pPrChange w:id="1921" w:author="Windows User" w:date="2019-09-19T03:51:00Z">
          <w:pPr>
            <w:ind w:firstLine="567"/>
          </w:pPr>
        </w:pPrChange>
      </w:pPr>
      <w:ins w:id="1922" w:author="Windows User" w:date="2019-09-19T03:30:00Z">
        <w:r w:rsidRPr="006A0BE8">
          <w:rPr>
            <w:rFonts w:cs="Times New Roman"/>
            <w:i/>
          </w:rPr>
          <w:t>Aktivity diagram</w:t>
        </w:r>
        <w:r w:rsidRPr="006A0BE8">
          <w:rPr>
            <w:rFonts w:cs="Times New Roman"/>
          </w:rPr>
          <w:t xml:space="preserve"> lihat </w:t>
        </w:r>
      </w:ins>
      <w:r w:rsidR="00AA4E15">
        <w:rPr>
          <w:rFonts w:cs="Times New Roman"/>
        </w:rPr>
        <w:t xml:space="preserve">data </w:t>
      </w:r>
      <w:ins w:id="1923" w:author="Windows User" w:date="2019-09-19T03:30:00Z">
        <w:r w:rsidRPr="006A0BE8">
          <w:rPr>
            <w:rFonts w:cs="Times New Roman"/>
          </w:rPr>
          <w:t>sud</w:t>
        </w:r>
      </w:ins>
      <w:r w:rsidR="00AA4E15">
        <w:rPr>
          <w:rFonts w:cs="Times New Roman"/>
        </w:rPr>
        <w:t>u</w:t>
      </w:r>
      <w:ins w:id="1924" w:author="Windows User" w:date="2019-09-19T03:30:00Z">
        <w:r w:rsidRPr="006A0BE8">
          <w:rPr>
            <w:rFonts w:cs="Times New Roman"/>
          </w:rPr>
          <w:t xml:space="preserve">t aktuator dapat dilihat pada </w:t>
        </w:r>
      </w:ins>
      <w:ins w:id="1925" w:author="Windows User" w:date="2019-09-19T03:52:00Z">
        <w:r w:rsidRPr="006A0BE8">
          <w:rPr>
            <w:rFonts w:cs="Times New Roman"/>
          </w:rPr>
          <w:t>G</w:t>
        </w:r>
      </w:ins>
      <w:ins w:id="1926" w:author="Windows User" w:date="2019-09-19T03:30:00Z">
        <w:r w:rsidRPr="006A0BE8">
          <w:rPr>
            <w:rFonts w:cs="Times New Roman"/>
          </w:rPr>
          <w:t xml:space="preserve">ambar </w:t>
        </w:r>
      </w:ins>
      <w:r w:rsidR="002B0652">
        <w:rPr>
          <w:rFonts w:cs="Times New Roman"/>
        </w:rPr>
        <w:t>B</w:t>
      </w:r>
      <w:ins w:id="1927" w:author="Windows User" w:date="2019-09-19T03:30:00Z">
        <w:r w:rsidRPr="006A0BE8">
          <w:rPr>
            <w:rFonts w:cs="Times New Roman"/>
          </w:rPr>
          <w:t>.</w:t>
        </w:r>
      </w:ins>
      <w:r w:rsidR="002B0652">
        <w:rPr>
          <w:rFonts w:cs="Times New Roman"/>
        </w:rPr>
        <w:t>5</w:t>
      </w:r>
      <w:ins w:id="1928" w:author="Windows User" w:date="2019-09-19T03:30:00Z">
        <w:r w:rsidRPr="006A0BE8">
          <w:rPr>
            <w:rFonts w:cs="Times New Roman"/>
          </w:rPr>
          <w:t>. Pengguna dapat melihat sudut posisi aktuator pada waktu tertentu</w:t>
        </w:r>
      </w:ins>
      <w:ins w:id="1929" w:author="Windows User" w:date="2019-09-19T03:45:00Z">
        <w:r w:rsidRPr="006A0BE8">
          <w:rPr>
            <w:rFonts w:cs="Times New Roman"/>
          </w:rPr>
          <w:t xml:space="preserve"> dengan memilih menu </w:t>
        </w:r>
      </w:ins>
      <w:ins w:id="1930" w:author="Windows User" w:date="2019-09-19T03:46:00Z">
        <w:r w:rsidRPr="006A0BE8">
          <w:rPr>
            <w:rFonts w:cs="Times New Roman"/>
          </w:rPr>
          <w:t>l</w:t>
        </w:r>
      </w:ins>
      <w:ins w:id="1931" w:author="Windows User" w:date="2019-09-19T03:45:00Z">
        <w:r w:rsidRPr="006A0BE8">
          <w:rPr>
            <w:rFonts w:cs="Times New Roman"/>
            <w:rPrChange w:id="1932" w:author="Windows User" w:date="2019-09-19T03:45:00Z">
              <w:rPr>
                <w:rFonts w:cs="Times New Roman"/>
                <w:i/>
              </w:rPr>
            </w:rPrChange>
          </w:rPr>
          <w:t>ihat sudut aktuator</w:t>
        </w:r>
        <w:r w:rsidRPr="006A0BE8">
          <w:rPr>
            <w:rFonts w:cs="Times New Roman"/>
          </w:rPr>
          <w:t xml:space="preserve">. Maka, sistem akan menampilkan data </w:t>
        </w:r>
      </w:ins>
      <w:ins w:id="1933" w:author="Windows User" w:date="2019-09-19T03:46:00Z">
        <w:r w:rsidRPr="006A0BE8">
          <w:rPr>
            <w:rFonts w:cs="Times New Roman"/>
          </w:rPr>
          <w:t>sudut aktuator.</w:t>
        </w:r>
      </w:ins>
    </w:p>
    <w:p w14:paraId="0D17D984" w14:textId="527EE03C" w:rsidR="00872B65" w:rsidRPr="006A0BE8" w:rsidRDefault="00872B65">
      <w:pPr>
        <w:pStyle w:val="Heading3"/>
        <w:rPr>
          <w:ins w:id="1934" w:author="Windows User" w:date="2019-09-19T03:30:00Z"/>
        </w:rPr>
        <w:pPrChange w:id="1935" w:author="Windows User" w:date="2019-09-19T03:51:00Z">
          <w:pPr>
            <w:pStyle w:val="Heading3"/>
            <w:numPr>
              <w:numId w:val="43"/>
            </w:numPr>
            <w:ind w:left="2160" w:hanging="180"/>
          </w:pPr>
        </w:pPrChange>
      </w:pPr>
      <w:bookmarkStart w:id="1936" w:name="_Toc23552366"/>
      <w:ins w:id="1937" w:author="Windows User" w:date="2019-09-19T03:30:00Z">
        <w:r w:rsidRPr="006A0BE8">
          <w:t xml:space="preserve">Lihat </w:t>
        </w:r>
      </w:ins>
      <w:r w:rsidR="001902C6">
        <w:t>Data</w:t>
      </w:r>
      <w:r w:rsidR="001902C6" w:rsidRPr="003163C1">
        <w:rPr>
          <w:i/>
        </w:rPr>
        <w:t xml:space="preserve"> History Tracker</w:t>
      </w:r>
      <w:bookmarkEnd w:id="1936"/>
    </w:p>
    <w:p w14:paraId="67005C91" w14:textId="26A35ACE" w:rsidR="00872B65" w:rsidRPr="006A0BE8" w:rsidRDefault="00872B65">
      <w:pPr>
        <w:ind w:firstLine="426"/>
        <w:rPr>
          <w:ins w:id="1938" w:author="Windows User" w:date="2019-09-19T03:47:00Z"/>
          <w:rFonts w:cs="Times New Roman"/>
        </w:rPr>
        <w:pPrChange w:id="1939" w:author="Windows User" w:date="2019-09-19T03:51:00Z">
          <w:pPr>
            <w:ind w:firstLine="567"/>
          </w:pPr>
        </w:pPrChange>
      </w:pPr>
      <w:ins w:id="1940" w:author="Windows User" w:date="2019-09-19T03:30:00Z">
        <w:r w:rsidRPr="006A0BE8">
          <w:rPr>
            <w:rFonts w:cs="Times New Roman"/>
            <w:i/>
          </w:rPr>
          <w:t>Aktivity diagram</w:t>
        </w:r>
        <w:r w:rsidRPr="006A0BE8">
          <w:rPr>
            <w:rFonts w:cs="Times New Roman"/>
          </w:rPr>
          <w:t xml:space="preserve"> lihat sudut </w:t>
        </w:r>
      </w:ins>
      <w:r w:rsidRPr="006A0BE8">
        <w:rPr>
          <w:rFonts w:cs="Times New Roman"/>
          <w:i/>
        </w:rPr>
        <w:t>tracker</w:t>
      </w:r>
      <w:ins w:id="1941" w:author="Windows User" w:date="2019-09-19T03:30:00Z">
        <w:r w:rsidRPr="006A0BE8">
          <w:rPr>
            <w:rFonts w:cs="Times New Roman"/>
          </w:rPr>
          <w:t xml:space="preserve"> dapat dilihat pada </w:t>
        </w:r>
      </w:ins>
      <w:ins w:id="1942" w:author="Windows User" w:date="2019-09-19T03:52:00Z">
        <w:r w:rsidRPr="006A0BE8">
          <w:rPr>
            <w:rFonts w:cs="Times New Roman"/>
          </w:rPr>
          <w:t>G</w:t>
        </w:r>
      </w:ins>
      <w:ins w:id="1943" w:author="Windows User" w:date="2019-09-19T03:30:00Z">
        <w:r w:rsidRPr="006A0BE8">
          <w:rPr>
            <w:rFonts w:cs="Times New Roman"/>
          </w:rPr>
          <w:t xml:space="preserve">ambar </w:t>
        </w:r>
      </w:ins>
      <w:r w:rsidR="002B0652">
        <w:rPr>
          <w:rFonts w:cs="Times New Roman"/>
        </w:rPr>
        <w:t>B</w:t>
      </w:r>
      <w:ins w:id="1944" w:author="Windows User" w:date="2019-09-19T03:30:00Z">
        <w:r w:rsidRPr="006A0BE8">
          <w:rPr>
            <w:rFonts w:cs="Times New Roman"/>
          </w:rPr>
          <w:t>.</w:t>
        </w:r>
      </w:ins>
      <w:r w:rsidR="002B0652">
        <w:rPr>
          <w:rFonts w:cs="Times New Roman"/>
        </w:rPr>
        <w:t>6</w:t>
      </w:r>
      <w:ins w:id="1945" w:author="Windows User" w:date="2019-09-19T03:30:00Z">
        <w:r w:rsidRPr="006A0BE8">
          <w:rPr>
            <w:rFonts w:cs="Times New Roman"/>
          </w:rPr>
          <w:t>.</w:t>
        </w:r>
      </w:ins>
      <w:ins w:id="1946" w:author="Windows User" w:date="2019-09-19T03:47:00Z">
        <w:r w:rsidRPr="006A0BE8">
          <w:rPr>
            <w:rFonts w:cs="Times New Roman"/>
          </w:rPr>
          <w:t xml:space="preserve"> Pengguna dapat melihat sudut posisi </w:t>
        </w:r>
      </w:ins>
      <w:r w:rsidRPr="006A0BE8">
        <w:rPr>
          <w:rFonts w:cs="Times New Roman"/>
          <w:i/>
        </w:rPr>
        <w:t>tracker</w:t>
      </w:r>
      <w:ins w:id="1947" w:author="Windows User" w:date="2019-09-19T03:47:00Z">
        <w:r w:rsidRPr="006A0BE8">
          <w:rPr>
            <w:rFonts w:cs="Times New Roman"/>
          </w:rPr>
          <w:t xml:space="preserve"> pada waktu tertentu dengan memilih menu lihat sudut </w:t>
        </w:r>
      </w:ins>
      <w:r w:rsidRPr="006A0BE8">
        <w:rPr>
          <w:rFonts w:cs="Times New Roman"/>
          <w:i/>
        </w:rPr>
        <w:t>tracker</w:t>
      </w:r>
      <w:ins w:id="1948" w:author="Windows User" w:date="2019-09-19T03:47:00Z">
        <w:r w:rsidRPr="006A0BE8">
          <w:rPr>
            <w:rFonts w:cs="Times New Roman"/>
          </w:rPr>
          <w:t xml:space="preserve">. Maka, sistem akan menampilkan data sudut </w:t>
        </w:r>
      </w:ins>
      <w:r w:rsidRPr="006A0BE8">
        <w:rPr>
          <w:rFonts w:cs="Times New Roman"/>
          <w:i/>
        </w:rPr>
        <w:t>tracker</w:t>
      </w:r>
      <w:ins w:id="1949" w:author="Windows User" w:date="2019-09-19T03:47:00Z">
        <w:r w:rsidRPr="006A0BE8">
          <w:rPr>
            <w:rFonts w:cs="Times New Roman"/>
          </w:rPr>
          <w:t>.</w:t>
        </w:r>
      </w:ins>
    </w:p>
    <w:p w14:paraId="1E7A8448" w14:textId="3C3E02E9" w:rsidR="00872B65" w:rsidRPr="006A0BE8" w:rsidRDefault="00872B65">
      <w:pPr>
        <w:pStyle w:val="Heading3"/>
        <w:rPr>
          <w:ins w:id="1950" w:author="Windows User" w:date="2019-09-19T03:30:00Z"/>
        </w:rPr>
        <w:pPrChange w:id="1951" w:author="Windows User" w:date="2019-09-19T03:59:00Z">
          <w:pPr>
            <w:pStyle w:val="Heading3"/>
            <w:numPr>
              <w:numId w:val="43"/>
            </w:numPr>
            <w:ind w:left="2160" w:hanging="180"/>
          </w:pPr>
        </w:pPrChange>
      </w:pPr>
      <w:bookmarkStart w:id="1952" w:name="_Toc23552367"/>
      <w:ins w:id="1953" w:author="Windows User" w:date="2019-09-19T03:30:00Z">
        <w:r w:rsidRPr="006A0BE8">
          <w:t xml:space="preserve">Lihat </w:t>
        </w:r>
      </w:ins>
      <w:r w:rsidR="009935E8">
        <w:t>Grafik Sensor</w:t>
      </w:r>
      <w:bookmarkEnd w:id="1952"/>
    </w:p>
    <w:p w14:paraId="5D3189AF" w14:textId="5DFE5FCF" w:rsidR="00872B65" w:rsidRPr="006A0BE8" w:rsidRDefault="00872B65" w:rsidP="00872B65">
      <w:pPr>
        <w:ind w:firstLine="567"/>
        <w:rPr>
          <w:ins w:id="1954" w:author="Windows User" w:date="2019-09-19T03:30:00Z"/>
          <w:rFonts w:cs="Times New Roman"/>
        </w:rPr>
      </w:pPr>
      <w:ins w:id="1955" w:author="Windows User" w:date="2019-09-19T03:30:00Z">
        <w:r w:rsidRPr="006A0BE8">
          <w:rPr>
            <w:rFonts w:cs="Times New Roman"/>
            <w:i/>
          </w:rPr>
          <w:t>Aktivity diagram</w:t>
        </w:r>
        <w:r w:rsidRPr="006A0BE8">
          <w:rPr>
            <w:rFonts w:cs="Times New Roman"/>
          </w:rPr>
          <w:t xml:space="preserve"> lihat </w:t>
        </w:r>
      </w:ins>
      <w:r w:rsidR="009935E8">
        <w:rPr>
          <w:rFonts w:cs="Times New Roman"/>
        </w:rPr>
        <w:t>Lihat Grafik Sensor</w:t>
      </w:r>
      <w:ins w:id="1956" w:author="Windows User" w:date="2019-09-19T03:30:00Z">
        <w:r w:rsidRPr="006A0BE8">
          <w:rPr>
            <w:rFonts w:cs="Times New Roman"/>
          </w:rPr>
          <w:t xml:space="preserve"> dapat dilihat pada </w:t>
        </w:r>
      </w:ins>
      <w:ins w:id="1957" w:author="Windows User" w:date="2019-09-19T04:02:00Z">
        <w:r w:rsidRPr="006A0BE8">
          <w:rPr>
            <w:rFonts w:cs="Times New Roman"/>
          </w:rPr>
          <w:t>G</w:t>
        </w:r>
      </w:ins>
      <w:ins w:id="1958" w:author="Windows User" w:date="2019-09-19T03:30:00Z">
        <w:r w:rsidRPr="006A0BE8">
          <w:rPr>
            <w:rFonts w:cs="Times New Roman"/>
          </w:rPr>
          <w:t xml:space="preserve">ambar </w:t>
        </w:r>
      </w:ins>
      <w:r w:rsidR="002B0652">
        <w:rPr>
          <w:rFonts w:cs="Times New Roman"/>
        </w:rPr>
        <w:t>B</w:t>
      </w:r>
      <w:ins w:id="1959" w:author="Windows User" w:date="2019-09-19T03:30:00Z">
        <w:r w:rsidRPr="006A0BE8">
          <w:rPr>
            <w:rFonts w:cs="Times New Roman"/>
          </w:rPr>
          <w:t>.</w:t>
        </w:r>
      </w:ins>
      <w:r w:rsidR="002B0652">
        <w:rPr>
          <w:rFonts w:cs="Times New Roman"/>
        </w:rPr>
        <w:t>7</w:t>
      </w:r>
      <w:ins w:id="1960" w:author="Windows User" w:date="2019-09-19T03:30:00Z">
        <w:r w:rsidRPr="006A0BE8">
          <w:rPr>
            <w:rFonts w:cs="Times New Roman"/>
          </w:rPr>
          <w:t xml:space="preserve">. Pengguna dapat melihat </w:t>
        </w:r>
      </w:ins>
      <w:r w:rsidR="009935E8">
        <w:rPr>
          <w:rFonts w:cs="Times New Roman"/>
        </w:rPr>
        <w:t>Lihat Grafik Sensor</w:t>
      </w:r>
      <w:ins w:id="1961" w:author="Windows User" w:date="2019-09-19T03:30:00Z">
        <w:r w:rsidRPr="006A0BE8">
          <w:rPr>
            <w:rFonts w:cs="Times New Roman"/>
          </w:rPr>
          <w:t xml:space="preserve"> sesuai perubahan yang terjadi setiap periode waktu </w:t>
        </w:r>
      </w:ins>
      <w:ins w:id="1962" w:author="Windows User" w:date="2019-09-19T04:00:00Z">
        <w:r w:rsidRPr="006A0BE8">
          <w:rPr>
            <w:rFonts w:cs="Times New Roman"/>
          </w:rPr>
          <w:t xml:space="preserve">dengan memilih menu lihat </w:t>
        </w:r>
      </w:ins>
      <w:r w:rsidR="009935E8">
        <w:rPr>
          <w:rFonts w:cs="Times New Roman"/>
          <w:i/>
        </w:rPr>
        <w:t>Lihat Grafik Sensor</w:t>
      </w:r>
      <w:ins w:id="1963" w:author="Windows User" w:date="2019-09-19T04:00:00Z">
        <w:r w:rsidRPr="006A0BE8">
          <w:rPr>
            <w:rFonts w:cs="Times New Roman"/>
          </w:rPr>
          <w:t xml:space="preserve">. Maka, sistem akan menampilkan data </w:t>
        </w:r>
      </w:ins>
      <w:r w:rsidR="009935E8">
        <w:rPr>
          <w:rFonts w:cs="Times New Roman"/>
          <w:i/>
        </w:rPr>
        <w:t>Lihat Grafik Sensor</w:t>
      </w:r>
      <w:ins w:id="1964" w:author="Windows User" w:date="2019-09-19T04:00:00Z">
        <w:r w:rsidRPr="006A0BE8">
          <w:rPr>
            <w:rFonts w:cs="Times New Roman"/>
          </w:rPr>
          <w:t xml:space="preserve"> .</w:t>
        </w:r>
      </w:ins>
    </w:p>
    <w:p w14:paraId="2961FED2" w14:textId="31928D01" w:rsidR="00F63116" w:rsidRDefault="00F63116" w:rsidP="00F63116">
      <w:pPr>
        <w:keepNext/>
      </w:pPr>
    </w:p>
    <w:p w14:paraId="2C2194DB" w14:textId="2CB232DD" w:rsidR="00872B65" w:rsidRPr="006A0BE8" w:rsidRDefault="00872B65">
      <w:pPr>
        <w:pStyle w:val="Heading3"/>
        <w:rPr>
          <w:ins w:id="1965" w:author="Windows User" w:date="2019-09-19T03:30:00Z"/>
        </w:rPr>
        <w:pPrChange w:id="1966" w:author="Windows User" w:date="2019-09-19T03:59:00Z">
          <w:pPr>
            <w:pStyle w:val="Heading3"/>
            <w:numPr>
              <w:numId w:val="43"/>
            </w:numPr>
            <w:ind w:left="2160" w:hanging="180"/>
          </w:pPr>
        </w:pPrChange>
      </w:pPr>
      <w:bookmarkStart w:id="1967" w:name="_Toc23552368"/>
      <w:ins w:id="1968" w:author="Windows User" w:date="2019-09-19T03:30:00Z">
        <w:r w:rsidRPr="006A0BE8">
          <w:t xml:space="preserve">Lihat </w:t>
        </w:r>
      </w:ins>
      <w:r w:rsidR="001902C6">
        <w:t>Nilai Setpoint</w:t>
      </w:r>
      <w:bookmarkEnd w:id="1967"/>
    </w:p>
    <w:p w14:paraId="1F584F68" w14:textId="437BB660" w:rsidR="00872B65" w:rsidRPr="006A0BE8" w:rsidRDefault="00872B65" w:rsidP="00872B65">
      <w:pPr>
        <w:ind w:firstLine="567"/>
        <w:rPr>
          <w:ins w:id="1969" w:author="Windows User" w:date="2019-09-19T03:30:00Z"/>
          <w:rFonts w:cs="Times New Roman"/>
        </w:rPr>
      </w:pPr>
      <w:ins w:id="1970" w:author="Windows User" w:date="2019-09-19T03:30:00Z">
        <w:r w:rsidRPr="006A0BE8">
          <w:rPr>
            <w:rFonts w:cs="Times New Roman"/>
            <w:i/>
          </w:rPr>
          <w:t>Aktivity diagram</w:t>
        </w:r>
        <w:r w:rsidRPr="006A0BE8">
          <w:rPr>
            <w:rFonts w:cs="Times New Roman"/>
          </w:rPr>
          <w:t xml:space="preserve"> lihat </w:t>
        </w:r>
      </w:ins>
      <w:r w:rsidR="00AA4E15">
        <w:rPr>
          <w:rFonts w:cs="Times New Roman"/>
        </w:rPr>
        <w:t xml:space="preserve">nilai </w:t>
      </w:r>
      <w:r w:rsidR="00AA4E15" w:rsidRPr="00AA4E15">
        <w:rPr>
          <w:rFonts w:cs="Times New Roman"/>
          <w:i/>
        </w:rPr>
        <w:t xml:space="preserve">setpoint </w:t>
      </w:r>
      <w:ins w:id="1971" w:author="Windows User" w:date="2019-09-19T03:30:00Z">
        <w:r w:rsidRPr="006A0BE8">
          <w:rPr>
            <w:rFonts w:cs="Times New Roman"/>
          </w:rPr>
          <w:t xml:space="preserve">dapat dilihat pada </w:t>
        </w:r>
      </w:ins>
      <w:ins w:id="1972" w:author="Windows User" w:date="2019-09-19T04:06:00Z">
        <w:r w:rsidRPr="006A0BE8">
          <w:rPr>
            <w:rFonts w:cs="Times New Roman"/>
          </w:rPr>
          <w:t>G</w:t>
        </w:r>
      </w:ins>
      <w:ins w:id="1973" w:author="Windows User" w:date="2019-09-19T03:30:00Z">
        <w:r w:rsidRPr="006A0BE8">
          <w:rPr>
            <w:rFonts w:cs="Times New Roman"/>
          </w:rPr>
          <w:t xml:space="preserve">ambar </w:t>
        </w:r>
      </w:ins>
      <w:r w:rsidR="002B0652">
        <w:rPr>
          <w:rFonts w:cs="Times New Roman"/>
        </w:rPr>
        <w:t>B</w:t>
      </w:r>
      <w:ins w:id="1974" w:author="Windows User" w:date="2019-09-19T03:30:00Z">
        <w:r w:rsidRPr="006A0BE8">
          <w:rPr>
            <w:rFonts w:cs="Times New Roman"/>
          </w:rPr>
          <w:t>.</w:t>
        </w:r>
      </w:ins>
      <w:r w:rsidR="002B0652">
        <w:rPr>
          <w:rFonts w:cs="Times New Roman"/>
        </w:rPr>
        <w:t>8</w:t>
      </w:r>
      <w:ins w:id="1975" w:author="Windows User" w:date="2019-09-19T03:30:00Z">
        <w:r w:rsidRPr="006A0BE8">
          <w:rPr>
            <w:rFonts w:cs="Times New Roman"/>
          </w:rPr>
          <w:t xml:space="preserve">. Pengguna dapat melihat </w:t>
        </w:r>
      </w:ins>
      <w:r w:rsidR="00AA4E15">
        <w:rPr>
          <w:rFonts w:cs="Times New Roman"/>
        </w:rPr>
        <w:t xml:space="preserve">nilai </w:t>
      </w:r>
      <w:r w:rsidR="00AA4E15" w:rsidRPr="00AA4E15">
        <w:rPr>
          <w:rFonts w:cs="Times New Roman"/>
          <w:i/>
        </w:rPr>
        <w:t>setpoint</w:t>
      </w:r>
      <w:ins w:id="1976" w:author="Windows User" w:date="2019-09-19T03:30:00Z">
        <w:r w:rsidRPr="006A0BE8">
          <w:rPr>
            <w:rFonts w:cs="Times New Roman"/>
          </w:rPr>
          <w:t xml:space="preserve"> yang terjadi setiap periode waktu </w:t>
        </w:r>
      </w:ins>
      <w:ins w:id="1977" w:author="Windows User" w:date="2019-09-19T04:02:00Z">
        <w:r w:rsidRPr="006A0BE8">
          <w:rPr>
            <w:rFonts w:cs="Times New Roman"/>
          </w:rPr>
          <w:t xml:space="preserve">dengan memilih menu lihat </w:t>
        </w:r>
      </w:ins>
      <w:r w:rsidR="00AA4E15">
        <w:rPr>
          <w:rFonts w:cs="Times New Roman"/>
        </w:rPr>
        <w:t xml:space="preserve">nilai </w:t>
      </w:r>
      <w:r w:rsidR="00AA4E15" w:rsidRPr="00AA4E15">
        <w:rPr>
          <w:rFonts w:cs="Times New Roman"/>
          <w:i/>
        </w:rPr>
        <w:t>setpoint</w:t>
      </w:r>
      <w:ins w:id="1978" w:author="Windows User" w:date="2019-09-19T04:02:00Z">
        <w:r w:rsidRPr="006A0BE8">
          <w:rPr>
            <w:rFonts w:cs="Times New Roman"/>
          </w:rPr>
          <w:t xml:space="preserve">. Maka, sistem akan menampilkan </w:t>
        </w:r>
      </w:ins>
      <w:r w:rsidR="00AA4E15">
        <w:rPr>
          <w:rFonts w:cs="Times New Roman"/>
        </w:rPr>
        <w:t xml:space="preserve">nilai </w:t>
      </w:r>
      <w:r w:rsidR="00AA4E15" w:rsidRPr="00AA4E15">
        <w:rPr>
          <w:rFonts w:cs="Times New Roman"/>
          <w:i/>
        </w:rPr>
        <w:t>setpoint</w:t>
      </w:r>
      <w:ins w:id="1979" w:author="Windows User" w:date="2019-09-19T04:03:00Z">
        <w:r w:rsidRPr="006A0BE8">
          <w:rPr>
            <w:rFonts w:cs="Times New Roman"/>
          </w:rPr>
          <w:t xml:space="preserve">. </w:t>
        </w:r>
      </w:ins>
    </w:p>
    <w:p w14:paraId="70509166" w14:textId="77777777" w:rsidR="00AA4E15" w:rsidRPr="006A0BE8" w:rsidRDefault="00AA4E15">
      <w:pPr>
        <w:pStyle w:val="Heading3"/>
        <w:rPr>
          <w:ins w:id="1980" w:author="Windows User" w:date="2019-09-19T03:30:00Z"/>
        </w:rPr>
        <w:pPrChange w:id="1981" w:author="Windows User" w:date="2019-09-19T04:00:00Z">
          <w:pPr>
            <w:pStyle w:val="Heading3"/>
            <w:numPr>
              <w:numId w:val="43"/>
            </w:numPr>
            <w:ind w:left="2160" w:hanging="180"/>
          </w:pPr>
        </w:pPrChange>
      </w:pPr>
      <w:bookmarkStart w:id="1982" w:name="_Toc23552369"/>
      <w:ins w:id="1983" w:author="Windows User" w:date="2019-09-19T03:30:00Z">
        <w:r w:rsidRPr="006A0BE8">
          <w:t xml:space="preserve">Lihat </w:t>
        </w:r>
      </w:ins>
      <w:r>
        <w:t xml:space="preserve">Grafik </w:t>
      </w:r>
      <w:r w:rsidRPr="00AA4E15">
        <w:rPr>
          <w:i/>
        </w:rPr>
        <w:t>Tracker</w:t>
      </w:r>
      <w:bookmarkEnd w:id="1982"/>
    </w:p>
    <w:p w14:paraId="5DE6EEEA" w14:textId="795A56B0" w:rsidR="00AA4E15" w:rsidRPr="006A0BE8" w:rsidRDefault="00AA4E15">
      <w:pPr>
        <w:ind w:firstLine="567"/>
        <w:rPr>
          <w:ins w:id="1984" w:author="Windows User" w:date="2019-09-19T03:30:00Z"/>
          <w:rFonts w:cs="Times New Roman"/>
          <w:rPrChange w:id="1985" w:author="Windows User" w:date="2019-09-19T04:07:00Z">
            <w:rPr>
              <w:ins w:id="1986" w:author="Windows User" w:date="2019-09-19T03:30:00Z"/>
              <w:b/>
            </w:rPr>
          </w:rPrChange>
        </w:rPr>
        <w:pPrChange w:id="1987" w:author="Windows User" w:date="2019-09-19T04:07:00Z">
          <w:pPr/>
        </w:pPrChange>
      </w:pPr>
      <w:ins w:id="1988" w:author="Windows User" w:date="2019-09-19T03:30:00Z">
        <w:r w:rsidRPr="006A0BE8">
          <w:rPr>
            <w:rFonts w:cs="Times New Roman"/>
            <w:i/>
          </w:rPr>
          <w:t>Aktivity diagram</w:t>
        </w:r>
        <w:r w:rsidRPr="006A0BE8">
          <w:rPr>
            <w:rFonts w:cs="Times New Roman"/>
          </w:rPr>
          <w:t xml:space="preserve"> lihat grafik </w:t>
        </w:r>
      </w:ins>
      <w:r>
        <w:rPr>
          <w:rFonts w:cs="Times New Roman"/>
          <w:i/>
        </w:rPr>
        <w:t>tracker</w:t>
      </w:r>
      <w:ins w:id="1989" w:author="Windows User" w:date="2019-09-19T03:30:00Z">
        <w:r w:rsidRPr="006A0BE8">
          <w:rPr>
            <w:rFonts w:cs="Times New Roman"/>
          </w:rPr>
          <w:t xml:space="preserve"> dapat dilihat pada </w:t>
        </w:r>
      </w:ins>
      <w:ins w:id="1990" w:author="Windows User" w:date="2019-09-19T04:06:00Z">
        <w:r w:rsidRPr="006A0BE8">
          <w:rPr>
            <w:rFonts w:cs="Times New Roman"/>
          </w:rPr>
          <w:t>G</w:t>
        </w:r>
      </w:ins>
      <w:ins w:id="1991" w:author="Windows User" w:date="2019-09-19T03:30:00Z">
        <w:r w:rsidRPr="006A0BE8">
          <w:rPr>
            <w:rFonts w:cs="Times New Roman"/>
          </w:rPr>
          <w:t xml:space="preserve">ambar </w:t>
        </w:r>
      </w:ins>
      <w:r w:rsidR="002B0652">
        <w:rPr>
          <w:rFonts w:cs="Times New Roman"/>
        </w:rPr>
        <w:t>B</w:t>
      </w:r>
      <w:ins w:id="1992" w:author="Windows User" w:date="2019-09-19T03:30:00Z">
        <w:r w:rsidRPr="006A0BE8">
          <w:rPr>
            <w:rFonts w:cs="Times New Roman"/>
          </w:rPr>
          <w:t>.</w:t>
        </w:r>
      </w:ins>
      <w:r w:rsidR="002B0652">
        <w:rPr>
          <w:rFonts w:cs="Times New Roman"/>
        </w:rPr>
        <w:t>9</w:t>
      </w:r>
      <w:ins w:id="1993" w:author="Windows User" w:date="2019-09-19T03:30:00Z">
        <w:r w:rsidRPr="006A0BE8">
          <w:rPr>
            <w:rFonts w:cs="Times New Roman"/>
          </w:rPr>
          <w:t xml:space="preserve">. Pengguna dapat melihat grafik </w:t>
        </w:r>
      </w:ins>
      <w:r>
        <w:rPr>
          <w:rFonts w:cs="Times New Roman"/>
          <w:i/>
        </w:rPr>
        <w:t>tracker</w:t>
      </w:r>
      <w:r w:rsidRPr="006A0BE8">
        <w:rPr>
          <w:rFonts w:cs="Times New Roman"/>
        </w:rPr>
        <w:t xml:space="preserve"> </w:t>
      </w:r>
      <w:ins w:id="1994" w:author="Windows User" w:date="2019-09-19T03:30:00Z">
        <w:r w:rsidRPr="006A0BE8">
          <w:rPr>
            <w:rFonts w:cs="Times New Roman"/>
          </w:rPr>
          <w:t>yang masuk</w:t>
        </w:r>
        <w:r w:rsidRPr="006A0BE8">
          <w:rPr>
            <w:rFonts w:cs="Times New Roman"/>
            <w:i/>
          </w:rPr>
          <w:t xml:space="preserve"> </w:t>
        </w:r>
        <w:r w:rsidRPr="006A0BE8">
          <w:rPr>
            <w:rFonts w:cs="Times New Roman"/>
          </w:rPr>
          <w:t xml:space="preserve">secara </w:t>
        </w:r>
        <w:r w:rsidRPr="006A0BE8">
          <w:rPr>
            <w:rFonts w:cs="Times New Roman"/>
            <w:i/>
          </w:rPr>
          <w:t>realtime</w:t>
        </w:r>
        <w:r w:rsidRPr="006A0BE8">
          <w:rPr>
            <w:rFonts w:cs="Times New Roman"/>
          </w:rPr>
          <w:t xml:space="preserve"> </w:t>
        </w:r>
      </w:ins>
      <w:ins w:id="1995" w:author="Windows User" w:date="2019-09-19T04:06:00Z">
        <w:r w:rsidRPr="006A0BE8">
          <w:rPr>
            <w:rFonts w:cs="Times New Roman"/>
          </w:rPr>
          <w:t xml:space="preserve">dengan memilih menu </w:t>
        </w:r>
      </w:ins>
      <w:ins w:id="1996" w:author="Windows User" w:date="2019-09-19T04:07:00Z">
        <w:r w:rsidRPr="006A0BE8">
          <w:rPr>
            <w:rFonts w:cs="Times New Roman"/>
          </w:rPr>
          <w:t xml:space="preserve">grafik dan sub menu </w:t>
        </w:r>
      </w:ins>
      <w:ins w:id="1997" w:author="Windows User" w:date="2019-09-19T04:06:00Z">
        <w:r w:rsidRPr="006A0BE8">
          <w:rPr>
            <w:rFonts w:cs="Times New Roman"/>
          </w:rPr>
          <w:t xml:space="preserve">lihat </w:t>
        </w:r>
      </w:ins>
      <w:ins w:id="1998" w:author="Windows User" w:date="2019-09-19T04:07:00Z">
        <w:r w:rsidRPr="006A0BE8">
          <w:rPr>
            <w:rFonts w:cs="Times New Roman"/>
            <w:rPrChange w:id="1999" w:author="Windows User" w:date="2019-09-19T04:07:00Z">
              <w:rPr>
                <w:rFonts w:cs="Times New Roman"/>
                <w:i/>
              </w:rPr>
            </w:rPrChange>
          </w:rPr>
          <w:t>grafik</w:t>
        </w:r>
      </w:ins>
      <w:ins w:id="2000" w:author="Windows User" w:date="2019-09-19T04:06:00Z">
        <w:r w:rsidRPr="006A0BE8">
          <w:rPr>
            <w:rFonts w:cs="Times New Roman"/>
            <w:i/>
          </w:rPr>
          <w:t xml:space="preserve"> </w:t>
        </w:r>
      </w:ins>
      <w:r w:rsidRPr="00AA4E15">
        <w:rPr>
          <w:rFonts w:cs="Times New Roman"/>
        </w:rPr>
        <w:t>tracker</w:t>
      </w:r>
      <w:ins w:id="2001" w:author="Windows User" w:date="2019-09-19T04:06:00Z">
        <w:r w:rsidRPr="006A0BE8">
          <w:rPr>
            <w:rFonts w:cs="Times New Roman"/>
          </w:rPr>
          <w:t xml:space="preserve">. Maka, sistem akan menampilkan </w:t>
        </w:r>
      </w:ins>
      <w:ins w:id="2002" w:author="Windows User" w:date="2019-09-19T04:07:00Z">
        <w:r w:rsidRPr="006A0BE8">
          <w:rPr>
            <w:rFonts w:cs="Times New Roman"/>
            <w:rPrChange w:id="2003" w:author="Windows User" w:date="2019-09-19T04:07:00Z">
              <w:rPr>
                <w:rFonts w:cs="Times New Roman"/>
                <w:i/>
              </w:rPr>
            </w:rPrChange>
          </w:rPr>
          <w:t>grafik</w:t>
        </w:r>
      </w:ins>
      <w:ins w:id="2004" w:author="Windows User" w:date="2019-09-19T04:06:00Z">
        <w:r w:rsidRPr="006A0BE8">
          <w:rPr>
            <w:rFonts w:cs="Times New Roman"/>
            <w:i/>
          </w:rPr>
          <w:t xml:space="preserve"> </w:t>
        </w:r>
      </w:ins>
      <w:r w:rsidRPr="00AA4E15">
        <w:rPr>
          <w:rFonts w:cs="Times New Roman"/>
          <w:i/>
        </w:rPr>
        <w:t>tracker</w:t>
      </w:r>
      <w:ins w:id="2005" w:author="Windows User" w:date="2019-09-19T04:06:00Z">
        <w:r w:rsidRPr="00AA4E15">
          <w:rPr>
            <w:rFonts w:cs="Times New Roman"/>
            <w:i/>
          </w:rPr>
          <w:t>.</w:t>
        </w:r>
      </w:ins>
    </w:p>
    <w:p w14:paraId="0C6F3C7B" w14:textId="6A7C23C2" w:rsidR="00872B65" w:rsidRPr="006A0BE8" w:rsidRDefault="00872B65">
      <w:pPr>
        <w:pStyle w:val="Heading3"/>
        <w:rPr>
          <w:ins w:id="2006" w:author="Windows User" w:date="2019-09-19T03:30:00Z"/>
        </w:rPr>
        <w:pPrChange w:id="2007" w:author="Windows User" w:date="2019-09-19T04:00:00Z">
          <w:pPr>
            <w:pStyle w:val="Heading3"/>
            <w:numPr>
              <w:numId w:val="43"/>
            </w:numPr>
            <w:ind w:left="2160" w:hanging="180"/>
          </w:pPr>
        </w:pPrChange>
      </w:pPr>
      <w:bookmarkStart w:id="2008" w:name="_Toc23552370"/>
      <w:ins w:id="2009" w:author="Windows User" w:date="2019-09-19T03:30:00Z">
        <w:r w:rsidRPr="006A0BE8">
          <w:t xml:space="preserve">Lihat </w:t>
        </w:r>
      </w:ins>
      <w:r w:rsidR="001902C6">
        <w:t>Grafik Aktuator</w:t>
      </w:r>
      <w:bookmarkEnd w:id="2008"/>
    </w:p>
    <w:p w14:paraId="7CD2FF18" w14:textId="16E99959" w:rsidR="00AA4E15" w:rsidRPr="006A0BE8" w:rsidRDefault="00AA4E15">
      <w:pPr>
        <w:ind w:firstLine="567"/>
        <w:rPr>
          <w:ins w:id="2010" w:author="Windows User" w:date="2019-09-19T03:30:00Z"/>
          <w:rFonts w:cs="Times New Roman"/>
          <w:rPrChange w:id="2011" w:author="Windows User" w:date="2019-09-19T04:07:00Z">
            <w:rPr>
              <w:ins w:id="2012" w:author="Windows User" w:date="2019-09-19T03:30:00Z"/>
              <w:b/>
            </w:rPr>
          </w:rPrChange>
        </w:rPr>
        <w:pPrChange w:id="2013" w:author="Windows User" w:date="2019-09-19T04:07:00Z">
          <w:pPr/>
        </w:pPrChange>
      </w:pPr>
      <w:ins w:id="2014" w:author="Windows User" w:date="2019-09-19T03:30:00Z">
        <w:r w:rsidRPr="006A0BE8">
          <w:rPr>
            <w:rFonts w:cs="Times New Roman"/>
            <w:i/>
          </w:rPr>
          <w:t>Aktivity diagram</w:t>
        </w:r>
        <w:r w:rsidRPr="006A0BE8">
          <w:rPr>
            <w:rFonts w:cs="Times New Roman"/>
          </w:rPr>
          <w:t xml:space="preserve"> lihat grafik </w:t>
        </w:r>
      </w:ins>
      <w:r>
        <w:rPr>
          <w:rFonts w:cs="Times New Roman"/>
        </w:rPr>
        <w:t xml:space="preserve">aktuator </w:t>
      </w:r>
      <w:ins w:id="2015" w:author="Windows User" w:date="2019-09-19T03:30:00Z">
        <w:r w:rsidRPr="006A0BE8">
          <w:rPr>
            <w:rFonts w:cs="Times New Roman"/>
          </w:rPr>
          <w:t xml:space="preserve">dapat dilihat pada </w:t>
        </w:r>
      </w:ins>
      <w:ins w:id="2016" w:author="Windows User" w:date="2019-09-19T04:06:00Z">
        <w:r w:rsidRPr="006A0BE8">
          <w:rPr>
            <w:rFonts w:cs="Times New Roman"/>
          </w:rPr>
          <w:t>G</w:t>
        </w:r>
      </w:ins>
      <w:ins w:id="2017" w:author="Windows User" w:date="2019-09-19T03:30:00Z">
        <w:r w:rsidRPr="006A0BE8">
          <w:rPr>
            <w:rFonts w:cs="Times New Roman"/>
          </w:rPr>
          <w:t xml:space="preserve">ambar </w:t>
        </w:r>
      </w:ins>
      <w:r w:rsidR="002B0652">
        <w:rPr>
          <w:rFonts w:cs="Times New Roman"/>
        </w:rPr>
        <w:t>B</w:t>
      </w:r>
      <w:ins w:id="2018" w:author="Windows User" w:date="2019-09-19T03:30:00Z">
        <w:r w:rsidRPr="006A0BE8">
          <w:rPr>
            <w:rFonts w:cs="Times New Roman"/>
          </w:rPr>
          <w:t>.1</w:t>
        </w:r>
      </w:ins>
      <w:r w:rsidR="002B0652">
        <w:rPr>
          <w:rFonts w:cs="Times New Roman"/>
        </w:rPr>
        <w:t>0</w:t>
      </w:r>
      <w:ins w:id="2019" w:author="Windows User" w:date="2019-09-19T03:30:00Z">
        <w:r w:rsidRPr="006A0BE8">
          <w:rPr>
            <w:rFonts w:cs="Times New Roman"/>
          </w:rPr>
          <w:t xml:space="preserve">. Pengguna dapat melihat grafik </w:t>
        </w:r>
      </w:ins>
      <w:r>
        <w:rPr>
          <w:rFonts w:cs="Times New Roman"/>
        </w:rPr>
        <w:t>aktuator</w:t>
      </w:r>
      <w:r w:rsidRPr="006A0BE8">
        <w:rPr>
          <w:rFonts w:cs="Times New Roman"/>
        </w:rPr>
        <w:t xml:space="preserve"> </w:t>
      </w:r>
      <w:ins w:id="2020" w:author="Windows User" w:date="2019-09-19T03:30:00Z">
        <w:r w:rsidRPr="006A0BE8">
          <w:rPr>
            <w:rFonts w:cs="Times New Roman"/>
          </w:rPr>
          <w:t>yang masuk</w:t>
        </w:r>
        <w:r w:rsidRPr="006A0BE8">
          <w:rPr>
            <w:rFonts w:cs="Times New Roman"/>
            <w:i/>
          </w:rPr>
          <w:t xml:space="preserve"> </w:t>
        </w:r>
        <w:r w:rsidRPr="006A0BE8">
          <w:rPr>
            <w:rFonts w:cs="Times New Roman"/>
          </w:rPr>
          <w:t xml:space="preserve">secara </w:t>
        </w:r>
        <w:r w:rsidRPr="006A0BE8">
          <w:rPr>
            <w:rFonts w:cs="Times New Roman"/>
            <w:i/>
          </w:rPr>
          <w:t>realtime</w:t>
        </w:r>
        <w:r w:rsidRPr="006A0BE8">
          <w:rPr>
            <w:rFonts w:cs="Times New Roman"/>
          </w:rPr>
          <w:t xml:space="preserve"> </w:t>
        </w:r>
      </w:ins>
      <w:ins w:id="2021" w:author="Windows User" w:date="2019-09-19T04:06:00Z">
        <w:r w:rsidRPr="006A0BE8">
          <w:rPr>
            <w:rFonts w:cs="Times New Roman"/>
          </w:rPr>
          <w:t xml:space="preserve">dengan memilih menu </w:t>
        </w:r>
      </w:ins>
      <w:ins w:id="2022" w:author="Windows User" w:date="2019-09-19T04:07:00Z">
        <w:r w:rsidRPr="006A0BE8">
          <w:rPr>
            <w:rFonts w:cs="Times New Roman"/>
          </w:rPr>
          <w:t xml:space="preserve">grafik dan sub menu </w:t>
        </w:r>
      </w:ins>
      <w:ins w:id="2023" w:author="Windows User" w:date="2019-09-19T04:06:00Z">
        <w:r w:rsidRPr="006A0BE8">
          <w:rPr>
            <w:rFonts w:cs="Times New Roman"/>
          </w:rPr>
          <w:t xml:space="preserve">lihat </w:t>
        </w:r>
      </w:ins>
      <w:ins w:id="2024" w:author="Windows User" w:date="2019-09-19T04:07:00Z">
        <w:r w:rsidRPr="006A0BE8">
          <w:rPr>
            <w:rFonts w:cs="Times New Roman"/>
            <w:rPrChange w:id="2025" w:author="Windows User" w:date="2019-09-19T04:07:00Z">
              <w:rPr>
                <w:rFonts w:cs="Times New Roman"/>
                <w:i/>
              </w:rPr>
            </w:rPrChange>
          </w:rPr>
          <w:t>grafik</w:t>
        </w:r>
      </w:ins>
      <w:r w:rsidRPr="00AA4E15">
        <w:rPr>
          <w:rFonts w:cs="Times New Roman"/>
        </w:rPr>
        <w:t xml:space="preserve"> </w:t>
      </w:r>
      <w:r>
        <w:rPr>
          <w:rFonts w:cs="Times New Roman"/>
        </w:rPr>
        <w:t>aktuator</w:t>
      </w:r>
      <w:ins w:id="2026" w:author="Windows User" w:date="2019-09-19T04:06:00Z">
        <w:r w:rsidRPr="006A0BE8">
          <w:rPr>
            <w:rFonts w:cs="Times New Roman"/>
          </w:rPr>
          <w:t xml:space="preserve">. Maka, sistem akan menampilkan </w:t>
        </w:r>
      </w:ins>
      <w:ins w:id="2027" w:author="Windows User" w:date="2019-09-19T04:07:00Z">
        <w:r w:rsidRPr="006A0BE8">
          <w:rPr>
            <w:rFonts w:cs="Times New Roman"/>
            <w:rPrChange w:id="2028" w:author="Windows User" w:date="2019-09-19T04:07:00Z">
              <w:rPr>
                <w:rFonts w:cs="Times New Roman"/>
                <w:i/>
              </w:rPr>
            </w:rPrChange>
          </w:rPr>
          <w:t>grafik</w:t>
        </w:r>
      </w:ins>
      <w:ins w:id="2029" w:author="Windows User" w:date="2019-09-19T04:06:00Z">
        <w:r w:rsidRPr="006A0BE8">
          <w:rPr>
            <w:rFonts w:cs="Times New Roman"/>
            <w:i/>
          </w:rPr>
          <w:t xml:space="preserve"> </w:t>
        </w:r>
      </w:ins>
      <w:r>
        <w:rPr>
          <w:rFonts w:cs="Times New Roman"/>
        </w:rPr>
        <w:t>aktuator</w:t>
      </w:r>
      <w:ins w:id="2030" w:author="Windows User" w:date="2019-09-19T04:06:00Z">
        <w:r w:rsidRPr="00AA4E15">
          <w:rPr>
            <w:rFonts w:cs="Times New Roman"/>
            <w:i/>
          </w:rPr>
          <w:t>.</w:t>
        </w:r>
      </w:ins>
    </w:p>
    <w:p w14:paraId="12EA9FEF" w14:textId="77777777" w:rsidR="00872B65" w:rsidRPr="006A0BE8" w:rsidRDefault="00872B65">
      <w:pPr>
        <w:pStyle w:val="Heading3"/>
        <w:rPr>
          <w:ins w:id="2031" w:author="Windows User" w:date="2019-09-19T03:30:00Z"/>
        </w:rPr>
        <w:pPrChange w:id="2032" w:author="Windows User" w:date="2019-09-19T04:12:00Z">
          <w:pPr>
            <w:pStyle w:val="Heading3"/>
            <w:numPr>
              <w:numId w:val="43"/>
            </w:numPr>
            <w:ind w:left="2160" w:hanging="180"/>
          </w:pPr>
        </w:pPrChange>
      </w:pPr>
      <w:bookmarkStart w:id="2033" w:name="_Toc23552371"/>
      <w:ins w:id="2034" w:author="Windows User" w:date="2019-09-19T03:30:00Z">
        <w:r w:rsidRPr="006A0BE8">
          <w:t>Log out</w:t>
        </w:r>
        <w:bookmarkEnd w:id="2033"/>
      </w:ins>
    </w:p>
    <w:p w14:paraId="62B9D14D" w14:textId="2792650E" w:rsidR="008A3658" w:rsidRDefault="00872B65" w:rsidP="008A3658">
      <w:pPr>
        <w:ind w:firstLine="567"/>
        <w:rPr>
          <w:rFonts w:cs="Times New Roman"/>
          <w:i/>
          <w:szCs w:val="24"/>
        </w:rPr>
      </w:pPr>
      <w:ins w:id="2035" w:author="Windows User" w:date="2019-09-19T03:30:00Z">
        <w:r w:rsidRPr="006A0BE8">
          <w:rPr>
            <w:rFonts w:cs="Times New Roman"/>
            <w:i/>
          </w:rPr>
          <w:t>Aktivity diagram</w:t>
        </w:r>
        <w:r w:rsidRPr="006A0BE8">
          <w:rPr>
            <w:rFonts w:cs="Times New Roman"/>
          </w:rPr>
          <w:t xml:space="preserve"> log out dapat dilihat pada gambar </w:t>
        </w:r>
      </w:ins>
      <w:r w:rsidR="002B0652">
        <w:rPr>
          <w:rFonts w:cs="Times New Roman"/>
        </w:rPr>
        <w:t>B</w:t>
      </w:r>
      <w:ins w:id="2036" w:author="Windows User" w:date="2019-09-19T03:30:00Z">
        <w:r w:rsidRPr="006A0BE8">
          <w:rPr>
            <w:rFonts w:cs="Times New Roman"/>
          </w:rPr>
          <w:t>.1</w:t>
        </w:r>
      </w:ins>
      <w:r w:rsidR="002B0652">
        <w:rPr>
          <w:rFonts w:cs="Times New Roman"/>
        </w:rPr>
        <w:t>1</w:t>
      </w:r>
      <w:ins w:id="2037" w:author="Windows User" w:date="2019-09-19T03:30:00Z">
        <w:r w:rsidRPr="006A0BE8">
          <w:rPr>
            <w:rFonts w:cs="Times New Roman"/>
          </w:rPr>
          <w:t xml:space="preserve">. Pengguna dapat keluar dari sistem dengan memilih menu </w:t>
        </w:r>
        <w:r w:rsidRPr="006A0BE8">
          <w:rPr>
            <w:rFonts w:cs="Times New Roman"/>
            <w:i/>
            <w:rPrChange w:id="2038" w:author="Windows User" w:date="2019-09-19T04:12:00Z">
              <w:rPr/>
            </w:rPrChange>
          </w:rPr>
          <w:t>log out.</w:t>
        </w:r>
      </w:ins>
      <w:ins w:id="2039" w:author="Windows User" w:date="2019-09-19T04:13:00Z">
        <w:r w:rsidRPr="006A0BE8">
          <w:rPr>
            <w:rFonts w:cs="Times New Roman"/>
            <w:szCs w:val="24"/>
          </w:rPr>
          <w:t xml:space="preserve"> Maka sistem akan kembali menampilkan halaman </w:t>
        </w:r>
        <w:r w:rsidRPr="006A0BE8">
          <w:rPr>
            <w:rFonts w:cs="Times New Roman"/>
            <w:i/>
            <w:szCs w:val="24"/>
            <w:rPrChange w:id="2040" w:author="Windows User" w:date="2019-09-19T04:13:00Z">
              <w:rPr>
                <w:rFonts w:cs="Times New Roman"/>
                <w:szCs w:val="24"/>
              </w:rPr>
            </w:rPrChange>
          </w:rPr>
          <w:t>log in</w:t>
        </w:r>
        <w:r w:rsidRPr="006A0BE8">
          <w:rPr>
            <w:rFonts w:cs="Times New Roman"/>
            <w:i/>
            <w:szCs w:val="24"/>
          </w:rPr>
          <w:t>.</w:t>
        </w:r>
      </w:ins>
    </w:p>
    <w:p w14:paraId="4547B178" w14:textId="77777777" w:rsidR="00872B65" w:rsidRPr="006A0BE8" w:rsidRDefault="00872B65">
      <w:pPr>
        <w:pStyle w:val="Heading2"/>
        <w:ind w:left="426" w:hanging="426"/>
        <w:rPr>
          <w:ins w:id="2041" w:author="Windows User" w:date="2019-09-19T21:47:00Z"/>
        </w:rPr>
        <w:pPrChange w:id="2042" w:author="Windows User" w:date="2019-09-19T00:50:00Z">
          <w:pPr>
            <w:spacing w:after="160" w:line="259" w:lineRule="auto"/>
            <w:jc w:val="left"/>
          </w:pPr>
        </w:pPrChange>
      </w:pPr>
      <w:bookmarkStart w:id="2043" w:name="_Toc23552372"/>
      <w:ins w:id="2044" w:author="Windows User" w:date="2019-09-19T00:54:00Z">
        <w:r w:rsidRPr="006A0BE8">
          <w:t>Sequence Diagram</w:t>
        </w:r>
      </w:ins>
      <w:bookmarkEnd w:id="2043"/>
    </w:p>
    <w:p w14:paraId="6A701ED5" w14:textId="77777777" w:rsidR="00872B65" w:rsidRPr="006A0BE8" w:rsidRDefault="00872B65">
      <w:pPr>
        <w:ind w:firstLine="426"/>
        <w:rPr>
          <w:ins w:id="2045" w:author="Windows User" w:date="2019-09-19T21:33:00Z"/>
          <w:rFonts w:cs="Times New Roman"/>
        </w:rPr>
        <w:pPrChange w:id="2046" w:author="Windows User" w:date="2019-09-19T21:48:00Z">
          <w:pPr>
            <w:spacing w:after="160" w:line="259" w:lineRule="auto"/>
            <w:jc w:val="left"/>
          </w:pPr>
        </w:pPrChange>
      </w:pPr>
      <w:ins w:id="2047" w:author="Windows User" w:date="2019-09-19T21:47:00Z">
        <w:r w:rsidRPr="006A0BE8">
          <w:rPr>
            <w:rFonts w:cs="Times New Roman"/>
          </w:rPr>
          <w:t xml:space="preserve">Diagram yang menggambarkan interaksi antar objek yang </w:t>
        </w:r>
      </w:ins>
      <w:r w:rsidRPr="006A0BE8">
        <w:rPr>
          <w:rFonts w:cs="Times New Roman"/>
        </w:rPr>
        <w:t>dapat berkomunikasi</w:t>
      </w:r>
      <w:ins w:id="2048" w:author="Windows User" w:date="2019-09-19T21:47:00Z">
        <w:r w:rsidRPr="006A0BE8">
          <w:rPr>
            <w:rFonts w:cs="Times New Roman"/>
          </w:rPr>
          <w:t>. Diagram ini juga berisi pesan yang terjadi antara objek-objek untuk melakukan suatu tugas atau aksi tertentu.</w:t>
        </w:r>
      </w:ins>
    </w:p>
    <w:p w14:paraId="6A5BD434" w14:textId="77777777" w:rsidR="00872B65" w:rsidRPr="006A0BE8" w:rsidRDefault="00872B65">
      <w:pPr>
        <w:pStyle w:val="Heading3"/>
        <w:rPr>
          <w:ins w:id="2049" w:author="Windows User" w:date="2019-09-19T21:33:00Z"/>
        </w:rPr>
        <w:pPrChange w:id="2050" w:author="Windows User" w:date="2019-09-19T21:35:00Z">
          <w:pPr>
            <w:pStyle w:val="Heading3"/>
            <w:numPr>
              <w:numId w:val="45"/>
            </w:numPr>
            <w:ind w:left="2160" w:hanging="180"/>
          </w:pPr>
        </w:pPrChange>
      </w:pPr>
      <w:bookmarkStart w:id="2051" w:name="_Toc23552373"/>
      <w:ins w:id="2052" w:author="Windows User" w:date="2019-09-19T21:33:00Z">
        <w:r w:rsidRPr="006A0BE8">
          <w:rPr>
            <w:rPrChange w:id="2053" w:author="Windows User" w:date="2019-09-19T21:42:00Z">
              <w:rPr>
                <w:b w:val="0"/>
              </w:rPr>
            </w:rPrChange>
          </w:rPr>
          <w:t>Log</w:t>
        </w:r>
      </w:ins>
      <w:ins w:id="2054" w:author="Windows User" w:date="2019-09-19T21:43:00Z">
        <w:r w:rsidRPr="006A0BE8">
          <w:t xml:space="preserve"> I</w:t>
        </w:r>
      </w:ins>
      <w:ins w:id="2055" w:author="Windows User" w:date="2019-09-19T21:33:00Z">
        <w:r w:rsidRPr="006A0BE8">
          <w:rPr>
            <w:rPrChange w:id="2056" w:author="Windows User" w:date="2019-09-19T21:42:00Z">
              <w:rPr>
                <w:b w:val="0"/>
              </w:rPr>
            </w:rPrChange>
          </w:rPr>
          <w:t>n</w:t>
        </w:r>
        <w:bookmarkEnd w:id="2051"/>
      </w:ins>
    </w:p>
    <w:p w14:paraId="5FE8AE46" w14:textId="631F63FE" w:rsidR="00872B65" w:rsidRDefault="00872B65" w:rsidP="00872B65">
      <w:pPr>
        <w:ind w:firstLine="567"/>
        <w:rPr>
          <w:rFonts w:cs="Times New Roman"/>
          <w:szCs w:val="24"/>
        </w:rPr>
      </w:pPr>
      <w:ins w:id="2057" w:author="Windows User" w:date="2019-09-19T21:33:00Z">
        <w:r w:rsidRPr="006A0BE8">
          <w:rPr>
            <w:rFonts w:cs="Times New Roman"/>
            <w:i/>
            <w:szCs w:val="24"/>
          </w:rPr>
          <w:t>Sequence diagram</w:t>
        </w:r>
        <w:r w:rsidRPr="006A0BE8">
          <w:rPr>
            <w:rFonts w:cs="Times New Roman"/>
            <w:szCs w:val="24"/>
          </w:rPr>
          <w:t xml:space="preserve"> </w:t>
        </w:r>
        <w:r w:rsidRPr="006A0BE8">
          <w:rPr>
            <w:rFonts w:cs="Times New Roman"/>
            <w:i/>
            <w:szCs w:val="24"/>
            <w:rPrChange w:id="2058" w:author="Windows User" w:date="2019-09-19T21:43:00Z">
              <w:rPr>
                <w:rFonts w:cs="Times New Roman"/>
                <w:szCs w:val="24"/>
              </w:rPr>
            </w:rPrChange>
          </w:rPr>
          <w:t>log</w:t>
        </w:r>
      </w:ins>
      <w:ins w:id="2059" w:author="Windows User" w:date="2019-09-19T21:43:00Z">
        <w:r w:rsidRPr="006A0BE8">
          <w:rPr>
            <w:rFonts w:cs="Times New Roman"/>
            <w:i/>
            <w:szCs w:val="24"/>
            <w:rPrChange w:id="2060" w:author="Windows User" w:date="2019-09-19T21:43:00Z">
              <w:rPr>
                <w:rFonts w:cs="Times New Roman"/>
                <w:szCs w:val="24"/>
              </w:rPr>
            </w:rPrChange>
          </w:rPr>
          <w:t xml:space="preserve"> </w:t>
        </w:r>
      </w:ins>
      <w:ins w:id="2061" w:author="Windows User" w:date="2019-09-19T21:33:00Z">
        <w:r w:rsidRPr="006A0BE8">
          <w:rPr>
            <w:rFonts w:cs="Times New Roman"/>
            <w:i/>
            <w:szCs w:val="24"/>
            <w:rPrChange w:id="2062" w:author="Windows User" w:date="2019-09-19T21:43:00Z">
              <w:rPr>
                <w:rFonts w:cs="Times New Roman"/>
                <w:szCs w:val="24"/>
              </w:rPr>
            </w:rPrChange>
          </w:rPr>
          <w:t>in</w:t>
        </w:r>
        <w:r w:rsidRPr="006A0BE8">
          <w:rPr>
            <w:rFonts w:cs="Times New Roman"/>
            <w:szCs w:val="24"/>
          </w:rPr>
          <w:t xml:space="preserve"> sistem  menggambarkan proses interaksi objek pada proses memasuki sistem.</w:t>
        </w:r>
      </w:ins>
      <w:ins w:id="2063" w:author="Windows User" w:date="2019-09-19T21:41:00Z">
        <w:r w:rsidRPr="006A0BE8">
          <w:rPr>
            <w:rFonts w:cs="Times New Roman"/>
            <w:szCs w:val="24"/>
          </w:rPr>
          <w:t xml:space="preserve"> Ketika pengguna memilih tombol </w:t>
        </w:r>
        <w:r w:rsidRPr="006A0BE8">
          <w:rPr>
            <w:rFonts w:cs="Times New Roman"/>
            <w:i/>
            <w:szCs w:val="24"/>
            <w:rPrChange w:id="2064" w:author="Windows User" w:date="2019-09-19T21:42:00Z">
              <w:rPr>
                <w:rFonts w:cs="Times New Roman"/>
                <w:szCs w:val="24"/>
              </w:rPr>
            </w:rPrChange>
          </w:rPr>
          <w:t>log in</w:t>
        </w:r>
        <w:r w:rsidRPr="006A0BE8">
          <w:rPr>
            <w:rFonts w:cs="Times New Roman"/>
            <w:szCs w:val="24"/>
          </w:rPr>
          <w:t xml:space="preserve"> maka</w:t>
        </w:r>
      </w:ins>
      <w:ins w:id="2065" w:author="Windows User" w:date="2019-09-19T21:43:00Z">
        <w:r w:rsidRPr="006A0BE8">
          <w:rPr>
            <w:rFonts w:cs="Times New Roman"/>
            <w:szCs w:val="24"/>
          </w:rPr>
          <w:t xml:space="preserve"> </w:t>
        </w:r>
        <w:r w:rsidRPr="006A0BE8">
          <w:rPr>
            <w:rFonts w:cs="Times New Roman"/>
            <w:i/>
            <w:szCs w:val="24"/>
          </w:rPr>
          <w:t xml:space="preserve">view </w:t>
        </w:r>
        <w:r w:rsidRPr="006A0BE8">
          <w:rPr>
            <w:rFonts w:cs="Times New Roman"/>
            <w:szCs w:val="24"/>
          </w:rPr>
          <w:t xml:space="preserve"> mengirimkan data </w:t>
        </w:r>
        <w:r w:rsidRPr="006A0BE8">
          <w:rPr>
            <w:rFonts w:cs="Times New Roman"/>
            <w:i/>
            <w:szCs w:val="24"/>
          </w:rPr>
          <w:t xml:space="preserve">username </w:t>
        </w:r>
        <w:r w:rsidRPr="006A0BE8">
          <w:rPr>
            <w:rFonts w:cs="Times New Roman"/>
            <w:szCs w:val="24"/>
          </w:rPr>
          <w:t xml:space="preserve">dan </w:t>
        </w:r>
      </w:ins>
      <w:ins w:id="2066" w:author="Windows User" w:date="2019-09-19T21:44:00Z">
        <w:r w:rsidRPr="006A0BE8">
          <w:rPr>
            <w:rFonts w:cs="Times New Roman"/>
            <w:i/>
            <w:szCs w:val="24"/>
          </w:rPr>
          <w:t>password</w:t>
        </w:r>
        <w:r w:rsidRPr="006A0BE8">
          <w:rPr>
            <w:rFonts w:cs="Times New Roman"/>
            <w:szCs w:val="24"/>
          </w:rPr>
          <w:t xml:space="preserve"> pada </w:t>
        </w:r>
        <w:r w:rsidRPr="006A0BE8">
          <w:rPr>
            <w:rFonts w:cs="Times New Roman"/>
            <w:i/>
            <w:szCs w:val="24"/>
          </w:rPr>
          <w:t>controller</w:t>
        </w:r>
        <w:r w:rsidRPr="006A0BE8">
          <w:rPr>
            <w:rFonts w:cs="Times New Roman"/>
            <w:szCs w:val="24"/>
          </w:rPr>
          <w:t xml:space="preserve"> untuk memproses kebenaran data.</w:t>
        </w:r>
      </w:ins>
      <w:ins w:id="2067" w:author="Windows User" w:date="2019-09-19T21:45:00Z">
        <w:r w:rsidRPr="006A0BE8">
          <w:rPr>
            <w:rFonts w:cs="Times New Roman"/>
            <w:szCs w:val="24"/>
          </w:rPr>
          <w:t xml:space="preserve"> Jika data yang dikirimkan sesuai maka tampilan akan berpindah ke </w:t>
        </w:r>
        <w:r w:rsidRPr="006A0BE8">
          <w:rPr>
            <w:rFonts w:cs="Times New Roman"/>
            <w:i/>
            <w:szCs w:val="24"/>
            <w:rPrChange w:id="2068" w:author="Windows User" w:date="2019-09-19T21:45:00Z">
              <w:rPr>
                <w:rFonts w:cs="Times New Roman"/>
                <w:szCs w:val="24"/>
              </w:rPr>
            </w:rPrChange>
          </w:rPr>
          <w:t>dashboard</w:t>
        </w:r>
        <w:r w:rsidRPr="006A0BE8">
          <w:rPr>
            <w:rFonts w:cs="Times New Roman"/>
            <w:szCs w:val="24"/>
          </w:rPr>
          <w:t xml:space="preserve"> </w:t>
        </w:r>
        <w:r w:rsidRPr="006A0BE8">
          <w:rPr>
            <w:rFonts w:cs="Times New Roman"/>
            <w:i/>
            <w:szCs w:val="24"/>
          </w:rPr>
          <w:t xml:space="preserve"> </w:t>
        </w:r>
        <w:r w:rsidRPr="006A0BE8">
          <w:rPr>
            <w:rFonts w:cs="Times New Roman"/>
            <w:szCs w:val="24"/>
          </w:rPr>
          <w:t xml:space="preserve">masing-masing pengguna. Sebaliknya jika salah maka akan kembali lagi ke halaman </w:t>
        </w:r>
      </w:ins>
      <w:ins w:id="2069" w:author="Windows User" w:date="2019-09-19T21:46:00Z">
        <w:r w:rsidRPr="006A0BE8">
          <w:rPr>
            <w:rFonts w:cs="Times New Roman"/>
            <w:i/>
            <w:szCs w:val="24"/>
          </w:rPr>
          <w:t>log in.</w:t>
        </w:r>
      </w:ins>
      <w:ins w:id="2070" w:author="Windows User" w:date="2019-09-19T21:41:00Z">
        <w:r w:rsidRPr="006A0BE8">
          <w:rPr>
            <w:rFonts w:cs="Times New Roman"/>
            <w:szCs w:val="24"/>
          </w:rPr>
          <w:t xml:space="preserve"> </w:t>
        </w:r>
      </w:ins>
      <w:ins w:id="2071" w:author="Windows User" w:date="2019-09-19T21:33:00Z">
        <w:r w:rsidRPr="006A0BE8">
          <w:rPr>
            <w:rFonts w:cs="Times New Roman"/>
            <w:szCs w:val="24"/>
          </w:rPr>
          <w:t xml:space="preserve"> Proses ini dapat dilihat pada </w:t>
        </w:r>
      </w:ins>
      <w:ins w:id="2072" w:author="Windows User" w:date="2019-09-19T21:47:00Z">
        <w:r w:rsidRPr="006A0BE8">
          <w:rPr>
            <w:rFonts w:cs="Times New Roman"/>
            <w:szCs w:val="24"/>
          </w:rPr>
          <w:t>G</w:t>
        </w:r>
      </w:ins>
      <w:ins w:id="2073" w:author="Windows User" w:date="2019-09-19T21:33:00Z">
        <w:r w:rsidRPr="006A0BE8">
          <w:rPr>
            <w:rFonts w:cs="Times New Roman"/>
            <w:szCs w:val="24"/>
          </w:rPr>
          <w:t xml:space="preserve">ambar </w:t>
        </w:r>
      </w:ins>
      <w:r w:rsidR="00EE7D0E">
        <w:rPr>
          <w:rFonts w:cs="Times New Roman"/>
          <w:szCs w:val="24"/>
        </w:rPr>
        <w:t>C</w:t>
      </w:r>
      <w:ins w:id="2074" w:author="Windows User" w:date="2019-09-19T21:33:00Z">
        <w:r w:rsidRPr="006A0BE8">
          <w:rPr>
            <w:rFonts w:cs="Times New Roman"/>
            <w:szCs w:val="24"/>
          </w:rPr>
          <w:t>.</w:t>
        </w:r>
      </w:ins>
      <w:r w:rsidR="00EE7D0E">
        <w:rPr>
          <w:rFonts w:cs="Times New Roman"/>
          <w:szCs w:val="24"/>
        </w:rPr>
        <w:t>1</w:t>
      </w:r>
      <w:ins w:id="2075" w:author="Windows User" w:date="2019-09-19T21:33:00Z">
        <w:r w:rsidRPr="006A0BE8">
          <w:rPr>
            <w:rFonts w:cs="Times New Roman"/>
            <w:szCs w:val="24"/>
          </w:rPr>
          <w:t>.</w:t>
        </w:r>
      </w:ins>
    </w:p>
    <w:p w14:paraId="43BACE55" w14:textId="77777777" w:rsidR="00872B65" w:rsidRPr="006A0BE8" w:rsidRDefault="00872B65">
      <w:pPr>
        <w:pStyle w:val="Heading3"/>
        <w:rPr>
          <w:ins w:id="2076" w:author="Windows User" w:date="2019-09-19T21:33:00Z"/>
        </w:rPr>
        <w:pPrChange w:id="2077" w:author="Windows User" w:date="2019-09-19T21:36:00Z">
          <w:pPr>
            <w:pStyle w:val="Heading3"/>
            <w:numPr>
              <w:numId w:val="45"/>
            </w:numPr>
            <w:ind w:left="2160" w:hanging="180"/>
          </w:pPr>
        </w:pPrChange>
      </w:pPr>
      <w:bookmarkStart w:id="2078" w:name="_Toc23552374"/>
      <w:ins w:id="2079" w:author="Windows User" w:date="2019-09-19T21:33:00Z">
        <w:r w:rsidRPr="006A0BE8">
          <w:lastRenderedPageBreak/>
          <w:t>Tambah User</w:t>
        </w:r>
        <w:bookmarkEnd w:id="2078"/>
      </w:ins>
    </w:p>
    <w:p w14:paraId="708A6D8A" w14:textId="7675E9B4" w:rsidR="00872B65" w:rsidRDefault="00872B65" w:rsidP="00872B65">
      <w:pPr>
        <w:ind w:firstLine="567"/>
        <w:rPr>
          <w:rFonts w:cs="Times New Roman"/>
          <w:szCs w:val="24"/>
        </w:rPr>
      </w:pPr>
      <w:ins w:id="2080" w:author="Windows User" w:date="2019-09-19T21:33:00Z">
        <w:r w:rsidRPr="006A0BE8">
          <w:rPr>
            <w:rFonts w:cs="Times New Roman"/>
            <w:i/>
            <w:szCs w:val="24"/>
          </w:rPr>
          <w:t>Sequence diagram</w:t>
        </w:r>
        <w:r w:rsidRPr="006A0BE8">
          <w:rPr>
            <w:rFonts w:cs="Times New Roman"/>
            <w:szCs w:val="24"/>
          </w:rPr>
          <w:t xml:space="preserve"> tambah user menggambarkan proses interaksi objek pada proses penambahan data user yang bisa mengakses sistem. </w:t>
        </w:r>
      </w:ins>
      <w:ins w:id="2081" w:author="Windows User" w:date="2019-09-19T21:48:00Z">
        <w:r w:rsidRPr="006A0BE8">
          <w:rPr>
            <w:rFonts w:cs="Times New Roman"/>
            <w:szCs w:val="24"/>
          </w:rPr>
          <w:t xml:space="preserve">Ketika pengguna memilih tombol tambah user maka </w:t>
        </w:r>
        <w:r w:rsidRPr="006A0BE8">
          <w:rPr>
            <w:rFonts w:cs="Times New Roman"/>
            <w:i/>
            <w:szCs w:val="24"/>
          </w:rPr>
          <w:t xml:space="preserve">view </w:t>
        </w:r>
        <w:r w:rsidRPr="006A0BE8">
          <w:rPr>
            <w:rFonts w:cs="Times New Roman"/>
            <w:szCs w:val="24"/>
          </w:rPr>
          <w:t xml:space="preserve"> mengirimkan data </w:t>
        </w:r>
        <w:r w:rsidRPr="006A0BE8">
          <w:rPr>
            <w:rFonts w:cs="Times New Roman"/>
            <w:i/>
            <w:szCs w:val="24"/>
          </w:rPr>
          <w:t xml:space="preserve">username </w:t>
        </w:r>
        <w:r w:rsidRPr="006A0BE8">
          <w:rPr>
            <w:rFonts w:cs="Times New Roman"/>
            <w:szCs w:val="24"/>
          </w:rPr>
          <w:t xml:space="preserve">dan </w:t>
        </w:r>
        <w:r w:rsidRPr="006A0BE8">
          <w:rPr>
            <w:rFonts w:cs="Times New Roman"/>
            <w:i/>
            <w:szCs w:val="24"/>
          </w:rPr>
          <w:t>password</w:t>
        </w:r>
        <w:r w:rsidRPr="006A0BE8">
          <w:rPr>
            <w:rFonts w:cs="Times New Roman"/>
            <w:szCs w:val="24"/>
          </w:rPr>
          <w:t xml:space="preserve"> pada </w:t>
        </w:r>
        <w:r w:rsidRPr="006A0BE8">
          <w:rPr>
            <w:rFonts w:cs="Times New Roman"/>
            <w:i/>
            <w:szCs w:val="24"/>
          </w:rPr>
          <w:t>controller</w:t>
        </w:r>
        <w:r w:rsidRPr="006A0BE8">
          <w:rPr>
            <w:rFonts w:cs="Times New Roman"/>
            <w:szCs w:val="24"/>
          </w:rPr>
          <w:t xml:space="preserve"> untuk memproses kebenaran data. Jika data yang dikirimkan sesuai maka akan menampilkan </w:t>
        </w:r>
        <w:r w:rsidRPr="006A0BE8">
          <w:rPr>
            <w:rFonts w:cs="Times New Roman"/>
            <w:i/>
            <w:szCs w:val="24"/>
            <w:rPrChange w:id="2082" w:author="Windows User" w:date="2019-09-19T21:50:00Z">
              <w:rPr>
                <w:rFonts w:cs="Times New Roman"/>
                <w:szCs w:val="24"/>
              </w:rPr>
            </w:rPrChange>
          </w:rPr>
          <w:t>pop up</w:t>
        </w:r>
        <w:r w:rsidRPr="006A0BE8">
          <w:rPr>
            <w:rFonts w:cs="Times New Roman"/>
            <w:szCs w:val="24"/>
          </w:rPr>
          <w:t xml:space="preserve"> </w:t>
        </w:r>
      </w:ins>
      <w:ins w:id="2083" w:author="Windows User" w:date="2019-09-19T21:49:00Z">
        <w:r w:rsidRPr="006A0BE8">
          <w:rPr>
            <w:rFonts w:cs="Times New Roman"/>
            <w:szCs w:val="24"/>
          </w:rPr>
          <w:t>“berhasil simpan”</w:t>
        </w:r>
      </w:ins>
      <w:ins w:id="2084" w:author="Windows User" w:date="2019-09-19T21:48:00Z">
        <w:r w:rsidRPr="006A0BE8">
          <w:rPr>
            <w:rFonts w:cs="Times New Roman"/>
            <w:szCs w:val="24"/>
          </w:rPr>
          <w:t xml:space="preserve">. Sebaliknya jika salah maka akan </w:t>
        </w:r>
      </w:ins>
      <w:ins w:id="2085" w:author="Windows User" w:date="2019-09-19T21:49:00Z">
        <w:r w:rsidRPr="006A0BE8">
          <w:rPr>
            <w:rFonts w:cs="Times New Roman"/>
            <w:szCs w:val="24"/>
          </w:rPr>
          <w:t xml:space="preserve">muncul </w:t>
        </w:r>
        <w:r w:rsidRPr="006A0BE8">
          <w:rPr>
            <w:rFonts w:cs="Times New Roman"/>
            <w:i/>
            <w:szCs w:val="24"/>
            <w:rPrChange w:id="2086" w:author="Windows User" w:date="2019-09-19T21:50:00Z">
              <w:rPr>
                <w:rFonts w:cs="Times New Roman"/>
                <w:szCs w:val="24"/>
              </w:rPr>
            </w:rPrChange>
          </w:rPr>
          <w:t>pop up</w:t>
        </w:r>
      </w:ins>
      <w:ins w:id="2087" w:author="Windows User" w:date="2019-09-19T21:50:00Z">
        <w:r w:rsidRPr="006A0BE8">
          <w:rPr>
            <w:rFonts w:cs="Times New Roman"/>
            <w:i/>
            <w:szCs w:val="24"/>
          </w:rPr>
          <w:t xml:space="preserve"> </w:t>
        </w:r>
        <w:r w:rsidRPr="006A0BE8">
          <w:rPr>
            <w:rFonts w:cs="Times New Roman"/>
            <w:szCs w:val="24"/>
          </w:rPr>
          <w:t>“inputan salah”</w:t>
        </w:r>
      </w:ins>
      <w:ins w:id="2088" w:author="Windows User" w:date="2019-09-19T21:48:00Z">
        <w:r w:rsidRPr="006A0BE8">
          <w:rPr>
            <w:rFonts w:cs="Times New Roman"/>
            <w:i/>
            <w:szCs w:val="24"/>
          </w:rPr>
          <w:t>.</w:t>
        </w:r>
        <w:r w:rsidRPr="006A0BE8">
          <w:rPr>
            <w:rFonts w:cs="Times New Roman"/>
            <w:szCs w:val="24"/>
          </w:rPr>
          <w:t xml:space="preserve">  </w:t>
        </w:r>
      </w:ins>
      <w:ins w:id="2089" w:author="Windows User" w:date="2019-09-19T21:33:00Z">
        <w:r w:rsidRPr="006A0BE8">
          <w:rPr>
            <w:rFonts w:cs="Times New Roman"/>
            <w:szCs w:val="24"/>
          </w:rPr>
          <w:t xml:space="preserve">Proses ini dapat dilihat pada </w:t>
        </w:r>
      </w:ins>
      <w:ins w:id="2090" w:author="Windows User" w:date="2019-09-19T21:52:00Z">
        <w:r w:rsidRPr="006A0BE8">
          <w:rPr>
            <w:rFonts w:cs="Times New Roman"/>
            <w:szCs w:val="24"/>
          </w:rPr>
          <w:t>G</w:t>
        </w:r>
      </w:ins>
      <w:ins w:id="2091" w:author="Windows User" w:date="2019-09-19T21:33:00Z">
        <w:r w:rsidRPr="006A0BE8">
          <w:rPr>
            <w:rFonts w:cs="Times New Roman"/>
            <w:szCs w:val="24"/>
          </w:rPr>
          <w:t xml:space="preserve">ambar </w:t>
        </w:r>
      </w:ins>
      <w:r w:rsidR="00EE7D0E">
        <w:rPr>
          <w:rFonts w:cs="Times New Roman"/>
          <w:szCs w:val="24"/>
        </w:rPr>
        <w:t>C</w:t>
      </w:r>
      <w:ins w:id="2092" w:author="Windows User" w:date="2019-09-19T21:33:00Z">
        <w:r w:rsidRPr="006A0BE8">
          <w:rPr>
            <w:rFonts w:cs="Times New Roman"/>
            <w:szCs w:val="24"/>
          </w:rPr>
          <w:t>.</w:t>
        </w:r>
      </w:ins>
      <w:r w:rsidR="00EE7D0E">
        <w:rPr>
          <w:rFonts w:cs="Times New Roman"/>
          <w:szCs w:val="24"/>
        </w:rPr>
        <w:t>2.</w:t>
      </w:r>
    </w:p>
    <w:p w14:paraId="0DC36D4C" w14:textId="77777777" w:rsidR="00872B65" w:rsidRPr="006A0BE8" w:rsidRDefault="00872B65">
      <w:pPr>
        <w:pStyle w:val="Heading3"/>
        <w:rPr>
          <w:ins w:id="2093" w:author="Windows User" w:date="2019-09-19T21:33:00Z"/>
        </w:rPr>
        <w:pPrChange w:id="2094" w:author="Windows User" w:date="2019-09-19T21:36:00Z">
          <w:pPr>
            <w:pStyle w:val="Heading3"/>
            <w:numPr>
              <w:numId w:val="45"/>
            </w:numPr>
            <w:ind w:left="2160" w:hanging="180"/>
          </w:pPr>
        </w:pPrChange>
      </w:pPr>
      <w:bookmarkStart w:id="2095" w:name="_Toc23552375"/>
      <w:ins w:id="2096" w:author="Windows User" w:date="2019-09-19T21:33:00Z">
        <w:r w:rsidRPr="006A0BE8">
          <w:t>Edit user</w:t>
        </w:r>
        <w:bookmarkEnd w:id="2095"/>
      </w:ins>
    </w:p>
    <w:p w14:paraId="1D44C3DE" w14:textId="217C2C0F" w:rsidR="00872B65" w:rsidRDefault="00872B65" w:rsidP="00872B65">
      <w:pPr>
        <w:ind w:firstLine="567"/>
        <w:rPr>
          <w:rFonts w:cs="Times New Roman"/>
          <w:szCs w:val="24"/>
        </w:rPr>
      </w:pPr>
      <w:ins w:id="2097" w:author="Windows User" w:date="2019-09-19T21:33:00Z">
        <w:r w:rsidRPr="006A0BE8">
          <w:rPr>
            <w:rFonts w:cs="Times New Roman"/>
            <w:i/>
            <w:szCs w:val="24"/>
          </w:rPr>
          <w:t>Sequence diagram</w:t>
        </w:r>
        <w:r w:rsidRPr="006A0BE8">
          <w:rPr>
            <w:rFonts w:cs="Times New Roman"/>
            <w:szCs w:val="24"/>
          </w:rPr>
          <w:t xml:space="preserve">  edit user menggambarkan proses interaksi objek pada proses mengubah data user yang bisa mengakses sistem.</w:t>
        </w:r>
      </w:ins>
      <w:ins w:id="2098" w:author="Windows User" w:date="2019-09-19T21:50:00Z">
        <w:r w:rsidRPr="006A0BE8">
          <w:rPr>
            <w:rFonts w:cs="Times New Roman"/>
            <w:szCs w:val="24"/>
          </w:rPr>
          <w:t xml:space="preserve"> Ketika pengguna memilih tombol </w:t>
        </w:r>
      </w:ins>
      <w:ins w:id="2099" w:author="Windows User" w:date="2019-09-19T21:51:00Z">
        <w:r w:rsidRPr="006A0BE8">
          <w:rPr>
            <w:rFonts w:cs="Times New Roman"/>
            <w:szCs w:val="24"/>
          </w:rPr>
          <w:t>edit</w:t>
        </w:r>
      </w:ins>
      <w:ins w:id="2100" w:author="Windows User" w:date="2019-09-19T21:50:00Z">
        <w:r w:rsidRPr="006A0BE8">
          <w:rPr>
            <w:rFonts w:cs="Times New Roman"/>
            <w:szCs w:val="24"/>
          </w:rPr>
          <w:t xml:space="preserve"> user maka </w:t>
        </w:r>
        <w:r w:rsidRPr="006A0BE8">
          <w:rPr>
            <w:rFonts w:cs="Times New Roman"/>
            <w:i/>
            <w:szCs w:val="24"/>
          </w:rPr>
          <w:t xml:space="preserve">view </w:t>
        </w:r>
        <w:r w:rsidRPr="006A0BE8">
          <w:rPr>
            <w:rFonts w:cs="Times New Roman"/>
            <w:szCs w:val="24"/>
          </w:rPr>
          <w:t xml:space="preserve"> mengirimkan data </w:t>
        </w:r>
        <w:r w:rsidRPr="006A0BE8">
          <w:rPr>
            <w:rFonts w:cs="Times New Roman"/>
            <w:i/>
            <w:szCs w:val="24"/>
          </w:rPr>
          <w:t xml:space="preserve">username </w:t>
        </w:r>
        <w:r w:rsidRPr="006A0BE8">
          <w:rPr>
            <w:rFonts w:cs="Times New Roman"/>
            <w:szCs w:val="24"/>
          </w:rPr>
          <w:t xml:space="preserve">dan </w:t>
        </w:r>
        <w:r w:rsidRPr="006A0BE8">
          <w:rPr>
            <w:rFonts w:cs="Times New Roman"/>
            <w:i/>
            <w:szCs w:val="24"/>
          </w:rPr>
          <w:t>password</w:t>
        </w:r>
        <w:r w:rsidRPr="006A0BE8">
          <w:rPr>
            <w:rFonts w:cs="Times New Roman"/>
            <w:szCs w:val="24"/>
          </w:rPr>
          <w:t xml:space="preserve"> pada </w:t>
        </w:r>
        <w:r w:rsidRPr="006A0BE8">
          <w:rPr>
            <w:rFonts w:cs="Times New Roman"/>
            <w:i/>
            <w:szCs w:val="24"/>
          </w:rPr>
          <w:t>controller</w:t>
        </w:r>
        <w:r w:rsidRPr="006A0BE8">
          <w:rPr>
            <w:rFonts w:cs="Times New Roman"/>
            <w:szCs w:val="24"/>
          </w:rPr>
          <w:t xml:space="preserve"> untuk memproses kebenaran data. Jika data yang dikirimkan sesuai maka akan menampilkan </w:t>
        </w:r>
        <w:r w:rsidRPr="006A0BE8">
          <w:rPr>
            <w:rFonts w:cs="Times New Roman"/>
            <w:i/>
            <w:szCs w:val="24"/>
          </w:rPr>
          <w:t>pop up</w:t>
        </w:r>
        <w:r w:rsidRPr="006A0BE8">
          <w:rPr>
            <w:rFonts w:cs="Times New Roman"/>
            <w:szCs w:val="24"/>
          </w:rPr>
          <w:t xml:space="preserve"> “berhasil simpan”. Sebaliknya jika salah maka akan muncul </w:t>
        </w:r>
        <w:r w:rsidRPr="006A0BE8">
          <w:rPr>
            <w:rFonts w:cs="Times New Roman"/>
            <w:i/>
            <w:szCs w:val="24"/>
          </w:rPr>
          <w:t xml:space="preserve">pop up </w:t>
        </w:r>
        <w:r w:rsidRPr="006A0BE8">
          <w:rPr>
            <w:rFonts w:cs="Times New Roman"/>
            <w:szCs w:val="24"/>
          </w:rPr>
          <w:t>“inputan salah”</w:t>
        </w:r>
        <w:r w:rsidRPr="006A0BE8">
          <w:rPr>
            <w:rFonts w:cs="Times New Roman"/>
            <w:i/>
            <w:szCs w:val="24"/>
          </w:rPr>
          <w:t>.</w:t>
        </w:r>
        <w:r w:rsidRPr="006A0BE8">
          <w:rPr>
            <w:rFonts w:cs="Times New Roman"/>
            <w:szCs w:val="24"/>
          </w:rPr>
          <w:t xml:space="preserve"> </w:t>
        </w:r>
      </w:ins>
      <w:ins w:id="2101" w:author="Windows User" w:date="2019-09-19T21:33:00Z">
        <w:r w:rsidRPr="006A0BE8">
          <w:rPr>
            <w:rFonts w:cs="Times New Roman"/>
            <w:szCs w:val="24"/>
          </w:rPr>
          <w:t xml:space="preserve"> Proses ini dapat dilihat pada</w:t>
        </w:r>
      </w:ins>
      <w:r w:rsidR="00EE7D0E">
        <w:rPr>
          <w:rFonts w:cs="Times New Roman"/>
          <w:szCs w:val="24"/>
        </w:rPr>
        <w:t xml:space="preserve"> </w:t>
      </w:r>
      <w:r w:rsidR="00EE7D0E">
        <w:t>lampiran</w:t>
      </w:r>
      <w:ins w:id="2102" w:author="Windows User" w:date="2019-09-19T21:33:00Z">
        <w:r w:rsidRPr="006A0BE8">
          <w:rPr>
            <w:rFonts w:cs="Times New Roman"/>
            <w:szCs w:val="24"/>
          </w:rPr>
          <w:t xml:space="preserve"> </w:t>
        </w:r>
      </w:ins>
      <w:ins w:id="2103" w:author="Windows User" w:date="2019-09-19T21:52:00Z">
        <w:r w:rsidRPr="006A0BE8">
          <w:rPr>
            <w:rFonts w:cs="Times New Roman"/>
            <w:szCs w:val="24"/>
          </w:rPr>
          <w:t>G</w:t>
        </w:r>
      </w:ins>
      <w:ins w:id="2104" w:author="Windows User" w:date="2019-09-19T21:33:00Z">
        <w:r w:rsidRPr="006A0BE8">
          <w:rPr>
            <w:rFonts w:cs="Times New Roman"/>
            <w:szCs w:val="24"/>
          </w:rPr>
          <w:t xml:space="preserve">ambar </w:t>
        </w:r>
      </w:ins>
      <w:r w:rsidR="00EE7D0E">
        <w:rPr>
          <w:rFonts w:cs="Times New Roman"/>
          <w:szCs w:val="24"/>
        </w:rPr>
        <w:t>C.3</w:t>
      </w:r>
      <w:ins w:id="2105" w:author="Windows User" w:date="2019-09-19T21:33:00Z">
        <w:r w:rsidRPr="006A0BE8">
          <w:rPr>
            <w:rFonts w:cs="Times New Roman"/>
            <w:szCs w:val="24"/>
          </w:rPr>
          <w:t>.</w:t>
        </w:r>
      </w:ins>
    </w:p>
    <w:p w14:paraId="22EA91A3" w14:textId="77777777" w:rsidR="00872B65" w:rsidRPr="006A0BE8" w:rsidRDefault="00872B65">
      <w:pPr>
        <w:pStyle w:val="Heading3"/>
        <w:rPr>
          <w:ins w:id="2106" w:author="Windows User" w:date="2019-09-19T21:33:00Z"/>
        </w:rPr>
        <w:pPrChange w:id="2107" w:author="Windows User" w:date="2019-09-19T21:36:00Z">
          <w:pPr>
            <w:pStyle w:val="Heading3"/>
            <w:numPr>
              <w:numId w:val="45"/>
            </w:numPr>
            <w:ind w:left="2160" w:hanging="180"/>
          </w:pPr>
        </w:pPrChange>
      </w:pPr>
      <w:bookmarkStart w:id="2108" w:name="_Toc23552376"/>
      <w:ins w:id="2109" w:author="Windows User" w:date="2019-09-19T21:33:00Z">
        <w:r w:rsidRPr="006A0BE8">
          <w:t>History Login</w:t>
        </w:r>
        <w:bookmarkEnd w:id="2108"/>
      </w:ins>
    </w:p>
    <w:p w14:paraId="695A14B4" w14:textId="339161C8" w:rsidR="00D8347D" w:rsidRDefault="00D8347D" w:rsidP="00D8347D">
      <w:pPr>
        <w:ind w:firstLine="567"/>
        <w:rPr>
          <w:rFonts w:cs="Times New Roman"/>
          <w:szCs w:val="24"/>
        </w:rPr>
      </w:pPr>
      <w:ins w:id="2110" w:author="Windows User" w:date="2019-09-19T21:33:00Z">
        <w:r w:rsidRPr="006A0BE8">
          <w:rPr>
            <w:rFonts w:cs="Times New Roman"/>
            <w:i/>
            <w:szCs w:val="24"/>
          </w:rPr>
          <w:t>Sequence diagram</w:t>
        </w:r>
        <w:r w:rsidRPr="006A0BE8">
          <w:rPr>
            <w:rFonts w:cs="Times New Roman"/>
            <w:szCs w:val="24"/>
          </w:rPr>
          <w:t xml:space="preserve"> lihat data </w:t>
        </w:r>
      </w:ins>
      <w:r>
        <w:rPr>
          <w:rFonts w:cs="Times New Roman"/>
          <w:i/>
          <w:szCs w:val="24"/>
        </w:rPr>
        <w:t>history login</w:t>
      </w:r>
      <w:ins w:id="2111" w:author="Windows User" w:date="2019-09-19T21:33:00Z">
        <w:r w:rsidRPr="006A0BE8">
          <w:rPr>
            <w:rFonts w:cs="Times New Roman"/>
            <w:szCs w:val="24"/>
          </w:rPr>
          <w:t xml:space="preserve"> menggambarkan interaksi objek pada proses menampilkan data</w:t>
        </w:r>
      </w:ins>
      <w:r>
        <w:rPr>
          <w:rFonts w:cs="Times New Roman"/>
          <w:szCs w:val="24"/>
        </w:rPr>
        <w:t xml:space="preserve">nya. </w:t>
      </w:r>
      <w:ins w:id="2112" w:author="Windows User" w:date="2019-09-19T23:05:00Z">
        <w:r w:rsidRPr="006A0BE8">
          <w:rPr>
            <w:rFonts w:cs="Times New Roman"/>
            <w:szCs w:val="24"/>
          </w:rPr>
          <w:t xml:space="preserve">Ketika pengguna memilih menu </w:t>
        </w:r>
      </w:ins>
      <w:ins w:id="2113" w:author="Windows User" w:date="2019-09-19T23:09:00Z">
        <w:r w:rsidRPr="006A0BE8">
          <w:rPr>
            <w:rFonts w:cs="Times New Roman"/>
            <w:szCs w:val="24"/>
          </w:rPr>
          <w:t xml:space="preserve">lihat </w:t>
        </w:r>
      </w:ins>
      <w:r>
        <w:rPr>
          <w:rFonts w:cs="Times New Roman"/>
          <w:i/>
          <w:szCs w:val="24"/>
        </w:rPr>
        <w:t>history login</w:t>
      </w:r>
      <w:ins w:id="2114" w:author="Windows User" w:date="2019-09-19T23:09:00Z">
        <w:r w:rsidRPr="006A0BE8">
          <w:rPr>
            <w:rFonts w:cs="Times New Roman"/>
            <w:szCs w:val="24"/>
          </w:rPr>
          <w:t xml:space="preserve"> </w:t>
        </w:r>
      </w:ins>
      <w:ins w:id="2115" w:author="Windows User" w:date="2019-09-19T23:05:00Z">
        <w:r w:rsidRPr="006A0BE8">
          <w:rPr>
            <w:rFonts w:cs="Times New Roman"/>
            <w:szCs w:val="24"/>
          </w:rPr>
          <w:t xml:space="preserve">maka </w:t>
        </w:r>
        <w:r w:rsidRPr="006A0BE8">
          <w:rPr>
            <w:rFonts w:cs="Times New Roman"/>
            <w:i/>
            <w:szCs w:val="24"/>
          </w:rPr>
          <w:t xml:space="preserve">view </w:t>
        </w:r>
        <w:r w:rsidRPr="006A0BE8">
          <w:rPr>
            <w:rFonts w:cs="Times New Roman"/>
            <w:szCs w:val="24"/>
          </w:rPr>
          <w:t xml:space="preserve">meminta data pada </w:t>
        </w:r>
        <w:r w:rsidRPr="006A0BE8">
          <w:rPr>
            <w:rFonts w:cs="Times New Roman"/>
            <w:i/>
            <w:szCs w:val="24"/>
          </w:rPr>
          <w:t>controller</w:t>
        </w:r>
        <w:r w:rsidRPr="006A0BE8">
          <w:rPr>
            <w:rFonts w:cs="Times New Roman"/>
            <w:szCs w:val="24"/>
          </w:rPr>
          <w:t xml:space="preserve"> untuk menampilkan halaman </w:t>
        </w:r>
      </w:ins>
      <w:ins w:id="2116" w:author="Windows User" w:date="2019-09-19T23:10:00Z">
        <w:r w:rsidRPr="006A0BE8">
          <w:rPr>
            <w:rFonts w:cs="Times New Roman"/>
            <w:szCs w:val="24"/>
          </w:rPr>
          <w:t xml:space="preserve">lihat </w:t>
        </w:r>
      </w:ins>
      <w:r>
        <w:rPr>
          <w:rFonts w:cs="Times New Roman"/>
          <w:szCs w:val="24"/>
        </w:rPr>
        <w:t xml:space="preserve">history </w:t>
      </w:r>
      <w:ins w:id="2117" w:author="Windows User" w:date="2019-09-19T23:10:00Z">
        <w:r w:rsidRPr="006A0BE8">
          <w:rPr>
            <w:rFonts w:cs="Times New Roman"/>
            <w:szCs w:val="24"/>
          </w:rPr>
          <w:t xml:space="preserve">sudut aktuator. </w:t>
        </w:r>
      </w:ins>
      <w:r>
        <w:rPr>
          <w:rFonts w:cs="Times New Roman"/>
          <w:szCs w:val="24"/>
        </w:rPr>
        <w:t xml:space="preserve">Saat itu juga </w:t>
      </w:r>
      <w:r w:rsidRPr="00F35DE0">
        <w:rPr>
          <w:rFonts w:cs="Times New Roman"/>
          <w:i/>
          <w:szCs w:val="24"/>
        </w:rPr>
        <w:t xml:space="preserve">controller </w:t>
      </w:r>
      <w:r>
        <w:rPr>
          <w:rFonts w:cs="Times New Roman"/>
          <w:szCs w:val="24"/>
        </w:rPr>
        <w:t xml:space="preserve">mengambil data dari database melalui </w:t>
      </w:r>
      <w:r w:rsidRPr="00F35DE0">
        <w:rPr>
          <w:rFonts w:cs="Times New Roman"/>
          <w:i/>
          <w:szCs w:val="24"/>
        </w:rPr>
        <w:t>model</w:t>
      </w:r>
      <w:r>
        <w:rPr>
          <w:rFonts w:cs="Times New Roman"/>
          <w:i/>
          <w:szCs w:val="24"/>
        </w:rPr>
        <w:t xml:space="preserve">. </w:t>
      </w:r>
      <w:r>
        <w:rPr>
          <w:rFonts w:cs="Times New Roman"/>
          <w:szCs w:val="24"/>
        </w:rPr>
        <w:t xml:space="preserve">Data tersebut dari model yang beruapa </w:t>
      </w:r>
      <w:r w:rsidRPr="00F35DE0">
        <w:rPr>
          <w:rFonts w:cs="Times New Roman"/>
          <w:i/>
          <w:szCs w:val="24"/>
        </w:rPr>
        <w:t>array</w:t>
      </w:r>
      <w:r>
        <w:rPr>
          <w:rFonts w:cs="Times New Roman"/>
          <w:szCs w:val="24"/>
        </w:rPr>
        <w:t xml:space="preserve"> dikirim melalui </w:t>
      </w:r>
      <w:r w:rsidRPr="00F35DE0">
        <w:rPr>
          <w:rFonts w:cs="Times New Roman"/>
          <w:i/>
          <w:szCs w:val="24"/>
        </w:rPr>
        <w:t>controller</w:t>
      </w:r>
      <w:r>
        <w:rPr>
          <w:rFonts w:cs="Times New Roman"/>
          <w:szCs w:val="24"/>
        </w:rPr>
        <w:t xml:space="preserve"> ke </w:t>
      </w:r>
      <w:r w:rsidRPr="00F35DE0">
        <w:rPr>
          <w:rFonts w:cs="Times New Roman"/>
          <w:i/>
          <w:szCs w:val="24"/>
        </w:rPr>
        <w:t>view</w:t>
      </w:r>
      <w:r>
        <w:rPr>
          <w:rFonts w:cs="Times New Roman"/>
          <w:szCs w:val="24"/>
        </w:rPr>
        <w:t xml:space="preserve">. Langkah terakhir view mengubah data </w:t>
      </w:r>
      <w:r w:rsidRPr="00F35DE0">
        <w:rPr>
          <w:rFonts w:cs="Times New Roman"/>
          <w:i/>
          <w:szCs w:val="24"/>
        </w:rPr>
        <w:t>array</w:t>
      </w:r>
      <w:r>
        <w:rPr>
          <w:rFonts w:cs="Times New Roman"/>
          <w:szCs w:val="24"/>
        </w:rPr>
        <w:t xml:space="preserve"> tersebut dalam bentuk tabel sehingga bisa dilihat oleh pengguna. </w:t>
      </w:r>
      <w:ins w:id="2118" w:author="Windows User" w:date="2019-09-19T21:33:00Z">
        <w:r w:rsidRPr="006A0BE8">
          <w:rPr>
            <w:rFonts w:cs="Times New Roman"/>
            <w:szCs w:val="24"/>
          </w:rPr>
          <w:t xml:space="preserve">Proses ini dapat dilihat pada </w:t>
        </w:r>
      </w:ins>
      <w:r w:rsidR="00EE7D0E">
        <w:t>lampiran</w:t>
      </w:r>
      <w:r w:rsidR="00EE7D0E">
        <w:rPr>
          <w:rFonts w:cs="Times New Roman"/>
          <w:szCs w:val="24"/>
        </w:rPr>
        <w:t xml:space="preserve"> G</w:t>
      </w:r>
      <w:ins w:id="2119" w:author="Windows User" w:date="2019-09-19T21:33:00Z">
        <w:r w:rsidRPr="006A0BE8">
          <w:rPr>
            <w:rFonts w:cs="Times New Roman"/>
            <w:szCs w:val="24"/>
          </w:rPr>
          <w:t xml:space="preserve">ambar </w:t>
        </w:r>
      </w:ins>
      <w:r w:rsidR="00EE7D0E">
        <w:rPr>
          <w:rFonts w:cs="Times New Roman"/>
          <w:szCs w:val="24"/>
        </w:rPr>
        <w:t>C</w:t>
      </w:r>
      <w:ins w:id="2120" w:author="Windows User" w:date="2019-09-19T21:33:00Z">
        <w:r w:rsidRPr="006A0BE8">
          <w:rPr>
            <w:rFonts w:cs="Times New Roman"/>
            <w:szCs w:val="24"/>
          </w:rPr>
          <w:t>.</w:t>
        </w:r>
      </w:ins>
      <w:r w:rsidR="00EE7D0E">
        <w:rPr>
          <w:rFonts w:cs="Times New Roman"/>
          <w:szCs w:val="24"/>
        </w:rPr>
        <w:t>4</w:t>
      </w:r>
      <w:ins w:id="2121" w:author="Windows User" w:date="2019-09-19T21:33:00Z">
        <w:r w:rsidRPr="006A0BE8">
          <w:rPr>
            <w:rFonts w:cs="Times New Roman"/>
            <w:szCs w:val="24"/>
          </w:rPr>
          <w:t>.</w:t>
        </w:r>
      </w:ins>
    </w:p>
    <w:p w14:paraId="72B49447" w14:textId="063FD9E5" w:rsidR="00872B65" w:rsidRPr="006A0BE8" w:rsidRDefault="00872B65">
      <w:pPr>
        <w:pStyle w:val="Heading3"/>
        <w:rPr>
          <w:ins w:id="2122" w:author="Windows User" w:date="2019-09-19T21:33:00Z"/>
        </w:rPr>
        <w:pPrChange w:id="2123" w:author="Windows User" w:date="2019-09-19T21:37:00Z">
          <w:pPr>
            <w:pStyle w:val="Heading3"/>
            <w:numPr>
              <w:numId w:val="45"/>
            </w:numPr>
            <w:ind w:left="2160" w:hanging="180"/>
          </w:pPr>
        </w:pPrChange>
      </w:pPr>
      <w:bookmarkStart w:id="2124" w:name="_Toc23552377"/>
      <w:ins w:id="2125" w:author="Windows User" w:date="2019-09-19T21:33:00Z">
        <w:r w:rsidRPr="006A0BE8">
          <w:t xml:space="preserve">Lihat Data </w:t>
        </w:r>
      </w:ins>
      <w:r w:rsidR="00537807" w:rsidRPr="00537807">
        <w:rPr>
          <w:i/>
        </w:rPr>
        <w:t>History</w:t>
      </w:r>
      <w:ins w:id="2126" w:author="Windows User" w:date="2019-09-19T21:33:00Z">
        <w:r w:rsidR="00D15C69" w:rsidRPr="006A0BE8">
          <w:t xml:space="preserve"> Aktuator</w:t>
        </w:r>
        <w:bookmarkEnd w:id="2124"/>
      </w:ins>
    </w:p>
    <w:p w14:paraId="14A94FCC" w14:textId="5C9F2863" w:rsidR="00872B65" w:rsidRDefault="00872B65" w:rsidP="00872B65">
      <w:pPr>
        <w:ind w:firstLine="567"/>
        <w:rPr>
          <w:rFonts w:cs="Times New Roman"/>
          <w:szCs w:val="24"/>
        </w:rPr>
      </w:pPr>
      <w:ins w:id="2127" w:author="Windows User" w:date="2019-09-19T21:33:00Z">
        <w:r w:rsidRPr="006A0BE8">
          <w:rPr>
            <w:rFonts w:cs="Times New Roman"/>
            <w:i/>
            <w:szCs w:val="24"/>
          </w:rPr>
          <w:t>Sequence diagram</w:t>
        </w:r>
        <w:r w:rsidRPr="006A0BE8">
          <w:rPr>
            <w:rFonts w:cs="Times New Roman"/>
            <w:szCs w:val="24"/>
          </w:rPr>
          <w:t xml:space="preserve"> lihat data </w:t>
        </w:r>
      </w:ins>
      <w:r w:rsidR="00C76422">
        <w:rPr>
          <w:rFonts w:cs="Times New Roman"/>
          <w:i/>
          <w:szCs w:val="24"/>
        </w:rPr>
        <w:t xml:space="preserve">history </w:t>
      </w:r>
      <w:ins w:id="2128" w:author="Windows User" w:date="2019-09-19T21:33:00Z">
        <w:r w:rsidRPr="006A0BE8">
          <w:rPr>
            <w:rFonts w:cs="Times New Roman"/>
            <w:szCs w:val="24"/>
          </w:rPr>
          <w:t xml:space="preserve">aktuator menggambarkan interaksi objek pada proses menampilkan data sudut aktuator. </w:t>
        </w:r>
      </w:ins>
      <w:ins w:id="2129" w:author="Windows User" w:date="2019-09-19T23:05:00Z">
        <w:r w:rsidRPr="006A0BE8">
          <w:rPr>
            <w:rFonts w:cs="Times New Roman"/>
            <w:szCs w:val="24"/>
          </w:rPr>
          <w:t xml:space="preserve">Ketika pengguna memilih menu </w:t>
        </w:r>
      </w:ins>
      <w:ins w:id="2130" w:author="Windows User" w:date="2019-09-19T23:09:00Z">
        <w:r w:rsidRPr="006A0BE8">
          <w:rPr>
            <w:rFonts w:cs="Times New Roman"/>
            <w:szCs w:val="24"/>
          </w:rPr>
          <w:t xml:space="preserve">lihat </w:t>
        </w:r>
      </w:ins>
      <w:r w:rsidR="00F35DE0">
        <w:rPr>
          <w:rFonts w:cs="Times New Roman"/>
          <w:szCs w:val="24"/>
        </w:rPr>
        <w:t xml:space="preserve">history </w:t>
      </w:r>
      <w:ins w:id="2131" w:author="Windows User" w:date="2019-09-19T23:09:00Z">
        <w:r w:rsidRPr="006A0BE8">
          <w:rPr>
            <w:rFonts w:cs="Times New Roman"/>
            <w:szCs w:val="24"/>
          </w:rPr>
          <w:t>sudut aktuator</w:t>
        </w:r>
      </w:ins>
      <w:ins w:id="2132" w:author="Windows User" w:date="2019-09-19T23:05:00Z">
        <w:r w:rsidRPr="006A0BE8">
          <w:rPr>
            <w:rFonts w:cs="Times New Roman"/>
            <w:szCs w:val="24"/>
          </w:rPr>
          <w:t xml:space="preserve"> maka </w:t>
        </w:r>
        <w:r w:rsidRPr="006A0BE8">
          <w:rPr>
            <w:rFonts w:cs="Times New Roman"/>
            <w:i/>
            <w:szCs w:val="24"/>
          </w:rPr>
          <w:t xml:space="preserve">view </w:t>
        </w:r>
        <w:r w:rsidRPr="006A0BE8">
          <w:rPr>
            <w:rFonts w:cs="Times New Roman"/>
            <w:szCs w:val="24"/>
          </w:rPr>
          <w:t xml:space="preserve">meminta data pada </w:t>
        </w:r>
        <w:r w:rsidRPr="006A0BE8">
          <w:rPr>
            <w:rFonts w:cs="Times New Roman"/>
            <w:i/>
            <w:szCs w:val="24"/>
          </w:rPr>
          <w:t>controller</w:t>
        </w:r>
        <w:r w:rsidRPr="006A0BE8">
          <w:rPr>
            <w:rFonts w:cs="Times New Roman"/>
            <w:szCs w:val="24"/>
          </w:rPr>
          <w:t xml:space="preserve"> untuk menampilkan halaman </w:t>
        </w:r>
      </w:ins>
      <w:ins w:id="2133" w:author="Windows User" w:date="2019-09-19T23:10:00Z">
        <w:r w:rsidRPr="006A0BE8">
          <w:rPr>
            <w:rFonts w:cs="Times New Roman"/>
            <w:szCs w:val="24"/>
          </w:rPr>
          <w:t>lihat</w:t>
        </w:r>
        <w:r w:rsidRPr="00C76422">
          <w:rPr>
            <w:rFonts w:cs="Times New Roman"/>
            <w:i/>
            <w:szCs w:val="24"/>
          </w:rPr>
          <w:t xml:space="preserve"> </w:t>
        </w:r>
      </w:ins>
      <w:r w:rsidR="00F35DE0" w:rsidRPr="00C76422">
        <w:rPr>
          <w:rFonts w:cs="Times New Roman"/>
          <w:i/>
          <w:szCs w:val="24"/>
        </w:rPr>
        <w:t>history</w:t>
      </w:r>
      <w:r w:rsidR="00C76422">
        <w:rPr>
          <w:rFonts w:cs="Times New Roman"/>
          <w:szCs w:val="24"/>
        </w:rPr>
        <w:t xml:space="preserve"> </w:t>
      </w:r>
      <w:ins w:id="2134" w:author="Windows User" w:date="2019-09-19T23:10:00Z">
        <w:r w:rsidRPr="006A0BE8">
          <w:rPr>
            <w:rFonts w:cs="Times New Roman"/>
            <w:szCs w:val="24"/>
          </w:rPr>
          <w:t xml:space="preserve">aktuator. </w:t>
        </w:r>
      </w:ins>
      <w:r w:rsidR="00F35DE0">
        <w:rPr>
          <w:rFonts w:cs="Times New Roman"/>
          <w:szCs w:val="24"/>
        </w:rPr>
        <w:t xml:space="preserve">Saat itu juga </w:t>
      </w:r>
      <w:r w:rsidR="00F35DE0" w:rsidRPr="00F35DE0">
        <w:rPr>
          <w:rFonts w:cs="Times New Roman"/>
          <w:i/>
          <w:szCs w:val="24"/>
        </w:rPr>
        <w:t xml:space="preserve">controller </w:t>
      </w:r>
      <w:r w:rsidR="00F35DE0">
        <w:rPr>
          <w:rFonts w:cs="Times New Roman"/>
          <w:szCs w:val="24"/>
        </w:rPr>
        <w:t xml:space="preserve">mengambil data dari database melalui </w:t>
      </w:r>
      <w:r w:rsidR="00F35DE0" w:rsidRPr="00F35DE0">
        <w:rPr>
          <w:rFonts w:cs="Times New Roman"/>
          <w:i/>
          <w:szCs w:val="24"/>
        </w:rPr>
        <w:t>model</w:t>
      </w:r>
      <w:r w:rsidR="00F35DE0">
        <w:rPr>
          <w:rFonts w:cs="Times New Roman"/>
          <w:i/>
          <w:szCs w:val="24"/>
        </w:rPr>
        <w:t xml:space="preserve">. </w:t>
      </w:r>
      <w:r w:rsidR="00F35DE0">
        <w:rPr>
          <w:rFonts w:cs="Times New Roman"/>
          <w:szCs w:val="24"/>
        </w:rPr>
        <w:t xml:space="preserve">Data tersebut dari model yang beruapa </w:t>
      </w:r>
      <w:r w:rsidR="00F35DE0" w:rsidRPr="00F35DE0">
        <w:rPr>
          <w:rFonts w:cs="Times New Roman"/>
          <w:i/>
          <w:szCs w:val="24"/>
        </w:rPr>
        <w:t>array</w:t>
      </w:r>
      <w:r w:rsidR="00F35DE0">
        <w:rPr>
          <w:rFonts w:cs="Times New Roman"/>
          <w:szCs w:val="24"/>
        </w:rPr>
        <w:t xml:space="preserve"> dikirim melalui </w:t>
      </w:r>
      <w:r w:rsidR="00F35DE0" w:rsidRPr="00F35DE0">
        <w:rPr>
          <w:rFonts w:cs="Times New Roman"/>
          <w:i/>
          <w:szCs w:val="24"/>
        </w:rPr>
        <w:t>controller</w:t>
      </w:r>
      <w:r w:rsidR="00F35DE0">
        <w:rPr>
          <w:rFonts w:cs="Times New Roman"/>
          <w:szCs w:val="24"/>
        </w:rPr>
        <w:t xml:space="preserve"> ke </w:t>
      </w:r>
      <w:r w:rsidR="00F35DE0" w:rsidRPr="00F35DE0">
        <w:rPr>
          <w:rFonts w:cs="Times New Roman"/>
          <w:i/>
          <w:szCs w:val="24"/>
        </w:rPr>
        <w:t>view</w:t>
      </w:r>
      <w:r w:rsidR="00F35DE0">
        <w:rPr>
          <w:rFonts w:cs="Times New Roman"/>
          <w:szCs w:val="24"/>
        </w:rPr>
        <w:t xml:space="preserve">. Langkah terakhir view mengubah data </w:t>
      </w:r>
      <w:r w:rsidR="00F35DE0" w:rsidRPr="00F35DE0">
        <w:rPr>
          <w:rFonts w:cs="Times New Roman"/>
          <w:i/>
          <w:szCs w:val="24"/>
        </w:rPr>
        <w:t>array</w:t>
      </w:r>
      <w:r w:rsidR="00F35DE0">
        <w:rPr>
          <w:rFonts w:cs="Times New Roman"/>
          <w:szCs w:val="24"/>
        </w:rPr>
        <w:t xml:space="preserve"> tersebut </w:t>
      </w:r>
      <w:r w:rsidR="00F35DE0">
        <w:rPr>
          <w:rFonts w:cs="Times New Roman"/>
          <w:szCs w:val="24"/>
        </w:rPr>
        <w:lastRenderedPageBreak/>
        <w:t xml:space="preserve">dalam bentuk </w:t>
      </w:r>
      <w:r w:rsidR="00D8347D">
        <w:rPr>
          <w:rFonts w:cs="Times New Roman"/>
          <w:szCs w:val="24"/>
        </w:rPr>
        <w:t>tabel</w:t>
      </w:r>
      <w:r w:rsidR="00F35DE0">
        <w:rPr>
          <w:rFonts w:cs="Times New Roman"/>
          <w:szCs w:val="24"/>
        </w:rPr>
        <w:t xml:space="preserve"> sehingga bisa dilihat oleh pengguna.</w:t>
      </w:r>
      <w:r w:rsidR="00D8347D">
        <w:rPr>
          <w:rFonts w:cs="Times New Roman"/>
          <w:szCs w:val="24"/>
        </w:rPr>
        <w:t xml:space="preserve"> </w:t>
      </w:r>
      <w:ins w:id="2135" w:author="Windows User" w:date="2019-09-19T21:33:00Z">
        <w:r w:rsidRPr="006A0BE8">
          <w:rPr>
            <w:rFonts w:cs="Times New Roman"/>
            <w:szCs w:val="24"/>
          </w:rPr>
          <w:t xml:space="preserve">Proses ini dapat dilihat pada </w:t>
        </w:r>
      </w:ins>
      <w:r w:rsidR="00EE7D0E">
        <w:rPr>
          <w:rFonts w:cs="Times New Roman"/>
          <w:szCs w:val="24"/>
        </w:rPr>
        <w:t xml:space="preserve"> </w:t>
      </w:r>
      <w:r w:rsidR="00EE7D0E">
        <w:t>lampiran</w:t>
      </w:r>
      <w:r w:rsidR="00EE7D0E">
        <w:rPr>
          <w:rFonts w:cs="Times New Roman"/>
          <w:szCs w:val="24"/>
        </w:rPr>
        <w:t xml:space="preserve"> G</w:t>
      </w:r>
      <w:ins w:id="2136" w:author="Windows User" w:date="2019-09-19T21:33:00Z">
        <w:r w:rsidRPr="006A0BE8">
          <w:rPr>
            <w:rFonts w:cs="Times New Roman"/>
            <w:szCs w:val="24"/>
          </w:rPr>
          <w:t xml:space="preserve">ambar </w:t>
        </w:r>
      </w:ins>
      <w:r w:rsidR="00EE7D0E">
        <w:rPr>
          <w:rFonts w:cs="Times New Roman"/>
          <w:szCs w:val="24"/>
        </w:rPr>
        <w:t>C</w:t>
      </w:r>
      <w:ins w:id="2137" w:author="Windows User" w:date="2019-09-19T21:33:00Z">
        <w:r w:rsidRPr="006A0BE8">
          <w:rPr>
            <w:rFonts w:cs="Times New Roman"/>
            <w:szCs w:val="24"/>
          </w:rPr>
          <w:t>.</w:t>
        </w:r>
      </w:ins>
      <w:r w:rsidR="00EE7D0E">
        <w:rPr>
          <w:rFonts w:cs="Times New Roman"/>
          <w:szCs w:val="24"/>
        </w:rPr>
        <w:t>5</w:t>
      </w:r>
      <w:ins w:id="2138" w:author="Windows User" w:date="2019-09-19T21:33:00Z">
        <w:r w:rsidRPr="006A0BE8">
          <w:rPr>
            <w:rFonts w:cs="Times New Roman"/>
            <w:szCs w:val="24"/>
          </w:rPr>
          <w:t>.</w:t>
        </w:r>
      </w:ins>
    </w:p>
    <w:p w14:paraId="189F4A17" w14:textId="53CCD5E6" w:rsidR="00872B65" w:rsidRPr="006A0BE8" w:rsidRDefault="00872B65">
      <w:pPr>
        <w:pStyle w:val="Heading3"/>
        <w:rPr>
          <w:ins w:id="2139" w:author="Windows User" w:date="2019-09-19T21:33:00Z"/>
        </w:rPr>
        <w:pPrChange w:id="2140" w:author="Windows User" w:date="2019-09-19T21:37:00Z">
          <w:pPr>
            <w:pStyle w:val="Heading3"/>
            <w:numPr>
              <w:numId w:val="45"/>
            </w:numPr>
            <w:ind w:left="2160" w:hanging="180"/>
          </w:pPr>
        </w:pPrChange>
      </w:pPr>
      <w:bookmarkStart w:id="2141" w:name="_Toc23552378"/>
      <w:ins w:id="2142" w:author="Windows User" w:date="2019-09-19T21:33:00Z">
        <w:r w:rsidRPr="006A0BE8">
          <w:t xml:space="preserve">Lihat </w:t>
        </w:r>
      </w:ins>
      <w:r w:rsidR="00D15C69">
        <w:t xml:space="preserve">Data </w:t>
      </w:r>
      <w:r w:rsidR="00D15C69" w:rsidRPr="00D15C69">
        <w:rPr>
          <w:i/>
        </w:rPr>
        <w:t>History Tracker</w:t>
      </w:r>
      <w:bookmarkEnd w:id="2141"/>
    </w:p>
    <w:p w14:paraId="4CA2FFAD" w14:textId="3E7643F1" w:rsidR="004D599A" w:rsidRDefault="00D8347D" w:rsidP="00C76422">
      <w:pPr>
        <w:ind w:firstLine="567"/>
        <w:rPr>
          <w:rFonts w:cs="Times New Roman"/>
          <w:szCs w:val="24"/>
        </w:rPr>
      </w:pPr>
      <w:ins w:id="2143" w:author="Windows User" w:date="2019-09-19T21:33:00Z">
        <w:r w:rsidRPr="006A0BE8">
          <w:rPr>
            <w:rFonts w:cs="Times New Roman"/>
            <w:i/>
            <w:szCs w:val="24"/>
          </w:rPr>
          <w:t>Sequence diagram</w:t>
        </w:r>
        <w:r w:rsidRPr="006A0BE8">
          <w:rPr>
            <w:rFonts w:cs="Times New Roman"/>
            <w:szCs w:val="24"/>
          </w:rPr>
          <w:t xml:space="preserve"> lihat data </w:t>
        </w:r>
      </w:ins>
      <w:r w:rsidR="00C76422">
        <w:rPr>
          <w:rFonts w:cs="Times New Roman"/>
          <w:i/>
          <w:szCs w:val="24"/>
        </w:rPr>
        <w:t>history</w:t>
      </w:r>
      <w:ins w:id="2144" w:author="Windows User" w:date="2019-09-19T21:33:00Z">
        <w:r w:rsidRPr="006A0BE8">
          <w:rPr>
            <w:rFonts w:cs="Times New Roman"/>
            <w:szCs w:val="24"/>
          </w:rPr>
          <w:t xml:space="preserve"> </w:t>
        </w:r>
      </w:ins>
      <w:r w:rsidR="00C76422">
        <w:rPr>
          <w:rFonts w:cs="Times New Roman"/>
          <w:i/>
          <w:szCs w:val="24"/>
        </w:rPr>
        <w:t>track</w:t>
      </w:r>
      <w:r w:rsidR="00C76422" w:rsidRPr="00F35DE0">
        <w:rPr>
          <w:rFonts w:cs="Times New Roman"/>
          <w:i/>
          <w:szCs w:val="24"/>
        </w:rPr>
        <w:t>er</w:t>
      </w:r>
      <w:ins w:id="2145" w:author="Windows User" w:date="2019-09-19T21:33:00Z">
        <w:r w:rsidRPr="006A0BE8">
          <w:rPr>
            <w:rFonts w:cs="Times New Roman"/>
            <w:szCs w:val="24"/>
          </w:rPr>
          <w:t xml:space="preserve"> menggambarkan interaksi objek pada proses menampilkan data sudut aktuator. </w:t>
        </w:r>
      </w:ins>
      <w:ins w:id="2146" w:author="Windows User" w:date="2019-09-19T23:05:00Z">
        <w:r w:rsidRPr="006A0BE8">
          <w:rPr>
            <w:rFonts w:cs="Times New Roman"/>
            <w:szCs w:val="24"/>
          </w:rPr>
          <w:t xml:space="preserve">Ketika pengguna memilih menu </w:t>
        </w:r>
      </w:ins>
      <w:ins w:id="2147" w:author="Windows User" w:date="2019-09-19T23:09:00Z">
        <w:r w:rsidRPr="006A0BE8">
          <w:rPr>
            <w:rFonts w:cs="Times New Roman"/>
            <w:szCs w:val="24"/>
          </w:rPr>
          <w:t xml:space="preserve">lihat </w:t>
        </w:r>
      </w:ins>
      <w:r>
        <w:rPr>
          <w:rFonts w:cs="Times New Roman"/>
          <w:szCs w:val="24"/>
        </w:rPr>
        <w:t xml:space="preserve">history </w:t>
      </w:r>
      <w:ins w:id="2148" w:author="Windows User" w:date="2019-09-19T23:09:00Z">
        <w:r w:rsidRPr="006A0BE8">
          <w:rPr>
            <w:rFonts w:cs="Times New Roman"/>
            <w:szCs w:val="24"/>
          </w:rPr>
          <w:t xml:space="preserve">sudut </w:t>
        </w:r>
      </w:ins>
      <w:r w:rsidR="00C76422">
        <w:rPr>
          <w:rFonts w:cs="Times New Roman"/>
          <w:i/>
          <w:szCs w:val="24"/>
        </w:rPr>
        <w:t>track</w:t>
      </w:r>
      <w:r w:rsidR="00C76422" w:rsidRPr="00F35DE0">
        <w:rPr>
          <w:rFonts w:cs="Times New Roman"/>
          <w:i/>
          <w:szCs w:val="24"/>
        </w:rPr>
        <w:t>er</w:t>
      </w:r>
      <w:ins w:id="2149" w:author="Windows User" w:date="2019-09-19T23:05:00Z">
        <w:r w:rsidRPr="006A0BE8">
          <w:rPr>
            <w:rFonts w:cs="Times New Roman"/>
            <w:szCs w:val="24"/>
          </w:rPr>
          <w:t xml:space="preserve"> maka </w:t>
        </w:r>
        <w:r w:rsidRPr="006A0BE8">
          <w:rPr>
            <w:rFonts w:cs="Times New Roman"/>
            <w:i/>
            <w:szCs w:val="24"/>
          </w:rPr>
          <w:t xml:space="preserve">view </w:t>
        </w:r>
        <w:r w:rsidRPr="006A0BE8">
          <w:rPr>
            <w:rFonts w:cs="Times New Roman"/>
            <w:szCs w:val="24"/>
          </w:rPr>
          <w:t>meminta data pada</w:t>
        </w:r>
      </w:ins>
      <w:r w:rsidR="00C76422" w:rsidRPr="00C76422">
        <w:rPr>
          <w:rFonts w:cs="Times New Roman"/>
          <w:i/>
          <w:szCs w:val="24"/>
        </w:rPr>
        <w:t xml:space="preserve"> </w:t>
      </w:r>
      <w:r w:rsidR="00C76422">
        <w:rPr>
          <w:rFonts w:cs="Times New Roman"/>
          <w:i/>
          <w:szCs w:val="24"/>
        </w:rPr>
        <w:t>controller</w:t>
      </w:r>
      <w:ins w:id="2150" w:author="Windows User" w:date="2019-09-19T23:05:00Z">
        <w:r w:rsidR="00C76422" w:rsidRPr="006A0BE8">
          <w:rPr>
            <w:rFonts w:cs="Times New Roman"/>
            <w:szCs w:val="24"/>
          </w:rPr>
          <w:t xml:space="preserve"> </w:t>
        </w:r>
        <w:r w:rsidRPr="006A0BE8">
          <w:rPr>
            <w:rFonts w:cs="Times New Roman"/>
            <w:szCs w:val="24"/>
          </w:rPr>
          <w:t xml:space="preserve">untuk menampilkan halaman </w:t>
        </w:r>
      </w:ins>
      <w:ins w:id="2151" w:author="Windows User" w:date="2019-09-19T23:10:00Z">
        <w:r w:rsidRPr="006A0BE8">
          <w:rPr>
            <w:rFonts w:cs="Times New Roman"/>
            <w:szCs w:val="24"/>
          </w:rPr>
          <w:t xml:space="preserve">lihat </w:t>
        </w:r>
      </w:ins>
      <w:r>
        <w:rPr>
          <w:rFonts w:cs="Times New Roman"/>
          <w:szCs w:val="24"/>
        </w:rPr>
        <w:t xml:space="preserve">history </w:t>
      </w:r>
      <w:ins w:id="2152" w:author="Windows User" w:date="2019-09-19T23:10:00Z">
        <w:r w:rsidRPr="006A0BE8">
          <w:rPr>
            <w:rFonts w:cs="Times New Roman"/>
            <w:szCs w:val="24"/>
          </w:rPr>
          <w:t xml:space="preserve">sudut aktuator. </w:t>
        </w:r>
      </w:ins>
      <w:r>
        <w:rPr>
          <w:rFonts w:cs="Times New Roman"/>
          <w:szCs w:val="24"/>
        </w:rPr>
        <w:t xml:space="preserve">Saat itu juga </w:t>
      </w:r>
      <w:r w:rsidR="00C76422">
        <w:rPr>
          <w:rFonts w:cs="Times New Roman"/>
          <w:i/>
          <w:szCs w:val="24"/>
        </w:rPr>
        <w:t>controller</w:t>
      </w:r>
      <w:r w:rsidRPr="00F35DE0">
        <w:rPr>
          <w:rFonts w:cs="Times New Roman"/>
          <w:i/>
          <w:szCs w:val="24"/>
        </w:rPr>
        <w:t xml:space="preserve"> </w:t>
      </w:r>
      <w:r>
        <w:rPr>
          <w:rFonts w:cs="Times New Roman"/>
          <w:szCs w:val="24"/>
        </w:rPr>
        <w:t xml:space="preserve">mengambil data dari database melalui </w:t>
      </w:r>
      <w:r w:rsidRPr="00F35DE0">
        <w:rPr>
          <w:rFonts w:cs="Times New Roman"/>
          <w:i/>
          <w:szCs w:val="24"/>
        </w:rPr>
        <w:t>model</w:t>
      </w:r>
      <w:r>
        <w:rPr>
          <w:rFonts w:cs="Times New Roman"/>
          <w:i/>
          <w:szCs w:val="24"/>
        </w:rPr>
        <w:t xml:space="preserve">. </w:t>
      </w:r>
      <w:r>
        <w:rPr>
          <w:rFonts w:cs="Times New Roman"/>
          <w:szCs w:val="24"/>
        </w:rPr>
        <w:t xml:space="preserve">Data tersebut dari model yang beruapa </w:t>
      </w:r>
      <w:r w:rsidRPr="00F35DE0">
        <w:rPr>
          <w:rFonts w:cs="Times New Roman"/>
          <w:i/>
          <w:szCs w:val="24"/>
        </w:rPr>
        <w:t>array</w:t>
      </w:r>
      <w:r>
        <w:rPr>
          <w:rFonts w:cs="Times New Roman"/>
          <w:szCs w:val="24"/>
        </w:rPr>
        <w:t xml:space="preserve"> dikirim melalui </w:t>
      </w:r>
      <w:r w:rsidRPr="00F35DE0">
        <w:rPr>
          <w:rFonts w:cs="Times New Roman"/>
          <w:i/>
          <w:szCs w:val="24"/>
        </w:rPr>
        <w:t>controller</w:t>
      </w:r>
      <w:r>
        <w:rPr>
          <w:rFonts w:cs="Times New Roman"/>
          <w:szCs w:val="24"/>
        </w:rPr>
        <w:t xml:space="preserve"> ke </w:t>
      </w:r>
      <w:r w:rsidRPr="00F35DE0">
        <w:rPr>
          <w:rFonts w:cs="Times New Roman"/>
          <w:i/>
          <w:szCs w:val="24"/>
        </w:rPr>
        <w:t>view</w:t>
      </w:r>
      <w:r>
        <w:rPr>
          <w:rFonts w:cs="Times New Roman"/>
          <w:szCs w:val="24"/>
        </w:rPr>
        <w:t xml:space="preserve">. Langkah terakhir view mengubah data </w:t>
      </w:r>
      <w:r w:rsidRPr="00F35DE0">
        <w:rPr>
          <w:rFonts w:cs="Times New Roman"/>
          <w:i/>
          <w:szCs w:val="24"/>
        </w:rPr>
        <w:t>array</w:t>
      </w:r>
      <w:r>
        <w:rPr>
          <w:rFonts w:cs="Times New Roman"/>
          <w:szCs w:val="24"/>
        </w:rPr>
        <w:t xml:space="preserve"> tersebut dalam bentuk tabel sehingga bisa dilihat oleh pengguna. </w:t>
      </w:r>
      <w:ins w:id="2153" w:author="Windows User" w:date="2019-09-19T21:33:00Z">
        <w:r w:rsidRPr="006A0BE8">
          <w:rPr>
            <w:rFonts w:cs="Times New Roman"/>
            <w:szCs w:val="24"/>
          </w:rPr>
          <w:t xml:space="preserve">Proses ini dapat dilihat pada </w:t>
        </w:r>
      </w:ins>
      <w:r w:rsidR="00EE7D0E">
        <w:t>lampiran</w:t>
      </w:r>
      <w:r w:rsidR="00EE7D0E">
        <w:rPr>
          <w:rFonts w:cs="Times New Roman"/>
          <w:szCs w:val="24"/>
        </w:rPr>
        <w:t xml:space="preserve"> G</w:t>
      </w:r>
      <w:ins w:id="2154" w:author="Windows User" w:date="2019-09-19T21:33:00Z">
        <w:r w:rsidRPr="006A0BE8">
          <w:rPr>
            <w:rFonts w:cs="Times New Roman"/>
            <w:szCs w:val="24"/>
          </w:rPr>
          <w:t xml:space="preserve">ambar </w:t>
        </w:r>
      </w:ins>
      <w:r w:rsidR="00EE7D0E">
        <w:rPr>
          <w:rFonts w:cs="Times New Roman"/>
          <w:szCs w:val="24"/>
        </w:rPr>
        <w:t>C</w:t>
      </w:r>
      <w:ins w:id="2155" w:author="Windows User" w:date="2019-09-19T21:33:00Z">
        <w:r w:rsidRPr="006A0BE8">
          <w:rPr>
            <w:rFonts w:cs="Times New Roman"/>
            <w:szCs w:val="24"/>
          </w:rPr>
          <w:t>.</w:t>
        </w:r>
      </w:ins>
      <w:r w:rsidR="00EE7D0E">
        <w:rPr>
          <w:rFonts w:cs="Times New Roman"/>
          <w:szCs w:val="24"/>
        </w:rPr>
        <w:t>6</w:t>
      </w:r>
      <w:ins w:id="2156" w:author="Windows User" w:date="2019-09-19T21:33:00Z">
        <w:r w:rsidRPr="006A0BE8">
          <w:rPr>
            <w:rFonts w:cs="Times New Roman"/>
            <w:szCs w:val="24"/>
          </w:rPr>
          <w:t>.</w:t>
        </w:r>
      </w:ins>
    </w:p>
    <w:p w14:paraId="74A6384F" w14:textId="1B95992F" w:rsidR="00872B65" w:rsidRPr="00C76422" w:rsidRDefault="009935E8">
      <w:pPr>
        <w:pStyle w:val="Heading3"/>
        <w:rPr>
          <w:ins w:id="2157" w:author="Windows User" w:date="2019-09-19T21:33:00Z"/>
        </w:rPr>
        <w:pPrChange w:id="2158" w:author="Windows User" w:date="2019-09-19T21:38:00Z">
          <w:pPr>
            <w:pStyle w:val="Heading3"/>
            <w:numPr>
              <w:numId w:val="45"/>
            </w:numPr>
            <w:ind w:left="2160" w:hanging="180"/>
          </w:pPr>
        </w:pPrChange>
      </w:pPr>
      <w:bookmarkStart w:id="2159" w:name="_Toc23552379"/>
      <w:r w:rsidRPr="00C76422">
        <w:t>Lihat Grafik Sensor</w:t>
      </w:r>
      <w:bookmarkEnd w:id="2159"/>
    </w:p>
    <w:p w14:paraId="04571EE2" w14:textId="64BC8BE6" w:rsidR="00C76422" w:rsidRDefault="00C76422" w:rsidP="00C76422">
      <w:pPr>
        <w:ind w:firstLine="567"/>
        <w:rPr>
          <w:rFonts w:cs="Times New Roman"/>
          <w:szCs w:val="24"/>
        </w:rPr>
      </w:pPr>
      <w:ins w:id="2160" w:author="Windows User" w:date="2019-09-19T21:33:00Z">
        <w:r w:rsidRPr="006A0BE8">
          <w:rPr>
            <w:rFonts w:cs="Times New Roman"/>
            <w:i/>
            <w:szCs w:val="24"/>
          </w:rPr>
          <w:t>Sequence diagram</w:t>
        </w:r>
        <w:r w:rsidRPr="006A0BE8">
          <w:rPr>
            <w:rFonts w:cs="Times New Roman"/>
            <w:szCs w:val="24"/>
          </w:rPr>
          <w:t xml:space="preserve"> lihat </w:t>
        </w:r>
      </w:ins>
      <w:r>
        <w:rPr>
          <w:rFonts w:cs="Times New Roman"/>
          <w:szCs w:val="24"/>
        </w:rPr>
        <w:t>grafik sensor</w:t>
      </w:r>
      <w:ins w:id="2161" w:author="Windows User" w:date="2019-09-19T21:33:00Z">
        <w:r w:rsidRPr="006A0BE8">
          <w:rPr>
            <w:rFonts w:cs="Times New Roman"/>
            <w:szCs w:val="24"/>
          </w:rPr>
          <w:t xml:space="preserve"> menggambarkan interaksi objek pada proses menampilkan </w:t>
        </w:r>
      </w:ins>
      <w:r>
        <w:rPr>
          <w:rFonts w:cs="Times New Roman"/>
          <w:szCs w:val="24"/>
        </w:rPr>
        <w:t>grafik sensor</w:t>
      </w:r>
      <w:ins w:id="2162" w:author="Windows User" w:date="2019-09-19T21:33:00Z">
        <w:r w:rsidRPr="006A0BE8">
          <w:rPr>
            <w:rFonts w:cs="Times New Roman"/>
            <w:szCs w:val="24"/>
          </w:rPr>
          <w:t xml:space="preserve">. </w:t>
        </w:r>
      </w:ins>
      <w:ins w:id="2163" w:author="Windows User" w:date="2019-09-19T23:05:00Z">
        <w:r w:rsidRPr="006A0BE8">
          <w:rPr>
            <w:rFonts w:cs="Times New Roman"/>
            <w:szCs w:val="24"/>
          </w:rPr>
          <w:t xml:space="preserve">Ketika pengguna memilih menu </w:t>
        </w:r>
      </w:ins>
      <w:ins w:id="2164" w:author="Windows User" w:date="2019-09-19T23:09:00Z">
        <w:r w:rsidRPr="006A0BE8">
          <w:rPr>
            <w:rFonts w:cs="Times New Roman"/>
            <w:szCs w:val="24"/>
          </w:rPr>
          <w:t xml:space="preserve">lihat </w:t>
        </w:r>
      </w:ins>
      <w:r>
        <w:rPr>
          <w:rFonts w:cs="Times New Roman"/>
          <w:szCs w:val="24"/>
        </w:rPr>
        <w:t>grafik sensor</w:t>
      </w:r>
      <w:ins w:id="2165" w:author="Windows User" w:date="2019-09-19T21:33:00Z">
        <w:r w:rsidRPr="006A0BE8">
          <w:rPr>
            <w:rFonts w:cs="Times New Roman"/>
            <w:szCs w:val="24"/>
          </w:rPr>
          <w:t xml:space="preserve"> </w:t>
        </w:r>
      </w:ins>
      <w:ins w:id="2166" w:author="Windows User" w:date="2019-09-19T23:05:00Z">
        <w:r w:rsidRPr="006A0BE8">
          <w:rPr>
            <w:rFonts w:cs="Times New Roman"/>
            <w:szCs w:val="24"/>
          </w:rPr>
          <w:t xml:space="preserve">maka </w:t>
        </w:r>
        <w:r w:rsidRPr="006A0BE8">
          <w:rPr>
            <w:rFonts w:cs="Times New Roman"/>
            <w:i/>
            <w:szCs w:val="24"/>
          </w:rPr>
          <w:t xml:space="preserve">view </w:t>
        </w:r>
        <w:r w:rsidRPr="006A0BE8">
          <w:rPr>
            <w:rFonts w:cs="Times New Roman"/>
            <w:szCs w:val="24"/>
          </w:rPr>
          <w:t>meminta data pada</w:t>
        </w:r>
      </w:ins>
      <w:r>
        <w:rPr>
          <w:rFonts w:cs="Times New Roman"/>
          <w:szCs w:val="24"/>
        </w:rPr>
        <w:t xml:space="preserve"> </w:t>
      </w:r>
      <w:r>
        <w:rPr>
          <w:rFonts w:cs="Times New Roman"/>
          <w:i/>
          <w:szCs w:val="24"/>
        </w:rPr>
        <w:t>controller</w:t>
      </w:r>
      <w:ins w:id="2167" w:author="Windows User" w:date="2019-09-19T23:05:00Z">
        <w:r w:rsidRPr="006A0BE8">
          <w:rPr>
            <w:rFonts w:cs="Times New Roman"/>
            <w:szCs w:val="24"/>
          </w:rPr>
          <w:t xml:space="preserve"> untuk menampilkan halaman </w:t>
        </w:r>
      </w:ins>
      <w:ins w:id="2168" w:author="Windows User" w:date="2019-09-19T23:10:00Z">
        <w:r w:rsidRPr="006A0BE8">
          <w:rPr>
            <w:rFonts w:cs="Times New Roman"/>
            <w:szCs w:val="24"/>
          </w:rPr>
          <w:t xml:space="preserve">lihat </w:t>
        </w:r>
      </w:ins>
      <w:r w:rsidR="00966745">
        <w:rPr>
          <w:rFonts w:cs="Times New Roman"/>
          <w:szCs w:val="24"/>
        </w:rPr>
        <w:t>grafik sensor</w:t>
      </w:r>
      <w:ins w:id="2169" w:author="Windows User" w:date="2019-09-19T23:10:00Z">
        <w:r w:rsidRPr="006A0BE8">
          <w:rPr>
            <w:rFonts w:cs="Times New Roman"/>
            <w:szCs w:val="24"/>
          </w:rPr>
          <w:t xml:space="preserve">. </w:t>
        </w:r>
      </w:ins>
      <w:r>
        <w:rPr>
          <w:rFonts w:cs="Times New Roman"/>
          <w:szCs w:val="24"/>
        </w:rPr>
        <w:t xml:space="preserve">Saat itu juga </w:t>
      </w:r>
      <w:r w:rsidR="00966745">
        <w:rPr>
          <w:rFonts w:cs="Times New Roman"/>
          <w:i/>
          <w:szCs w:val="24"/>
        </w:rPr>
        <w:t>controller</w:t>
      </w:r>
      <w:r w:rsidRPr="00F35DE0">
        <w:rPr>
          <w:rFonts w:cs="Times New Roman"/>
          <w:i/>
          <w:szCs w:val="24"/>
        </w:rPr>
        <w:t xml:space="preserve"> </w:t>
      </w:r>
      <w:r>
        <w:rPr>
          <w:rFonts w:cs="Times New Roman"/>
          <w:szCs w:val="24"/>
        </w:rPr>
        <w:t xml:space="preserve">mengambil data dari database melalui </w:t>
      </w:r>
      <w:r w:rsidRPr="00F35DE0">
        <w:rPr>
          <w:rFonts w:cs="Times New Roman"/>
          <w:i/>
          <w:szCs w:val="24"/>
        </w:rPr>
        <w:t>model</w:t>
      </w:r>
      <w:r>
        <w:rPr>
          <w:rFonts w:cs="Times New Roman"/>
          <w:i/>
          <w:szCs w:val="24"/>
        </w:rPr>
        <w:t xml:space="preserve">. </w:t>
      </w:r>
      <w:r>
        <w:rPr>
          <w:rFonts w:cs="Times New Roman"/>
          <w:szCs w:val="24"/>
        </w:rPr>
        <w:t xml:space="preserve">Data tersebut dari model yang beruapa </w:t>
      </w:r>
      <w:r w:rsidRPr="00F35DE0">
        <w:rPr>
          <w:rFonts w:cs="Times New Roman"/>
          <w:i/>
          <w:szCs w:val="24"/>
        </w:rPr>
        <w:t>array</w:t>
      </w:r>
      <w:r>
        <w:rPr>
          <w:rFonts w:cs="Times New Roman"/>
          <w:szCs w:val="24"/>
        </w:rPr>
        <w:t xml:space="preserve"> dikirim melalui </w:t>
      </w:r>
      <w:r w:rsidRPr="00F35DE0">
        <w:rPr>
          <w:rFonts w:cs="Times New Roman"/>
          <w:i/>
          <w:szCs w:val="24"/>
        </w:rPr>
        <w:t>controller</w:t>
      </w:r>
      <w:r>
        <w:rPr>
          <w:rFonts w:cs="Times New Roman"/>
          <w:szCs w:val="24"/>
        </w:rPr>
        <w:t xml:space="preserve"> ke </w:t>
      </w:r>
      <w:r w:rsidRPr="00F35DE0">
        <w:rPr>
          <w:rFonts w:cs="Times New Roman"/>
          <w:i/>
          <w:szCs w:val="24"/>
        </w:rPr>
        <w:t>view</w:t>
      </w:r>
      <w:r>
        <w:rPr>
          <w:rFonts w:cs="Times New Roman"/>
          <w:szCs w:val="24"/>
        </w:rPr>
        <w:t xml:space="preserve">. Langkah terakhir view mengubah data </w:t>
      </w:r>
      <w:r w:rsidRPr="00F35DE0">
        <w:rPr>
          <w:rFonts w:cs="Times New Roman"/>
          <w:i/>
          <w:szCs w:val="24"/>
        </w:rPr>
        <w:t>array</w:t>
      </w:r>
      <w:r>
        <w:rPr>
          <w:rFonts w:cs="Times New Roman"/>
          <w:szCs w:val="24"/>
        </w:rPr>
        <w:t xml:space="preserve"> tersebut dalam bentuk</w:t>
      </w:r>
      <w:r w:rsidR="00966745">
        <w:rPr>
          <w:rFonts w:cs="Times New Roman"/>
          <w:szCs w:val="24"/>
        </w:rPr>
        <w:t xml:space="preserve"> grafik </w:t>
      </w:r>
      <w:r>
        <w:rPr>
          <w:rFonts w:cs="Times New Roman"/>
          <w:szCs w:val="24"/>
        </w:rPr>
        <w:t xml:space="preserve">sehingga bisa dilihat oleh pengguna. </w:t>
      </w:r>
      <w:ins w:id="2170" w:author="Windows User" w:date="2019-09-19T21:33:00Z">
        <w:r w:rsidRPr="006A0BE8">
          <w:rPr>
            <w:rFonts w:cs="Times New Roman"/>
            <w:szCs w:val="24"/>
          </w:rPr>
          <w:t xml:space="preserve">Proses ini dapat dilihat pada </w:t>
        </w:r>
      </w:ins>
      <w:r w:rsidR="00EE7D0E">
        <w:t>lampiran</w:t>
      </w:r>
      <w:r w:rsidR="00EE7D0E">
        <w:rPr>
          <w:rFonts w:cs="Times New Roman"/>
          <w:szCs w:val="24"/>
        </w:rPr>
        <w:t xml:space="preserve"> G</w:t>
      </w:r>
      <w:ins w:id="2171" w:author="Windows User" w:date="2019-09-19T21:33:00Z">
        <w:r w:rsidRPr="006A0BE8">
          <w:rPr>
            <w:rFonts w:cs="Times New Roman"/>
            <w:szCs w:val="24"/>
          </w:rPr>
          <w:t xml:space="preserve">ambar </w:t>
        </w:r>
      </w:ins>
      <w:r w:rsidR="00EE7D0E">
        <w:rPr>
          <w:rFonts w:cs="Times New Roman"/>
          <w:szCs w:val="24"/>
        </w:rPr>
        <w:t>C</w:t>
      </w:r>
      <w:ins w:id="2172" w:author="Windows User" w:date="2019-09-19T21:33:00Z">
        <w:r w:rsidRPr="006A0BE8">
          <w:rPr>
            <w:rFonts w:cs="Times New Roman"/>
            <w:szCs w:val="24"/>
          </w:rPr>
          <w:t>.</w:t>
        </w:r>
      </w:ins>
      <w:r w:rsidR="00EE7D0E">
        <w:rPr>
          <w:rFonts w:cs="Times New Roman"/>
          <w:szCs w:val="24"/>
        </w:rPr>
        <w:t>7</w:t>
      </w:r>
      <w:ins w:id="2173" w:author="Windows User" w:date="2019-09-19T21:33:00Z">
        <w:r w:rsidRPr="006A0BE8">
          <w:rPr>
            <w:rFonts w:cs="Times New Roman"/>
            <w:szCs w:val="24"/>
          </w:rPr>
          <w:t>.</w:t>
        </w:r>
      </w:ins>
    </w:p>
    <w:p w14:paraId="1FBD0140" w14:textId="638A8513" w:rsidR="00872B65" w:rsidRPr="006A0BE8" w:rsidRDefault="004D599A">
      <w:pPr>
        <w:pStyle w:val="Heading3"/>
        <w:rPr>
          <w:ins w:id="2174" w:author="Windows User" w:date="2019-09-19T21:33:00Z"/>
        </w:rPr>
        <w:pPrChange w:id="2175" w:author="Windows User" w:date="2019-09-19T21:38:00Z">
          <w:pPr>
            <w:pStyle w:val="Heading3"/>
            <w:numPr>
              <w:numId w:val="45"/>
            </w:numPr>
            <w:ind w:left="2160" w:hanging="180"/>
          </w:pPr>
        </w:pPrChange>
      </w:pPr>
      <w:bookmarkStart w:id="2176" w:name="_Toc23552380"/>
      <w:r>
        <w:t xml:space="preserve">Lihat Nilai </w:t>
      </w:r>
      <w:r w:rsidRPr="004D599A">
        <w:rPr>
          <w:i/>
        </w:rPr>
        <w:t>Setpoint</w:t>
      </w:r>
      <w:bookmarkEnd w:id="2176"/>
    </w:p>
    <w:p w14:paraId="6C27196F" w14:textId="4D39B3DB" w:rsidR="006F54F2" w:rsidRDefault="00966745" w:rsidP="006F54F2">
      <w:pPr>
        <w:ind w:firstLine="567"/>
        <w:rPr>
          <w:rFonts w:cs="Times New Roman"/>
          <w:szCs w:val="24"/>
        </w:rPr>
      </w:pPr>
      <w:ins w:id="2177" w:author="Windows User" w:date="2019-09-19T21:33:00Z">
        <w:r w:rsidRPr="006A0BE8">
          <w:rPr>
            <w:rFonts w:cs="Times New Roman"/>
            <w:i/>
            <w:szCs w:val="24"/>
          </w:rPr>
          <w:t>Sequence diagram</w:t>
        </w:r>
        <w:r w:rsidRPr="006A0BE8">
          <w:rPr>
            <w:rFonts w:cs="Times New Roman"/>
            <w:szCs w:val="24"/>
          </w:rPr>
          <w:t xml:space="preserve"> </w:t>
        </w:r>
      </w:ins>
      <w:r>
        <w:rPr>
          <w:rFonts w:cs="Times New Roman"/>
          <w:szCs w:val="24"/>
        </w:rPr>
        <w:t xml:space="preserve">nilai </w:t>
      </w:r>
      <w:r>
        <w:rPr>
          <w:rFonts w:cs="Times New Roman"/>
          <w:i/>
          <w:szCs w:val="24"/>
        </w:rPr>
        <w:t>setpoint</w:t>
      </w:r>
      <w:ins w:id="2178" w:author="Windows User" w:date="2019-09-19T21:33:00Z">
        <w:r w:rsidRPr="006A0BE8">
          <w:rPr>
            <w:rFonts w:cs="Times New Roman"/>
            <w:szCs w:val="24"/>
          </w:rPr>
          <w:t xml:space="preserve"> menggambarkan interaksi objek pada proses menampilkan</w:t>
        </w:r>
      </w:ins>
      <w:r w:rsidR="006F54F2">
        <w:rPr>
          <w:rFonts w:cs="Times New Roman"/>
          <w:szCs w:val="24"/>
        </w:rPr>
        <w:t>nya</w:t>
      </w:r>
      <w:ins w:id="2179" w:author="Windows User" w:date="2019-09-19T21:33:00Z">
        <w:r w:rsidR="006F54F2" w:rsidRPr="006A0BE8">
          <w:rPr>
            <w:rFonts w:cs="Times New Roman"/>
            <w:szCs w:val="24"/>
          </w:rPr>
          <w:t xml:space="preserve">. </w:t>
        </w:r>
      </w:ins>
      <w:ins w:id="2180" w:author="Windows User" w:date="2019-09-19T23:05:00Z">
        <w:r w:rsidR="006F54F2" w:rsidRPr="006A0BE8">
          <w:rPr>
            <w:rFonts w:cs="Times New Roman"/>
            <w:szCs w:val="24"/>
          </w:rPr>
          <w:t xml:space="preserve">Ketika pengguna memilih menu </w:t>
        </w:r>
      </w:ins>
      <w:ins w:id="2181" w:author="Windows User" w:date="2019-09-19T23:09:00Z">
        <w:r w:rsidR="006F54F2" w:rsidRPr="006A0BE8">
          <w:rPr>
            <w:rFonts w:cs="Times New Roman"/>
            <w:szCs w:val="24"/>
          </w:rPr>
          <w:t xml:space="preserve">lihat </w:t>
        </w:r>
      </w:ins>
      <w:r w:rsidR="006F54F2" w:rsidRPr="006F54F2">
        <w:rPr>
          <w:rFonts w:cs="Times New Roman"/>
          <w:szCs w:val="24"/>
        </w:rPr>
        <w:t xml:space="preserve">nilai </w:t>
      </w:r>
      <w:r w:rsidR="006F54F2" w:rsidRPr="006F54F2">
        <w:rPr>
          <w:rFonts w:cs="Times New Roman"/>
          <w:i/>
          <w:szCs w:val="24"/>
        </w:rPr>
        <w:t>setpoint</w:t>
      </w:r>
      <w:ins w:id="2182" w:author="Windows User" w:date="2019-09-19T21:33:00Z">
        <w:r w:rsidR="006F54F2" w:rsidRPr="006A0BE8">
          <w:rPr>
            <w:rFonts w:cs="Times New Roman"/>
            <w:szCs w:val="24"/>
          </w:rPr>
          <w:t xml:space="preserve"> </w:t>
        </w:r>
      </w:ins>
      <w:ins w:id="2183" w:author="Windows User" w:date="2019-09-19T23:05:00Z">
        <w:r w:rsidR="006F54F2" w:rsidRPr="006A0BE8">
          <w:rPr>
            <w:rFonts w:cs="Times New Roman"/>
            <w:szCs w:val="24"/>
          </w:rPr>
          <w:t xml:space="preserve">maka </w:t>
        </w:r>
        <w:r w:rsidR="006F54F2" w:rsidRPr="006A0BE8">
          <w:rPr>
            <w:rFonts w:cs="Times New Roman"/>
            <w:i/>
            <w:szCs w:val="24"/>
          </w:rPr>
          <w:t xml:space="preserve">view </w:t>
        </w:r>
        <w:r w:rsidR="006F54F2" w:rsidRPr="006A0BE8">
          <w:rPr>
            <w:rFonts w:cs="Times New Roman"/>
            <w:szCs w:val="24"/>
          </w:rPr>
          <w:t>meminta data pada</w:t>
        </w:r>
      </w:ins>
      <w:r w:rsidR="006F54F2">
        <w:rPr>
          <w:rFonts w:cs="Times New Roman"/>
          <w:szCs w:val="24"/>
        </w:rPr>
        <w:t xml:space="preserve"> </w:t>
      </w:r>
      <w:r w:rsidR="006F54F2">
        <w:rPr>
          <w:rFonts w:cs="Times New Roman"/>
          <w:i/>
          <w:szCs w:val="24"/>
        </w:rPr>
        <w:t>controller</w:t>
      </w:r>
      <w:ins w:id="2184" w:author="Windows User" w:date="2019-09-19T23:05:00Z">
        <w:r w:rsidR="006F54F2" w:rsidRPr="006A0BE8">
          <w:rPr>
            <w:rFonts w:cs="Times New Roman"/>
            <w:szCs w:val="24"/>
          </w:rPr>
          <w:t xml:space="preserve"> untuk menampilkan halaman </w:t>
        </w:r>
      </w:ins>
      <w:ins w:id="2185" w:author="Windows User" w:date="2019-09-19T23:10:00Z">
        <w:r w:rsidR="006F54F2" w:rsidRPr="006A0BE8">
          <w:rPr>
            <w:rFonts w:cs="Times New Roman"/>
            <w:szCs w:val="24"/>
          </w:rPr>
          <w:t xml:space="preserve">lihat </w:t>
        </w:r>
      </w:ins>
      <w:r w:rsidR="006F54F2">
        <w:rPr>
          <w:rFonts w:cs="Times New Roman"/>
          <w:szCs w:val="24"/>
        </w:rPr>
        <w:t>grafik sensor</w:t>
      </w:r>
      <w:ins w:id="2186" w:author="Windows User" w:date="2019-09-19T23:10:00Z">
        <w:r w:rsidR="006F54F2" w:rsidRPr="006A0BE8">
          <w:rPr>
            <w:rFonts w:cs="Times New Roman"/>
            <w:szCs w:val="24"/>
          </w:rPr>
          <w:t xml:space="preserve">. </w:t>
        </w:r>
      </w:ins>
      <w:r w:rsidR="006F54F2">
        <w:rPr>
          <w:rFonts w:cs="Times New Roman"/>
          <w:szCs w:val="24"/>
        </w:rPr>
        <w:t xml:space="preserve">Saat itu juga </w:t>
      </w:r>
      <w:r w:rsidR="006F54F2">
        <w:rPr>
          <w:rFonts w:cs="Times New Roman"/>
          <w:i/>
          <w:szCs w:val="24"/>
        </w:rPr>
        <w:t>controller</w:t>
      </w:r>
      <w:r w:rsidR="006F54F2" w:rsidRPr="00F35DE0">
        <w:rPr>
          <w:rFonts w:cs="Times New Roman"/>
          <w:i/>
          <w:szCs w:val="24"/>
        </w:rPr>
        <w:t xml:space="preserve"> </w:t>
      </w:r>
      <w:r w:rsidR="006F54F2">
        <w:rPr>
          <w:rFonts w:cs="Times New Roman"/>
          <w:szCs w:val="24"/>
        </w:rPr>
        <w:t xml:space="preserve">mengambil data dari database melalui </w:t>
      </w:r>
      <w:r w:rsidR="006F54F2" w:rsidRPr="00F35DE0">
        <w:rPr>
          <w:rFonts w:cs="Times New Roman"/>
          <w:i/>
          <w:szCs w:val="24"/>
        </w:rPr>
        <w:t>model</w:t>
      </w:r>
      <w:r w:rsidR="006F54F2">
        <w:rPr>
          <w:rFonts w:cs="Times New Roman"/>
          <w:i/>
          <w:szCs w:val="24"/>
        </w:rPr>
        <w:t xml:space="preserve">. </w:t>
      </w:r>
      <w:r w:rsidR="006F54F2">
        <w:rPr>
          <w:rFonts w:cs="Times New Roman"/>
          <w:szCs w:val="24"/>
        </w:rPr>
        <w:t xml:space="preserve">Data tersebut dari model yang beruapa </w:t>
      </w:r>
      <w:r w:rsidR="006F54F2" w:rsidRPr="00F35DE0">
        <w:rPr>
          <w:rFonts w:cs="Times New Roman"/>
          <w:i/>
          <w:szCs w:val="24"/>
        </w:rPr>
        <w:t>array</w:t>
      </w:r>
      <w:r w:rsidR="006F54F2">
        <w:rPr>
          <w:rFonts w:cs="Times New Roman"/>
          <w:szCs w:val="24"/>
        </w:rPr>
        <w:t xml:space="preserve"> dikirim melalui </w:t>
      </w:r>
      <w:r w:rsidR="006F54F2" w:rsidRPr="00F35DE0">
        <w:rPr>
          <w:rFonts w:cs="Times New Roman"/>
          <w:i/>
          <w:szCs w:val="24"/>
        </w:rPr>
        <w:t>controller</w:t>
      </w:r>
      <w:r w:rsidR="006F54F2">
        <w:rPr>
          <w:rFonts w:cs="Times New Roman"/>
          <w:szCs w:val="24"/>
        </w:rPr>
        <w:t xml:space="preserve"> ke </w:t>
      </w:r>
      <w:r w:rsidR="006F54F2" w:rsidRPr="00F35DE0">
        <w:rPr>
          <w:rFonts w:cs="Times New Roman"/>
          <w:i/>
          <w:szCs w:val="24"/>
        </w:rPr>
        <w:t>view</w:t>
      </w:r>
      <w:r w:rsidR="006F54F2">
        <w:rPr>
          <w:rFonts w:cs="Times New Roman"/>
          <w:szCs w:val="24"/>
        </w:rPr>
        <w:t xml:space="preserve">. Langkah terakhir view mengubah data </w:t>
      </w:r>
      <w:r w:rsidR="006F54F2" w:rsidRPr="00F35DE0">
        <w:rPr>
          <w:rFonts w:cs="Times New Roman"/>
          <w:i/>
          <w:szCs w:val="24"/>
        </w:rPr>
        <w:t>array</w:t>
      </w:r>
      <w:r w:rsidR="006F54F2">
        <w:rPr>
          <w:rFonts w:cs="Times New Roman"/>
          <w:szCs w:val="24"/>
        </w:rPr>
        <w:t xml:space="preserve"> tersebut dalam bentuk tabel sehingga bisa dilihat oleh pengguna. </w:t>
      </w:r>
      <w:ins w:id="2187" w:author="Windows User" w:date="2019-09-19T21:33:00Z">
        <w:r w:rsidR="006F54F2" w:rsidRPr="006A0BE8">
          <w:rPr>
            <w:rFonts w:cs="Times New Roman"/>
            <w:szCs w:val="24"/>
          </w:rPr>
          <w:t xml:space="preserve">Proses ini dapat dilihat pada </w:t>
        </w:r>
      </w:ins>
      <w:r w:rsidR="00EE7D0E">
        <w:t>lampiran</w:t>
      </w:r>
      <w:r w:rsidR="00EE7D0E">
        <w:rPr>
          <w:rFonts w:cs="Times New Roman"/>
          <w:szCs w:val="24"/>
        </w:rPr>
        <w:t xml:space="preserve"> G</w:t>
      </w:r>
      <w:ins w:id="2188" w:author="Windows User" w:date="2019-09-19T21:33:00Z">
        <w:r w:rsidR="006F54F2" w:rsidRPr="006A0BE8">
          <w:rPr>
            <w:rFonts w:cs="Times New Roman"/>
            <w:szCs w:val="24"/>
          </w:rPr>
          <w:t xml:space="preserve">ambar </w:t>
        </w:r>
      </w:ins>
      <w:r w:rsidR="00EE7D0E">
        <w:rPr>
          <w:rFonts w:cs="Times New Roman"/>
          <w:szCs w:val="24"/>
        </w:rPr>
        <w:t>C</w:t>
      </w:r>
      <w:ins w:id="2189" w:author="Windows User" w:date="2019-09-19T21:33:00Z">
        <w:r w:rsidR="006F54F2" w:rsidRPr="006A0BE8">
          <w:rPr>
            <w:rFonts w:cs="Times New Roman"/>
            <w:szCs w:val="24"/>
          </w:rPr>
          <w:t>.</w:t>
        </w:r>
      </w:ins>
      <w:r w:rsidR="00EE7D0E">
        <w:rPr>
          <w:rFonts w:cs="Times New Roman"/>
          <w:szCs w:val="24"/>
        </w:rPr>
        <w:t>8</w:t>
      </w:r>
      <w:ins w:id="2190" w:author="Windows User" w:date="2019-09-19T21:33:00Z">
        <w:r w:rsidR="006F54F2" w:rsidRPr="006A0BE8">
          <w:rPr>
            <w:rFonts w:cs="Times New Roman"/>
            <w:szCs w:val="24"/>
          </w:rPr>
          <w:t>.</w:t>
        </w:r>
      </w:ins>
    </w:p>
    <w:p w14:paraId="30E5B849" w14:textId="04FB6C2F" w:rsidR="00872B65" w:rsidRDefault="00872B65" w:rsidP="00872B65">
      <w:pPr>
        <w:ind w:firstLine="567"/>
        <w:rPr>
          <w:rFonts w:cs="Times New Roman"/>
          <w:szCs w:val="24"/>
        </w:rPr>
      </w:pPr>
    </w:p>
    <w:p w14:paraId="25342FB9" w14:textId="2461D2C3" w:rsidR="000407AE" w:rsidRDefault="000407AE" w:rsidP="000407AE">
      <w:pPr>
        <w:keepNext/>
      </w:pPr>
    </w:p>
    <w:p w14:paraId="04E20F33" w14:textId="11939DF4" w:rsidR="00872B65" w:rsidRPr="006A0BE8" w:rsidRDefault="004D599A">
      <w:pPr>
        <w:pStyle w:val="Heading3"/>
        <w:rPr>
          <w:ins w:id="2191" w:author="Windows User" w:date="2019-09-19T21:33:00Z"/>
        </w:rPr>
        <w:pPrChange w:id="2192" w:author="Windows User" w:date="2019-09-19T21:38:00Z">
          <w:pPr>
            <w:pStyle w:val="Heading3"/>
            <w:numPr>
              <w:numId w:val="45"/>
            </w:numPr>
            <w:ind w:left="2160" w:hanging="180"/>
          </w:pPr>
        </w:pPrChange>
      </w:pPr>
      <w:bookmarkStart w:id="2193" w:name="_Toc23552381"/>
      <w:r>
        <w:t xml:space="preserve">Lihat </w:t>
      </w:r>
      <w:ins w:id="2194" w:author="Windows User" w:date="2019-09-19T21:33:00Z">
        <w:r w:rsidR="00872B65" w:rsidRPr="006A0BE8">
          <w:t>Grafik</w:t>
        </w:r>
        <w:r w:rsidR="00872B65" w:rsidRPr="004D599A">
          <w:rPr>
            <w:i/>
          </w:rPr>
          <w:t xml:space="preserve"> </w:t>
        </w:r>
      </w:ins>
      <w:r w:rsidRPr="004D599A">
        <w:rPr>
          <w:i/>
        </w:rPr>
        <w:t>Tracker</w:t>
      </w:r>
      <w:bookmarkEnd w:id="2193"/>
    </w:p>
    <w:p w14:paraId="0446DE45" w14:textId="36296A34" w:rsidR="006F54F2" w:rsidRDefault="006F54F2" w:rsidP="006F54F2">
      <w:pPr>
        <w:ind w:firstLine="567"/>
        <w:rPr>
          <w:rFonts w:cs="Times New Roman"/>
          <w:szCs w:val="24"/>
        </w:rPr>
      </w:pPr>
      <w:ins w:id="2195" w:author="Windows User" w:date="2019-09-19T21:33:00Z">
        <w:r w:rsidRPr="006A0BE8">
          <w:rPr>
            <w:rFonts w:cs="Times New Roman"/>
            <w:i/>
            <w:szCs w:val="24"/>
          </w:rPr>
          <w:t>Sequence diagram</w:t>
        </w:r>
        <w:r w:rsidRPr="006A0BE8">
          <w:rPr>
            <w:rFonts w:cs="Times New Roman"/>
            <w:szCs w:val="24"/>
          </w:rPr>
          <w:t xml:space="preserve"> </w:t>
        </w:r>
      </w:ins>
      <w:r>
        <w:rPr>
          <w:rFonts w:cs="Times New Roman"/>
          <w:szCs w:val="24"/>
        </w:rPr>
        <w:t xml:space="preserve">lihat grafik </w:t>
      </w:r>
      <w:r>
        <w:rPr>
          <w:rFonts w:cs="Times New Roman"/>
          <w:i/>
          <w:szCs w:val="24"/>
        </w:rPr>
        <w:t>tracker</w:t>
      </w:r>
      <w:ins w:id="2196" w:author="Windows User" w:date="2019-09-19T21:33:00Z">
        <w:r w:rsidRPr="006A0BE8">
          <w:rPr>
            <w:rFonts w:cs="Times New Roman"/>
            <w:szCs w:val="24"/>
          </w:rPr>
          <w:t xml:space="preserve"> menggambarkan interaksi objek pada proses menampilkan</w:t>
        </w:r>
      </w:ins>
      <w:r>
        <w:rPr>
          <w:rFonts w:cs="Times New Roman"/>
          <w:szCs w:val="24"/>
        </w:rPr>
        <w:t>nya</w:t>
      </w:r>
      <w:r w:rsidR="00474E5D">
        <w:rPr>
          <w:rFonts w:cs="Times New Roman"/>
          <w:szCs w:val="24"/>
        </w:rPr>
        <w:t xml:space="preserve"> secara </w:t>
      </w:r>
      <w:r w:rsidR="00474E5D">
        <w:rPr>
          <w:rFonts w:cs="Times New Roman"/>
          <w:i/>
          <w:szCs w:val="24"/>
        </w:rPr>
        <w:t>realtime</w:t>
      </w:r>
      <w:ins w:id="2197" w:author="Windows User" w:date="2019-09-19T21:33:00Z">
        <w:r w:rsidRPr="006A0BE8">
          <w:rPr>
            <w:rFonts w:cs="Times New Roman"/>
            <w:szCs w:val="24"/>
          </w:rPr>
          <w:t xml:space="preserve">. </w:t>
        </w:r>
      </w:ins>
      <w:ins w:id="2198" w:author="Windows User" w:date="2019-09-19T23:05:00Z">
        <w:r w:rsidRPr="006A0BE8">
          <w:rPr>
            <w:rFonts w:cs="Times New Roman"/>
            <w:szCs w:val="24"/>
          </w:rPr>
          <w:t xml:space="preserve">Ketika pengguna memilih menu </w:t>
        </w:r>
      </w:ins>
      <w:ins w:id="2199" w:author="Windows User" w:date="2019-09-19T23:09:00Z">
        <w:r w:rsidRPr="006A0BE8">
          <w:rPr>
            <w:rFonts w:cs="Times New Roman"/>
            <w:szCs w:val="24"/>
          </w:rPr>
          <w:t>lihat</w:t>
        </w:r>
      </w:ins>
      <w:r>
        <w:rPr>
          <w:rFonts w:cs="Times New Roman"/>
          <w:szCs w:val="24"/>
        </w:rPr>
        <w:t xml:space="preserve"> grafik </w:t>
      </w:r>
      <w:r>
        <w:rPr>
          <w:rFonts w:cs="Times New Roman"/>
          <w:i/>
          <w:szCs w:val="24"/>
        </w:rPr>
        <w:t>tracker</w:t>
      </w:r>
      <w:ins w:id="2200" w:author="Windows User" w:date="2019-09-19T21:33:00Z">
        <w:r w:rsidRPr="006A0BE8">
          <w:rPr>
            <w:rFonts w:cs="Times New Roman"/>
            <w:szCs w:val="24"/>
          </w:rPr>
          <w:t xml:space="preserve"> </w:t>
        </w:r>
      </w:ins>
      <w:ins w:id="2201" w:author="Windows User" w:date="2019-09-19T23:05:00Z">
        <w:r w:rsidRPr="006A0BE8">
          <w:rPr>
            <w:rFonts w:cs="Times New Roman"/>
            <w:szCs w:val="24"/>
          </w:rPr>
          <w:t xml:space="preserve">maka </w:t>
        </w:r>
        <w:r w:rsidRPr="006A0BE8">
          <w:rPr>
            <w:rFonts w:cs="Times New Roman"/>
            <w:i/>
            <w:szCs w:val="24"/>
          </w:rPr>
          <w:t xml:space="preserve">view </w:t>
        </w:r>
        <w:r w:rsidRPr="006A0BE8">
          <w:rPr>
            <w:rFonts w:cs="Times New Roman"/>
            <w:szCs w:val="24"/>
          </w:rPr>
          <w:t>meminta data pada</w:t>
        </w:r>
      </w:ins>
      <w:r>
        <w:rPr>
          <w:rFonts w:cs="Times New Roman"/>
          <w:szCs w:val="24"/>
        </w:rPr>
        <w:t xml:space="preserve"> </w:t>
      </w:r>
      <w:r>
        <w:rPr>
          <w:rFonts w:cs="Times New Roman"/>
          <w:i/>
          <w:szCs w:val="24"/>
        </w:rPr>
        <w:t>controller</w:t>
      </w:r>
      <w:ins w:id="2202" w:author="Windows User" w:date="2019-09-19T23:05:00Z">
        <w:r w:rsidRPr="006A0BE8">
          <w:rPr>
            <w:rFonts w:cs="Times New Roman"/>
            <w:szCs w:val="24"/>
          </w:rPr>
          <w:t xml:space="preserve"> untuk menampilkan halaman </w:t>
        </w:r>
      </w:ins>
      <w:ins w:id="2203" w:author="Windows User" w:date="2019-09-19T23:10:00Z">
        <w:r w:rsidRPr="006A0BE8">
          <w:rPr>
            <w:rFonts w:cs="Times New Roman"/>
            <w:szCs w:val="24"/>
          </w:rPr>
          <w:t xml:space="preserve">lihat </w:t>
        </w:r>
      </w:ins>
      <w:r>
        <w:rPr>
          <w:rFonts w:cs="Times New Roman"/>
          <w:szCs w:val="24"/>
        </w:rPr>
        <w:t xml:space="preserve">grafik </w:t>
      </w:r>
      <w:r w:rsidR="00474E5D">
        <w:rPr>
          <w:rFonts w:cs="Times New Roman"/>
          <w:i/>
          <w:szCs w:val="24"/>
        </w:rPr>
        <w:t>tracker</w:t>
      </w:r>
      <w:ins w:id="2204" w:author="Windows User" w:date="2019-09-19T23:10:00Z">
        <w:r w:rsidRPr="006A0BE8">
          <w:rPr>
            <w:rFonts w:cs="Times New Roman"/>
            <w:szCs w:val="24"/>
          </w:rPr>
          <w:t xml:space="preserve">. </w:t>
        </w:r>
      </w:ins>
      <w:r>
        <w:rPr>
          <w:rFonts w:cs="Times New Roman"/>
          <w:szCs w:val="24"/>
        </w:rPr>
        <w:t xml:space="preserve">Saat itu juga </w:t>
      </w:r>
      <w:r>
        <w:rPr>
          <w:rFonts w:cs="Times New Roman"/>
          <w:i/>
          <w:szCs w:val="24"/>
        </w:rPr>
        <w:t>controller</w:t>
      </w:r>
      <w:r w:rsidRPr="00F35DE0">
        <w:rPr>
          <w:rFonts w:cs="Times New Roman"/>
          <w:i/>
          <w:szCs w:val="24"/>
        </w:rPr>
        <w:t xml:space="preserve"> </w:t>
      </w:r>
      <w:r>
        <w:rPr>
          <w:rFonts w:cs="Times New Roman"/>
          <w:szCs w:val="24"/>
        </w:rPr>
        <w:t xml:space="preserve">mengambil data dari database melalui </w:t>
      </w:r>
      <w:r w:rsidRPr="00F35DE0">
        <w:rPr>
          <w:rFonts w:cs="Times New Roman"/>
          <w:i/>
          <w:szCs w:val="24"/>
        </w:rPr>
        <w:t>model</w:t>
      </w:r>
      <w:r>
        <w:rPr>
          <w:rFonts w:cs="Times New Roman"/>
          <w:i/>
          <w:szCs w:val="24"/>
        </w:rPr>
        <w:t xml:space="preserve">. </w:t>
      </w:r>
      <w:r>
        <w:rPr>
          <w:rFonts w:cs="Times New Roman"/>
          <w:szCs w:val="24"/>
        </w:rPr>
        <w:t xml:space="preserve">Data tersebut dari model yang beruapa </w:t>
      </w:r>
      <w:r w:rsidRPr="00F35DE0">
        <w:rPr>
          <w:rFonts w:cs="Times New Roman"/>
          <w:i/>
          <w:szCs w:val="24"/>
        </w:rPr>
        <w:t>array</w:t>
      </w:r>
      <w:r>
        <w:rPr>
          <w:rFonts w:cs="Times New Roman"/>
          <w:szCs w:val="24"/>
        </w:rPr>
        <w:t xml:space="preserve"> dikirim melalui </w:t>
      </w:r>
      <w:r w:rsidRPr="00F35DE0">
        <w:rPr>
          <w:rFonts w:cs="Times New Roman"/>
          <w:i/>
          <w:szCs w:val="24"/>
        </w:rPr>
        <w:t>controller</w:t>
      </w:r>
      <w:r>
        <w:rPr>
          <w:rFonts w:cs="Times New Roman"/>
          <w:szCs w:val="24"/>
        </w:rPr>
        <w:t xml:space="preserve"> ke </w:t>
      </w:r>
      <w:r w:rsidRPr="00F35DE0">
        <w:rPr>
          <w:rFonts w:cs="Times New Roman"/>
          <w:i/>
          <w:szCs w:val="24"/>
        </w:rPr>
        <w:t>view</w:t>
      </w:r>
      <w:r>
        <w:rPr>
          <w:rFonts w:cs="Times New Roman"/>
          <w:szCs w:val="24"/>
        </w:rPr>
        <w:t xml:space="preserve">. </w:t>
      </w:r>
      <w:r w:rsidR="00474E5D">
        <w:rPr>
          <w:rFonts w:cs="Times New Roman"/>
          <w:szCs w:val="24"/>
        </w:rPr>
        <w:t xml:space="preserve">Pada interval tertentu </w:t>
      </w:r>
      <w:r w:rsidR="00474E5D">
        <w:rPr>
          <w:rFonts w:cs="Times New Roman"/>
          <w:i/>
          <w:szCs w:val="24"/>
        </w:rPr>
        <w:t xml:space="preserve">controller </w:t>
      </w:r>
      <w:r w:rsidR="00474E5D">
        <w:rPr>
          <w:rFonts w:cs="Times New Roman"/>
          <w:szCs w:val="24"/>
        </w:rPr>
        <w:t xml:space="preserve">mengirim data baru ke view agar data dapat berubah secara </w:t>
      </w:r>
      <w:r w:rsidR="00474E5D">
        <w:rPr>
          <w:rFonts w:cs="Times New Roman"/>
          <w:i/>
          <w:szCs w:val="24"/>
        </w:rPr>
        <w:t>realtime.</w:t>
      </w:r>
      <w:r w:rsidR="00474E5D">
        <w:rPr>
          <w:rFonts w:cs="Times New Roman"/>
          <w:szCs w:val="24"/>
        </w:rPr>
        <w:t xml:space="preserve"> Data tersebut berasal dari sensor yang berada pada </w:t>
      </w:r>
      <w:r w:rsidR="00474E5D" w:rsidRPr="00474E5D">
        <w:rPr>
          <w:rFonts w:cs="Times New Roman"/>
          <w:i/>
          <w:szCs w:val="24"/>
        </w:rPr>
        <w:t>tracker</w:t>
      </w:r>
      <w:r w:rsidR="00474E5D">
        <w:rPr>
          <w:rFonts w:cs="Times New Roman"/>
          <w:szCs w:val="24"/>
        </w:rPr>
        <w:t xml:space="preserve">. </w:t>
      </w:r>
      <w:r w:rsidR="00474E5D">
        <w:rPr>
          <w:rFonts w:cs="Times New Roman"/>
          <w:i/>
          <w:szCs w:val="24"/>
        </w:rPr>
        <w:t xml:space="preserve"> </w:t>
      </w:r>
      <w:r>
        <w:rPr>
          <w:rFonts w:cs="Times New Roman"/>
          <w:szCs w:val="24"/>
        </w:rPr>
        <w:t xml:space="preserve">Langkah terakhir view mengubah data </w:t>
      </w:r>
      <w:r w:rsidRPr="00F35DE0">
        <w:rPr>
          <w:rFonts w:cs="Times New Roman"/>
          <w:i/>
          <w:szCs w:val="24"/>
        </w:rPr>
        <w:t>array</w:t>
      </w:r>
      <w:r>
        <w:rPr>
          <w:rFonts w:cs="Times New Roman"/>
          <w:szCs w:val="24"/>
        </w:rPr>
        <w:t xml:space="preserve"> tersebut dalam bentuk</w:t>
      </w:r>
      <w:r w:rsidR="00474E5D">
        <w:rPr>
          <w:rFonts w:cs="Times New Roman"/>
          <w:szCs w:val="24"/>
        </w:rPr>
        <w:t xml:space="preserve"> grafik</w:t>
      </w:r>
      <w:r>
        <w:rPr>
          <w:rFonts w:cs="Times New Roman"/>
          <w:szCs w:val="24"/>
        </w:rPr>
        <w:t xml:space="preserve"> sehingga bisa dilihat oleh pengguna. </w:t>
      </w:r>
      <w:ins w:id="2205" w:author="Windows User" w:date="2019-09-19T21:33:00Z">
        <w:r w:rsidRPr="006A0BE8">
          <w:rPr>
            <w:rFonts w:cs="Times New Roman"/>
            <w:szCs w:val="24"/>
          </w:rPr>
          <w:t xml:space="preserve">Proses ini dapat dilihat pada </w:t>
        </w:r>
      </w:ins>
      <w:r w:rsidR="00EE7D0E">
        <w:t>lampiran</w:t>
      </w:r>
      <w:r w:rsidR="00EE7D0E">
        <w:rPr>
          <w:rFonts w:cs="Times New Roman"/>
          <w:szCs w:val="24"/>
        </w:rPr>
        <w:t xml:space="preserve"> G</w:t>
      </w:r>
      <w:ins w:id="2206" w:author="Windows User" w:date="2019-09-19T21:33:00Z">
        <w:r w:rsidRPr="006A0BE8">
          <w:rPr>
            <w:rFonts w:cs="Times New Roman"/>
            <w:szCs w:val="24"/>
          </w:rPr>
          <w:t xml:space="preserve">ambar </w:t>
        </w:r>
      </w:ins>
      <w:r w:rsidR="00EE7D0E">
        <w:rPr>
          <w:rFonts w:cs="Times New Roman"/>
          <w:szCs w:val="24"/>
        </w:rPr>
        <w:t>C</w:t>
      </w:r>
      <w:ins w:id="2207" w:author="Windows User" w:date="2019-09-19T21:33:00Z">
        <w:r w:rsidRPr="006A0BE8">
          <w:rPr>
            <w:rFonts w:cs="Times New Roman"/>
            <w:szCs w:val="24"/>
          </w:rPr>
          <w:t>.</w:t>
        </w:r>
      </w:ins>
      <w:r w:rsidR="00EE7D0E">
        <w:rPr>
          <w:rFonts w:cs="Times New Roman"/>
          <w:szCs w:val="24"/>
        </w:rPr>
        <w:t>9</w:t>
      </w:r>
      <w:ins w:id="2208" w:author="Windows User" w:date="2019-09-19T21:33:00Z">
        <w:r w:rsidRPr="006A0BE8">
          <w:rPr>
            <w:rFonts w:cs="Times New Roman"/>
            <w:szCs w:val="24"/>
          </w:rPr>
          <w:t>.</w:t>
        </w:r>
      </w:ins>
    </w:p>
    <w:p w14:paraId="5FFC4764" w14:textId="416AA346" w:rsidR="004D599A" w:rsidRPr="006A0BE8" w:rsidRDefault="004D599A">
      <w:pPr>
        <w:pStyle w:val="Heading3"/>
        <w:rPr>
          <w:ins w:id="2209" w:author="Windows User" w:date="2019-09-19T21:33:00Z"/>
        </w:rPr>
        <w:pPrChange w:id="2210" w:author="Windows User" w:date="2019-09-19T21:38:00Z">
          <w:pPr>
            <w:pStyle w:val="Heading3"/>
            <w:numPr>
              <w:numId w:val="45"/>
            </w:numPr>
            <w:ind w:left="2160" w:hanging="180"/>
          </w:pPr>
        </w:pPrChange>
      </w:pPr>
      <w:bookmarkStart w:id="2211" w:name="_Toc23552382"/>
      <w:r>
        <w:t xml:space="preserve">Lihat </w:t>
      </w:r>
      <w:ins w:id="2212" w:author="Windows User" w:date="2019-09-19T21:33:00Z">
        <w:r w:rsidRPr="006A0BE8">
          <w:t>Grafik</w:t>
        </w:r>
      </w:ins>
      <w:r>
        <w:rPr>
          <w:i/>
        </w:rPr>
        <w:t xml:space="preserve"> </w:t>
      </w:r>
      <w:r>
        <w:t>Aktuator</w:t>
      </w:r>
      <w:bookmarkEnd w:id="2211"/>
    </w:p>
    <w:p w14:paraId="1FA8A942" w14:textId="37CF22A5" w:rsidR="00474E5D" w:rsidRDefault="00474E5D" w:rsidP="00474E5D">
      <w:pPr>
        <w:ind w:firstLine="567"/>
        <w:rPr>
          <w:rFonts w:cs="Times New Roman"/>
          <w:szCs w:val="24"/>
        </w:rPr>
      </w:pPr>
      <w:ins w:id="2213" w:author="Windows User" w:date="2019-09-19T21:33:00Z">
        <w:r w:rsidRPr="006A0BE8">
          <w:rPr>
            <w:rFonts w:cs="Times New Roman"/>
            <w:i/>
            <w:szCs w:val="24"/>
          </w:rPr>
          <w:t>Sequence diagram</w:t>
        </w:r>
        <w:r w:rsidRPr="006A0BE8">
          <w:rPr>
            <w:rFonts w:cs="Times New Roman"/>
            <w:szCs w:val="24"/>
          </w:rPr>
          <w:t xml:space="preserve"> </w:t>
        </w:r>
      </w:ins>
      <w:r>
        <w:rPr>
          <w:rFonts w:cs="Times New Roman"/>
          <w:szCs w:val="24"/>
        </w:rPr>
        <w:t>lihat grafik aktuator</w:t>
      </w:r>
      <w:ins w:id="2214" w:author="Windows User" w:date="2019-09-19T21:33:00Z">
        <w:r w:rsidRPr="006A0BE8">
          <w:rPr>
            <w:rFonts w:cs="Times New Roman"/>
            <w:szCs w:val="24"/>
          </w:rPr>
          <w:t xml:space="preserve"> menggambarkan interaksi objek pada proses menampilkan</w:t>
        </w:r>
      </w:ins>
      <w:r>
        <w:rPr>
          <w:rFonts w:cs="Times New Roman"/>
          <w:szCs w:val="24"/>
        </w:rPr>
        <w:t xml:space="preserve">nya secara </w:t>
      </w:r>
      <w:r>
        <w:rPr>
          <w:rFonts w:cs="Times New Roman"/>
          <w:i/>
          <w:szCs w:val="24"/>
        </w:rPr>
        <w:t>realtime</w:t>
      </w:r>
      <w:ins w:id="2215" w:author="Windows User" w:date="2019-09-19T21:33:00Z">
        <w:r w:rsidRPr="006A0BE8">
          <w:rPr>
            <w:rFonts w:cs="Times New Roman"/>
            <w:szCs w:val="24"/>
          </w:rPr>
          <w:t xml:space="preserve">. </w:t>
        </w:r>
      </w:ins>
      <w:ins w:id="2216" w:author="Windows User" w:date="2019-09-19T23:05:00Z">
        <w:r w:rsidRPr="006A0BE8">
          <w:rPr>
            <w:rFonts w:cs="Times New Roman"/>
            <w:szCs w:val="24"/>
          </w:rPr>
          <w:t xml:space="preserve">Ketika pengguna memilih menu </w:t>
        </w:r>
      </w:ins>
      <w:ins w:id="2217" w:author="Windows User" w:date="2019-09-19T23:09:00Z">
        <w:r w:rsidRPr="006A0BE8">
          <w:rPr>
            <w:rFonts w:cs="Times New Roman"/>
            <w:szCs w:val="24"/>
          </w:rPr>
          <w:t>lihat</w:t>
        </w:r>
      </w:ins>
      <w:r>
        <w:rPr>
          <w:rFonts w:cs="Times New Roman"/>
          <w:szCs w:val="24"/>
        </w:rPr>
        <w:t xml:space="preserve"> grafik aktuator</w:t>
      </w:r>
      <w:ins w:id="2218" w:author="Windows User" w:date="2019-09-19T21:33:00Z">
        <w:r w:rsidRPr="006A0BE8">
          <w:rPr>
            <w:rFonts w:cs="Times New Roman"/>
            <w:szCs w:val="24"/>
          </w:rPr>
          <w:t xml:space="preserve"> </w:t>
        </w:r>
      </w:ins>
      <w:ins w:id="2219" w:author="Windows User" w:date="2019-09-19T23:05:00Z">
        <w:r w:rsidRPr="006A0BE8">
          <w:rPr>
            <w:rFonts w:cs="Times New Roman"/>
            <w:szCs w:val="24"/>
          </w:rPr>
          <w:t xml:space="preserve">maka </w:t>
        </w:r>
        <w:r w:rsidRPr="006A0BE8">
          <w:rPr>
            <w:rFonts w:cs="Times New Roman"/>
            <w:i/>
            <w:szCs w:val="24"/>
          </w:rPr>
          <w:t xml:space="preserve">view </w:t>
        </w:r>
        <w:r w:rsidRPr="006A0BE8">
          <w:rPr>
            <w:rFonts w:cs="Times New Roman"/>
            <w:szCs w:val="24"/>
          </w:rPr>
          <w:t>meminta data pada</w:t>
        </w:r>
      </w:ins>
      <w:r>
        <w:rPr>
          <w:rFonts w:cs="Times New Roman"/>
          <w:szCs w:val="24"/>
        </w:rPr>
        <w:t xml:space="preserve"> </w:t>
      </w:r>
      <w:r>
        <w:rPr>
          <w:rFonts w:cs="Times New Roman"/>
          <w:i/>
          <w:szCs w:val="24"/>
        </w:rPr>
        <w:t>controller</w:t>
      </w:r>
      <w:ins w:id="2220" w:author="Windows User" w:date="2019-09-19T23:05:00Z">
        <w:r w:rsidRPr="006A0BE8">
          <w:rPr>
            <w:rFonts w:cs="Times New Roman"/>
            <w:szCs w:val="24"/>
          </w:rPr>
          <w:t xml:space="preserve"> untuk menampilkan halaman </w:t>
        </w:r>
      </w:ins>
      <w:ins w:id="2221" w:author="Windows User" w:date="2019-09-19T23:10:00Z">
        <w:r w:rsidRPr="006A0BE8">
          <w:rPr>
            <w:rFonts w:cs="Times New Roman"/>
            <w:szCs w:val="24"/>
          </w:rPr>
          <w:t xml:space="preserve">lihat </w:t>
        </w:r>
      </w:ins>
      <w:r>
        <w:rPr>
          <w:rFonts w:cs="Times New Roman"/>
          <w:szCs w:val="24"/>
        </w:rPr>
        <w:t>grafik aktuator</w:t>
      </w:r>
      <w:ins w:id="2222" w:author="Windows User" w:date="2019-09-19T23:10:00Z">
        <w:r w:rsidRPr="006A0BE8">
          <w:rPr>
            <w:rFonts w:cs="Times New Roman"/>
            <w:szCs w:val="24"/>
          </w:rPr>
          <w:t xml:space="preserve">. </w:t>
        </w:r>
      </w:ins>
      <w:r>
        <w:rPr>
          <w:rFonts w:cs="Times New Roman"/>
          <w:szCs w:val="24"/>
        </w:rPr>
        <w:t xml:space="preserve">Saat itu juga </w:t>
      </w:r>
      <w:r>
        <w:rPr>
          <w:rFonts w:cs="Times New Roman"/>
          <w:i/>
          <w:szCs w:val="24"/>
        </w:rPr>
        <w:t>controller</w:t>
      </w:r>
      <w:r w:rsidRPr="00F35DE0">
        <w:rPr>
          <w:rFonts w:cs="Times New Roman"/>
          <w:i/>
          <w:szCs w:val="24"/>
        </w:rPr>
        <w:t xml:space="preserve"> </w:t>
      </w:r>
      <w:r>
        <w:rPr>
          <w:rFonts w:cs="Times New Roman"/>
          <w:szCs w:val="24"/>
        </w:rPr>
        <w:t xml:space="preserve">mengambil data dari database melalui </w:t>
      </w:r>
      <w:r w:rsidRPr="00F35DE0">
        <w:rPr>
          <w:rFonts w:cs="Times New Roman"/>
          <w:i/>
          <w:szCs w:val="24"/>
        </w:rPr>
        <w:t>model</w:t>
      </w:r>
      <w:r>
        <w:rPr>
          <w:rFonts w:cs="Times New Roman"/>
          <w:i/>
          <w:szCs w:val="24"/>
        </w:rPr>
        <w:t xml:space="preserve">. </w:t>
      </w:r>
      <w:r>
        <w:rPr>
          <w:rFonts w:cs="Times New Roman"/>
          <w:szCs w:val="24"/>
        </w:rPr>
        <w:t xml:space="preserve">Data tersebut beruapa </w:t>
      </w:r>
      <w:r w:rsidRPr="00F35DE0">
        <w:rPr>
          <w:rFonts w:cs="Times New Roman"/>
          <w:i/>
          <w:szCs w:val="24"/>
        </w:rPr>
        <w:t>array</w:t>
      </w:r>
      <w:r>
        <w:rPr>
          <w:rFonts w:cs="Times New Roman"/>
          <w:i/>
          <w:szCs w:val="24"/>
        </w:rPr>
        <w:t xml:space="preserve"> </w:t>
      </w:r>
      <w:r>
        <w:rPr>
          <w:rFonts w:cs="Times New Roman"/>
          <w:szCs w:val="24"/>
        </w:rPr>
        <w:t xml:space="preserve">yang dikirim melalui </w:t>
      </w:r>
      <w:r w:rsidRPr="00F35DE0">
        <w:rPr>
          <w:rFonts w:cs="Times New Roman"/>
          <w:i/>
          <w:szCs w:val="24"/>
        </w:rPr>
        <w:t>controller</w:t>
      </w:r>
      <w:r>
        <w:rPr>
          <w:rFonts w:cs="Times New Roman"/>
          <w:szCs w:val="24"/>
        </w:rPr>
        <w:t xml:space="preserve"> ke </w:t>
      </w:r>
      <w:r w:rsidRPr="00F35DE0">
        <w:rPr>
          <w:rFonts w:cs="Times New Roman"/>
          <w:i/>
          <w:szCs w:val="24"/>
        </w:rPr>
        <w:t>view</w:t>
      </w:r>
      <w:r>
        <w:rPr>
          <w:rFonts w:cs="Times New Roman"/>
          <w:szCs w:val="24"/>
        </w:rPr>
        <w:t xml:space="preserve">. Pada interval tertentu </w:t>
      </w:r>
      <w:r>
        <w:rPr>
          <w:rFonts w:cs="Times New Roman"/>
          <w:i/>
          <w:szCs w:val="24"/>
        </w:rPr>
        <w:t xml:space="preserve">controller </w:t>
      </w:r>
      <w:r>
        <w:rPr>
          <w:rFonts w:cs="Times New Roman"/>
          <w:szCs w:val="24"/>
        </w:rPr>
        <w:t xml:space="preserve">mengirim data baru ke view agar data dapat berubah secara </w:t>
      </w:r>
      <w:r>
        <w:rPr>
          <w:rFonts w:cs="Times New Roman"/>
          <w:i/>
          <w:szCs w:val="24"/>
        </w:rPr>
        <w:t>realtime.</w:t>
      </w:r>
      <w:r>
        <w:rPr>
          <w:rFonts w:cs="Times New Roman"/>
          <w:szCs w:val="24"/>
        </w:rPr>
        <w:t xml:space="preserve"> Data tersebut berasal dari aktuator. </w:t>
      </w:r>
      <w:r>
        <w:rPr>
          <w:rFonts w:cs="Times New Roman"/>
          <w:i/>
          <w:szCs w:val="24"/>
        </w:rPr>
        <w:t xml:space="preserve"> </w:t>
      </w:r>
      <w:r>
        <w:rPr>
          <w:rFonts w:cs="Times New Roman"/>
          <w:szCs w:val="24"/>
        </w:rPr>
        <w:t xml:space="preserve">Langkah terakhir view mengubah data </w:t>
      </w:r>
      <w:r w:rsidRPr="00F35DE0">
        <w:rPr>
          <w:rFonts w:cs="Times New Roman"/>
          <w:i/>
          <w:szCs w:val="24"/>
        </w:rPr>
        <w:t>array</w:t>
      </w:r>
      <w:r>
        <w:rPr>
          <w:rFonts w:cs="Times New Roman"/>
          <w:szCs w:val="24"/>
        </w:rPr>
        <w:t xml:space="preserve"> tersebut dalam bentuk grafik sehingga bisa dilihat oleh pengguna. </w:t>
      </w:r>
      <w:ins w:id="2223" w:author="Windows User" w:date="2019-09-19T21:33:00Z">
        <w:r w:rsidRPr="006A0BE8">
          <w:rPr>
            <w:rFonts w:cs="Times New Roman"/>
            <w:szCs w:val="24"/>
          </w:rPr>
          <w:t xml:space="preserve">Proses ini dapat dilihat pada </w:t>
        </w:r>
      </w:ins>
      <w:r w:rsidR="00EE7D0E">
        <w:t>lampiran</w:t>
      </w:r>
      <w:r w:rsidR="00EE7D0E" w:rsidRPr="006A0BE8">
        <w:rPr>
          <w:rFonts w:cs="Times New Roman"/>
          <w:szCs w:val="24"/>
        </w:rPr>
        <w:t xml:space="preserve"> </w:t>
      </w:r>
      <w:r w:rsidR="00EE7D0E">
        <w:rPr>
          <w:rFonts w:cs="Times New Roman"/>
          <w:szCs w:val="24"/>
        </w:rPr>
        <w:t>G</w:t>
      </w:r>
      <w:ins w:id="2224" w:author="Windows User" w:date="2019-09-19T21:33:00Z">
        <w:r w:rsidRPr="006A0BE8">
          <w:rPr>
            <w:rFonts w:cs="Times New Roman"/>
            <w:szCs w:val="24"/>
          </w:rPr>
          <w:t xml:space="preserve">ambar </w:t>
        </w:r>
      </w:ins>
      <w:r w:rsidR="00EE7D0E">
        <w:rPr>
          <w:rFonts w:cs="Times New Roman"/>
          <w:szCs w:val="24"/>
        </w:rPr>
        <w:t>C</w:t>
      </w:r>
      <w:ins w:id="2225" w:author="Windows User" w:date="2019-09-19T21:33:00Z">
        <w:r w:rsidRPr="006A0BE8">
          <w:rPr>
            <w:rFonts w:cs="Times New Roman"/>
            <w:szCs w:val="24"/>
          </w:rPr>
          <w:t>.</w:t>
        </w:r>
      </w:ins>
      <w:r w:rsidR="00EE7D0E">
        <w:rPr>
          <w:rFonts w:cs="Times New Roman"/>
          <w:szCs w:val="24"/>
        </w:rPr>
        <w:t>1</w:t>
      </w:r>
      <w:r w:rsidRPr="006A0BE8">
        <w:rPr>
          <w:rFonts w:cs="Times New Roman"/>
          <w:szCs w:val="24"/>
        </w:rPr>
        <w:t>0</w:t>
      </w:r>
      <w:ins w:id="2226" w:author="Windows User" w:date="2019-09-19T21:33:00Z">
        <w:r w:rsidRPr="006A0BE8">
          <w:rPr>
            <w:rFonts w:cs="Times New Roman"/>
            <w:szCs w:val="24"/>
          </w:rPr>
          <w:t>.</w:t>
        </w:r>
      </w:ins>
    </w:p>
    <w:p w14:paraId="215DC0DB" w14:textId="77777777" w:rsidR="00872B65" w:rsidRPr="006A0BE8" w:rsidRDefault="00872B65">
      <w:pPr>
        <w:pStyle w:val="Heading3"/>
        <w:rPr>
          <w:ins w:id="2227" w:author="Windows User" w:date="2019-09-19T21:33:00Z"/>
        </w:rPr>
        <w:pPrChange w:id="2228" w:author="Windows User" w:date="2019-09-19T21:40:00Z">
          <w:pPr>
            <w:pStyle w:val="Heading3"/>
            <w:numPr>
              <w:numId w:val="45"/>
            </w:numPr>
            <w:ind w:left="2160" w:hanging="180"/>
          </w:pPr>
        </w:pPrChange>
      </w:pPr>
      <w:bookmarkStart w:id="2229" w:name="_Toc23552383"/>
      <w:ins w:id="2230" w:author="Windows User" w:date="2019-09-19T21:33:00Z">
        <w:r w:rsidRPr="006A0BE8">
          <w:t>Log out</w:t>
        </w:r>
        <w:bookmarkEnd w:id="2229"/>
      </w:ins>
    </w:p>
    <w:p w14:paraId="24BC4855" w14:textId="6EF62FC5" w:rsidR="00872B65" w:rsidRDefault="00872B65" w:rsidP="00872B65">
      <w:pPr>
        <w:ind w:firstLine="567"/>
        <w:rPr>
          <w:rFonts w:cs="Times New Roman"/>
          <w:szCs w:val="24"/>
        </w:rPr>
      </w:pPr>
      <w:ins w:id="2231" w:author="Windows User" w:date="2019-09-19T21:33:00Z">
        <w:r w:rsidRPr="006A0BE8">
          <w:rPr>
            <w:rFonts w:cs="Times New Roman"/>
            <w:i/>
            <w:szCs w:val="24"/>
          </w:rPr>
          <w:t>Sequence diagram</w:t>
        </w:r>
        <w:r w:rsidRPr="006A0BE8">
          <w:rPr>
            <w:rFonts w:cs="Times New Roman"/>
            <w:szCs w:val="24"/>
          </w:rPr>
          <w:t xml:space="preserve"> logout menggambarkan interaksi objek pada proses menampilkan perubahan-perubahan sudut y secara realtime.</w:t>
        </w:r>
      </w:ins>
      <w:ins w:id="2232" w:author="Windows User" w:date="2019-09-19T23:35:00Z">
        <w:r w:rsidRPr="006A0BE8">
          <w:rPr>
            <w:rFonts w:cs="Times New Roman"/>
            <w:szCs w:val="24"/>
          </w:rPr>
          <w:t xml:space="preserve"> Ketika pengguna memilih menu </w:t>
        </w:r>
        <w:r w:rsidRPr="006A0BE8">
          <w:rPr>
            <w:rFonts w:cs="Times New Roman"/>
            <w:i/>
            <w:szCs w:val="24"/>
            <w:rPrChange w:id="2233" w:author="Windows User" w:date="2019-09-19T23:35:00Z">
              <w:rPr>
                <w:rFonts w:cs="Times New Roman"/>
                <w:szCs w:val="24"/>
              </w:rPr>
            </w:rPrChange>
          </w:rPr>
          <w:t>log out</w:t>
        </w:r>
        <w:r w:rsidRPr="006A0BE8">
          <w:rPr>
            <w:rFonts w:cs="Times New Roman"/>
            <w:i/>
            <w:szCs w:val="24"/>
          </w:rPr>
          <w:t xml:space="preserve">. Controller </w:t>
        </w:r>
      </w:ins>
      <w:ins w:id="2234" w:author="Windows User" w:date="2019-09-19T23:36:00Z">
        <w:r w:rsidRPr="006A0BE8">
          <w:rPr>
            <w:rFonts w:cs="Times New Roman"/>
            <w:szCs w:val="24"/>
          </w:rPr>
          <w:t xml:space="preserve"> akan menampilkan kembali</w:t>
        </w:r>
      </w:ins>
      <w:ins w:id="2235" w:author="Windows User" w:date="2019-09-19T21:33:00Z">
        <w:r w:rsidRPr="006A0BE8">
          <w:rPr>
            <w:rFonts w:cs="Times New Roman"/>
            <w:szCs w:val="24"/>
          </w:rPr>
          <w:t xml:space="preserve"> </w:t>
        </w:r>
      </w:ins>
      <w:ins w:id="2236" w:author="Windows User" w:date="2019-09-19T23:36:00Z">
        <w:r w:rsidRPr="006A0BE8">
          <w:rPr>
            <w:rFonts w:cs="Times New Roman"/>
            <w:szCs w:val="24"/>
          </w:rPr>
          <w:t xml:space="preserve">halaman </w:t>
        </w:r>
        <w:r w:rsidRPr="006A0BE8">
          <w:rPr>
            <w:rFonts w:cs="Times New Roman"/>
            <w:i/>
            <w:szCs w:val="24"/>
          </w:rPr>
          <w:t xml:space="preserve">log in. </w:t>
        </w:r>
      </w:ins>
      <w:ins w:id="2237" w:author="Windows User" w:date="2019-09-19T21:33:00Z">
        <w:r w:rsidRPr="006A0BE8">
          <w:rPr>
            <w:rFonts w:cs="Times New Roman"/>
            <w:szCs w:val="24"/>
          </w:rPr>
          <w:t xml:space="preserve">Proses ini dapat dilihat pada </w:t>
        </w:r>
      </w:ins>
      <w:r w:rsidR="00EE7D0E">
        <w:t>lampiran</w:t>
      </w:r>
      <w:r w:rsidR="00EE7D0E" w:rsidRPr="006A0BE8">
        <w:rPr>
          <w:rFonts w:cs="Times New Roman"/>
          <w:szCs w:val="24"/>
        </w:rPr>
        <w:t xml:space="preserve"> </w:t>
      </w:r>
      <w:r w:rsidR="00EE7D0E">
        <w:rPr>
          <w:rFonts w:cs="Times New Roman"/>
          <w:szCs w:val="24"/>
        </w:rPr>
        <w:t>G</w:t>
      </w:r>
      <w:ins w:id="2238" w:author="Windows User" w:date="2019-09-19T21:33:00Z">
        <w:r w:rsidRPr="006A0BE8">
          <w:rPr>
            <w:rFonts w:cs="Times New Roman"/>
            <w:szCs w:val="24"/>
          </w:rPr>
          <w:t xml:space="preserve">ambar </w:t>
        </w:r>
      </w:ins>
      <w:r w:rsidR="00EE7D0E">
        <w:rPr>
          <w:rFonts w:cs="Times New Roman"/>
          <w:szCs w:val="24"/>
        </w:rPr>
        <w:t>C</w:t>
      </w:r>
      <w:ins w:id="2239" w:author="Windows User" w:date="2019-09-19T21:33:00Z">
        <w:r w:rsidRPr="006A0BE8">
          <w:rPr>
            <w:rFonts w:cs="Times New Roman"/>
            <w:szCs w:val="24"/>
          </w:rPr>
          <w:t>.</w:t>
        </w:r>
      </w:ins>
      <w:r w:rsidR="00EE7D0E">
        <w:rPr>
          <w:rFonts w:cs="Times New Roman"/>
          <w:szCs w:val="24"/>
        </w:rPr>
        <w:t>11</w:t>
      </w:r>
      <w:ins w:id="2240" w:author="Windows User" w:date="2019-09-19T21:33:00Z">
        <w:r w:rsidRPr="006A0BE8">
          <w:rPr>
            <w:rFonts w:cs="Times New Roman"/>
            <w:szCs w:val="24"/>
          </w:rPr>
          <w:t>.</w:t>
        </w:r>
      </w:ins>
    </w:p>
    <w:p w14:paraId="2CBC2839" w14:textId="77196CB1" w:rsidR="000407AE" w:rsidRDefault="000407AE" w:rsidP="000407AE">
      <w:pPr>
        <w:keepNext/>
      </w:pPr>
    </w:p>
    <w:p w14:paraId="294A85B8" w14:textId="1EF0360D" w:rsidR="00EF6E89" w:rsidRPr="006A0BE8" w:rsidRDefault="00EF6E89">
      <w:pPr>
        <w:pStyle w:val="Heading2"/>
        <w:ind w:left="426" w:hanging="426"/>
        <w:rPr>
          <w:ins w:id="2241" w:author="Windows User" w:date="2019-09-19T21:47:00Z"/>
        </w:rPr>
        <w:pPrChange w:id="2242" w:author="Windows User" w:date="2019-09-19T00:50:00Z">
          <w:pPr>
            <w:spacing w:after="160" w:line="259" w:lineRule="auto"/>
            <w:jc w:val="left"/>
          </w:pPr>
        </w:pPrChange>
      </w:pPr>
      <w:bookmarkStart w:id="2243" w:name="_Toc23552384"/>
      <w:r w:rsidRPr="00EF6E89">
        <w:rPr>
          <w:i/>
        </w:rPr>
        <w:t>Entity Relationship Diagram</w:t>
      </w:r>
      <w:r>
        <w:t xml:space="preserve"> (ERD)</w:t>
      </w:r>
      <w:bookmarkEnd w:id="2243"/>
    </w:p>
    <w:p w14:paraId="2AF89B84" w14:textId="6B43FEA5" w:rsidR="00EF6E89" w:rsidRDefault="00EF6E89">
      <w:pPr>
        <w:ind w:firstLine="426"/>
        <w:rPr>
          <w:rFonts w:cs="Times New Roman"/>
        </w:rPr>
        <w:pPrChange w:id="2244" w:author="Windows User" w:date="2019-09-19T21:48:00Z">
          <w:pPr>
            <w:spacing w:after="160" w:line="259" w:lineRule="auto"/>
            <w:jc w:val="left"/>
          </w:pPr>
        </w:pPrChange>
      </w:pPr>
      <w:ins w:id="2245" w:author="Windows User" w:date="2019-09-19T21:47:00Z">
        <w:r w:rsidRPr="006A0BE8">
          <w:rPr>
            <w:rFonts w:cs="Times New Roman"/>
          </w:rPr>
          <w:t xml:space="preserve">Diagram yang menggambarkan interaksi antar </w:t>
        </w:r>
      </w:ins>
      <w:r>
        <w:rPr>
          <w:rFonts w:cs="Times New Roman"/>
        </w:rPr>
        <w:t>tabel</w:t>
      </w:r>
      <w:ins w:id="2246" w:author="Windows User" w:date="2019-09-19T21:47:00Z">
        <w:r w:rsidRPr="006A0BE8">
          <w:rPr>
            <w:rFonts w:cs="Times New Roman"/>
          </w:rPr>
          <w:t xml:space="preserve"> yang </w:t>
        </w:r>
      </w:ins>
      <w:r w:rsidRPr="006A0BE8">
        <w:rPr>
          <w:rFonts w:cs="Times New Roman"/>
        </w:rPr>
        <w:t>dapat berkomunikasi</w:t>
      </w:r>
      <w:ins w:id="2247" w:author="Windows User" w:date="2019-09-19T21:47:00Z">
        <w:r w:rsidRPr="006A0BE8">
          <w:rPr>
            <w:rFonts w:cs="Times New Roman"/>
          </w:rPr>
          <w:t xml:space="preserve">. Diagram ini juga berisi </w:t>
        </w:r>
      </w:ins>
      <w:r>
        <w:rPr>
          <w:rFonts w:cs="Times New Roman"/>
        </w:rPr>
        <w:t>ketergantungan antara tabel satu dengan tabel yang lainnya untuk kebutuhan data.</w:t>
      </w:r>
      <w:r w:rsidR="00A96857">
        <w:rPr>
          <w:rFonts w:cs="Times New Roman"/>
        </w:rPr>
        <w:t xml:space="preserve"> Pada penelitian ini terdapat tujuh tabel yang digunakan untuk menyimpan data. Dari keseluruhan tabel, hanya ada dua tabel yang memiliki ketergantungan data yaitu tabel admin dan history_login. Sedangkan untuk tabel lain nya berfungsi sebagai tempat penyimpanan data tanpa terhubung satu dengan yang lain nya.</w:t>
      </w:r>
    </w:p>
    <w:p w14:paraId="1FC0FB8E" w14:textId="77777777" w:rsidR="00A96857" w:rsidRDefault="004336C4" w:rsidP="00A96857">
      <w:pPr>
        <w:keepNext/>
      </w:pPr>
      <w:r>
        <w:rPr>
          <w:rFonts w:cs="Times New Roman"/>
          <w:noProof/>
        </w:rPr>
        <w:drawing>
          <wp:inline distT="0" distB="0" distL="0" distR="0" wp14:anchorId="5BC923E0" wp14:editId="109F16C2">
            <wp:extent cx="4051495" cy="1504317"/>
            <wp:effectExtent l="0" t="0" r="635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er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70592" cy="1511408"/>
                    </a:xfrm>
                    <a:prstGeom prst="rect">
                      <a:avLst/>
                    </a:prstGeom>
                  </pic:spPr>
                </pic:pic>
              </a:graphicData>
            </a:graphic>
          </wp:inline>
        </w:drawing>
      </w:r>
    </w:p>
    <w:p w14:paraId="7FC9944F" w14:textId="4D1CB854" w:rsidR="004336C4" w:rsidRPr="00A96857" w:rsidRDefault="00A96857" w:rsidP="00A96857">
      <w:pPr>
        <w:pStyle w:val="Caption"/>
        <w:jc w:val="center"/>
        <w:rPr>
          <w:rFonts w:cs="Times New Roman"/>
          <w:i w:val="0"/>
          <w:color w:val="000000" w:themeColor="text1"/>
          <w:sz w:val="22"/>
        </w:rPr>
      </w:pPr>
      <w:bookmarkStart w:id="2248" w:name="_Toc23552267"/>
      <w:r w:rsidRPr="00A96857">
        <w:rPr>
          <w:i w:val="0"/>
          <w:color w:val="000000" w:themeColor="text1"/>
          <w:sz w:val="22"/>
        </w:rPr>
        <w:t xml:space="preserve">Gambar </w:t>
      </w:r>
      <w:r w:rsidR="002B0652">
        <w:rPr>
          <w:i w:val="0"/>
          <w:color w:val="000000" w:themeColor="text1"/>
          <w:sz w:val="22"/>
        </w:rPr>
        <w:fldChar w:fldCharType="begin"/>
      </w:r>
      <w:r w:rsidR="002B0652">
        <w:rPr>
          <w:i w:val="0"/>
          <w:color w:val="000000" w:themeColor="text1"/>
          <w:sz w:val="22"/>
        </w:rPr>
        <w:instrText xml:space="preserve"> STYLEREF 1 \s </w:instrText>
      </w:r>
      <w:r w:rsidR="002B0652">
        <w:rPr>
          <w:i w:val="0"/>
          <w:color w:val="000000" w:themeColor="text1"/>
          <w:sz w:val="22"/>
        </w:rPr>
        <w:fldChar w:fldCharType="separate"/>
      </w:r>
      <w:r w:rsidR="002B0652">
        <w:rPr>
          <w:i w:val="0"/>
          <w:noProof/>
          <w:color w:val="000000" w:themeColor="text1"/>
          <w:sz w:val="22"/>
        </w:rPr>
        <w:t>4</w:t>
      </w:r>
      <w:r w:rsidR="002B0652">
        <w:rPr>
          <w:i w:val="0"/>
          <w:color w:val="000000" w:themeColor="text1"/>
          <w:sz w:val="22"/>
        </w:rPr>
        <w:fldChar w:fldCharType="end"/>
      </w:r>
      <w:r w:rsidR="002B0652">
        <w:rPr>
          <w:i w:val="0"/>
          <w:color w:val="000000" w:themeColor="text1"/>
          <w:sz w:val="22"/>
        </w:rPr>
        <w:t>.</w:t>
      </w:r>
      <w:r w:rsidR="002B0652">
        <w:rPr>
          <w:i w:val="0"/>
          <w:color w:val="000000" w:themeColor="text1"/>
          <w:sz w:val="22"/>
        </w:rPr>
        <w:fldChar w:fldCharType="begin"/>
      </w:r>
      <w:r w:rsidR="002B0652">
        <w:rPr>
          <w:i w:val="0"/>
          <w:color w:val="000000" w:themeColor="text1"/>
          <w:sz w:val="22"/>
        </w:rPr>
        <w:instrText xml:space="preserve"> SEQ Gambar \* ARABIC \s 1 </w:instrText>
      </w:r>
      <w:r w:rsidR="002B0652">
        <w:rPr>
          <w:i w:val="0"/>
          <w:color w:val="000000" w:themeColor="text1"/>
          <w:sz w:val="22"/>
        </w:rPr>
        <w:fldChar w:fldCharType="separate"/>
      </w:r>
      <w:r w:rsidR="002B0652">
        <w:rPr>
          <w:i w:val="0"/>
          <w:noProof/>
          <w:color w:val="000000" w:themeColor="text1"/>
          <w:sz w:val="22"/>
        </w:rPr>
        <w:t>3</w:t>
      </w:r>
      <w:r w:rsidR="002B0652">
        <w:rPr>
          <w:i w:val="0"/>
          <w:color w:val="000000" w:themeColor="text1"/>
          <w:sz w:val="22"/>
        </w:rPr>
        <w:fldChar w:fldCharType="end"/>
      </w:r>
      <w:r w:rsidRPr="00A96857">
        <w:rPr>
          <w:i w:val="0"/>
          <w:color w:val="000000" w:themeColor="text1"/>
          <w:sz w:val="22"/>
        </w:rPr>
        <w:t xml:space="preserve"> ERD</w:t>
      </w:r>
      <w:bookmarkEnd w:id="2248"/>
    </w:p>
    <w:p w14:paraId="67EBEECA" w14:textId="428D8490" w:rsidR="00EF6E89" w:rsidRPr="00EF6E89" w:rsidRDefault="00EF6E89">
      <w:pPr>
        <w:pStyle w:val="Heading2"/>
        <w:ind w:left="426" w:hanging="426"/>
        <w:rPr>
          <w:ins w:id="2249" w:author="Windows User" w:date="2019-09-19T21:47:00Z"/>
          <w:i/>
        </w:rPr>
        <w:pPrChange w:id="2250" w:author="Windows User" w:date="2019-09-19T00:50:00Z">
          <w:pPr>
            <w:spacing w:after="160" w:line="259" w:lineRule="auto"/>
            <w:jc w:val="left"/>
          </w:pPr>
        </w:pPrChange>
      </w:pPr>
      <w:bookmarkStart w:id="2251" w:name="_Toc23552385"/>
      <w:r w:rsidRPr="00EF6E89">
        <w:rPr>
          <w:i/>
        </w:rPr>
        <w:t>Class Diagram</w:t>
      </w:r>
      <w:bookmarkEnd w:id="2251"/>
    </w:p>
    <w:p w14:paraId="26D32D97" w14:textId="72263560" w:rsidR="00EF6E89" w:rsidRDefault="00EF6E89" w:rsidP="00EF6E89">
      <w:pPr>
        <w:spacing w:after="0"/>
        <w:ind w:firstLine="426"/>
      </w:pPr>
      <w:ins w:id="2252" w:author="Windows User" w:date="2019-09-19T21:47:00Z">
        <w:r w:rsidRPr="006A0BE8">
          <w:rPr>
            <w:rFonts w:cs="Times New Roman"/>
          </w:rPr>
          <w:t xml:space="preserve">Diagram yang menggambarkan interaksi antar </w:t>
        </w:r>
      </w:ins>
      <w:r w:rsidRPr="00EF6E89">
        <w:rPr>
          <w:rFonts w:cs="Times New Roman"/>
          <w:i/>
        </w:rPr>
        <w:t>class</w:t>
      </w:r>
      <w:r>
        <w:rPr>
          <w:rFonts w:cs="Times New Roman"/>
          <w:i/>
        </w:rPr>
        <w:t xml:space="preserve"> </w:t>
      </w:r>
      <w:r>
        <w:rPr>
          <w:rFonts w:cs="Times New Roman"/>
        </w:rPr>
        <w:t xml:space="preserve">pada sistem seperti </w:t>
      </w:r>
      <w:r w:rsidRPr="00EF6E89">
        <w:rPr>
          <w:rFonts w:cs="Times New Roman"/>
          <w:i/>
        </w:rPr>
        <w:t>cl</w:t>
      </w:r>
      <w:r>
        <w:rPr>
          <w:rFonts w:cs="Times New Roman"/>
          <w:i/>
        </w:rPr>
        <w:t>ass</w:t>
      </w:r>
      <w:ins w:id="2253" w:author="Windows User" w:date="2019-09-19T21:47:00Z">
        <w:r w:rsidRPr="00EF6E89">
          <w:rPr>
            <w:rFonts w:cs="Times New Roman"/>
            <w:i/>
          </w:rPr>
          <w:t xml:space="preserve"> </w:t>
        </w:r>
      </w:ins>
      <w:r w:rsidRPr="00EF6E89">
        <w:rPr>
          <w:rFonts w:cs="Times New Roman"/>
          <w:i/>
        </w:rPr>
        <w:t xml:space="preserve">model, view </w:t>
      </w:r>
      <w:r w:rsidRPr="00EF6E89">
        <w:rPr>
          <w:rFonts w:cs="Times New Roman"/>
        </w:rPr>
        <w:t>dan</w:t>
      </w:r>
      <w:r w:rsidRPr="00EF6E89">
        <w:rPr>
          <w:rFonts w:cs="Times New Roman"/>
          <w:i/>
        </w:rPr>
        <w:t xml:space="preserve"> controller</w:t>
      </w:r>
      <w:ins w:id="2254" w:author="Windows User" w:date="2019-09-19T21:47:00Z">
        <w:r w:rsidRPr="006A0BE8">
          <w:rPr>
            <w:rFonts w:cs="Times New Roman"/>
          </w:rPr>
          <w:t xml:space="preserve">. </w:t>
        </w:r>
      </w:ins>
      <w:r>
        <w:rPr>
          <w:i/>
        </w:rPr>
        <w:t>Class Diagram</w:t>
      </w:r>
      <w:r>
        <w:t xml:space="preserve"> memiliki 3 bagian utama yaitu attribute, operation, dan name. </w:t>
      </w:r>
      <w:r>
        <w:rPr>
          <w:i/>
        </w:rPr>
        <w:t>C</w:t>
      </w:r>
      <w:r w:rsidRPr="00EF6E89">
        <w:rPr>
          <w:i/>
        </w:rPr>
        <w:t>lass</w:t>
      </w:r>
      <w:r>
        <w:t xml:space="preserve"> yang ada pada struktur sistem harus dapat melakukan fungsi-fungsi sesuai dengan kebutuhan sistem. </w:t>
      </w:r>
    </w:p>
    <w:p w14:paraId="1B11D2F4" w14:textId="77777777" w:rsidR="004643D5" w:rsidRDefault="00D11161" w:rsidP="004643D5">
      <w:pPr>
        <w:keepNext/>
        <w:spacing w:after="0"/>
      </w:pPr>
      <w:r>
        <w:rPr>
          <w:noProof/>
        </w:rPr>
        <w:lastRenderedPageBreak/>
        <w:drawing>
          <wp:inline distT="0" distB="0" distL="0" distR="0" wp14:anchorId="464E6234" wp14:editId="6C1EBDC9">
            <wp:extent cx="3225521" cy="32807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lass diagr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55653" cy="3311439"/>
                    </a:xfrm>
                    <a:prstGeom prst="rect">
                      <a:avLst/>
                    </a:prstGeom>
                  </pic:spPr>
                </pic:pic>
              </a:graphicData>
            </a:graphic>
          </wp:inline>
        </w:drawing>
      </w:r>
    </w:p>
    <w:p w14:paraId="3EDA8B5A" w14:textId="7331FC26" w:rsidR="00D11161" w:rsidRPr="004643D5" w:rsidRDefault="004643D5" w:rsidP="004643D5">
      <w:pPr>
        <w:pStyle w:val="Caption"/>
        <w:jc w:val="center"/>
        <w:rPr>
          <w:i w:val="0"/>
          <w:color w:val="000000" w:themeColor="text1"/>
          <w:sz w:val="22"/>
        </w:rPr>
      </w:pPr>
      <w:bookmarkStart w:id="2255" w:name="_Toc23552268"/>
      <w:r w:rsidRPr="004643D5">
        <w:rPr>
          <w:i w:val="0"/>
          <w:color w:val="000000" w:themeColor="text1"/>
          <w:sz w:val="22"/>
        </w:rPr>
        <w:t xml:space="preserve">Gambar </w:t>
      </w:r>
      <w:r w:rsidR="002B0652">
        <w:rPr>
          <w:i w:val="0"/>
          <w:color w:val="000000" w:themeColor="text1"/>
          <w:sz w:val="22"/>
        </w:rPr>
        <w:fldChar w:fldCharType="begin"/>
      </w:r>
      <w:r w:rsidR="002B0652">
        <w:rPr>
          <w:i w:val="0"/>
          <w:color w:val="000000" w:themeColor="text1"/>
          <w:sz w:val="22"/>
        </w:rPr>
        <w:instrText xml:space="preserve"> STYLEREF 1 \s </w:instrText>
      </w:r>
      <w:r w:rsidR="002B0652">
        <w:rPr>
          <w:i w:val="0"/>
          <w:color w:val="000000" w:themeColor="text1"/>
          <w:sz w:val="22"/>
        </w:rPr>
        <w:fldChar w:fldCharType="separate"/>
      </w:r>
      <w:r w:rsidR="002B0652">
        <w:rPr>
          <w:i w:val="0"/>
          <w:noProof/>
          <w:color w:val="000000" w:themeColor="text1"/>
          <w:sz w:val="22"/>
        </w:rPr>
        <w:t>4</w:t>
      </w:r>
      <w:r w:rsidR="002B0652">
        <w:rPr>
          <w:i w:val="0"/>
          <w:color w:val="000000" w:themeColor="text1"/>
          <w:sz w:val="22"/>
        </w:rPr>
        <w:fldChar w:fldCharType="end"/>
      </w:r>
      <w:r w:rsidR="002B0652">
        <w:rPr>
          <w:i w:val="0"/>
          <w:color w:val="000000" w:themeColor="text1"/>
          <w:sz w:val="22"/>
        </w:rPr>
        <w:t>.</w:t>
      </w:r>
      <w:r w:rsidR="002B0652">
        <w:rPr>
          <w:i w:val="0"/>
          <w:color w:val="000000" w:themeColor="text1"/>
          <w:sz w:val="22"/>
        </w:rPr>
        <w:fldChar w:fldCharType="begin"/>
      </w:r>
      <w:r w:rsidR="002B0652">
        <w:rPr>
          <w:i w:val="0"/>
          <w:color w:val="000000" w:themeColor="text1"/>
          <w:sz w:val="22"/>
        </w:rPr>
        <w:instrText xml:space="preserve"> SEQ Gambar \* ARABIC \s 1 </w:instrText>
      </w:r>
      <w:r w:rsidR="002B0652">
        <w:rPr>
          <w:i w:val="0"/>
          <w:color w:val="000000" w:themeColor="text1"/>
          <w:sz w:val="22"/>
        </w:rPr>
        <w:fldChar w:fldCharType="separate"/>
      </w:r>
      <w:r w:rsidR="002B0652">
        <w:rPr>
          <w:i w:val="0"/>
          <w:noProof/>
          <w:color w:val="000000" w:themeColor="text1"/>
          <w:sz w:val="22"/>
        </w:rPr>
        <w:t>4</w:t>
      </w:r>
      <w:r w:rsidR="002B0652">
        <w:rPr>
          <w:i w:val="0"/>
          <w:color w:val="000000" w:themeColor="text1"/>
          <w:sz w:val="22"/>
        </w:rPr>
        <w:fldChar w:fldCharType="end"/>
      </w:r>
      <w:r w:rsidRPr="004643D5">
        <w:rPr>
          <w:i w:val="0"/>
          <w:color w:val="000000" w:themeColor="text1"/>
          <w:sz w:val="22"/>
        </w:rPr>
        <w:t xml:space="preserve"> Class Diagram</w:t>
      </w:r>
      <w:bookmarkEnd w:id="2255"/>
    </w:p>
    <w:p w14:paraId="69E155F1" w14:textId="58487625" w:rsidR="004C6314" w:rsidRPr="004C6314" w:rsidRDefault="00835FA0" w:rsidP="004C6314">
      <w:pPr>
        <w:pStyle w:val="Heading2"/>
        <w:ind w:left="426" w:hanging="426"/>
        <w:rPr>
          <w:i/>
        </w:rPr>
      </w:pPr>
      <w:bookmarkStart w:id="2256" w:name="_Toc23552386"/>
      <w:r>
        <w:t xml:space="preserve">Desain </w:t>
      </w:r>
      <w:r w:rsidR="004C6314">
        <w:rPr>
          <w:i/>
        </w:rPr>
        <w:t xml:space="preserve">User Interface </w:t>
      </w:r>
      <w:r w:rsidR="004C6314" w:rsidRPr="00737722">
        <w:t>(UI)</w:t>
      </w:r>
      <w:bookmarkEnd w:id="2256"/>
    </w:p>
    <w:p w14:paraId="6134A5B4" w14:textId="1423F7AB" w:rsidR="00EF6E89" w:rsidRDefault="00835FA0">
      <w:pPr>
        <w:ind w:firstLine="426"/>
        <w:pPrChange w:id="2257" w:author="Windows User" w:date="2019-09-19T21:48:00Z">
          <w:pPr>
            <w:spacing w:after="160" w:line="259" w:lineRule="auto"/>
            <w:jc w:val="left"/>
          </w:pPr>
        </w:pPrChange>
      </w:pPr>
      <w:r>
        <w:t xml:space="preserve">Desain </w:t>
      </w:r>
      <w:r>
        <w:rPr>
          <w:i/>
        </w:rPr>
        <w:t xml:space="preserve">User Interface </w:t>
      </w:r>
      <w:r w:rsidR="00737722" w:rsidRPr="00737722">
        <w:t>(</w:t>
      </w:r>
      <w:r w:rsidR="00737722">
        <w:t>UI</w:t>
      </w:r>
      <w:r w:rsidR="00737722" w:rsidRPr="00737722">
        <w:t>)</w:t>
      </w:r>
      <w:r w:rsidR="00737722">
        <w:t xml:space="preserve"> </w:t>
      </w:r>
      <w:r>
        <w:t xml:space="preserve">adalah desain yang digunakan sebagai acuan tampilan yang diterapkan pada sistem. Tujuan dari penggunaan </w:t>
      </w:r>
      <w:r>
        <w:rPr>
          <w:iCs/>
        </w:rPr>
        <w:t>desain</w:t>
      </w:r>
      <w:r>
        <w:t xml:space="preserve"> ini adalah untuk membuat interaksi pengguna menjadi sederhana dan efisien. Hal ini sangat penting karena akan mempengaruhi pengguna dalam menggunakan sistem yang telah dibangun. Apabila suatu program sulit untuk digunakan, maka akan mengakibatkan pengguna untuk melakukan suatu kesalahan saat menggunakan program tersebut.</w:t>
      </w:r>
    </w:p>
    <w:p w14:paraId="4F0A2B2D" w14:textId="77777777" w:rsidR="001F0897" w:rsidRDefault="006C0CB8">
      <w:pPr>
        <w:pStyle w:val="Heading3"/>
        <w:rPr>
          <w:i/>
        </w:rPr>
        <w:pPrChange w:id="2258" w:author="Windows User" w:date="2019-09-19T02:26:00Z">
          <w:pPr/>
        </w:pPrChange>
      </w:pPr>
      <w:bookmarkStart w:id="2259" w:name="_Toc23552387"/>
      <w:r w:rsidRPr="001F0897">
        <w:rPr>
          <w:i/>
        </w:rPr>
        <w:t>User Interface Log In</w:t>
      </w:r>
      <w:bookmarkEnd w:id="2259"/>
    </w:p>
    <w:p w14:paraId="377226BF" w14:textId="65488E14" w:rsidR="006C0CB8" w:rsidRPr="00A86A5B" w:rsidRDefault="001F0897" w:rsidP="006C0CB8">
      <w:pPr>
        <w:rPr>
          <w:rFonts w:cstheme="majorBidi"/>
          <w:b/>
          <w:i/>
        </w:rPr>
      </w:pPr>
      <w:r w:rsidRPr="001F0897">
        <w:rPr>
          <w:i/>
        </w:rPr>
        <w:t xml:space="preserve">User Interface Log In </w:t>
      </w:r>
      <w:r w:rsidR="00A86A5B">
        <w:t>menggambarkan desain tampilan untuk masuk ke</w:t>
      </w:r>
      <w:ins w:id="2260" w:author="Windows User" w:date="2019-09-19T01:09:00Z">
        <w:r w:rsidRPr="001F0897">
          <w:t xml:space="preserve"> dalam sistem. </w:t>
        </w:r>
      </w:ins>
      <w:ins w:id="2261" w:author="Windows User" w:date="2019-09-19T01:11:00Z">
        <w:r w:rsidRPr="001F0897">
          <w:t>Seluruh akt</w:t>
        </w:r>
      </w:ins>
      <w:ins w:id="2262" w:author="Windows User" w:date="2019-09-19T01:48:00Z">
        <w:r w:rsidRPr="001F0897">
          <w:t xml:space="preserve">or </w:t>
        </w:r>
      </w:ins>
      <w:ins w:id="2263" w:author="Windows User" w:date="2019-09-19T01:09:00Z">
        <w:r w:rsidRPr="001F0897">
          <w:t xml:space="preserve">yang akan memasuki sistem harus memasukkan </w:t>
        </w:r>
        <w:r w:rsidRPr="001F0897">
          <w:rPr>
            <w:i/>
            <w:rPrChange w:id="2264" w:author="Windows User" w:date="2019-09-19T01:51:00Z">
              <w:rPr>
                <w:rFonts w:cs="Times New Roman"/>
                <w:szCs w:val="24"/>
              </w:rPr>
            </w:rPrChange>
          </w:rPr>
          <w:t>username</w:t>
        </w:r>
        <w:r w:rsidRPr="001F0897">
          <w:t xml:space="preserve"> dan </w:t>
        </w:r>
        <w:r w:rsidRPr="001F0897">
          <w:rPr>
            <w:i/>
            <w:rPrChange w:id="2265" w:author="Windows User" w:date="2019-09-19T01:51:00Z">
              <w:rPr>
                <w:rFonts w:cs="Times New Roman"/>
                <w:szCs w:val="24"/>
              </w:rPr>
            </w:rPrChange>
          </w:rPr>
          <w:t>password</w:t>
        </w:r>
        <w:r w:rsidRPr="001F0897">
          <w:t xml:space="preserve"> yang dimiliki.</w:t>
        </w:r>
      </w:ins>
      <w:ins w:id="2266" w:author="Windows User" w:date="2019-09-19T01:49:00Z">
        <w:r w:rsidRPr="001F0897">
          <w:t xml:space="preserve"> Jika </w:t>
        </w:r>
        <w:r w:rsidRPr="001F0897">
          <w:rPr>
            <w:i/>
            <w:rPrChange w:id="2267" w:author="Windows User" w:date="2019-09-19T01:51:00Z">
              <w:rPr>
                <w:rFonts w:cs="Times New Roman"/>
                <w:szCs w:val="24"/>
              </w:rPr>
            </w:rPrChange>
          </w:rPr>
          <w:t>usernam</w:t>
        </w:r>
        <w:r w:rsidRPr="001F0897">
          <w:t xml:space="preserve">e dan </w:t>
        </w:r>
        <w:r w:rsidRPr="001F0897">
          <w:rPr>
            <w:i/>
            <w:rPrChange w:id="2268" w:author="Windows User" w:date="2019-09-19T01:51:00Z">
              <w:rPr>
                <w:rFonts w:cs="Times New Roman"/>
                <w:szCs w:val="24"/>
              </w:rPr>
            </w:rPrChange>
          </w:rPr>
          <w:t>password</w:t>
        </w:r>
        <w:r w:rsidRPr="001F0897">
          <w:t xml:space="preserve"> yang dimasukkan benar maka akan berhasil masuk ke </w:t>
        </w:r>
      </w:ins>
      <w:ins w:id="2269" w:author="Windows User" w:date="2019-09-19T01:51:00Z">
        <w:r w:rsidRPr="001F0897">
          <w:t>sistem</w:t>
        </w:r>
      </w:ins>
      <w:ins w:id="2270" w:author="Windows User" w:date="2019-09-19T01:50:00Z">
        <w:r w:rsidRPr="001F0897">
          <w:t>, sebaliknya jika salah maka akan muncul pemberitahuan jika</w:t>
        </w:r>
        <w:r w:rsidRPr="001F0897">
          <w:rPr>
            <w:i/>
            <w:rPrChange w:id="2271" w:author="Windows User" w:date="2019-09-19T01:52:00Z">
              <w:rPr>
                <w:rFonts w:cs="Times New Roman"/>
                <w:szCs w:val="24"/>
              </w:rPr>
            </w:rPrChange>
          </w:rPr>
          <w:t xml:space="preserve"> username</w:t>
        </w:r>
        <w:r w:rsidRPr="001F0897">
          <w:t xml:space="preserve"> atau </w:t>
        </w:r>
        <w:r w:rsidRPr="001F0897">
          <w:rPr>
            <w:i/>
            <w:rPrChange w:id="2272" w:author="Windows User" w:date="2019-09-19T01:51:00Z">
              <w:rPr>
                <w:rFonts w:cs="Times New Roman"/>
                <w:szCs w:val="24"/>
              </w:rPr>
            </w:rPrChange>
          </w:rPr>
          <w:t>password</w:t>
        </w:r>
        <w:r w:rsidRPr="001F0897">
          <w:t xml:space="preserve"> salah.</w:t>
        </w:r>
      </w:ins>
      <w:ins w:id="2273" w:author="Windows User" w:date="2019-09-19T01:09:00Z">
        <w:r w:rsidRPr="001F0897">
          <w:t xml:space="preserve"> </w:t>
        </w:r>
      </w:ins>
      <w:r w:rsidR="00A86A5B" w:rsidRPr="001F0897">
        <w:rPr>
          <w:i/>
        </w:rPr>
        <w:t xml:space="preserve">User Interface Log In </w:t>
      </w:r>
      <w:ins w:id="2274" w:author="Windows User" w:date="2019-09-19T01:09:00Z">
        <w:r w:rsidRPr="001F0897">
          <w:t xml:space="preserve">dapat dilihat pada </w:t>
        </w:r>
      </w:ins>
      <w:r w:rsidR="00EE7D0E">
        <w:t xml:space="preserve">lampiran Gambar D.1. </w:t>
      </w:r>
    </w:p>
    <w:p w14:paraId="22F2B736" w14:textId="1392448A" w:rsidR="006C0CB8" w:rsidRDefault="006C0CB8" w:rsidP="006C0CB8">
      <w:pPr>
        <w:pStyle w:val="Heading3"/>
      </w:pPr>
      <w:bookmarkStart w:id="2275" w:name="_Toc23552388"/>
      <w:r w:rsidRPr="00737722">
        <w:rPr>
          <w:i/>
        </w:rPr>
        <w:lastRenderedPageBreak/>
        <w:t>User Interface</w:t>
      </w:r>
      <w:r>
        <w:t xml:space="preserve"> Tambah User</w:t>
      </w:r>
      <w:bookmarkEnd w:id="2275"/>
    </w:p>
    <w:p w14:paraId="6D5C1A7A" w14:textId="495D16E3" w:rsidR="006C0CB8" w:rsidRPr="006C0CB8" w:rsidRDefault="00737722" w:rsidP="00737722">
      <w:pPr>
        <w:ind w:firstLine="357"/>
      </w:pPr>
      <w:r>
        <w:rPr>
          <w:i/>
        </w:rPr>
        <w:t xml:space="preserve"> </w:t>
      </w:r>
      <w:r w:rsidRPr="00737722">
        <w:rPr>
          <w:i/>
        </w:rPr>
        <w:t>User Interface</w:t>
      </w:r>
      <w:r>
        <w:t xml:space="preserve"> tambah user menggambarkan desain tampilan untuk </w:t>
      </w:r>
      <w:r>
        <w:rPr>
          <w:rFonts w:cs="Times New Roman"/>
          <w:szCs w:val="24"/>
        </w:rPr>
        <w:t>menambahkan pengguna yang bisa mengakses sistem</w:t>
      </w:r>
      <w:ins w:id="2276" w:author="Windows User" w:date="2019-09-19T01:55:00Z">
        <w:r w:rsidRPr="006A0BE8">
          <w:rPr>
            <w:rFonts w:cs="Times New Roman"/>
            <w:szCs w:val="24"/>
          </w:rPr>
          <w:t xml:space="preserve">. Fitur untuk menambah data </w:t>
        </w:r>
      </w:ins>
      <w:ins w:id="2277" w:author="Windows User" w:date="2019-09-19T02:00:00Z">
        <w:r w:rsidRPr="006A0BE8">
          <w:rPr>
            <w:rFonts w:cs="Times New Roman"/>
            <w:szCs w:val="24"/>
          </w:rPr>
          <w:t>pengguna</w:t>
        </w:r>
      </w:ins>
      <w:ins w:id="2278" w:author="Windows User" w:date="2019-09-19T01:55:00Z">
        <w:r w:rsidRPr="006A0BE8">
          <w:rPr>
            <w:rFonts w:cs="Times New Roman"/>
            <w:szCs w:val="24"/>
          </w:rPr>
          <w:t xml:space="preserve"> </w:t>
        </w:r>
      </w:ins>
      <w:ins w:id="2279" w:author="Windows User" w:date="2019-09-19T01:56:00Z">
        <w:r w:rsidRPr="006A0BE8">
          <w:rPr>
            <w:rFonts w:cs="Times New Roman"/>
            <w:szCs w:val="24"/>
          </w:rPr>
          <w:t>hanya</w:t>
        </w:r>
      </w:ins>
      <w:ins w:id="2280" w:author="Windows User" w:date="2019-09-19T01:55:00Z">
        <w:r w:rsidRPr="006A0BE8">
          <w:rPr>
            <w:rFonts w:cs="Times New Roman"/>
            <w:szCs w:val="24"/>
          </w:rPr>
          <w:t xml:space="preserve"> dapat dilakukan oleh admin. </w:t>
        </w:r>
      </w:ins>
      <w:ins w:id="2281" w:author="Windows User" w:date="2019-09-19T01:56:00Z">
        <w:r w:rsidRPr="006A0BE8">
          <w:rPr>
            <w:rFonts w:cs="Times New Roman"/>
            <w:szCs w:val="24"/>
          </w:rPr>
          <w:t xml:space="preserve">Admin harus masuk pada menu tambah </w:t>
        </w:r>
      </w:ins>
      <w:ins w:id="2282" w:author="Windows User" w:date="2019-09-19T02:00:00Z">
        <w:r w:rsidRPr="006A0BE8">
          <w:rPr>
            <w:rFonts w:cs="Times New Roman"/>
            <w:szCs w:val="24"/>
          </w:rPr>
          <w:t>pengguna</w:t>
        </w:r>
      </w:ins>
      <w:ins w:id="2283" w:author="Windows User" w:date="2019-09-19T01:56:00Z">
        <w:r w:rsidRPr="006A0BE8">
          <w:rPr>
            <w:rFonts w:cs="Times New Roman"/>
            <w:szCs w:val="24"/>
          </w:rPr>
          <w:t xml:space="preserve"> terlebih dahulu. </w:t>
        </w:r>
      </w:ins>
      <w:ins w:id="2284" w:author="Windows User" w:date="2019-09-19T01:57:00Z">
        <w:r w:rsidRPr="006A0BE8">
          <w:rPr>
            <w:rFonts w:cs="Times New Roman"/>
            <w:szCs w:val="24"/>
          </w:rPr>
          <w:t>Setelah itu mengisikan</w:t>
        </w:r>
      </w:ins>
      <w:ins w:id="2285" w:author="Windows User" w:date="2019-09-19T02:00:00Z">
        <w:r w:rsidRPr="006A0BE8">
          <w:rPr>
            <w:rFonts w:cs="Times New Roman"/>
            <w:szCs w:val="24"/>
          </w:rPr>
          <w:t xml:space="preserve"> dan </w:t>
        </w:r>
        <w:r w:rsidRPr="006A0BE8">
          <w:rPr>
            <w:rFonts w:cs="Times New Roman"/>
            <w:i/>
            <w:szCs w:val="24"/>
            <w:rPrChange w:id="2286" w:author="Windows User" w:date="2019-09-19T02:00:00Z">
              <w:rPr>
                <w:rFonts w:cs="Times New Roman"/>
                <w:szCs w:val="24"/>
              </w:rPr>
            </w:rPrChange>
          </w:rPr>
          <w:t>password</w:t>
        </w:r>
      </w:ins>
      <w:ins w:id="2287" w:author="Windows User" w:date="2019-09-19T02:01:00Z">
        <w:r w:rsidRPr="006A0BE8">
          <w:rPr>
            <w:rFonts w:cs="Times New Roman"/>
            <w:i/>
            <w:szCs w:val="24"/>
          </w:rPr>
          <w:t xml:space="preserve">. </w:t>
        </w:r>
        <w:r w:rsidRPr="006A0BE8">
          <w:rPr>
            <w:rFonts w:cs="Times New Roman"/>
            <w:szCs w:val="24"/>
          </w:rPr>
          <w:t>Data pengguna berhasil ditambahkan jika inputan sudah benar. Sebaliknya jika inputan salah maka akan muncul peringatan bahwa data yang dimasukkan salah atau tidak sesuai.</w:t>
        </w:r>
      </w:ins>
      <w:ins w:id="2288" w:author="Windows User" w:date="2019-09-19T01:57:00Z">
        <w:r w:rsidRPr="006A0BE8">
          <w:rPr>
            <w:rFonts w:cs="Times New Roman"/>
            <w:szCs w:val="24"/>
          </w:rPr>
          <w:t xml:space="preserve"> </w:t>
        </w:r>
      </w:ins>
      <w:r>
        <w:rPr>
          <w:rFonts w:cs="Times New Roman"/>
          <w:i/>
          <w:szCs w:val="24"/>
        </w:rPr>
        <w:t>User interface</w:t>
      </w:r>
      <w:ins w:id="2289" w:author="Windows User" w:date="2019-09-19T01:55:00Z">
        <w:r w:rsidRPr="006A0BE8">
          <w:rPr>
            <w:rFonts w:cs="Times New Roman"/>
            <w:szCs w:val="24"/>
          </w:rPr>
          <w:t xml:space="preserve"> tambah user dapat dilihat pada </w:t>
        </w:r>
      </w:ins>
      <w:r w:rsidR="00EE7D0E">
        <w:t>lampiran Gambar D</w:t>
      </w:r>
      <w:r w:rsidR="00EE7D0E">
        <w:t xml:space="preserve">.2. </w:t>
      </w:r>
    </w:p>
    <w:p w14:paraId="0326DD6E" w14:textId="416B7AFC" w:rsidR="006C0CB8" w:rsidRDefault="007D707A" w:rsidP="006C0CB8">
      <w:pPr>
        <w:pStyle w:val="Heading3"/>
      </w:pPr>
      <w:bookmarkStart w:id="2290" w:name="_Toc23552389"/>
      <w:r w:rsidRPr="001F0897">
        <w:rPr>
          <w:i/>
        </w:rPr>
        <w:t xml:space="preserve">User Interface </w:t>
      </w:r>
      <w:r w:rsidR="006C0CB8">
        <w:t>Edit User</w:t>
      </w:r>
      <w:bookmarkEnd w:id="2290"/>
    </w:p>
    <w:p w14:paraId="49657275" w14:textId="584866B1" w:rsidR="008B7C42" w:rsidRPr="00737722" w:rsidRDefault="00737722" w:rsidP="00737722">
      <w:pPr>
        <w:ind w:firstLine="426"/>
        <w:rPr>
          <w:rFonts w:cs="Times New Roman"/>
          <w:szCs w:val="24"/>
        </w:rPr>
      </w:pPr>
      <w:r w:rsidRPr="00737722">
        <w:rPr>
          <w:i/>
        </w:rPr>
        <w:t>User Interface</w:t>
      </w:r>
      <w:r>
        <w:t xml:space="preserve"> </w:t>
      </w:r>
      <w:r w:rsidRPr="00737722">
        <w:t>edit</w:t>
      </w:r>
      <w:r>
        <w:t xml:space="preserve"> user menggambarkan desain tampilan </w:t>
      </w:r>
      <w:ins w:id="2291" w:author="Windows User" w:date="2019-09-19T01:55:00Z">
        <w:r w:rsidRPr="006A0BE8">
          <w:rPr>
            <w:rFonts w:cs="Times New Roman"/>
            <w:szCs w:val="24"/>
          </w:rPr>
          <w:t>untuk</w:t>
        </w:r>
      </w:ins>
      <w:ins w:id="2292" w:author="Windows User" w:date="2019-09-19T02:06:00Z">
        <w:r w:rsidRPr="006A0BE8">
          <w:rPr>
            <w:rFonts w:cs="Times New Roman"/>
            <w:szCs w:val="24"/>
          </w:rPr>
          <w:t xml:space="preserve"> mengubah</w:t>
        </w:r>
      </w:ins>
      <w:ins w:id="2293" w:author="Windows User" w:date="2019-09-19T01:55:00Z">
        <w:r w:rsidRPr="006A0BE8">
          <w:rPr>
            <w:rFonts w:cs="Times New Roman"/>
            <w:szCs w:val="24"/>
          </w:rPr>
          <w:t xml:space="preserve"> data </w:t>
        </w:r>
        <w:r w:rsidRPr="006A0BE8">
          <w:rPr>
            <w:rFonts w:cs="Times New Roman"/>
            <w:i/>
            <w:szCs w:val="24"/>
            <w:rPrChange w:id="2294" w:author="Windows User" w:date="2019-09-19T02:07:00Z">
              <w:rPr>
                <w:rFonts w:cs="Times New Roman"/>
                <w:szCs w:val="24"/>
              </w:rPr>
            </w:rPrChange>
          </w:rPr>
          <w:t>user</w:t>
        </w:r>
        <w:r w:rsidRPr="006A0BE8">
          <w:rPr>
            <w:rFonts w:cs="Times New Roman"/>
            <w:szCs w:val="24"/>
          </w:rPr>
          <w:t xml:space="preserve"> bisa dilakukan oleh admin.</w:t>
        </w:r>
      </w:ins>
      <w:ins w:id="2295" w:author="Windows User" w:date="2019-09-19T02:09:00Z">
        <w:r w:rsidRPr="006A0BE8">
          <w:rPr>
            <w:rFonts w:cs="Times New Roman"/>
            <w:szCs w:val="24"/>
          </w:rPr>
          <w:t xml:space="preserve"> Mengubah data </w:t>
        </w:r>
        <w:r w:rsidRPr="006A0BE8">
          <w:rPr>
            <w:rFonts w:cs="Times New Roman"/>
            <w:i/>
            <w:szCs w:val="24"/>
          </w:rPr>
          <w:t xml:space="preserve">user </w:t>
        </w:r>
        <w:r w:rsidRPr="006A0BE8">
          <w:rPr>
            <w:rFonts w:cs="Times New Roman"/>
            <w:szCs w:val="24"/>
          </w:rPr>
          <w:t>dapat</w:t>
        </w:r>
      </w:ins>
      <w:ins w:id="2296" w:author="Windows User" w:date="2019-09-19T02:10:00Z">
        <w:r w:rsidRPr="006A0BE8">
          <w:rPr>
            <w:rFonts w:cs="Times New Roman"/>
            <w:szCs w:val="24"/>
          </w:rPr>
          <w:t xml:space="preserve"> </w:t>
        </w:r>
      </w:ins>
      <w:ins w:id="2297" w:author="Windows User" w:date="2019-09-19T02:09:00Z">
        <w:r w:rsidRPr="006A0BE8">
          <w:rPr>
            <w:rFonts w:cs="Times New Roman"/>
            <w:szCs w:val="24"/>
          </w:rPr>
          <w:t xml:space="preserve">dilakukan </w:t>
        </w:r>
      </w:ins>
      <w:ins w:id="2298" w:author="Windows User" w:date="2019-09-19T02:10:00Z">
        <w:r w:rsidRPr="006A0BE8">
          <w:rPr>
            <w:rFonts w:cs="Times New Roman"/>
            <w:szCs w:val="24"/>
          </w:rPr>
          <w:t xml:space="preserve">dengan menekan tombol edit pada masing-masing baris data yang diinginkan. Setelah itu ubah data </w:t>
        </w:r>
        <w:r w:rsidRPr="006A0BE8">
          <w:rPr>
            <w:rFonts w:cs="Times New Roman"/>
            <w:i/>
            <w:szCs w:val="24"/>
            <w:rPrChange w:id="2299" w:author="Windows User" w:date="2019-09-19T02:11:00Z">
              <w:rPr>
                <w:rFonts w:cs="Times New Roman"/>
                <w:szCs w:val="24"/>
              </w:rPr>
            </w:rPrChange>
          </w:rPr>
          <w:t>username</w:t>
        </w:r>
      </w:ins>
      <w:ins w:id="2300" w:author="Windows User" w:date="2019-09-19T02:11:00Z">
        <w:r w:rsidRPr="006A0BE8">
          <w:rPr>
            <w:rFonts w:cs="Times New Roman"/>
            <w:i/>
            <w:szCs w:val="24"/>
          </w:rPr>
          <w:t xml:space="preserve"> </w:t>
        </w:r>
        <w:r w:rsidRPr="006A0BE8">
          <w:rPr>
            <w:rFonts w:cs="Times New Roman"/>
            <w:szCs w:val="24"/>
          </w:rPr>
          <w:t xml:space="preserve">maupun </w:t>
        </w:r>
        <w:r w:rsidRPr="006A0BE8">
          <w:rPr>
            <w:rFonts w:cs="Times New Roman"/>
            <w:i/>
            <w:szCs w:val="24"/>
          </w:rPr>
          <w:t xml:space="preserve">password </w:t>
        </w:r>
        <w:r w:rsidRPr="006A0BE8">
          <w:rPr>
            <w:rFonts w:cs="Times New Roman"/>
            <w:szCs w:val="24"/>
          </w:rPr>
          <w:t>pada</w:t>
        </w:r>
      </w:ins>
      <w:ins w:id="2301" w:author="Windows User" w:date="2019-09-19T02:12:00Z">
        <w:r w:rsidRPr="006A0BE8">
          <w:rPr>
            <w:rFonts w:cs="Times New Roman"/>
            <w:szCs w:val="24"/>
          </w:rPr>
          <w:t xml:space="preserve"> </w:t>
        </w:r>
      </w:ins>
      <w:ins w:id="2302" w:author="Windows User" w:date="2019-09-19T02:11:00Z">
        <w:r w:rsidRPr="006A0BE8">
          <w:rPr>
            <w:rFonts w:cs="Times New Roman"/>
            <w:szCs w:val="24"/>
          </w:rPr>
          <w:t>form</w:t>
        </w:r>
      </w:ins>
      <w:ins w:id="2303" w:author="Windows User" w:date="2019-09-19T02:12:00Z">
        <w:r w:rsidRPr="006A0BE8">
          <w:rPr>
            <w:rFonts w:cs="Times New Roman"/>
            <w:szCs w:val="24"/>
          </w:rPr>
          <w:t xml:space="preserve"> yang telah disediakan</w:t>
        </w:r>
      </w:ins>
      <w:ins w:id="2304" w:author="Windows User" w:date="2019-09-19T02:11:00Z">
        <w:r w:rsidRPr="006A0BE8">
          <w:rPr>
            <w:rFonts w:cs="Times New Roman"/>
            <w:szCs w:val="24"/>
          </w:rPr>
          <w:t>.</w:t>
        </w:r>
      </w:ins>
      <w:ins w:id="2305" w:author="Windows User" w:date="2019-09-19T02:12:00Z">
        <w:r w:rsidRPr="006A0BE8">
          <w:rPr>
            <w:rFonts w:cs="Times New Roman"/>
            <w:szCs w:val="24"/>
          </w:rPr>
          <w:t xml:space="preserve"> Klik tombol </w:t>
        </w:r>
        <w:r w:rsidRPr="006A0BE8">
          <w:rPr>
            <w:rFonts w:cs="Times New Roman"/>
            <w:i/>
            <w:szCs w:val="24"/>
            <w:rPrChange w:id="2306" w:author="Windows User" w:date="2019-09-19T02:12:00Z">
              <w:rPr>
                <w:rFonts w:cs="Times New Roman"/>
                <w:szCs w:val="24"/>
              </w:rPr>
            </w:rPrChange>
          </w:rPr>
          <w:t>update</w:t>
        </w:r>
        <w:r w:rsidRPr="006A0BE8">
          <w:rPr>
            <w:rFonts w:cs="Times New Roman"/>
            <w:szCs w:val="24"/>
          </w:rPr>
          <w:t xml:space="preserve"> untuk menyimpan perubahan data. Jika data yang dimasukkan benar maka data akan tersimpan</w:t>
        </w:r>
      </w:ins>
      <w:ins w:id="2307" w:author="Windows User" w:date="2019-09-19T02:13:00Z">
        <w:r w:rsidRPr="006A0BE8">
          <w:rPr>
            <w:rFonts w:cs="Times New Roman"/>
            <w:szCs w:val="24"/>
          </w:rPr>
          <w:t xml:space="preserve">, jika salah maka akan muncul </w:t>
        </w:r>
        <w:r w:rsidRPr="006A0BE8">
          <w:rPr>
            <w:rFonts w:cs="Times New Roman"/>
            <w:i/>
            <w:szCs w:val="24"/>
            <w:rPrChange w:id="2308" w:author="Windows User" w:date="2019-09-19T02:13:00Z">
              <w:rPr>
                <w:rFonts w:cs="Times New Roman"/>
                <w:szCs w:val="24"/>
              </w:rPr>
            </w:rPrChange>
          </w:rPr>
          <w:t>pop up</w:t>
        </w:r>
        <w:r w:rsidRPr="006A0BE8">
          <w:rPr>
            <w:rFonts w:cs="Times New Roman"/>
            <w:szCs w:val="24"/>
          </w:rPr>
          <w:t xml:space="preserve"> pemberitahuan.</w:t>
        </w:r>
      </w:ins>
      <w:ins w:id="2309" w:author="Windows User" w:date="2019-09-19T01:55:00Z">
        <w:r w:rsidRPr="006A0BE8">
          <w:rPr>
            <w:rFonts w:cs="Times New Roman"/>
            <w:szCs w:val="24"/>
          </w:rPr>
          <w:t xml:space="preserve"> </w:t>
        </w:r>
      </w:ins>
      <w:r>
        <w:rPr>
          <w:rFonts w:cs="Times New Roman"/>
          <w:i/>
          <w:szCs w:val="24"/>
        </w:rPr>
        <w:t>User interface</w:t>
      </w:r>
      <w:ins w:id="2310" w:author="Windows User" w:date="2019-09-19T01:55:00Z">
        <w:r w:rsidRPr="006A0BE8">
          <w:rPr>
            <w:rFonts w:cs="Times New Roman"/>
            <w:szCs w:val="24"/>
          </w:rPr>
          <w:t xml:space="preserve"> edit user dapat dilihat pada </w:t>
        </w:r>
      </w:ins>
      <w:r w:rsidR="00EE7D0E">
        <w:t>lampiran Gambar D</w:t>
      </w:r>
      <w:r w:rsidR="00EE7D0E">
        <w:t xml:space="preserve">.3. </w:t>
      </w:r>
    </w:p>
    <w:p w14:paraId="212B0FC5" w14:textId="40840556" w:rsidR="008B7C42" w:rsidRPr="00737722" w:rsidRDefault="007D707A" w:rsidP="0018198B">
      <w:pPr>
        <w:pStyle w:val="Heading3"/>
        <w:rPr>
          <w:i/>
        </w:rPr>
      </w:pPr>
      <w:bookmarkStart w:id="2311" w:name="_Toc23552390"/>
      <w:r w:rsidRPr="001F0897">
        <w:rPr>
          <w:i/>
        </w:rPr>
        <w:t xml:space="preserve">User Interface </w:t>
      </w:r>
      <w:r w:rsidR="0018198B" w:rsidRPr="00737722">
        <w:rPr>
          <w:i/>
        </w:rPr>
        <w:t>History Log</w:t>
      </w:r>
      <w:r w:rsidR="00737722" w:rsidRPr="00737722">
        <w:rPr>
          <w:i/>
        </w:rPr>
        <w:t xml:space="preserve"> </w:t>
      </w:r>
      <w:r w:rsidR="0018198B" w:rsidRPr="00737722">
        <w:rPr>
          <w:i/>
        </w:rPr>
        <w:t>in</w:t>
      </w:r>
      <w:bookmarkEnd w:id="2311"/>
    </w:p>
    <w:p w14:paraId="29DDB076" w14:textId="33075563" w:rsidR="00503309" w:rsidRDefault="00737722" w:rsidP="00737722">
      <w:pPr>
        <w:ind w:firstLine="567"/>
        <w:rPr>
          <w:rFonts w:cs="Times New Roman"/>
          <w:szCs w:val="24"/>
        </w:rPr>
      </w:pPr>
      <w:r w:rsidRPr="00737722">
        <w:rPr>
          <w:i/>
        </w:rPr>
        <w:t>User Interface</w:t>
      </w:r>
      <w:r>
        <w:t xml:space="preserve"> </w:t>
      </w:r>
      <w:r>
        <w:rPr>
          <w:i/>
        </w:rPr>
        <w:t>history log in</w:t>
      </w:r>
      <w:r>
        <w:t xml:space="preserve"> menggambarkan desain tampilan </w:t>
      </w:r>
      <w:ins w:id="2312" w:author="Windows User" w:date="2019-09-19T01:55:00Z">
        <w:r w:rsidRPr="006A0BE8">
          <w:rPr>
            <w:rFonts w:cs="Times New Roman"/>
            <w:szCs w:val="24"/>
          </w:rPr>
          <w:t>untuk</w:t>
        </w:r>
      </w:ins>
      <w:ins w:id="2313" w:author="Windows User" w:date="2019-09-19T02:06:00Z">
        <w:r w:rsidRPr="006A0BE8">
          <w:rPr>
            <w:rFonts w:cs="Times New Roman"/>
            <w:szCs w:val="24"/>
          </w:rPr>
          <w:t xml:space="preserve"> </w:t>
        </w:r>
      </w:ins>
      <w:r>
        <w:rPr>
          <w:rFonts w:cs="Times New Roman"/>
          <w:szCs w:val="24"/>
        </w:rPr>
        <w:t xml:space="preserve">menampilkan data </w:t>
      </w:r>
      <w:r>
        <w:rPr>
          <w:rFonts w:cs="Times New Roman"/>
          <w:i/>
          <w:szCs w:val="24"/>
        </w:rPr>
        <w:t>history log in</w:t>
      </w:r>
      <w:ins w:id="2314" w:author="Windows User" w:date="2019-09-19T01:55:00Z">
        <w:r w:rsidRPr="006A0BE8">
          <w:rPr>
            <w:rFonts w:cs="Times New Roman"/>
            <w:szCs w:val="24"/>
          </w:rPr>
          <w:t>.</w:t>
        </w:r>
      </w:ins>
      <w:ins w:id="2315" w:author="Windows User" w:date="2019-09-19T02:09:00Z">
        <w:r w:rsidRPr="006A0BE8">
          <w:rPr>
            <w:rFonts w:cs="Times New Roman"/>
            <w:szCs w:val="24"/>
          </w:rPr>
          <w:t xml:space="preserve"> </w:t>
        </w:r>
      </w:ins>
      <w:ins w:id="2316" w:author="Windows User" w:date="2019-09-19T02:16:00Z">
        <w:r w:rsidRPr="006A0BE8">
          <w:rPr>
            <w:rFonts w:cs="Times New Roman"/>
            <w:szCs w:val="24"/>
          </w:rPr>
          <w:t xml:space="preserve">Fitur untuk melihat </w:t>
        </w:r>
      </w:ins>
      <w:r w:rsidR="00503309">
        <w:rPr>
          <w:rFonts w:cs="Times New Roman"/>
          <w:szCs w:val="24"/>
        </w:rPr>
        <w:t xml:space="preserve">data </w:t>
      </w:r>
      <w:ins w:id="2317" w:author="Windows User" w:date="2019-09-19T02:16:00Z">
        <w:r w:rsidRPr="006A0BE8">
          <w:rPr>
            <w:rFonts w:cs="Times New Roman"/>
            <w:szCs w:val="24"/>
          </w:rPr>
          <w:t>history log</w:t>
        </w:r>
      </w:ins>
      <w:ins w:id="2318" w:author="Windows User" w:date="2019-09-19T02:20:00Z">
        <w:r w:rsidRPr="006A0BE8">
          <w:rPr>
            <w:rFonts w:cs="Times New Roman"/>
            <w:szCs w:val="24"/>
          </w:rPr>
          <w:t xml:space="preserve"> </w:t>
        </w:r>
      </w:ins>
      <w:ins w:id="2319" w:author="Windows User" w:date="2019-09-19T02:16:00Z">
        <w:r w:rsidRPr="006A0BE8">
          <w:rPr>
            <w:rFonts w:cs="Times New Roman"/>
            <w:szCs w:val="24"/>
          </w:rPr>
          <w:t xml:space="preserve">in bisa dilakukan oleh admin. </w:t>
        </w:r>
      </w:ins>
      <w:ins w:id="2320" w:author="Windows User" w:date="2019-09-19T02:20:00Z">
        <w:r w:rsidRPr="006A0BE8">
          <w:rPr>
            <w:rFonts w:cs="Times New Roman"/>
            <w:szCs w:val="24"/>
          </w:rPr>
          <w:t xml:space="preserve">Admin harus masuk kedalam sistem terlebih dahulu. Setelah itu klik menu </w:t>
        </w:r>
        <w:r w:rsidRPr="006A0BE8">
          <w:rPr>
            <w:rFonts w:cs="Times New Roman"/>
            <w:i/>
            <w:szCs w:val="24"/>
            <w:rPrChange w:id="2321" w:author="Windows User" w:date="2019-09-19T02:21:00Z">
              <w:rPr>
                <w:rFonts w:cs="Times New Roman"/>
                <w:szCs w:val="24"/>
              </w:rPr>
            </w:rPrChange>
          </w:rPr>
          <w:t>History</w:t>
        </w:r>
      </w:ins>
      <w:ins w:id="2322" w:author="Windows User" w:date="2019-09-19T02:21:00Z">
        <w:r w:rsidRPr="006A0BE8">
          <w:rPr>
            <w:rFonts w:cs="Times New Roman"/>
            <w:i/>
            <w:szCs w:val="24"/>
          </w:rPr>
          <w:t xml:space="preserve"> </w:t>
        </w:r>
        <w:r w:rsidRPr="006A0BE8">
          <w:rPr>
            <w:rFonts w:cs="Times New Roman"/>
            <w:szCs w:val="24"/>
          </w:rPr>
          <w:t xml:space="preserve">dan pilih menu </w:t>
        </w:r>
        <w:r w:rsidRPr="006A0BE8">
          <w:rPr>
            <w:rFonts w:cs="Times New Roman"/>
            <w:i/>
            <w:szCs w:val="24"/>
            <w:rPrChange w:id="2323" w:author="Windows User" w:date="2019-09-19T02:21:00Z">
              <w:rPr>
                <w:rFonts w:cs="Times New Roman"/>
                <w:szCs w:val="24"/>
              </w:rPr>
            </w:rPrChange>
          </w:rPr>
          <w:t>History Log in</w:t>
        </w:r>
        <w:r w:rsidRPr="006A0BE8">
          <w:rPr>
            <w:rFonts w:cs="Times New Roman"/>
            <w:szCs w:val="24"/>
          </w:rPr>
          <w:t xml:space="preserve">, maka akan </w:t>
        </w:r>
      </w:ins>
      <w:r w:rsidR="00503309">
        <w:rPr>
          <w:rFonts w:cs="Times New Roman"/>
          <w:szCs w:val="24"/>
        </w:rPr>
        <w:t>menampilkan</w:t>
      </w:r>
      <w:ins w:id="2324" w:author="Windows User" w:date="2019-09-19T02:21:00Z">
        <w:r w:rsidRPr="006A0BE8">
          <w:rPr>
            <w:rFonts w:cs="Times New Roman"/>
            <w:szCs w:val="24"/>
          </w:rPr>
          <w:t xml:space="preserve"> tabel siapa saja yang pernah mengakses sistem pada waktu tertentu. </w:t>
        </w:r>
      </w:ins>
      <w:r w:rsidR="00503309">
        <w:rPr>
          <w:rFonts w:cs="Times New Roman"/>
          <w:i/>
          <w:szCs w:val="24"/>
        </w:rPr>
        <w:t>User interface</w:t>
      </w:r>
      <w:ins w:id="2325" w:author="Windows User" w:date="2019-09-19T01:55:00Z">
        <w:r w:rsidR="00503309" w:rsidRPr="00503309">
          <w:rPr>
            <w:rFonts w:cs="Times New Roman"/>
            <w:i/>
            <w:szCs w:val="24"/>
          </w:rPr>
          <w:t xml:space="preserve"> </w:t>
        </w:r>
      </w:ins>
      <w:r w:rsidR="00503309" w:rsidRPr="00503309">
        <w:rPr>
          <w:rFonts w:cs="Times New Roman"/>
          <w:i/>
          <w:szCs w:val="24"/>
        </w:rPr>
        <w:t xml:space="preserve">history log in </w:t>
      </w:r>
      <w:ins w:id="2326" w:author="Windows User" w:date="2019-09-19T02:16:00Z">
        <w:r w:rsidRPr="006A0BE8">
          <w:rPr>
            <w:rFonts w:cs="Times New Roman"/>
            <w:szCs w:val="24"/>
          </w:rPr>
          <w:t>dapat dilihat pada</w:t>
        </w:r>
      </w:ins>
      <w:r w:rsidR="00EE7D0E">
        <w:rPr>
          <w:rFonts w:cs="Times New Roman"/>
          <w:szCs w:val="24"/>
        </w:rPr>
        <w:t xml:space="preserve"> </w:t>
      </w:r>
      <w:r w:rsidR="00EE7D0E">
        <w:t>lampiran Gambar D</w:t>
      </w:r>
      <w:r w:rsidR="00EE7D0E">
        <w:t xml:space="preserve">.4. </w:t>
      </w:r>
    </w:p>
    <w:p w14:paraId="5EEC8532" w14:textId="6409906E" w:rsidR="00503309" w:rsidRPr="00737722" w:rsidRDefault="007D707A" w:rsidP="00503309">
      <w:pPr>
        <w:pStyle w:val="Heading3"/>
        <w:rPr>
          <w:i/>
        </w:rPr>
      </w:pPr>
      <w:bookmarkStart w:id="2327" w:name="_Toc23552391"/>
      <w:r w:rsidRPr="001F0897">
        <w:rPr>
          <w:i/>
        </w:rPr>
        <w:t xml:space="preserve">User Interface </w:t>
      </w:r>
      <w:r w:rsidR="00503309" w:rsidRPr="00737722">
        <w:rPr>
          <w:i/>
        </w:rPr>
        <w:t xml:space="preserve">History </w:t>
      </w:r>
      <w:r w:rsidR="00503309">
        <w:rPr>
          <w:i/>
        </w:rPr>
        <w:t>Tracker</w:t>
      </w:r>
      <w:bookmarkEnd w:id="2327"/>
    </w:p>
    <w:p w14:paraId="32BEBB23" w14:textId="3662758A" w:rsidR="00503309" w:rsidRDefault="00503309" w:rsidP="00503309">
      <w:pPr>
        <w:ind w:firstLine="567"/>
        <w:rPr>
          <w:rFonts w:cs="Times New Roman"/>
          <w:szCs w:val="24"/>
        </w:rPr>
      </w:pPr>
      <w:r w:rsidRPr="00737722">
        <w:rPr>
          <w:i/>
        </w:rPr>
        <w:t>User Interface</w:t>
      </w:r>
      <w:r>
        <w:t xml:space="preserve"> </w:t>
      </w:r>
      <w:r>
        <w:rPr>
          <w:i/>
        </w:rPr>
        <w:t>tracker</w:t>
      </w:r>
      <w:r>
        <w:t xml:space="preserve"> menggambarkan desain tampilan </w:t>
      </w:r>
      <w:ins w:id="2328" w:author="Windows User" w:date="2019-09-19T01:55:00Z">
        <w:r w:rsidRPr="006A0BE8">
          <w:rPr>
            <w:rFonts w:cs="Times New Roman"/>
            <w:szCs w:val="24"/>
          </w:rPr>
          <w:t>untuk</w:t>
        </w:r>
      </w:ins>
      <w:ins w:id="2329" w:author="Windows User" w:date="2019-09-19T02:06:00Z">
        <w:r w:rsidRPr="006A0BE8">
          <w:rPr>
            <w:rFonts w:cs="Times New Roman"/>
            <w:szCs w:val="24"/>
          </w:rPr>
          <w:t xml:space="preserve"> </w:t>
        </w:r>
      </w:ins>
      <w:r>
        <w:rPr>
          <w:rFonts w:cs="Times New Roman"/>
          <w:szCs w:val="24"/>
        </w:rPr>
        <w:t xml:space="preserve">menampilkan data </w:t>
      </w:r>
      <w:r>
        <w:rPr>
          <w:rFonts w:cs="Times New Roman"/>
          <w:i/>
          <w:szCs w:val="24"/>
        </w:rPr>
        <w:t>history log in</w:t>
      </w:r>
      <w:ins w:id="2330" w:author="Windows User" w:date="2019-09-19T01:55:00Z">
        <w:r w:rsidRPr="006A0BE8">
          <w:rPr>
            <w:rFonts w:cs="Times New Roman"/>
            <w:szCs w:val="24"/>
          </w:rPr>
          <w:t>.</w:t>
        </w:r>
      </w:ins>
      <w:ins w:id="2331" w:author="Windows User" w:date="2019-09-19T02:09:00Z">
        <w:r w:rsidRPr="006A0BE8">
          <w:rPr>
            <w:rFonts w:cs="Times New Roman"/>
            <w:szCs w:val="24"/>
          </w:rPr>
          <w:t xml:space="preserve"> </w:t>
        </w:r>
      </w:ins>
      <w:ins w:id="2332" w:author="Windows User" w:date="2019-09-19T02:16:00Z">
        <w:r w:rsidRPr="006A0BE8">
          <w:rPr>
            <w:rFonts w:cs="Times New Roman"/>
            <w:szCs w:val="24"/>
          </w:rPr>
          <w:t xml:space="preserve">Fitur untuk melihat </w:t>
        </w:r>
      </w:ins>
      <w:r>
        <w:rPr>
          <w:rFonts w:cs="Times New Roman"/>
          <w:szCs w:val="24"/>
        </w:rPr>
        <w:t xml:space="preserve">data </w:t>
      </w:r>
      <w:ins w:id="2333" w:author="Windows User" w:date="2019-09-19T02:16:00Z">
        <w:r w:rsidRPr="00503309">
          <w:rPr>
            <w:rFonts w:cs="Times New Roman"/>
            <w:i/>
            <w:szCs w:val="24"/>
          </w:rPr>
          <w:t xml:space="preserve">history </w:t>
        </w:r>
      </w:ins>
      <w:r>
        <w:rPr>
          <w:rFonts w:cs="Times New Roman"/>
          <w:i/>
          <w:szCs w:val="24"/>
        </w:rPr>
        <w:t xml:space="preserve">tracker </w:t>
      </w:r>
      <w:ins w:id="2334" w:author="Windows User" w:date="2019-09-19T02:16:00Z">
        <w:r w:rsidRPr="006A0BE8">
          <w:rPr>
            <w:rFonts w:cs="Times New Roman"/>
            <w:szCs w:val="24"/>
          </w:rPr>
          <w:t xml:space="preserve"> bisa dilakukan oleh </w:t>
        </w:r>
      </w:ins>
      <w:r>
        <w:rPr>
          <w:rFonts w:cs="Times New Roman"/>
          <w:szCs w:val="24"/>
        </w:rPr>
        <w:t>semua pengguna</w:t>
      </w:r>
      <w:ins w:id="2335" w:author="Windows User" w:date="2019-09-19T02:16:00Z">
        <w:r w:rsidRPr="006A0BE8">
          <w:rPr>
            <w:rFonts w:cs="Times New Roman"/>
            <w:szCs w:val="24"/>
          </w:rPr>
          <w:t>.</w:t>
        </w:r>
      </w:ins>
      <w:r>
        <w:rPr>
          <w:rFonts w:cs="Times New Roman"/>
          <w:szCs w:val="24"/>
        </w:rPr>
        <w:t xml:space="preserve"> Pengguna</w:t>
      </w:r>
      <w:ins w:id="2336" w:author="Windows User" w:date="2019-09-19T02:20:00Z">
        <w:r w:rsidRPr="006A0BE8">
          <w:rPr>
            <w:rFonts w:cs="Times New Roman"/>
            <w:szCs w:val="24"/>
          </w:rPr>
          <w:t xml:space="preserve"> harus masuk kedalam sistem terlebih dahulu. Setelah itu klik menu </w:t>
        </w:r>
        <w:r w:rsidRPr="006A0BE8">
          <w:rPr>
            <w:rFonts w:cs="Times New Roman"/>
            <w:i/>
            <w:szCs w:val="24"/>
            <w:rPrChange w:id="2337" w:author="Windows User" w:date="2019-09-19T02:21:00Z">
              <w:rPr>
                <w:rFonts w:cs="Times New Roman"/>
                <w:szCs w:val="24"/>
              </w:rPr>
            </w:rPrChange>
          </w:rPr>
          <w:t>History</w:t>
        </w:r>
      </w:ins>
      <w:ins w:id="2338" w:author="Windows User" w:date="2019-09-19T02:21:00Z">
        <w:r w:rsidRPr="006A0BE8">
          <w:rPr>
            <w:rFonts w:cs="Times New Roman"/>
            <w:i/>
            <w:szCs w:val="24"/>
          </w:rPr>
          <w:t xml:space="preserve"> </w:t>
        </w:r>
      </w:ins>
      <w:r>
        <w:rPr>
          <w:rFonts w:cs="Times New Roman"/>
          <w:i/>
          <w:szCs w:val="24"/>
        </w:rPr>
        <w:t xml:space="preserve"> Tracker</w:t>
      </w:r>
      <w:ins w:id="2339" w:author="Windows User" w:date="2019-09-19T02:21:00Z">
        <w:r w:rsidRPr="006A0BE8">
          <w:rPr>
            <w:rFonts w:cs="Times New Roman"/>
            <w:szCs w:val="24"/>
          </w:rPr>
          <w:t xml:space="preserve">, maka akan </w:t>
        </w:r>
      </w:ins>
      <w:r>
        <w:rPr>
          <w:rFonts w:cs="Times New Roman"/>
          <w:szCs w:val="24"/>
        </w:rPr>
        <w:t>menampilakn</w:t>
      </w:r>
      <w:ins w:id="2340" w:author="Windows User" w:date="2019-09-19T02:21:00Z">
        <w:r w:rsidRPr="006A0BE8">
          <w:rPr>
            <w:rFonts w:cs="Times New Roman"/>
            <w:szCs w:val="24"/>
          </w:rPr>
          <w:t xml:space="preserve"> </w:t>
        </w:r>
        <w:r w:rsidR="001117F6" w:rsidRPr="006A0BE8">
          <w:rPr>
            <w:rFonts w:cs="Times New Roman"/>
            <w:szCs w:val="24"/>
          </w:rPr>
          <w:t xml:space="preserve">tabel </w:t>
        </w:r>
      </w:ins>
      <w:r w:rsidR="001117F6">
        <w:rPr>
          <w:rFonts w:cs="Times New Roman"/>
          <w:szCs w:val="24"/>
        </w:rPr>
        <w:t xml:space="preserve">sudut yang pernah dilalui </w:t>
      </w:r>
      <w:r w:rsidR="001117F6">
        <w:rPr>
          <w:rFonts w:cs="Times New Roman"/>
          <w:i/>
          <w:szCs w:val="24"/>
        </w:rPr>
        <w:t>tracker</w:t>
      </w:r>
      <w:ins w:id="2341" w:author="Windows User" w:date="2019-09-19T02:21:00Z">
        <w:r w:rsidRPr="006A0BE8">
          <w:rPr>
            <w:rFonts w:cs="Times New Roman"/>
            <w:szCs w:val="24"/>
          </w:rPr>
          <w:t xml:space="preserve"> pada waktu tertentu. </w:t>
        </w:r>
      </w:ins>
      <w:r>
        <w:rPr>
          <w:rFonts w:cs="Times New Roman"/>
          <w:i/>
          <w:szCs w:val="24"/>
        </w:rPr>
        <w:t>User interface</w:t>
      </w:r>
      <w:ins w:id="2342" w:author="Windows User" w:date="2019-09-19T01:55:00Z">
        <w:r w:rsidRPr="00503309">
          <w:rPr>
            <w:rFonts w:cs="Times New Roman"/>
            <w:i/>
            <w:szCs w:val="24"/>
          </w:rPr>
          <w:t xml:space="preserve"> </w:t>
        </w:r>
      </w:ins>
      <w:r w:rsidRPr="00503309">
        <w:rPr>
          <w:rFonts w:cs="Times New Roman"/>
          <w:i/>
          <w:szCs w:val="24"/>
        </w:rPr>
        <w:t xml:space="preserve">history </w:t>
      </w:r>
      <w:r>
        <w:rPr>
          <w:rFonts w:cs="Times New Roman"/>
          <w:i/>
          <w:szCs w:val="24"/>
        </w:rPr>
        <w:t xml:space="preserve">tracker </w:t>
      </w:r>
      <w:ins w:id="2343" w:author="Windows User" w:date="2019-09-19T02:16:00Z">
        <w:r w:rsidRPr="006A0BE8">
          <w:rPr>
            <w:rFonts w:cs="Times New Roman"/>
            <w:szCs w:val="24"/>
          </w:rPr>
          <w:t>dapat dilihat pada</w:t>
        </w:r>
      </w:ins>
      <w:r w:rsidR="00EE7D0E">
        <w:rPr>
          <w:rFonts w:cs="Times New Roman"/>
          <w:szCs w:val="24"/>
        </w:rPr>
        <w:t xml:space="preserve"> </w:t>
      </w:r>
      <w:r w:rsidR="00EE7D0E">
        <w:t>lampiran Gambar D</w:t>
      </w:r>
      <w:r w:rsidR="00EE7D0E">
        <w:t xml:space="preserve">.5. </w:t>
      </w:r>
    </w:p>
    <w:p w14:paraId="50D8BCFC" w14:textId="28D58C65" w:rsidR="00503309" w:rsidRPr="00503309" w:rsidRDefault="007D707A" w:rsidP="00503309">
      <w:pPr>
        <w:pStyle w:val="Heading3"/>
      </w:pPr>
      <w:bookmarkStart w:id="2344" w:name="_Toc23552392"/>
      <w:r w:rsidRPr="001F0897">
        <w:rPr>
          <w:i/>
        </w:rPr>
        <w:lastRenderedPageBreak/>
        <w:t xml:space="preserve">User Interface </w:t>
      </w:r>
      <w:r w:rsidR="00503309" w:rsidRPr="00737722">
        <w:rPr>
          <w:i/>
        </w:rPr>
        <w:t>History</w:t>
      </w:r>
      <w:r w:rsidR="00503309">
        <w:rPr>
          <w:i/>
        </w:rPr>
        <w:t xml:space="preserve"> </w:t>
      </w:r>
      <w:r w:rsidR="00503309">
        <w:t>Aktuator</w:t>
      </w:r>
      <w:bookmarkEnd w:id="2344"/>
    </w:p>
    <w:p w14:paraId="4F073033" w14:textId="6F48DD3E" w:rsidR="00503309" w:rsidRDefault="00503309" w:rsidP="00503309">
      <w:pPr>
        <w:ind w:firstLine="567"/>
        <w:rPr>
          <w:rFonts w:cs="Times New Roman"/>
          <w:szCs w:val="24"/>
        </w:rPr>
      </w:pPr>
      <w:r w:rsidRPr="00737722">
        <w:rPr>
          <w:i/>
        </w:rPr>
        <w:t>User Interface</w:t>
      </w:r>
      <w:r>
        <w:t xml:space="preserve"> </w:t>
      </w:r>
      <w:r>
        <w:rPr>
          <w:i/>
        </w:rPr>
        <w:t>history log in</w:t>
      </w:r>
      <w:r>
        <w:t xml:space="preserve"> menggambarkan desain tampilan </w:t>
      </w:r>
      <w:ins w:id="2345" w:author="Windows User" w:date="2019-09-19T01:55:00Z">
        <w:r w:rsidRPr="006A0BE8">
          <w:rPr>
            <w:rFonts w:cs="Times New Roman"/>
            <w:szCs w:val="24"/>
          </w:rPr>
          <w:t>untuk</w:t>
        </w:r>
      </w:ins>
      <w:ins w:id="2346" w:author="Windows User" w:date="2019-09-19T02:06:00Z">
        <w:r w:rsidRPr="006A0BE8">
          <w:rPr>
            <w:rFonts w:cs="Times New Roman"/>
            <w:szCs w:val="24"/>
          </w:rPr>
          <w:t xml:space="preserve"> </w:t>
        </w:r>
      </w:ins>
      <w:r>
        <w:rPr>
          <w:rFonts w:cs="Times New Roman"/>
          <w:szCs w:val="24"/>
        </w:rPr>
        <w:t xml:space="preserve">menampilkan data </w:t>
      </w:r>
      <w:r>
        <w:rPr>
          <w:rFonts w:cs="Times New Roman"/>
          <w:i/>
          <w:szCs w:val="24"/>
        </w:rPr>
        <w:t>history log in</w:t>
      </w:r>
      <w:ins w:id="2347" w:author="Windows User" w:date="2019-09-19T01:55:00Z">
        <w:r w:rsidRPr="006A0BE8">
          <w:rPr>
            <w:rFonts w:cs="Times New Roman"/>
            <w:szCs w:val="24"/>
          </w:rPr>
          <w:t>.</w:t>
        </w:r>
      </w:ins>
      <w:ins w:id="2348" w:author="Windows User" w:date="2019-09-19T02:09:00Z">
        <w:r w:rsidRPr="006A0BE8">
          <w:rPr>
            <w:rFonts w:cs="Times New Roman"/>
            <w:szCs w:val="24"/>
          </w:rPr>
          <w:t xml:space="preserve"> </w:t>
        </w:r>
      </w:ins>
      <w:ins w:id="2349" w:author="Windows User" w:date="2019-09-19T02:16:00Z">
        <w:r w:rsidRPr="006A0BE8">
          <w:rPr>
            <w:rFonts w:cs="Times New Roman"/>
            <w:szCs w:val="24"/>
          </w:rPr>
          <w:t xml:space="preserve">Fitur untuk melihat </w:t>
        </w:r>
      </w:ins>
      <w:r>
        <w:rPr>
          <w:rFonts w:cs="Times New Roman"/>
          <w:szCs w:val="24"/>
        </w:rPr>
        <w:t xml:space="preserve">data </w:t>
      </w:r>
      <w:ins w:id="2350" w:author="Windows User" w:date="2019-09-19T02:16:00Z">
        <w:r w:rsidRPr="00503309">
          <w:rPr>
            <w:rFonts w:cs="Times New Roman"/>
            <w:i/>
            <w:szCs w:val="24"/>
          </w:rPr>
          <w:t xml:space="preserve">history </w:t>
        </w:r>
      </w:ins>
      <w:r>
        <w:rPr>
          <w:rFonts w:cs="Times New Roman"/>
          <w:szCs w:val="24"/>
        </w:rPr>
        <w:t>aktuator</w:t>
      </w:r>
      <w:r>
        <w:rPr>
          <w:rFonts w:cs="Times New Roman"/>
          <w:i/>
          <w:szCs w:val="24"/>
        </w:rPr>
        <w:t xml:space="preserve"> </w:t>
      </w:r>
      <w:ins w:id="2351" w:author="Windows User" w:date="2019-09-19T02:16:00Z">
        <w:r w:rsidRPr="006A0BE8">
          <w:rPr>
            <w:rFonts w:cs="Times New Roman"/>
            <w:szCs w:val="24"/>
          </w:rPr>
          <w:t xml:space="preserve"> bisa dilakukan oleh </w:t>
        </w:r>
      </w:ins>
      <w:r>
        <w:rPr>
          <w:rFonts w:cs="Times New Roman"/>
          <w:szCs w:val="24"/>
        </w:rPr>
        <w:t>semua pengguna</w:t>
      </w:r>
      <w:ins w:id="2352" w:author="Windows User" w:date="2019-09-19T02:16:00Z">
        <w:r w:rsidRPr="006A0BE8">
          <w:rPr>
            <w:rFonts w:cs="Times New Roman"/>
            <w:szCs w:val="24"/>
          </w:rPr>
          <w:t>.</w:t>
        </w:r>
      </w:ins>
      <w:r>
        <w:rPr>
          <w:rFonts w:cs="Times New Roman"/>
          <w:szCs w:val="24"/>
        </w:rPr>
        <w:t xml:space="preserve"> Pengguna</w:t>
      </w:r>
      <w:ins w:id="2353" w:author="Windows User" w:date="2019-09-19T02:20:00Z">
        <w:r w:rsidRPr="006A0BE8">
          <w:rPr>
            <w:rFonts w:cs="Times New Roman"/>
            <w:szCs w:val="24"/>
          </w:rPr>
          <w:t xml:space="preserve"> harus masuk kedalam sistem terlebih dahulu. Setelah itu klik menu </w:t>
        </w:r>
      </w:ins>
      <w:r w:rsidR="007D707A">
        <w:rPr>
          <w:rFonts w:cs="Times New Roman"/>
          <w:i/>
          <w:szCs w:val="24"/>
        </w:rPr>
        <w:t>h</w:t>
      </w:r>
      <w:ins w:id="2354" w:author="Windows User" w:date="2019-09-19T02:20:00Z">
        <w:r w:rsidRPr="006A0BE8">
          <w:rPr>
            <w:rFonts w:cs="Times New Roman"/>
            <w:i/>
            <w:szCs w:val="24"/>
            <w:rPrChange w:id="2355" w:author="Windows User" w:date="2019-09-19T02:21:00Z">
              <w:rPr>
                <w:rFonts w:cs="Times New Roman"/>
                <w:szCs w:val="24"/>
              </w:rPr>
            </w:rPrChange>
          </w:rPr>
          <w:t>istory</w:t>
        </w:r>
      </w:ins>
      <w:ins w:id="2356" w:author="Windows User" w:date="2019-09-19T02:21:00Z">
        <w:r w:rsidRPr="006A0BE8">
          <w:rPr>
            <w:rFonts w:cs="Times New Roman"/>
            <w:i/>
            <w:szCs w:val="24"/>
          </w:rPr>
          <w:t xml:space="preserve"> </w:t>
        </w:r>
      </w:ins>
      <w:r w:rsidR="007D707A">
        <w:rPr>
          <w:rFonts w:cs="Times New Roman"/>
          <w:szCs w:val="24"/>
        </w:rPr>
        <w:t>aktuator</w:t>
      </w:r>
      <w:ins w:id="2357" w:author="Windows User" w:date="2019-09-19T02:21:00Z">
        <w:r w:rsidRPr="006A0BE8">
          <w:rPr>
            <w:rFonts w:cs="Times New Roman"/>
            <w:szCs w:val="24"/>
          </w:rPr>
          <w:t xml:space="preserve">, maka akan </w:t>
        </w:r>
      </w:ins>
      <w:r>
        <w:rPr>
          <w:rFonts w:cs="Times New Roman"/>
          <w:szCs w:val="24"/>
        </w:rPr>
        <w:t>menampilakn</w:t>
      </w:r>
      <w:ins w:id="2358" w:author="Windows User" w:date="2019-09-19T02:21:00Z">
        <w:r w:rsidRPr="006A0BE8">
          <w:rPr>
            <w:rFonts w:cs="Times New Roman"/>
            <w:szCs w:val="24"/>
          </w:rPr>
          <w:t xml:space="preserve"> tabel </w:t>
        </w:r>
      </w:ins>
      <w:r w:rsidR="001117F6">
        <w:rPr>
          <w:rFonts w:cs="Times New Roman"/>
          <w:szCs w:val="24"/>
        </w:rPr>
        <w:t xml:space="preserve">sudut yang pernah dilalui aktuator </w:t>
      </w:r>
      <w:ins w:id="2359" w:author="Windows User" w:date="2019-09-19T02:21:00Z">
        <w:r w:rsidRPr="006A0BE8">
          <w:rPr>
            <w:rFonts w:cs="Times New Roman"/>
            <w:szCs w:val="24"/>
          </w:rPr>
          <w:t xml:space="preserve">pada waktu tertentu. </w:t>
        </w:r>
      </w:ins>
      <w:r>
        <w:rPr>
          <w:rFonts w:cs="Times New Roman"/>
          <w:i/>
          <w:szCs w:val="24"/>
        </w:rPr>
        <w:t>User interface</w:t>
      </w:r>
      <w:ins w:id="2360" w:author="Windows User" w:date="2019-09-19T01:55:00Z">
        <w:r w:rsidRPr="00503309">
          <w:rPr>
            <w:rFonts w:cs="Times New Roman"/>
            <w:i/>
            <w:szCs w:val="24"/>
          </w:rPr>
          <w:t xml:space="preserve"> </w:t>
        </w:r>
      </w:ins>
      <w:r w:rsidRPr="00503309">
        <w:rPr>
          <w:rFonts w:cs="Times New Roman"/>
          <w:i/>
          <w:szCs w:val="24"/>
        </w:rPr>
        <w:t xml:space="preserve">history </w:t>
      </w:r>
      <w:r w:rsidR="007D707A">
        <w:rPr>
          <w:rFonts w:cs="Times New Roman"/>
          <w:szCs w:val="24"/>
        </w:rPr>
        <w:t>aktuator</w:t>
      </w:r>
      <w:r>
        <w:rPr>
          <w:rFonts w:cs="Times New Roman"/>
          <w:i/>
          <w:szCs w:val="24"/>
        </w:rPr>
        <w:t xml:space="preserve"> </w:t>
      </w:r>
      <w:ins w:id="2361" w:author="Windows User" w:date="2019-09-19T02:16:00Z">
        <w:r w:rsidRPr="006A0BE8">
          <w:rPr>
            <w:rFonts w:cs="Times New Roman"/>
            <w:szCs w:val="24"/>
          </w:rPr>
          <w:t>dapat dilihat pada</w:t>
        </w:r>
      </w:ins>
      <w:r w:rsidR="00EE7D0E">
        <w:rPr>
          <w:rFonts w:cs="Times New Roman"/>
          <w:szCs w:val="24"/>
        </w:rPr>
        <w:t xml:space="preserve"> </w:t>
      </w:r>
      <w:r w:rsidR="00EE7D0E">
        <w:t>lampiran Gambar D</w:t>
      </w:r>
      <w:r w:rsidR="00EE7D0E">
        <w:t xml:space="preserve">.6. </w:t>
      </w:r>
    </w:p>
    <w:p w14:paraId="37FC8170" w14:textId="2A99F821" w:rsidR="00503309" w:rsidRPr="00503309" w:rsidRDefault="007D707A" w:rsidP="00503309">
      <w:pPr>
        <w:pStyle w:val="Heading3"/>
      </w:pPr>
      <w:bookmarkStart w:id="2362" w:name="_Toc23552393"/>
      <w:r w:rsidRPr="001F0897">
        <w:rPr>
          <w:i/>
        </w:rPr>
        <w:t xml:space="preserve">User Interface </w:t>
      </w:r>
      <w:r>
        <w:t>Grafik Sensor</w:t>
      </w:r>
      <w:bookmarkEnd w:id="2362"/>
    </w:p>
    <w:p w14:paraId="6CFE67FF" w14:textId="1AF97E01" w:rsidR="00503309" w:rsidRDefault="00503309" w:rsidP="00503309">
      <w:pPr>
        <w:ind w:firstLine="567"/>
        <w:rPr>
          <w:rFonts w:cs="Times New Roman"/>
          <w:szCs w:val="24"/>
        </w:rPr>
      </w:pPr>
      <w:r w:rsidRPr="00737722">
        <w:rPr>
          <w:i/>
        </w:rPr>
        <w:t>User Interface</w:t>
      </w:r>
      <w:r>
        <w:t xml:space="preserve"> </w:t>
      </w:r>
      <w:r w:rsidR="007D707A">
        <w:t>grafik sensor</w:t>
      </w:r>
      <w:r>
        <w:t xml:space="preserve"> menggambarkan desain tampilan </w:t>
      </w:r>
      <w:ins w:id="2363" w:author="Windows User" w:date="2019-09-19T01:55:00Z">
        <w:r w:rsidRPr="006A0BE8">
          <w:rPr>
            <w:rFonts w:cs="Times New Roman"/>
            <w:szCs w:val="24"/>
          </w:rPr>
          <w:t>untuk</w:t>
        </w:r>
      </w:ins>
      <w:ins w:id="2364" w:author="Windows User" w:date="2019-09-19T02:06:00Z">
        <w:r w:rsidRPr="006A0BE8">
          <w:rPr>
            <w:rFonts w:cs="Times New Roman"/>
            <w:szCs w:val="24"/>
          </w:rPr>
          <w:t xml:space="preserve"> </w:t>
        </w:r>
      </w:ins>
      <w:r>
        <w:rPr>
          <w:rFonts w:cs="Times New Roman"/>
          <w:szCs w:val="24"/>
        </w:rPr>
        <w:t xml:space="preserve">menampilkan data </w:t>
      </w:r>
      <w:r w:rsidR="007D707A">
        <w:t xml:space="preserve">grafik sensor </w:t>
      </w:r>
      <w:ins w:id="2365" w:author="Windows User" w:date="2019-09-19T02:16:00Z">
        <w:r w:rsidRPr="006A0BE8">
          <w:rPr>
            <w:rFonts w:cs="Times New Roman"/>
            <w:szCs w:val="24"/>
          </w:rPr>
          <w:t xml:space="preserve">Fitur untuk melihat </w:t>
        </w:r>
      </w:ins>
      <w:r>
        <w:rPr>
          <w:rFonts w:cs="Times New Roman"/>
          <w:szCs w:val="24"/>
        </w:rPr>
        <w:t xml:space="preserve">data </w:t>
      </w:r>
      <w:r w:rsidR="007D707A">
        <w:t xml:space="preserve">grafik sensor </w:t>
      </w:r>
      <w:ins w:id="2366" w:author="Windows User" w:date="2019-09-19T02:16:00Z">
        <w:r w:rsidRPr="006A0BE8">
          <w:rPr>
            <w:rFonts w:cs="Times New Roman"/>
            <w:szCs w:val="24"/>
          </w:rPr>
          <w:t xml:space="preserve">bisa dilakukan oleh </w:t>
        </w:r>
      </w:ins>
      <w:r>
        <w:rPr>
          <w:rFonts w:cs="Times New Roman"/>
          <w:szCs w:val="24"/>
        </w:rPr>
        <w:t>semua pengguna</w:t>
      </w:r>
      <w:ins w:id="2367" w:author="Windows User" w:date="2019-09-19T02:16:00Z">
        <w:r w:rsidRPr="006A0BE8">
          <w:rPr>
            <w:rFonts w:cs="Times New Roman"/>
            <w:szCs w:val="24"/>
          </w:rPr>
          <w:t>.</w:t>
        </w:r>
      </w:ins>
      <w:r>
        <w:rPr>
          <w:rFonts w:cs="Times New Roman"/>
          <w:szCs w:val="24"/>
        </w:rPr>
        <w:t xml:space="preserve"> Pengguna</w:t>
      </w:r>
      <w:ins w:id="2368" w:author="Windows User" w:date="2019-09-19T02:20:00Z">
        <w:r w:rsidRPr="006A0BE8">
          <w:rPr>
            <w:rFonts w:cs="Times New Roman"/>
            <w:szCs w:val="24"/>
          </w:rPr>
          <w:t xml:space="preserve"> harus masuk kedalam sistem terlebih dahulu. Setelah itu klik menu </w:t>
        </w:r>
      </w:ins>
      <w:r w:rsidR="007D707A">
        <w:rPr>
          <w:rFonts w:cs="Times New Roman"/>
          <w:szCs w:val="24"/>
        </w:rPr>
        <w:t xml:space="preserve">grafik pilih </w:t>
      </w:r>
      <w:r w:rsidR="007D707A">
        <w:t>grafik sensor</w:t>
      </w:r>
      <w:ins w:id="2369" w:author="Windows User" w:date="2019-09-19T02:21:00Z">
        <w:r w:rsidRPr="006A0BE8">
          <w:rPr>
            <w:rFonts w:cs="Times New Roman"/>
            <w:szCs w:val="24"/>
          </w:rPr>
          <w:t xml:space="preserve">, maka akan </w:t>
        </w:r>
      </w:ins>
      <w:r>
        <w:rPr>
          <w:rFonts w:cs="Times New Roman"/>
          <w:szCs w:val="24"/>
        </w:rPr>
        <w:t>menampilakn</w:t>
      </w:r>
      <w:ins w:id="2370" w:author="Windows User" w:date="2019-09-19T02:21:00Z">
        <w:r w:rsidRPr="006A0BE8">
          <w:rPr>
            <w:rFonts w:cs="Times New Roman"/>
            <w:szCs w:val="24"/>
          </w:rPr>
          <w:t xml:space="preserve"> </w:t>
        </w:r>
      </w:ins>
      <w:r w:rsidR="001117F6">
        <w:rPr>
          <w:rFonts w:cs="Times New Roman"/>
          <w:szCs w:val="24"/>
        </w:rPr>
        <w:t xml:space="preserve">grafik sensor secara </w:t>
      </w:r>
      <w:r w:rsidR="001117F6">
        <w:rPr>
          <w:rFonts w:cs="Times New Roman"/>
          <w:i/>
          <w:szCs w:val="24"/>
        </w:rPr>
        <w:t>realtime</w:t>
      </w:r>
      <w:ins w:id="2371" w:author="Windows User" w:date="2019-09-19T02:21:00Z">
        <w:r w:rsidRPr="006A0BE8">
          <w:rPr>
            <w:rFonts w:cs="Times New Roman"/>
            <w:szCs w:val="24"/>
          </w:rPr>
          <w:t xml:space="preserve">. </w:t>
        </w:r>
      </w:ins>
      <w:r>
        <w:rPr>
          <w:rFonts w:cs="Times New Roman"/>
          <w:i/>
          <w:szCs w:val="24"/>
        </w:rPr>
        <w:t>User interface</w:t>
      </w:r>
      <w:ins w:id="2372" w:author="Windows User" w:date="2019-09-19T01:55:00Z">
        <w:r w:rsidRPr="00503309">
          <w:rPr>
            <w:rFonts w:cs="Times New Roman"/>
            <w:i/>
            <w:szCs w:val="24"/>
          </w:rPr>
          <w:t xml:space="preserve"> </w:t>
        </w:r>
      </w:ins>
      <w:r w:rsidR="007D707A">
        <w:t xml:space="preserve">grafik sensor </w:t>
      </w:r>
      <w:ins w:id="2373" w:author="Windows User" w:date="2019-09-19T02:16:00Z">
        <w:r w:rsidRPr="006A0BE8">
          <w:rPr>
            <w:rFonts w:cs="Times New Roman"/>
            <w:szCs w:val="24"/>
          </w:rPr>
          <w:t>dapat dilihat pada</w:t>
        </w:r>
      </w:ins>
      <w:r w:rsidR="00EE7D0E">
        <w:rPr>
          <w:rFonts w:cs="Times New Roman"/>
          <w:szCs w:val="24"/>
        </w:rPr>
        <w:t xml:space="preserve"> </w:t>
      </w:r>
      <w:r w:rsidR="00EE7D0E">
        <w:t>lampiran Gambar D</w:t>
      </w:r>
      <w:r w:rsidR="00EE7D0E">
        <w:t xml:space="preserve">.7. </w:t>
      </w:r>
    </w:p>
    <w:p w14:paraId="0E5AD0C4" w14:textId="4F81D1DA" w:rsidR="00503309" w:rsidRPr="00503309" w:rsidRDefault="001117F6" w:rsidP="00503309">
      <w:pPr>
        <w:pStyle w:val="Heading3"/>
      </w:pPr>
      <w:bookmarkStart w:id="2374" w:name="_Toc23552394"/>
      <w:r>
        <w:rPr>
          <w:i/>
        </w:rPr>
        <w:t>User Interface</w:t>
      </w:r>
      <w:r w:rsidR="007D707A">
        <w:t xml:space="preserve"> Nilai </w:t>
      </w:r>
      <w:r w:rsidR="007D707A" w:rsidRPr="007D707A">
        <w:rPr>
          <w:i/>
        </w:rPr>
        <w:t>Setpoint</w:t>
      </w:r>
      <w:bookmarkEnd w:id="2374"/>
    </w:p>
    <w:p w14:paraId="4D07B6D6" w14:textId="165C542A" w:rsidR="00503309" w:rsidRDefault="00503309" w:rsidP="00503309">
      <w:pPr>
        <w:ind w:firstLine="567"/>
        <w:rPr>
          <w:rFonts w:cs="Times New Roman"/>
          <w:szCs w:val="24"/>
        </w:rPr>
      </w:pPr>
      <w:r w:rsidRPr="00737722">
        <w:rPr>
          <w:i/>
        </w:rPr>
        <w:t>User Interface</w:t>
      </w:r>
      <w:r>
        <w:t xml:space="preserve"> </w:t>
      </w:r>
      <w:r w:rsidR="001117F6">
        <w:t>ini</w:t>
      </w:r>
      <w:r>
        <w:t xml:space="preserve"> menggambarkan desain tampilan </w:t>
      </w:r>
      <w:ins w:id="2375" w:author="Windows User" w:date="2019-09-19T01:55:00Z">
        <w:r w:rsidRPr="006A0BE8">
          <w:rPr>
            <w:rFonts w:cs="Times New Roman"/>
            <w:szCs w:val="24"/>
          </w:rPr>
          <w:t>untuk</w:t>
        </w:r>
      </w:ins>
      <w:ins w:id="2376" w:author="Windows User" w:date="2019-09-19T02:06:00Z">
        <w:r w:rsidRPr="006A0BE8">
          <w:rPr>
            <w:rFonts w:cs="Times New Roman"/>
            <w:szCs w:val="24"/>
          </w:rPr>
          <w:t xml:space="preserve"> </w:t>
        </w:r>
      </w:ins>
      <w:r>
        <w:rPr>
          <w:rFonts w:cs="Times New Roman"/>
          <w:szCs w:val="24"/>
        </w:rPr>
        <w:t xml:space="preserve">menampilkan data </w:t>
      </w:r>
      <w:r w:rsidR="001117F6">
        <w:rPr>
          <w:rFonts w:cs="Times New Roman"/>
          <w:szCs w:val="24"/>
        </w:rPr>
        <w:t xml:space="preserve">nilai </w:t>
      </w:r>
      <w:r w:rsidR="001117F6" w:rsidRPr="001117F6">
        <w:rPr>
          <w:rFonts w:cs="Times New Roman"/>
          <w:i/>
          <w:szCs w:val="24"/>
        </w:rPr>
        <w:t>setpoint</w:t>
      </w:r>
      <w:ins w:id="2377" w:author="Windows User" w:date="2019-09-19T01:55:00Z">
        <w:r w:rsidRPr="006A0BE8">
          <w:rPr>
            <w:rFonts w:cs="Times New Roman"/>
            <w:szCs w:val="24"/>
          </w:rPr>
          <w:t>.</w:t>
        </w:r>
      </w:ins>
      <w:ins w:id="2378" w:author="Windows User" w:date="2019-09-19T02:09:00Z">
        <w:r w:rsidRPr="006A0BE8">
          <w:rPr>
            <w:rFonts w:cs="Times New Roman"/>
            <w:szCs w:val="24"/>
          </w:rPr>
          <w:t xml:space="preserve"> </w:t>
        </w:r>
      </w:ins>
      <w:ins w:id="2379" w:author="Windows User" w:date="2019-09-19T02:16:00Z">
        <w:r w:rsidRPr="006A0BE8">
          <w:rPr>
            <w:rFonts w:cs="Times New Roman"/>
            <w:szCs w:val="24"/>
          </w:rPr>
          <w:t xml:space="preserve">Fitur untuk melihat </w:t>
        </w:r>
      </w:ins>
      <w:r>
        <w:rPr>
          <w:rFonts w:cs="Times New Roman"/>
          <w:szCs w:val="24"/>
        </w:rPr>
        <w:t xml:space="preserve">data </w:t>
      </w:r>
      <w:r w:rsidR="001117F6">
        <w:rPr>
          <w:rFonts w:cs="Times New Roman"/>
          <w:szCs w:val="24"/>
        </w:rPr>
        <w:t xml:space="preserve">nilai </w:t>
      </w:r>
      <w:r w:rsidR="001117F6" w:rsidRPr="001117F6">
        <w:rPr>
          <w:rFonts w:cs="Times New Roman"/>
          <w:i/>
          <w:szCs w:val="24"/>
        </w:rPr>
        <w:t>setpoint</w:t>
      </w:r>
      <w:r w:rsidR="001117F6" w:rsidRPr="006A0BE8">
        <w:rPr>
          <w:rFonts w:cs="Times New Roman"/>
          <w:szCs w:val="24"/>
        </w:rPr>
        <w:t xml:space="preserve"> </w:t>
      </w:r>
      <w:ins w:id="2380" w:author="Windows User" w:date="2019-09-19T02:16:00Z">
        <w:r w:rsidRPr="006A0BE8">
          <w:rPr>
            <w:rFonts w:cs="Times New Roman"/>
            <w:szCs w:val="24"/>
          </w:rPr>
          <w:t xml:space="preserve">bisa dilakukan oleh </w:t>
        </w:r>
      </w:ins>
      <w:r>
        <w:rPr>
          <w:rFonts w:cs="Times New Roman"/>
          <w:szCs w:val="24"/>
        </w:rPr>
        <w:t>semua pengguna</w:t>
      </w:r>
      <w:ins w:id="2381" w:author="Windows User" w:date="2019-09-19T02:16:00Z">
        <w:r w:rsidRPr="006A0BE8">
          <w:rPr>
            <w:rFonts w:cs="Times New Roman"/>
            <w:szCs w:val="24"/>
          </w:rPr>
          <w:t>.</w:t>
        </w:r>
      </w:ins>
      <w:r>
        <w:rPr>
          <w:rFonts w:cs="Times New Roman"/>
          <w:szCs w:val="24"/>
        </w:rPr>
        <w:t xml:space="preserve"> Pengguna</w:t>
      </w:r>
      <w:ins w:id="2382" w:author="Windows User" w:date="2019-09-19T02:20:00Z">
        <w:r w:rsidRPr="006A0BE8">
          <w:rPr>
            <w:rFonts w:cs="Times New Roman"/>
            <w:szCs w:val="24"/>
          </w:rPr>
          <w:t xml:space="preserve"> harus masuk kedalam sistem terlebih dahulu. Setelah itu klik menu </w:t>
        </w:r>
      </w:ins>
      <w:r w:rsidR="001117F6">
        <w:rPr>
          <w:rFonts w:cs="Times New Roman"/>
          <w:szCs w:val="24"/>
        </w:rPr>
        <w:t xml:space="preserve">nilai </w:t>
      </w:r>
      <w:r w:rsidR="001117F6" w:rsidRPr="001117F6">
        <w:rPr>
          <w:rFonts w:cs="Times New Roman"/>
          <w:i/>
          <w:szCs w:val="24"/>
        </w:rPr>
        <w:t>setpoint</w:t>
      </w:r>
      <w:ins w:id="2383" w:author="Windows User" w:date="2019-09-19T02:21:00Z">
        <w:r w:rsidRPr="006A0BE8">
          <w:rPr>
            <w:rFonts w:cs="Times New Roman"/>
            <w:szCs w:val="24"/>
          </w:rPr>
          <w:t xml:space="preserve">, maka akan </w:t>
        </w:r>
      </w:ins>
      <w:r w:rsidR="001117F6">
        <w:rPr>
          <w:rFonts w:cs="Times New Roman"/>
          <w:szCs w:val="24"/>
        </w:rPr>
        <w:t>menampilakan nilai setpoint yang digunakan saat itu</w:t>
      </w:r>
      <w:ins w:id="2384" w:author="Windows User" w:date="2019-09-19T02:21:00Z">
        <w:r w:rsidRPr="006A0BE8">
          <w:rPr>
            <w:rFonts w:cs="Times New Roman"/>
            <w:szCs w:val="24"/>
          </w:rPr>
          <w:t xml:space="preserve">. </w:t>
        </w:r>
      </w:ins>
      <w:r>
        <w:rPr>
          <w:rFonts w:cs="Times New Roman"/>
          <w:i/>
          <w:szCs w:val="24"/>
        </w:rPr>
        <w:t>User interface</w:t>
      </w:r>
      <w:ins w:id="2385" w:author="Windows User" w:date="2019-09-19T01:55:00Z">
        <w:r w:rsidRPr="00503309">
          <w:rPr>
            <w:rFonts w:cs="Times New Roman"/>
            <w:i/>
            <w:szCs w:val="24"/>
          </w:rPr>
          <w:t xml:space="preserve"> </w:t>
        </w:r>
      </w:ins>
      <w:r w:rsidR="001117F6">
        <w:rPr>
          <w:rFonts w:cs="Times New Roman"/>
          <w:szCs w:val="24"/>
        </w:rPr>
        <w:t xml:space="preserve">niali </w:t>
      </w:r>
      <w:r w:rsidR="001117F6">
        <w:rPr>
          <w:rFonts w:cs="Times New Roman"/>
          <w:i/>
          <w:szCs w:val="24"/>
        </w:rPr>
        <w:t xml:space="preserve">setpoint </w:t>
      </w:r>
      <w:ins w:id="2386" w:author="Windows User" w:date="2019-09-19T02:16:00Z">
        <w:r w:rsidRPr="006A0BE8">
          <w:rPr>
            <w:rFonts w:cs="Times New Roman"/>
            <w:szCs w:val="24"/>
          </w:rPr>
          <w:t>dapat dilihat pada</w:t>
        </w:r>
      </w:ins>
      <w:r w:rsidR="00EE7D0E">
        <w:rPr>
          <w:rFonts w:cs="Times New Roman"/>
          <w:szCs w:val="24"/>
        </w:rPr>
        <w:t xml:space="preserve"> </w:t>
      </w:r>
      <w:r w:rsidR="00EE7D0E">
        <w:t>lampiran Gambar D</w:t>
      </w:r>
      <w:r w:rsidR="00EE7D0E">
        <w:t>.8.</w:t>
      </w:r>
    </w:p>
    <w:p w14:paraId="7C74CBB0" w14:textId="425E1426" w:rsidR="00503309" w:rsidRPr="00503309" w:rsidRDefault="007D707A" w:rsidP="00503309">
      <w:pPr>
        <w:pStyle w:val="Heading3"/>
      </w:pPr>
      <w:bookmarkStart w:id="2387" w:name="_Toc23552395"/>
      <w:r w:rsidRPr="001F0897">
        <w:rPr>
          <w:i/>
        </w:rPr>
        <w:t xml:space="preserve">User Interface </w:t>
      </w:r>
      <w:r w:rsidR="00503309" w:rsidRPr="00503309">
        <w:t>Grafik</w:t>
      </w:r>
      <w:r w:rsidR="00503309">
        <w:rPr>
          <w:i/>
        </w:rPr>
        <w:t xml:space="preserve"> Tracker</w:t>
      </w:r>
      <w:bookmarkEnd w:id="2387"/>
    </w:p>
    <w:p w14:paraId="7EEBE8C6" w14:textId="51A13F57" w:rsidR="001117F6" w:rsidRDefault="001117F6" w:rsidP="001117F6">
      <w:pPr>
        <w:ind w:firstLine="567"/>
        <w:rPr>
          <w:rFonts w:cs="Times New Roman"/>
          <w:szCs w:val="24"/>
        </w:rPr>
      </w:pPr>
      <w:r w:rsidRPr="00737722">
        <w:rPr>
          <w:i/>
        </w:rPr>
        <w:t>User Interface</w:t>
      </w:r>
      <w:r>
        <w:t xml:space="preserve"> grafik </w:t>
      </w:r>
      <w:r>
        <w:rPr>
          <w:i/>
        </w:rPr>
        <w:t>tracker</w:t>
      </w:r>
      <w:r>
        <w:t xml:space="preserve"> menggambarkan desain tampilan </w:t>
      </w:r>
      <w:ins w:id="2388" w:author="Windows User" w:date="2019-09-19T01:55:00Z">
        <w:r w:rsidRPr="006A0BE8">
          <w:rPr>
            <w:rFonts w:cs="Times New Roman"/>
            <w:szCs w:val="24"/>
          </w:rPr>
          <w:t>untuk</w:t>
        </w:r>
      </w:ins>
      <w:ins w:id="2389" w:author="Windows User" w:date="2019-09-19T02:06:00Z">
        <w:r w:rsidRPr="006A0BE8">
          <w:rPr>
            <w:rFonts w:cs="Times New Roman"/>
            <w:szCs w:val="24"/>
          </w:rPr>
          <w:t xml:space="preserve"> </w:t>
        </w:r>
      </w:ins>
      <w:r>
        <w:rPr>
          <w:rFonts w:cs="Times New Roman"/>
          <w:szCs w:val="24"/>
        </w:rPr>
        <w:t xml:space="preserve">menampilkan data </w:t>
      </w:r>
      <w:r>
        <w:t xml:space="preserve">grafik sensor </w:t>
      </w:r>
      <w:ins w:id="2390" w:author="Windows User" w:date="2019-09-19T02:16:00Z">
        <w:r w:rsidRPr="006A0BE8">
          <w:rPr>
            <w:rFonts w:cs="Times New Roman"/>
            <w:szCs w:val="24"/>
          </w:rPr>
          <w:t xml:space="preserve">Fitur untuk melihat </w:t>
        </w:r>
      </w:ins>
      <w:r>
        <w:rPr>
          <w:rFonts w:cs="Times New Roman"/>
          <w:szCs w:val="24"/>
        </w:rPr>
        <w:t xml:space="preserve">data </w:t>
      </w:r>
      <w:r>
        <w:t xml:space="preserve">grafik </w:t>
      </w:r>
      <w:r>
        <w:rPr>
          <w:i/>
        </w:rPr>
        <w:t>tracker</w:t>
      </w:r>
      <w:r>
        <w:t xml:space="preserve"> </w:t>
      </w:r>
      <w:ins w:id="2391" w:author="Windows User" w:date="2019-09-19T02:16:00Z">
        <w:r w:rsidRPr="006A0BE8">
          <w:rPr>
            <w:rFonts w:cs="Times New Roman"/>
            <w:szCs w:val="24"/>
          </w:rPr>
          <w:t xml:space="preserve">bisa dilakukan oleh </w:t>
        </w:r>
      </w:ins>
      <w:r>
        <w:rPr>
          <w:rFonts w:cs="Times New Roman"/>
          <w:szCs w:val="24"/>
        </w:rPr>
        <w:t>semua pengguna</w:t>
      </w:r>
      <w:ins w:id="2392" w:author="Windows User" w:date="2019-09-19T02:16:00Z">
        <w:r w:rsidRPr="006A0BE8">
          <w:rPr>
            <w:rFonts w:cs="Times New Roman"/>
            <w:szCs w:val="24"/>
          </w:rPr>
          <w:t>.</w:t>
        </w:r>
      </w:ins>
      <w:r>
        <w:rPr>
          <w:rFonts w:cs="Times New Roman"/>
          <w:szCs w:val="24"/>
        </w:rPr>
        <w:t xml:space="preserve"> Pengguna</w:t>
      </w:r>
      <w:ins w:id="2393" w:author="Windows User" w:date="2019-09-19T02:20:00Z">
        <w:r w:rsidRPr="006A0BE8">
          <w:rPr>
            <w:rFonts w:cs="Times New Roman"/>
            <w:szCs w:val="24"/>
          </w:rPr>
          <w:t xml:space="preserve"> harus masuk kedalam sistem terlebih dahulu. Setelah itu klik menu </w:t>
        </w:r>
      </w:ins>
      <w:r>
        <w:rPr>
          <w:rFonts w:cs="Times New Roman"/>
          <w:szCs w:val="24"/>
        </w:rPr>
        <w:t xml:space="preserve">grafik pilih </w:t>
      </w:r>
      <w:r>
        <w:t>grafik</w:t>
      </w:r>
      <w:r w:rsidRPr="001117F6">
        <w:rPr>
          <w:i/>
        </w:rPr>
        <w:t xml:space="preserve"> </w:t>
      </w:r>
      <w:r>
        <w:rPr>
          <w:i/>
        </w:rPr>
        <w:t>tracker</w:t>
      </w:r>
      <w:ins w:id="2394" w:author="Windows User" w:date="2019-09-19T02:21:00Z">
        <w:r w:rsidRPr="006A0BE8">
          <w:rPr>
            <w:rFonts w:cs="Times New Roman"/>
            <w:szCs w:val="24"/>
          </w:rPr>
          <w:t xml:space="preserve">, maka akan </w:t>
        </w:r>
      </w:ins>
      <w:r>
        <w:rPr>
          <w:rFonts w:cs="Times New Roman"/>
          <w:szCs w:val="24"/>
        </w:rPr>
        <w:t>menampilakn</w:t>
      </w:r>
      <w:ins w:id="2395" w:author="Windows User" w:date="2019-09-19T02:21:00Z">
        <w:r w:rsidRPr="006A0BE8">
          <w:rPr>
            <w:rFonts w:cs="Times New Roman"/>
            <w:szCs w:val="24"/>
          </w:rPr>
          <w:t xml:space="preserve"> </w:t>
        </w:r>
      </w:ins>
      <w:r>
        <w:rPr>
          <w:rFonts w:cs="Times New Roman"/>
          <w:szCs w:val="24"/>
        </w:rPr>
        <w:t xml:space="preserve">grafik </w:t>
      </w:r>
      <w:r>
        <w:rPr>
          <w:i/>
        </w:rPr>
        <w:t>tracker</w:t>
      </w:r>
      <w:r>
        <w:rPr>
          <w:rFonts w:cs="Times New Roman"/>
          <w:szCs w:val="24"/>
        </w:rPr>
        <w:t xml:space="preserve"> secara </w:t>
      </w:r>
      <w:r>
        <w:rPr>
          <w:rFonts w:cs="Times New Roman"/>
          <w:i/>
          <w:szCs w:val="24"/>
        </w:rPr>
        <w:t>realtime</w:t>
      </w:r>
      <w:ins w:id="2396" w:author="Windows User" w:date="2019-09-19T02:21:00Z">
        <w:r w:rsidRPr="006A0BE8">
          <w:rPr>
            <w:rFonts w:cs="Times New Roman"/>
            <w:szCs w:val="24"/>
          </w:rPr>
          <w:t xml:space="preserve">. </w:t>
        </w:r>
      </w:ins>
      <w:r>
        <w:rPr>
          <w:rFonts w:cs="Times New Roman"/>
          <w:i/>
          <w:szCs w:val="24"/>
        </w:rPr>
        <w:t>User interface</w:t>
      </w:r>
      <w:ins w:id="2397" w:author="Windows User" w:date="2019-09-19T01:55:00Z">
        <w:r w:rsidRPr="00503309">
          <w:rPr>
            <w:rFonts w:cs="Times New Roman"/>
            <w:i/>
            <w:szCs w:val="24"/>
          </w:rPr>
          <w:t xml:space="preserve"> </w:t>
        </w:r>
      </w:ins>
      <w:r>
        <w:t xml:space="preserve">grafik </w:t>
      </w:r>
      <w:r>
        <w:rPr>
          <w:i/>
        </w:rPr>
        <w:t>tracker</w:t>
      </w:r>
      <w:r>
        <w:t xml:space="preserve"> </w:t>
      </w:r>
      <w:ins w:id="2398" w:author="Windows User" w:date="2019-09-19T02:16:00Z">
        <w:r w:rsidRPr="006A0BE8">
          <w:rPr>
            <w:rFonts w:cs="Times New Roman"/>
            <w:szCs w:val="24"/>
          </w:rPr>
          <w:t>dapat dilihat pada</w:t>
        </w:r>
      </w:ins>
      <w:r w:rsidR="00A01A35">
        <w:rPr>
          <w:rFonts w:cs="Times New Roman"/>
          <w:szCs w:val="24"/>
        </w:rPr>
        <w:t xml:space="preserve"> </w:t>
      </w:r>
      <w:r w:rsidR="00EE7D0E">
        <w:t>lampiran Gambar D</w:t>
      </w:r>
      <w:r w:rsidR="00EE7D0E">
        <w:t xml:space="preserve">.9. </w:t>
      </w:r>
    </w:p>
    <w:p w14:paraId="0ACB7355" w14:textId="68E5BE94" w:rsidR="00503309" w:rsidRPr="00503309" w:rsidRDefault="007D707A" w:rsidP="00503309">
      <w:pPr>
        <w:pStyle w:val="Heading3"/>
      </w:pPr>
      <w:bookmarkStart w:id="2399" w:name="_Toc23552396"/>
      <w:r w:rsidRPr="001F0897">
        <w:rPr>
          <w:i/>
        </w:rPr>
        <w:t xml:space="preserve">User Interface </w:t>
      </w:r>
      <w:r w:rsidR="00503309">
        <w:t>Grafik Aktuator</w:t>
      </w:r>
      <w:bookmarkEnd w:id="2399"/>
    </w:p>
    <w:p w14:paraId="20611F98" w14:textId="1E4675D9" w:rsidR="001117F6" w:rsidRDefault="001117F6" w:rsidP="001117F6">
      <w:pPr>
        <w:ind w:firstLine="567"/>
        <w:rPr>
          <w:rFonts w:cs="Times New Roman"/>
          <w:szCs w:val="24"/>
        </w:rPr>
      </w:pPr>
      <w:r w:rsidRPr="00737722">
        <w:rPr>
          <w:i/>
        </w:rPr>
        <w:t>User Interface</w:t>
      </w:r>
      <w:r>
        <w:t xml:space="preserve"> grafik aktuator menggambarkan desain tampilan </w:t>
      </w:r>
      <w:ins w:id="2400" w:author="Windows User" w:date="2019-09-19T01:55:00Z">
        <w:r w:rsidRPr="006A0BE8">
          <w:rPr>
            <w:rFonts w:cs="Times New Roman"/>
            <w:szCs w:val="24"/>
          </w:rPr>
          <w:t>untuk</w:t>
        </w:r>
      </w:ins>
      <w:ins w:id="2401" w:author="Windows User" w:date="2019-09-19T02:06:00Z">
        <w:r w:rsidRPr="006A0BE8">
          <w:rPr>
            <w:rFonts w:cs="Times New Roman"/>
            <w:szCs w:val="24"/>
          </w:rPr>
          <w:t xml:space="preserve"> </w:t>
        </w:r>
      </w:ins>
      <w:r>
        <w:rPr>
          <w:rFonts w:cs="Times New Roman"/>
          <w:szCs w:val="24"/>
        </w:rPr>
        <w:t xml:space="preserve">menampilkan data </w:t>
      </w:r>
      <w:r>
        <w:t xml:space="preserve">grafik aktuator </w:t>
      </w:r>
      <w:ins w:id="2402" w:author="Windows User" w:date="2019-09-19T02:16:00Z">
        <w:r w:rsidRPr="006A0BE8">
          <w:rPr>
            <w:rFonts w:cs="Times New Roman"/>
            <w:szCs w:val="24"/>
          </w:rPr>
          <w:t xml:space="preserve">Fitur untuk melihat </w:t>
        </w:r>
      </w:ins>
      <w:r>
        <w:rPr>
          <w:rFonts w:cs="Times New Roman"/>
          <w:szCs w:val="24"/>
        </w:rPr>
        <w:t xml:space="preserve">data </w:t>
      </w:r>
      <w:r>
        <w:t>grafik aktuator</w:t>
      </w:r>
      <w:r w:rsidRPr="006A0BE8">
        <w:rPr>
          <w:rFonts w:cs="Times New Roman"/>
          <w:szCs w:val="24"/>
        </w:rPr>
        <w:t xml:space="preserve"> </w:t>
      </w:r>
      <w:ins w:id="2403" w:author="Windows User" w:date="2019-09-19T02:16:00Z">
        <w:r w:rsidRPr="006A0BE8">
          <w:rPr>
            <w:rFonts w:cs="Times New Roman"/>
            <w:szCs w:val="24"/>
          </w:rPr>
          <w:t xml:space="preserve">bisa dilakukan oleh </w:t>
        </w:r>
      </w:ins>
      <w:r>
        <w:rPr>
          <w:rFonts w:cs="Times New Roman"/>
          <w:szCs w:val="24"/>
        </w:rPr>
        <w:t>semua pengguna</w:t>
      </w:r>
      <w:ins w:id="2404" w:author="Windows User" w:date="2019-09-19T02:16:00Z">
        <w:r w:rsidRPr="006A0BE8">
          <w:rPr>
            <w:rFonts w:cs="Times New Roman"/>
            <w:szCs w:val="24"/>
          </w:rPr>
          <w:t>.</w:t>
        </w:r>
      </w:ins>
      <w:r>
        <w:rPr>
          <w:rFonts w:cs="Times New Roman"/>
          <w:szCs w:val="24"/>
        </w:rPr>
        <w:t xml:space="preserve"> Pengguna</w:t>
      </w:r>
      <w:ins w:id="2405" w:author="Windows User" w:date="2019-09-19T02:20:00Z">
        <w:r w:rsidRPr="006A0BE8">
          <w:rPr>
            <w:rFonts w:cs="Times New Roman"/>
            <w:szCs w:val="24"/>
          </w:rPr>
          <w:t xml:space="preserve"> harus masuk kedalam sistem terlebih </w:t>
        </w:r>
        <w:r w:rsidRPr="006A0BE8">
          <w:rPr>
            <w:rFonts w:cs="Times New Roman"/>
            <w:szCs w:val="24"/>
          </w:rPr>
          <w:lastRenderedPageBreak/>
          <w:t xml:space="preserve">dahulu. Setelah itu klik menu </w:t>
        </w:r>
      </w:ins>
      <w:r>
        <w:rPr>
          <w:rFonts w:cs="Times New Roman"/>
          <w:szCs w:val="24"/>
        </w:rPr>
        <w:t xml:space="preserve">grafik pilih </w:t>
      </w:r>
      <w:r>
        <w:t>grafik aktuator</w:t>
      </w:r>
      <w:ins w:id="2406" w:author="Windows User" w:date="2019-09-19T02:21:00Z">
        <w:r w:rsidRPr="006A0BE8">
          <w:rPr>
            <w:rFonts w:cs="Times New Roman"/>
            <w:szCs w:val="24"/>
          </w:rPr>
          <w:t xml:space="preserve">, maka akan </w:t>
        </w:r>
      </w:ins>
      <w:r>
        <w:rPr>
          <w:rFonts w:cs="Times New Roman"/>
          <w:szCs w:val="24"/>
        </w:rPr>
        <w:t>menampilakn</w:t>
      </w:r>
      <w:ins w:id="2407" w:author="Windows User" w:date="2019-09-19T02:21:00Z">
        <w:r w:rsidRPr="006A0BE8">
          <w:rPr>
            <w:rFonts w:cs="Times New Roman"/>
            <w:szCs w:val="24"/>
          </w:rPr>
          <w:t xml:space="preserve"> </w:t>
        </w:r>
      </w:ins>
      <w:r>
        <w:rPr>
          <w:rFonts w:cs="Times New Roman"/>
          <w:szCs w:val="24"/>
        </w:rPr>
        <w:t xml:space="preserve">grafik </w:t>
      </w:r>
      <w:r>
        <w:t>aktuator</w:t>
      </w:r>
      <w:r>
        <w:rPr>
          <w:rFonts w:cs="Times New Roman"/>
          <w:szCs w:val="24"/>
        </w:rPr>
        <w:t xml:space="preserve"> secara </w:t>
      </w:r>
      <w:r>
        <w:rPr>
          <w:rFonts w:cs="Times New Roman"/>
          <w:i/>
          <w:szCs w:val="24"/>
        </w:rPr>
        <w:t>realtime</w:t>
      </w:r>
      <w:ins w:id="2408" w:author="Windows User" w:date="2019-09-19T02:21:00Z">
        <w:r w:rsidRPr="006A0BE8">
          <w:rPr>
            <w:rFonts w:cs="Times New Roman"/>
            <w:szCs w:val="24"/>
          </w:rPr>
          <w:t xml:space="preserve">. </w:t>
        </w:r>
      </w:ins>
      <w:r>
        <w:rPr>
          <w:rFonts w:cs="Times New Roman"/>
          <w:i/>
          <w:szCs w:val="24"/>
        </w:rPr>
        <w:t>User interface</w:t>
      </w:r>
      <w:ins w:id="2409" w:author="Windows User" w:date="2019-09-19T01:55:00Z">
        <w:r w:rsidRPr="00503309">
          <w:rPr>
            <w:rFonts w:cs="Times New Roman"/>
            <w:i/>
            <w:szCs w:val="24"/>
          </w:rPr>
          <w:t xml:space="preserve"> </w:t>
        </w:r>
      </w:ins>
      <w:r>
        <w:t>grafik</w:t>
      </w:r>
      <w:r w:rsidRPr="001117F6">
        <w:t xml:space="preserve"> </w:t>
      </w:r>
      <w:r>
        <w:t>aktuator</w:t>
      </w:r>
      <w:r w:rsidRPr="006A0BE8">
        <w:rPr>
          <w:rFonts w:cs="Times New Roman"/>
          <w:szCs w:val="24"/>
        </w:rPr>
        <w:t xml:space="preserve"> </w:t>
      </w:r>
      <w:ins w:id="2410" w:author="Windows User" w:date="2019-09-19T02:16:00Z">
        <w:r w:rsidRPr="006A0BE8">
          <w:rPr>
            <w:rFonts w:cs="Times New Roman"/>
            <w:szCs w:val="24"/>
          </w:rPr>
          <w:t>dapat dilihat pada</w:t>
        </w:r>
      </w:ins>
      <w:r w:rsidR="00EE7D0E">
        <w:rPr>
          <w:rFonts w:cs="Times New Roman"/>
          <w:szCs w:val="24"/>
        </w:rPr>
        <w:t xml:space="preserve"> </w:t>
      </w:r>
      <w:r w:rsidR="00EE7D0E">
        <w:t>lampiran Gambar D</w:t>
      </w:r>
      <w:r w:rsidR="00EE7D0E">
        <w:t>.</w:t>
      </w:r>
      <w:r w:rsidR="00EE7D0E">
        <w:t>1</w:t>
      </w:r>
      <w:r w:rsidR="00EE7D0E">
        <w:t xml:space="preserve">0. </w:t>
      </w:r>
    </w:p>
    <w:p w14:paraId="6A8975FB" w14:textId="0E8583C7" w:rsidR="00503309" w:rsidRPr="00503309" w:rsidRDefault="007D707A" w:rsidP="00503309">
      <w:pPr>
        <w:pStyle w:val="Heading3"/>
      </w:pPr>
      <w:bookmarkStart w:id="2411" w:name="_Toc23552397"/>
      <w:r w:rsidRPr="001F0897">
        <w:rPr>
          <w:i/>
        </w:rPr>
        <w:t xml:space="preserve">User Interface </w:t>
      </w:r>
      <w:r w:rsidR="00503309">
        <w:rPr>
          <w:i/>
        </w:rPr>
        <w:t>Log Out</w:t>
      </w:r>
      <w:bookmarkEnd w:id="2411"/>
    </w:p>
    <w:p w14:paraId="1FB5C848" w14:textId="2E4569D1" w:rsidR="00E743E0" w:rsidRPr="00503309" w:rsidRDefault="00503309" w:rsidP="00503309">
      <w:pPr>
        <w:ind w:firstLine="426"/>
        <w:rPr>
          <w:rFonts w:cs="Times New Roman"/>
          <w:szCs w:val="24"/>
        </w:rPr>
      </w:pPr>
      <w:r>
        <w:rPr>
          <w:rFonts w:cs="Times New Roman"/>
          <w:szCs w:val="24"/>
        </w:rPr>
        <w:t xml:space="preserve">Fitur ini </w:t>
      </w:r>
      <w:ins w:id="2412" w:author="Windows User" w:date="2019-09-19T02:16:00Z">
        <w:r w:rsidRPr="006A0BE8">
          <w:rPr>
            <w:rFonts w:cs="Times New Roman"/>
            <w:szCs w:val="24"/>
          </w:rPr>
          <w:t xml:space="preserve"> </w:t>
        </w:r>
      </w:ins>
      <w:r>
        <w:rPr>
          <w:rFonts w:cs="Times New Roman"/>
          <w:szCs w:val="24"/>
        </w:rPr>
        <w:t xml:space="preserve">menggambakarkan desain tampilan </w:t>
      </w:r>
      <w:ins w:id="2413" w:author="Windows User" w:date="2019-09-19T02:16:00Z">
        <w:r w:rsidRPr="006A0BE8">
          <w:rPr>
            <w:rFonts w:cs="Times New Roman"/>
            <w:szCs w:val="24"/>
          </w:rPr>
          <w:t xml:space="preserve">untuk keluar dari sistem. Fitur ini bisa dilakukan oleh semua </w:t>
        </w:r>
        <w:r w:rsidRPr="006A0BE8">
          <w:rPr>
            <w:rFonts w:cs="Times New Roman"/>
            <w:i/>
            <w:szCs w:val="24"/>
            <w:rPrChange w:id="2414" w:author="Windows User" w:date="2019-09-19T03:26:00Z">
              <w:rPr>
                <w:rFonts w:cs="Times New Roman"/>
                <w:szCs w:val="24"/>
              </w:rPr>
            </w:rPrChange>
          </w:rPr>
          <w:t>user</w:t>
        </w:r>
        <w:r w:rsidRPr="006A0BE8">
          <w:rPr>
            <w:rFonts w:cs="Times New Roman"/>
            <w:szCs w:val="24"/>
          </w:rPr>
          <w:t>.</w:t>
        </w:r>
      </w:ins>
      <w:ins w:id="2415" w:author="Windows User" w:date="2019-09-19T03:26:00Z">
        <w:r w:rsidRPr="006A0BE8">
          <w:rPr>
            <w:rFonts w:cs="Times New Roman"/>
            <w:szCs w:val="24"/>
          </w:rPr>
          <w:t xml:space="preserve"> </w:t>
        </w:r>
        <w:r w:rsidRPr="006A0BE8">
          <w:rPr>
            <w:rFonts w:cs="Times New Roman"/>
            <w:i/>
            <w:szCs w:val="24"/>
            <w:rPrChange w:id="2416" w:author="Windows User" w:date="2019-09-19T03:26:00Z">
              <w:rPr>
                <w:rFonts w:cs="Times New Roman"/>
                <w:szCs w:val="24"/>
              </w:rPr>
            </w:rPrChange>
          </w:rPr>
          <w:t>Use</w:t>
        </w:r>
        <w:r w:rsidRPr="006A0BE8">
          <w:rPr>
            <w:rFonts w:cs="Times New Roman"/>
            <w:szCs w:val="24"/>
          </w:rPr>
          <w:t xml:space="preserve">r yang ingin keluar dari sistem hanya perlu memilih menu log out maka </w:t>
        </w:r>
      </w:ins>
      <w:r>
        <w:rPr>
          <w:rFonts w:cs="Times New Roman"/>
          <w:szCs w:val="24"/>
        </w:rPr>
        <w:t xml:space="preserve">sistem </w:t>
      </w:r>
      <w:ins w:id="2417" w:author="Windows User" w:date="2019-09-19T03:27:00Z">
        <w:r w:rsidRPr="006A0BE8">
          <w:rPr>
            <w:rFonts w:cs="Times New Roman"/>
            <w:szCs w:val="24"/>
          </w:rPr>
          <w:t>akan langsung kembali menampilkan halaman log in.</w:t>
        </w:r>
      </w:ins>
      <w:ins w:id="2418" w:author="Windows User" w:date="2019-09-19T02:16:00Z">
        <w:r w:rsidRPr="006A0BE8">
          <w:rPr>
            <w:rFonts w:cs="Times New Roman"/>
            <w:szCs w:val="24"/>
          </w:rPr>
          <w:t xml:space="preserve"> </w:t>
        </w:r>
      </w:ins>
      <w:r>
        <w:rPr>
          <w:rFonts w:cs="Times New Roman"/>
          <w:i/>
          <w:szCs w:val="24"/>
        </w:rPr>
        <w:t>User interface</w:t>
      </w:r>
      <w:ins w:id="2419" w:author="Windows User" w:date="2019-09-19T02:16:00Z">
        <w:r w:rsidRPr="006A0BE8">
          <w:rPr>
            <w:rFonts w:cs="Times New Roman"/>
            <w:szCs w:val="24"/>
          </w:rPr>
          <w:t xml:space="preserve"> </w:t>
        </w:r>
        <w:r w:rsidRPr="006A0BE8">
          <w:rPr>
            <w:rFonts w:cs="Times New Roman"/>
            <w:i/>
            <w:szCs w:val="24"/>
            <w:rPrChange w:id="2420" w:author="Windows User" w:date="2019-09-19T03:28:00Z">
              <w:rPr>
                <w:rFonts w:cs="Times New Roman"/>
                <w:szCs w:val="24"/>
              </w:rPr>
            </w:rPrChange>
          </w:rPr>
          <w:t>log out</w:t>
        </w:r>
        <w:r w:rsidRPr="006A0BE8">
          <w:rPr>
            <w:rFonts w:cs="Times New Roman"/>
            <w:szCs w:val="24"/>
          </w:rPr>
          <w:t xml:space="preserve"> dapat dilihat pada.</w:t>
        </w:r>
      </w:ins>
      <w:r w:rsidR="00EE7D0E">
        <w:t>lampiran</w:t>
      </w:r>
      <w:r w:rsidR="00EE7D0E">
        <w:t xml:space="preserve"> Gambar D.11. </w:t>
      </w:r>
    </w:p>
    <w:p w14:paraId="707A1E47" w14:textId="48205C6E" w:rsidR="00E743E0" w:rsidRDefault="00E743E0" w:rsidP="00E743E0">
      <w:pPr>
        <w:pStyle w:val="Heading2"/>
        <w:ind w:left="426" w:hanging="426"/>
      </w:pPr>
      <w:bookmarkStart w:id="2421" w:name="_Toc23552398"/>
      <w:r>
        <w:t>Pengujian</w:t>
      </w:r>
      <w:r w:rsidR="001B6BA9">
        <w:t xml:space="preserve"> Sistem</w:t>
      </w:r>
      <w:bookmarkEnd w:id="2421"/>
    </w:p>
    <w:p w14:paraId="2E85AD78" w14:textId="159F12DA" w:rsidR="0003123B" w:rsidRPr="001B6BA9" w:rsidRDefault="001B6BA9" w:rsidP="001B6BA9">
      <w:r>
        <w:t xml:space="preserve">Pada Penelitian ini pengujian sistem dilakukan dengan metode </w:t>
      </w:r>
      <w:r w:rsidRPr="0003123B">
        <w:rPr>
          <w:i/>
        </w:rPr>
        <w:t>black box testing.</w:t>
      </w:r>
      <w:r>
        <w:t xml:space="preserve"> Metode ini dilakukan dengan cara menguji </w:t>
      </w:r>
      <w:r w:rsidR="0003123B">
        <w:t>fitur – fitur maupun rancangan yang telah dibuat untuk dibandingkan dengan yang sudah diimplementasikan.</w:t>
      </w:r>
    </w:p>
    <w:p w14:paraId="642283BE" w14:textId="385ACAE5" w:rsidR="00E743E0" w:rsidRDefault="00E743E0" w:rsidP="00E743E0">
      <w:pPr>
        <w:pStyle w:val="Heading3"/>
      </w:pPr>
      <w:bookmarkStart w:id="2422" w:name="_Toc23552399"/>
      <w:r>
        <w:t xml:space="preserve">Pengujian </w:t>
      </w:r>
      <w:r w:rsidR="001B6BA9" w:rsidRPr="001B6BA9">
        <w:rPr>
          <w:i/>
        </w:rPr>
        <w:t xml:space="preserve">Solar Tracker </w:t>
      </w:r>
      <w:r>
        <w:t>Tanpa Metode</w:t>
      </w:r>
      <w:r w:rsidRPr="00E743E0">
        <w:rPr>
          <w:i/>
        </w:rPr>
        <w:t xml:space="preserve"> Fuzzy</w:t>
      </w:r>
      <w:bookmarkEnd w:id="2422"/>
      <w:r>
        <w:t xml:space="preserve"> </w:t>
      </w:r>
    </w:p>
    <w:p w14:paraId="367B1B93" w14:textId="77777777" w:rsidR="0003123B" w:rsidRPr="006A0BE8" w:rsidRDefault="0003123B" w:rsidP="0003123B">
      <w:pPr>
        <w:pStyle w:val="NormalWeb"/>
        <w:spacing w:before="0" w:beforeAutospacing="0" w:after="0" w:afterAutospacing="0" w:line="360" w:lineRule="auto"/>
        <w:ind w:firstLine="567"/>
        <w:jc w:val="both"/>
      </w:pPr>
      <w:ins w:id="2423" w:author="Windows User" w:date="2019-09-27T20:53:00Z">
        <w:r w:rsidRPr="006A0BE8">
          <w:rPr>
            <w:lang w:val="en-ID"/>
          </w:rPr>
          <w:t>P</w:t>
        </w:r>
      </w:ins>
      <w:ins w:id="2424" w:author="Windows User" w:date="2019-09-27T19:37:00Z">
        <w:r w:rsidRPr="006A0BE8">
          <w:t>engujian dilakukan dengan melihat langkah/iterasi dari proses menuju arah</w:t>
        </w:r>
      </w:ins>
      <w:ins w:id="2425" w:author="ACER" w:date="2019-09-28T09:12:00Z">
        <w:r w:rsidRPr="006A0BE8">
          <w:t xml:space="preserve"> penerimaan sinar matahari paling o</w:t>
        </w:r>
      </w:ins>
      <w:ins w:id="2426" w:author="ACER" w:date="2019-09-28T09:13:00Z">
        <w:r w:rsidRPr="006A0BE8">
          <w:t>ptimal.</w:t>
        </w:r>
        <w:r w:rsidRPr="006A0BE8">
          <w:rPr>
            <w:rPrChange w:id="2427" w:author="ACER" w:date="2019-09-28T09:13:00Z">
              <w:rPr>
                <w:rFonts w:ascii="Arial" w:hAnsi="Arial" w:cs="Arial"/>
                <w:color w:val="000000"/>
                <w:sz w:val="22"/>
                <w:szCs w:val="22"/>
              </w:rPr>
            </w:rPrChange>
          </w:rPr>
          <w:t xml:space="preserve">Percobaan </w:t>
        </w:r>
      </w:ins>
      <w:r w:rsidRPr="006A0BE8">
        <w:rPr>
          <w:i/>
        </w:rPr>
        <w:t>solar</w:t>
      </w:r>
      <w:ins w:id="2428" w:author="ACER" w:date="2019-09-28T09:13:00Z">
        <w:r w:rsidRPr="006A0BE8">
          <w:rPr>
            <w:rPrChange w:id="2429" w:author="ACER" w:date="2019-09-28T09:13:00Z">
              <w:rPr>
                <w:rFonts w:ascii="Arial" w:hAnsi="Arial" w:cs="Arial"/>
                <w:color w:val="000000"/>
                <w:sz w:val="22"/>
                <w:szCs w:val="22"/>
              </w:rPr>
            </w:rPrChange>
          </w:rPr>
          <w:t xml:space="preserve"> </w:t>
        </w:r>
      </w:ins>
      <w:r w:rsidRPr="006A0BE8">
        <w:rPr>
          <w:i/>
        </w:rPr>
        <w:t>tracker</w:t>
      </w:r>
      <w:ins w:id="2430" w:author="ACER" w:date="2019-09-28T09:13:00Z">
        <w:r w:rsidRPr="006A0BE8">
          <w:rPr>
            <w:rPrChange w:id="2431" w:author="ACER" w:date="2019-09-28T09:13:00Z">
              <w:rPr>
                <w:rFonts w:ascii="Arial" w:hAnsi="Arial" w:cs="Arial"/>
                <w:color w:val="000000"/>
                <w:sz w:val="22"/>
                <w:szCs w:val="22"/>
              </w:rPr>
            </w:rPrChange>
          </w:rPr>
          <w:t xml:space="preserve"> menggunakan cahaya lampu sebagai pengganti sinar matahari dengan diatur pada sudut tertentu. Hasil percobaan </w:t>
        </w:r>
      </w:ins>
      <w:r w:rsidRPr="006A0BE8">
        <w:rPr>
          <w:i/>
        </w:rPr>
        <w:t>solar</w:t>
      </w:r>
      <w:ins w:id="2432" w:author="ACER" w:date="2019-09-28T09:13:00Z">
        <w:r w:rsidRPr="006A0BE8">
          <w:rPr>
            <w:rPrChange w:id="2433" w:author="ACER" w:date="2019-09-28T09:13:00Z">
              <w:rPr>
                <w:rFonts w:ascii="Arial" w:hAnsi="Arial" w:cs="Arial"/>
                <w:color w:val="000000"/>
                <w:sz w:val="22"/>
                <w:szCs w:val="22"/>
              </w:rPr>
            </w:rPrChange>
          </w:rPr>
          <w:t xml:space="preserve"> </w:t>
        </w:r>
      </w:ins>
      <w:r w:rsidRPr="006A0BE8">
        <w:rPr>
          <w:i/>
        </w:rPr>
        <w:t>tracker</w:t>
      </w:r>
      <w:ins w:id="2434" w:author="ACER" w:date="2019-09-28T09:13:00Z">
        <w:r w:rsidRPr="006A0BE8">
          <w:rPr>
            <w:rPrChange w:id="2435" w:author="ACER" w:date="2019-09-28T09:13:00Z">
              <w:rPr>
                <w:rFonts w:ascii="Arial" w:hAnsi="Arial" w:cs="Arial"/>
                <w:color w:val="000000"/>
                <w:sz w:val="22"/>
                <w:szCs w:val="22"/>
              </w:rPr>
            </w:rPrChange>
          </w:rPr>
          <w:t xml:space="preserve"> tanpa menggunakan metode </w:t>
        </w:r>
      </w:ins>
      <w:r w:rsidRPr="00886455">
        <w:rPr>
          <w:i/>
        </w:rPr>
        <w:t>Fuzyy</w:t>
      </w:r>
      <w:ins w:id="2436" w:author="ACER" w:date="2019-09-28T09:13:00Z">
        <w:r w:rsidRPr="006A0BE8">
          <w:rPr>
            <w:rPrChange w:id="2437" w:author="ACER" w:date="2019-09-28T09:13:00Z">
              <w:rPr>
                <w:rFonts w:ascii="Arial" w:hAnsi="Arial" w:cs="Arial"/>
                <w:color w:val="000000"/>
                <w:sz w:val="22"/>
                <w:szCs w:val="22"/>
              </w:rPr>
            </w:rPrChange>
          </w:rPr>
          <w:t xml:space="preserve"> dengan kondisi lampu di sudut 80 derajat</w:t>
        </w:r>
      </w:ins>
      <w:r w:rsidRPr="006A0BE8">
        <w:t>.</w:t>
      </w:r>
      <w:r w:rsidRPr="006A0BE8">
        <w:fldChar w:fldCharType="begin"/>
      </w:r>
      <w:r w:rsidRPr="006A0BE8">
        <w:instrText xml:space="preserve"> LINK Excel.Sheet.12 "C:\\Users\\ACER\\Desktop\\data tracker tanpa fuzzy.xlsx" "Sheet3!R1C1:R11C8" \a \f 4 \h  \* MERGEFORMAT </w:instrText>
      </w:r>
      <w:r w:rsidRPr="006A0BE8">
        <w:fldChar w:fldCharType="separate"/>
      </w:r>
    </w:p>
    <w:p w14:paraId="102094A3" w14:textId="77777777" w:rsidR="00C74FE7" w:rsidRPr="006A0BE8" w:rsidRDefault="0003123B" w:rsidP="00C74FE7">
      <w:pPr>
        <w:spacing w:after="0"/>
        <w:rPr>
          <w:rFonts w:eastAsia="Times New Roman" w:cs="Times New Roman"/>
          <w:szCs w:val="24"/>
          <w:lang w:val="id-ID" w:eastAsia="id-ID"/>
        </w:rPr>
      </w:pPr>
      <w:r w:rsidRPr="006A0BE8">
        <w:rPr>
          <w:rFonts w:eastAsia="Times New Roman" w:cs="Times New Roman"/>
          <w:szCs w:val="24"/>
          <w:lang w:val="id-ID" w:eastAsia="id-ID"/>
        </w:rPr>
        <w:fldChar w:fldCharType="end"/>
      </w:r>
      <w:r w:rsidR="00C74FE7">
        <w:rPr>
          <w:rFonts w:eastAsia="Times New Roman" w:cs="Times New Roman"/>
          <w:noProof/>
          <w:szCs w:val="24"/>
        </w:rPr>
        <w:drawing>
          <wp:inline distT="0" distB="0" distL="0" distR="0" wp14:anchorId="1080CCC6" wp14:editId="383C7A22">
            <wp:extent cx="4584700" cy="2755900"/>
            <wp:effectExtent l="0" t="0" r="635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CF2EA16" w14:textId="77777777" w:rsidR="00C74FE7" w:rsidRPr="006A0BE8" w:rsidRDefault="00C74FE7" w:rsidP="00C74FE7">
      <w:pPr>
        <w:spacing w:after="0"/>
        <w:rPr>
          <w:rFonts w:eastAsia="Times New Roman" w:cs="Times New Roman"/>
          <w:szCs w:val="24"/>
          <w:lang w:val="id-ID" w:eastAsia="id-ID"/>
        </w:rPr>
      </w:pPr>
      <w:r>
        <w:rPr>
          <w:rFonts w:eastAsia="Times New Roman" w:cs="Times New Roman"/>
          <w:noProof/>
          <w:szCs w:val="24"/>
        </w:rPr>
        <w:lastRenderedPageBreak/>
        <w:drawing>
          <wp:inline distT="0" distB="0" distL="0" distR="0" wp14:anchorId="032638A8" wp14:editId="6C583163">
            <wp:extent cx="4584700" cy="2755900"/>
            <wp:effectExtent l="0" t="0" r="635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C3D90FA" w14:textId="17E71164" w:rsidR="00C74FE7" w:rsidRPr="006A0BE8" w:rsidRDefault="00C74FE7" w:rsidP="00C74FE7">
      <w:pPr>
        <w:spacing w:after="0"/>
        <w:rPr>
          <w:rFonts w:eastAsia="Times New Roman" w:cs="Times New Roman"/>
          <w:szCs w:val="24"/>
          <w:lang w:val="id-ID" w:eastAsia="id-ID"/>
        </w:rPr>
      </w:pPr>
      <w:r w:rsidRPr="00383AC7">
        <w:rPr>
          <w:noProof/>
        </w:rPr>
        <w:drawing>
          <wp:inline distT="0" distB="0" distL="0" distR="0" wp14:anchorId="0E6B9131" wp14:editId="4FADB055">
            <wp:extent cx="5039995" cy="67846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39995" cy="678461"/>
                    </a:xfrm>
                    <a:prstGeom prst="rect">
                      <a:avLst/>
                    </a:prstGeom>
                    <a:noFill/>
                    <a:ln>
                      <a:noFill/>
                    </a:ln>
                  </pic:spPr>
                </pic:pic>
              </a:graphicData>
            </a:graphic>
          </wp:inline>
        </w:drawing>
      </w:r>
    </w:p>
    <w:p w14:paraId="0E268C6F" w14:textId="5F974293" w:rsidR="0003123B" w:rsidRPr="00C74FE7" w:rsidRDefault="00C74FE7" w:rsidP="00C74FE7">
      <w:pPr>
        <w:spacing w:after="0"/>
        <w:ind w:firstLine="720"/>
        <w:rPr>
          <w:rFonts w:eastAsia="Times New Roman" w:cs="Times New Roman"/>
          <w:szCs w:val="24"/>
          <w:lang w:val="id-ID" w:eastAsia="id-ID"/>
        </w:rPr>
      </w:pPr>
      <w:ins w:id="2438" w:author="ACER" w:date="2019-09-28T09:13:00Z">
        <w:r w:rsidRPr="006A0BE8">
          <w:rPr>
            <w:rFonts w:eastAsia="Times New Roman" w:cs="Times New Roman"/>
            <w:szCs w:val="24"/>
            <w:lang w:val="id-ID" w:eastAsia="id-ID"/>
            <w:rPrChange w:id="2439" w:author="ACER" w:date="2019-09-28T09:13:00Z">
              <w:rPr>
                <w:rFonts w:ascii="Arial" w:eastAsia="Times New Roman" w:hAnsi="Arial" w:cs="Arial"/>
                <w:color w:val="000000"/>
                <w:sz w:val="22"/>
                <w:lang w:val="id-ID" w:eastAsia="id-ID"/>
              </w:rPr>
            </w:rPrChange>
          </w:rPr>
          <w:t>Dari hasil tersebut menunjukan bahwa untuk menstabilkan nilai perbedaan di angka nol sangat sulit dikarenakan nilai intensitas yang diterima sensor sangat variatif dan selalu berubah-ubah.</w:t>
        </w:r>
      </w:ins>
      <w:ins w:id="2440" w:author="Windows User" w:date="2019-09-27T19:37:00Z">
        <w:del w:id="2441" w:author="ACER" w:date="2019-09-28T09:12:00Z">
          <w:r w:rsidRPr="006A0BE8" w:rsidDel="004C5510">
            <w:rPr>
              <w:rFonts w:cs="Times New Roman"/>
              <w:lang w:val="id-ID"/>
            </w:rPr>
            <w:delText xml:space="preserve"> matahari dengan posisi awal pada sudut X = 45° dan Y  = 0°. Hasil pengujian dapat dilihat pada </w:delText>
          </w:r>
        </w:del>
      </w:ins>
      <w:ins w:id="2442" w:author="Windows User" w:date="2019-09-27T20:54:00Z">
        <w:del w:id="2443" w:author="ACER" w:date="2019-09-28T09:12:00Z">
          <w:r w:rsidRPr="006A0BE8" w:rsidDel="004C5510">
            <w:rPr>
              <w:rFonts w:cs="Times New Roman"/>
              <w:lang w:val="en-ID"/>
            </w:rPr>
            <w:delText>Tabe</w:delText>
          </w:r>
        </w:del>
      </w:ins>
    </w:p>
    <w:p w14:paraId="565A1C31" w14:textId="04D2723C" w:rsidR="00E743E0" w:rsidRDefault="00E743E0" w:rsidP="00C74FE7">
      <w:pPr>
        <w:pStyle w:val="Heading3"/>
      </w:pPr>
      <w:bookmarkStart w:id="2444" w:name="_Toc23552400"/>
      <w:r>
        <w:t xml:space="preserve">Pengujian </w:t>
      </w:r>
      <w:r w:rsidR="001B6BA9" w:rsidRPr="001B6BA9">
        <w:rPr>
          <w:i/>
        </w:rPr>
        <w:t xml:space="preserve">Solar Tracker </w:t>
      </w:r>
      <w:r>
        <w:t>dengan Metode</w:t>
      </w:r>
      <w:r w:rsidRPr="00E743E0">
        <w:rPr>
          <w:i/>
        </w:rPr>
        <w:t xml:space="preserve"> Fuzzy</w:t>
      </w:r>
      <w:bookmarkEnd w:id="2444"/>
      <w:r>
        <w:t xml:space="preserve"> </w:t>
      </w:r>
    </w:p>
    <w:p w14:paraId="3ECBC44E" w14:textId="77777777" w:rsidR="00C74FE7" w:rsidRPr="006A0BE8" w:rsidRDefault="00C74FE7">
      <w:pPr>
        <w:ind w:firstLine="720"/>
        <w:rPr>
          <w:ins w:id="2445" w:author="Windows User" w:date="2019-09-27T20:56:00Z"/>
          <w:rFonts w:cs="Times New Roman"/>
          <w:lang w:val="en-ID"/>
          <w:rPrChange w:id="2446" w:author="Windows User" w:date="2019-09-27T20:58:00Z">
            <w:rPr>
              <w:ins w:id="2447" w:author="Windows User" w:date="2019-09-27T20:56:00Z"/>
            </w:rPr>
          </w:rPrChange>
        </w:rPr>
        <w:pPrChange w:id="2448" w:author="ACER" w:date="2019-09-30T02:20:00Z">
          <w:pPr/>
        </w:pPrChange>
      </w:pPr>
      <w:ins w:id="2449" w:author="Windows User" w:date="2019-09-27T19:37:00Z">
        <w:del w:id="2450" w:author="ACER" w:date="2019-09-28T09:14:00Z">
          <w:r w:rsidRPr="006A0BE8" w:rsidDel="004C5510">
            <w:rPr>
              <w:rFonts w:cs="Times New Roman"/>
              <w:lang w:val="id-ID"/>
            </w:rPr>
            <w:delText>Pengujian dilakukan dengan melihat langkah/iterasi dari proses menuju arah matahari dengan posisi awal pada sudut X = 45° dan Y  = 0°</w:delText>
          </w:r>
        </w:del>
      </w:ins>
      <w:ins w:id="2451" w:author="ACER" w:date="2019-09-28T09:14:00Z">
        <w:r w:rsidRPr="006A0BE8">
          <w:rPr>
            <w:rFonts w:cs="Times New Roman"/>
            <w:lang w:val="id-ID"/>
          </w:rPr>
          <w:t xml:space="preserve">kondisi percobaan </w:t>
        </w:r>
      </w:ins>
      <w:r w:rsidRPr="006A0BE8">
        <w:rPr>
          <w:rFonts w:cs="Times New Roman"/>
          <w:i/>
          <w:lang w:val="id-ID"/>
        </w:rPr>
        <w:t>solar</w:t>
      </w:r>
      <w:ins w:id="2452" w:author="ACER" w:date="2019-09-28T09:14:00Z">
        <w:r w:rsidRPr="006A0BE8">
          <w:rPr>
            <w:rFonts w:cs="Times New Roman"/>
            <w:lang w:val="id-ID"/>
          </w:rPr>
          <w:t xml:space="preserve"> </w:t>
        </w:r>
      </w:ins>
      <w:r w:rsidRPr="006A0BE8">
        <w:rPr>
          <w:rFonts w:cs="Times New Roman"/>
          <w:i/>
          <w:lang w:val="id-ID"/>
        </w:rPr>
        <w:t>tracker</w:t>
      </w:r>
      <w:ins w:id="2453" w:author="ACER" w:date="2019-09-28T09:15:00Z">
        <w:r w:rsidRPr="006A0BE8">
          <w:rPr>
            <w:rFonts w:cs="Times New Roman"/>
            <w:lang w:val="id-ID"/>
          </w:rPr>
          <w:t xml:space="preserve"> dengan metode </w:t>
        </w:r>
      </w:ins>
      <w:r w:rsidRPr="00886455">
        <w:rPr>
          <w:rFonts w:cs="Times New Roman"/>
          <w:i/>
          <w:lang w:val="id-ID"/>
        </w:rPr>
        <w:t>Fuzyy</w:t>
      </w:r>
      <w:ins w:id="2454" w:author="ACER" w:date="2019-09-28T09:15:00Z">
        <w:r w:rsidRPr="006A0BE8">
          <w:rPr>
            <w:rFonts w:cs="Times New Roman"/>
            <w:lang w:val="id-ID"/>
          </w:rPr>
          <w:t xml:space="preserve"> sama seperti sebelum nya yaitu menggunakan sinar lampu pada sudut 80 derajat</w:t>
        </w:r>
      </w:ins>
      <w:ins w:id="2455" w:author="Windows User" w:date="2019-09-27T19:37:00Z">
        <w:r w:rsidRPr="006A0BE8">
          <w:rPr>
            <w:rFonts w:cs="Times New Roman"/>
            <w:lang w:val="id-ID"/>
          </w:rPr>
          <w:t>. Hasil pengujian</w:t>
        </w:r>
        <w:r w:rsidRPr="006A0BE8">
          <w:rPr>
            <w:rFonts w:cs="Times New Roman"/>
            <w:lang w:val="en-ID"/>
          </w:rPr>
          <w:t xml:space="preserve"> </w:t>
        </w:r>
      </w:ins>
      <w:r w:rsidRPr="00886455">
        <w:rPr>
          <w:rFonts w:cs="Times New Roman"/>
          <w:i/>
          <w:lang w:val="en-ID"/>
        </w:rPr>
        <w:t>Fuzyy</w:t>
      </w:r>
      <w:ins w:id="2456" w:author="Windows User" w:date="2019-09-27T19:37:00Z">
        <w:r w:rsidRPr="006A0BE8">
          <w:rPr>
            <w:rFonts w:cs="Times New Roman"/>
            <w:i/>
            <w:lang w:val="id-ID"/>
            <w:rPrChange w:id="2457" w:author="Windows User" w:date="2019-09-27T20:58:00Z">
              <w:rPr>
                <w:rFonts w:cs="Times New Roman"/>
                <w:lang w:val="id-ID"/>
              </w:rPr>
            </w:rPrChange>
          </w:rPr>
          <w:t xml:space="preserve"> </w:t>
        </w:r>
        <w:r w:rsidRPr="006A0BE8">
          <w:rPr>
            <w:rFonts w:cs="Times New Roman"/>
            <w:lang w:val="id-ID"/>
          </w:rPr>
          <w:t xml:space="preserve">dapat dilihat pada </w:t>
        </w:r>
      </w:ins>
      <w:ins w:id="2458" w:author="Windows User" w:date="2019-09-27T20:58:00Z">
        <w:r w:rsidRPr="006A0BE8">
          <w:rPr>
            <w:rFonts w:cs="Times New Roman"/>
            <w:lang w:val="en-ID"/>
          </w:rPr>
          <w:t xml:space="preserve">Tabel 4.1. </w:t>
        </w:r>
        <w:del w:id="2459" w:author="ACER" w:date="2019-09-28T09:16:00Z">
          <w:r w:rsidRPr="006A0BE8" w:rsidDel="004C5510">
            <w:rPr>
              <w:rFonts w:cs="Times New Roman"/>
              <w:sz w:val="22"/>
            </w:rPr>
            <w:delText>Dari hasil tersebut menunjukan bahwa metode</w:delText>
          </w:r>
          <w:r w:rsidRPr="006A0BE8" w:rsidDel="004C5510">
            <w:rPr>
              <w:rFonts w:cs="Times New Roman"/>
              <w:i/>
              <w:sz w:val="22"/>
              <w:rPrChange w:id="2460" w:author="Windows User" w:date="2019-09-27T20:58:00Z">
                <w:rPr>
                  <w:rFonts w:ascii="Arial" w:hAnsi="Arial" w:cs="Arial"/>
                  <w:color w:val="000000"/>
                  <w:sz w:val="22"/>
                </w:rPr>
              </w:rPrChange>
            </w:rPr>
            <w:delText xml:space="preserve"> fuzzy </w:delText>
          </w:r>
          <w:r w:rsidRPr="006A0BE8" w:rsidDel="004C5510">
            <w:rPr>
              <w:rFonts w:cs="Times New Roman"/>
              <w:sz w:val="22"/>
            </w:rPr>
            <w:delText>membantu pergerakan</w:delText>
          </w:r>
          <w:r w:rsidRPr="006A0BE8" w:rsidDel="004C5510">
            <w:rPr>
              <w:rFonts w:cs="Times New Roman"/>
              <w:i/>
              <w:sz w:val="22"/>
              <w:rPrChange w:id="2461" w:author="Windows User" w:date="2019-09-27T20:59:00Z">
                <w:rPr>
                  <w:rFonts w:ascii="Arial" w:hAnsi="Arial" w:cs="Arial"/>
                  <w:color w:val="000000"/>
                  <w:sz w:val="22"/>
                </w:rPr>
              </w:rPrChange>
            </w:rPr>
            <w:delText xml:space="preserve"> tracker</w:delText>
          </w:r>
          <w:r w:rsidRPr="006A0BE8" w:rsidDel="004C5510">
            <w:rPr>
              <w:rFonts w:cs="Times New Roman"/>
              <w:sz w:val="22"/>
            </w:rPr>
            <w:delText xml:space="preserve"> lebih optimal dengan mengubah kecepatan motor saat nilai perbedaan tinggi dan semakin lambat saat mendekati antara nilai -10 sampai 10 (himpunan keanggotaan</w:delText>
          </w:r>
          <w:r w:rsidRPr="006A0BE8" w:rsidDel="004C5510">
            <w:rPr>
              <w:rFonts w:cs="Times New Roman"/>
              <w:i/>
              <w:sz w:val="22"/>
              <w:rPrChange w:id="2462" w:author="Windows User" w:date="2019-09-27T20:59:00Z">
                <w:rPr>
                  <w:rFonts w:ascii="Arial" w:hAnsi="Arial" w:cs="Arial"/>
                  <w:color w:val="000000"/>
                  <w:sz w:val="22"/>
                </w:rPr>
              </w:rPrChange>
            </w:rPr>
            <w:delText xml:space="preserve"> zero</w:delText>
          </w:r>
          <w:r w:rsidRPr="006A0BE8" w:rsidDel="004C5510">
            <w:rPr>
              <w:rFonts w:cs="Times New Roman"/>
              <w:sz w:val="22"/>
            </w:rPr>
            <w:delText>). Hal ini berdampak pada waktu tempuh mencapai tujuan dan akan stabil di range tersebut</w:delText>
          </w:r>
        </w:del>
      </w:ins>
    </w:p>
    <w:p w14:paraId="53AC94C2" w14:textId="77777777" w:rsidR="00C74FE7" w:rsidRDefault="00C74FE7" w:rsidP="00C74FE7">
      <w:pPr>
        <w:rPr>
          <w:rFonts w:cs="Times New Roman"/>
          <w:lang w:val="id-ID"/>
        </w:rPr>
      </w:pPr>
      <w:r w:rsidRPr="006A0BE8">
        <w:rPr>
          <w:rFonts w:cs="Times New Roman"/>
          <w:noProof/>
        </w:rPr>
        <w:drawing>
          <wp:inline distT="0" distB="0" distL="0" distR="0" wp14:anchorId="3F4B38D5" wp14:editId="4AC3B6D6">
            <wp:extent cx="3929744" cy="236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5359" cy="2365575"/>
                    </a:xfrm>
                    <a:prstGeom prst="rect">
                      <a:avLst/>
                    </a:prstGeom>
                    <a:noFill/>
                  </pic:spPr>
                </pic:pic>
              </a:graphicData>
            </a:graphic>
          </wp:inline>
        </w:drawing>
      </w:r>
    </w:p>
    <w:p w14:paraId="7DCF7F37" w14:textId="221D28A2" w:rsidR="00C74FE7" w:rsidRPr="006A0BE8" w:rsidRDefault="00C74FE7" w:rsidP="00C74FE7">
      <w:pPr>
        <w:rPr>
          <w:ins w:id="2463" w:author="Windows User" w:date="2019-09-27T19:37:00Z"/>
          <w:rFonts w:cs="Times New Roman"/>
          <w:lang w:val="id-ID"/>
        </w:rPr>
      </w:pPr>
      <w:r w:rsidRPr="006A0BE8">
        <w:rPr>
          <w:rFonts w:cs="Times New Roman"/>
          <w:noProof/>
        </w:rPr>
        <w:lastRenderedPageBreak/>
        <w:drawing>
          <wp:inline distT="0" distB="0" distL="0" distR="0" wp14:anchorId="20545228" wp14:editId="5DE09E06">
            <wp:extent cx="4584700" cy="2755900"/>
            <wp:effectExtent l="0" t="0" r="635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C504FE0" w14:textId="77777777" w:rsidR="00C74FE7" w:rsidRPr="006A0BE8" w:rsidDel="004C5510" w:rsidRDefault="00C74FE7">
      <w:pPr>
        <w:ind w:firstLine="720"/>
        <w:rPr>
          <w:ins w:id="2464" w:author="ACER" w:date="2019-09-28T09:16:00Z"/>
          <w:del w:id="2465" w:author="ACER" w:date="2019-09-28T09:16:00Z"/>
          <w:rFonts w:cs="Times New Roman"/>
          <w:lang w:val="id-ID"/>
          <w:rPrChange w:id="2466" w:author="ACER" w:date="2019-09-28T09:16:00Z">
            <w:rPr>
              <w:ins w:id="2467" w:author="ACER" w:date="2019-09-28T09:16:00Z"/>
              <w:del w:id="2468" w:author="ACER" w:date="2019-09-28T09:16:00Z"/>
              <w:rFonts w:cs="Times New Roman"/>
              <w:lang w:val="en-ID"/>
            </w:rPr>
          </w:rPrChange>
        </w:rPr>
        <w:pPrChange w:id="2469" w:author="ACER" w:date="2019-09-30T02:20:00Z">
          <w:pPr/>
        </w:pPrChange>
      </w:pPr>
      <w:ins w:id="2470" w:author="ACER" w:date="2019-09-28T09:16:00Z">
        <w:r w:rsidRPr="006A0BE8">
          <w:rPr>
            <w:rFonts w:cs="Times New Roman"/>
            <w:sz w:val="22"/>
          </w:rPr>
          <w:t>Dari hasil tersebut menunjukan bahwa metode</w:t>
        </w:r>
        <w:r w:rsidRPr="006A0BE8">
          <w:rPr>
            <w:rFonts w:cs="Times New Roman"/>
            <w:i/>
            <w:sz w:val="22"/>
          </w:rPr>
          <w:t xml:space="preserve"> </w:t>
        </w:r>
      </w:ins>
      <w:r w:rsidRPr="00886455">
        <w:rPr>
          <w:rFonts w:cs="Times New Roman"/>
          <w:i/>
          <w:sz w:val="22"/>
        </w:rPr>
        <w:t>Fuzyy</w:t>
      </w:r>
      <w:ins w:id="2471" w:author="ACER" w:date="2019-09-28T09:16:00Z">
        <w:r w:rsidRPr="006A0BE8">
          <w:rPr>
            <w:rFonts w:cs="Times New Roman"/>
            <w:i/>
            <w:sz w:val="22"/>
          </w:rPr>
          <w:t xml:space="preserve"> </w:t>
        </w:r>
        <w:r w:rsidRPr="006A0BE8">
          <w:rPr>
            <w:rFonts w:cs="Times New Roman"/>
            <w:sz w:val="22"/>
          </w:rPr>
          <w:t>membantu pergerakan</w:t>
        </w:r>
        <w:r w:rsidRPr="006A0BE8">
          <w:rPr>
            <w:rFonts w:cs="Times New Roman"/>
            <w:i/>
            <w:sz w:val="22"/>
          </w:rPr>
          <w:t xml:space="preserve"> </w:t>
        </w:r>
      </w:ins>
      <w:r w:rsidRPr="006A0BE8">
        <w:rPr>
          <w:rFonts w:cs="Times New Roman"/>
          <w:i/>
        </w:rPr>
        <w:t>tracker</w:t>
      </w:r>
      <w:ins w:id="2472" w:author="ACER" w:date="2019-09-28T09:16:00Z">
        <w:r w:rsidRPr="006A0BE8">
          <w:rPr>
            <w:rFonts w:cs="Times New Roman"/>
            <w:sz w:val="22"/>
          </w:rPr>
          <w:t xml:space="preserve"> lebih optimal dengan mengubah kecepatan motor saat nilai perbedaan tinggi dan semakin lambat saat mendekati antara nilai -10 sampai 10 (himpunan keanggotaan</w:t>
        </w:r>
        <w:r w:rsidRPr="006A0BE8">
          <w:rPr>
            <w:rFonts w:cs="Times New Roman"/>
            <w:i/>
            <w:sz w:val="22"/>
          </w:rPr>
          <w:t xml:space="preserve"> zero</w:t>
        </w:r>
        <w:r w:rsidRPr="006A0BE8">
          <w:rPr>
            <w:rFonts w:cs="Times New Roman"/>
            <w:sz w:val="22"/>
          </w:rPr>
          <w:t>). Hal ini berdampak pada waktu tempuh mencapai tujuan dan akan stabil di range tersebut</w:t>
        </w:r>
        <w:r w:rsidRPr="006A0BE8">
          <w:rPr>
            <w:rFonts w:cs="Times New Roman"/>
            <w:lang w:val="id-ID"/>
          </w:rPr>
          <w:t>.</w:t>
        </w:r>
      </w:ins>
    </w:p>
    <w:p w14:paraId="5015179F" w14:textId="77777777" w:rsidR="00C74FE7" w:rsidRPr="006A0BE8" w:rsidDel="004C5510" w:rsidRDefault="00C74FE7">
      <w:pPr>
        <w:ind w:firstLine="720"/>
        <w:rPr>
          <w:ins w:id="2473" w:author="Windows User" w:date="2019-09-27T19:37:00Z"/>
          <w:del w:id="2474" w:author="ACER" w:date="2019-09-28T09:16:00Z"/>
          <w:rFonts w:cs="Times New Roman"/>
        </w:rPr>
        <w:pPrChange w:id="2475" w:author="ACER" w:date="2019-09-30T02:20:00Z">
          <w:pPr/>
        </w:pPrChange>
      </w:pPr>
    </w:p>
    <w:p w14:paraId="54380108" w14:textId="77777777" w:rsidR="00C74FE7" w:rsidRPr="006A0BE8" w:rsidDel="004C5510" w:rsidRDefault="00C74FE7">
      <w:pPr>
        <w:ind w:firstLine="720"/>
        <w:rPr>
          <w:ins w:id="2476" w:author="Windows User" w:date="2019-09-27T19:37:00Z"/>
          <w:del w:id="2477" w:author="ACER" w:date="2019-09-28T09:16:00Z"/>
          <w:rFonts w:cs="Times New Roman"/>
        </w:rPr>
        <w:pPrChange w:id="2478" w:author="ACER" w:date="2019-09-30T02:20:00Z">
          <w:pPr/>
        </w:pPrChange>
      </w:pPr>
    </w:p>
    <w:p w14:paraId="038C7AAF" w14:textId="77777777" w:rsidR="00C74FE7" w:rsidRPr="006A0BE8" w:rsidRDefault="00C74FE7">
      <w:pPr>
        <w:ind w:firstLine="720"/>
        <w:rPr>
          <w:ins w:id="2479" w:author="Windows User" w:date="2019-09-25T20:01:00Z"/>
        </w:rPr>
        <w:pPrChange w:id="2480" w:author="ACER" w:date="2019-09-30T02:20:00Z">
          <w:pPr>
            <w:pStyle w:val="Heading1"/>
          </w:pPr>
        </w:pPrChange>
      </w:pPr>
    </w:p>
    <w:p w14:paraId="18751B20" w14:textId="77777777" w:rsidR="00C74FE7" w:rsidRPr="00C74FE7" w:rsidRDefault="00C74FE7" w:rsidP="00C74FE7"/>
    <w:p w14:paraId="2A724BA9" w14:textId="2B192F45" w:rsidR="001B6BA9" w:rsidRDefault="001B6BA9" w:rsidP="001B6BA9">
      <w:pPr>
        <w:pStyle w:val="Heading3"/>
      </w:pPr>
      <w:bookmarkStart w:id="2481" w:name="_Toc23552401"/>
      <w:r>
        <w:t xml:space="preserve">Pengujian </w:t>
      </w:r>
      <w:r w:rsidR="00C74FE7" w:rsidRPr="00C74FE7">
        <w:t xml:space="preserve">Aktuator </w:t>
      </w:r>
      <w:r w:rsidRPr="001B6BA9">
        <w:rPr>
          <w:i/>
        </w:rPr>
        <w:t xml:space="preserve"> </w:t>
      </w:r>
      <w:r>
        <w:t>dengan Metode</w:t>
      </w:r>
      <w:r w:rsidRPr="00E743E0">
        <w:rPr>
          <w:i/>
        </w:rPr>
        <w:t xml:space="preserve"> </w:t>
      </w:r>
      <w:r>
        <w:t>PID</w:t>
      </w:r>
      <w:bookmarkEnd w:id="2481"/>
    </w:p>
    <w:p w14:paraId="1F5A3EB3" w14:textId="2CA5B5AC" w:rsidR="00C74FE7" w:rsidRPr="006A0BE8" w:rsidRDefault="00C74FE7" w:rsidP="00E51AEF">
      <w:pPr>
        <w:ind w:firstLine="720"/>
        <w:rPr>
          <w:rFonts w:cs="Times New Roman"/>
          <w:lang w:val="id-ID"/>
        </w:rPr>
      </w:pPr>
      <w:r w:rsidRPr="006A0BE8">
        <w:rPr>
          <w:rFonts w:cs="Times New Roman"/>
          <w:lang w:val="id-ID"/>
        </w:rPr>
        <w:t>Pengujian aktuator</w:t>
      </w:r>
      <w:ins w:id="2482" w:author="ACER" w:date="2019-09-30T01:52:00Z">
        <w:r w:rsidRPr="006A0BE8">
          <w:rPr>
            <w:rFonts w:cs="Times New Roman"/>
            <w:lang w:val="id-ID"/>
          </w:rPr>
          <w:t xml:space="preserve"> </w:t>
        </w:r>
      </w:ins>
      <w:ins w:id="2483" w:author="ACER" w:date="2019-09-30T01:53:00Z">
        <w:r w:rsidRPr="006A0BE8">
          <w:rPr>
            <w:rFonts w:cs="Times New Roman"/>
            <w:lang w:val="id-ID"/>
          </w:rPr>
          <w:t>diuji de</w:t>
        </w:r>
      </w:ins>
      <w:ins w:id="2484" w:author="ACER" w:date="2019-09-30T02:11:00Z">
        <w:r w:rsidRPr="006A0BE8">
          <w:rPr>
            <w:rFonts w:cs="Times New Roman"/>
            <w:lang w:val="id-ID"/>
          </w:rPr>
          <w:t xml:space="preserve">ngan cara mengkoneksikan </w:t>
        </w:r>
      </w:ins>
      <w:ins w:id="2485" w:author="ACER" w:date="2019-09-30T02:12:00Z">
        <w:r w:rsidRPr="006A0BE8">
          <w:rPr>
            <w:rFonts w:cs="Times New Roman"/>
            <w:lang w:val="id-ID"/>
          </w:rPr>
          <w:t xml:space="preserve">modul aktuator dengan jaringan yang terdapat server </w:t>
        </w:r>
      </w:ins>
      <w:r w:rsidRPr="006A0BE8">
        <w:rPr>
          <w:rFonts w:cs="Times New Roman"/>
          <w:lang w:val="id-ID"/>
        </w:rPr>
        <w:t>web sistem atau web sistem online</w:t>
      </w:r>
      <w:ins w:id="2486" w:author="ACER" w:date="2019-09-30T02:12:00Z">
        <w:r w:rsidRPr="006A0BE8">
          <w:rPr>
            <w:rFonts w:cs="Times New Roman"/>
            <w:lang w:val="id-ID"/>
          </w:rPr>
          <w:t xml:space="preserve"> yang sudah ada sebelumnya</w:t>
        </w:r>
      </w:ins>
      <w:ins w:id="2487" w:author="ACER" w:date="2019-09-30T02:14:00Z">
        <w:r w:rsidRPr="006A0BE8">
          <w:rPr>
            <w:rFonts w:cs="Times New Roman"/>
            <w:lang w:val="id-ID"/>
          </w:rPr>
          <w:t>. Setelah terhubung maka aktuator akan merequest atau meminta ni</w:t>
        </w:r>
      </w:ins>
      <w:ins w:id="2488" w:author="ACER" w:date="2019-09-30T02:15:00Z">
        <w:r w:rsidRPr="006A0BE8">
          <w:rPr>
            <w:rFonts w:cs="Times New Roman"/>
            <w:lang w:val="id-ID"/>
          </w:rPr>
          <w:t>lai setpoint ke server. Interval request peneliti set setiap 10 menit sekali</w:t>
        </w:r>
      </w:ins>
      <w:ins w:id="2489" w:author="ACER" w:date="2019-10-06T20:17:00Z">
        <w:r w:rsidRPr="006A0BE8">
          <w:rPr>
            <w:rFonts w:cs="Times New Roman"/>
            <w:lang w:val="id-ID"/>
          </w:rPr>
          <w:t xml:space="preserve"> </w:t>
        </w:r>
      </w:ins>
      <w:ins w:id="2490" w:author="ACER" w:date="2019-09-30T02:16:00Z">
        <w:r w:rsidRPr="006A0BE8">
          <w:rPr>
            <w:rFonts w:cs="Times New Roman"/>
            <w:lang w:val="id-ID"/>
          </w:rPr>
          <w:t xml:space="preserve">. Setelah mendapatkan nilai setpoint maka </w:t>
        </w:r>
      </w:ins>
      <w:r w:rsidRPr="006A0BE8">
        <w:rPr>
          <w:rFonts w:cs="Times New Roman"/>
          <w:lang w:val="id-ID"/>
        </w:rPr>
        <w:t xml:space="preserve">aktuator akan menggerakkan </w:t>
      </w:r>
      <w:ins w:id="2491" w:author="ACER" w:date="2019-09-30T02:16:00Z">
        <w:r w:rsidRPr="006A0BE8">
          <w:rPr>
            <w:rFonts w:cs="Times New Roman"/>
            <w:lang w:val="id-ID"/>
          </w:rPr>
          <w:t>motor penggerak dengan acuan setpoint</w:t>
        </w:r>
      </w:ins>
      <w:ins w:id="2492" w:author="ACER" w:date="2019-09-30T02:17:00Z">
        <w:r w:rsidRPr="006A0BE8">
          <w:rPr>
            <w:rFonts w:cs="Times New Roman"/>
            <w:lang w:val="id-ID"/>
          </w:rPr>
          <w:t xml:space="preserve"> yang di dapat. Berikut flowchart alur pengiriman dan permintaan setpoint.</w:t>
        </w:r>
      </w:ins>
    </w:p>
    <w:p w14:paraId="23C0E7D9" w14:textId="10BAA60D" w:rsidR="00C74FE7" w:rsidRPr="00E51AEF" w:rsidRDefault="00C74FE7" w:rsidP="00E51AEF">
      <w:pPr>
        <w:ind w:firstLine="720"/>
        <w:rPr>
          <w:rFonts w:cs="Times New Roman"/>
          <w:lang w:val="id-ID"/>
        </w:rPr>
      </w:pPr>
      <w:ins w:id="2493" w:author="ACER" w:date="2019-09-30T02:18:00Z">
        <w:r w:rsidRPr="006A0BE8">
          <w:rPr>
            <w:rFonts w:cs="Times New Roman"/>
            <w:lang w:val="id-ID"/>
          </w:rPr>
          <w:t xml:space="preserve">Setelah setpoint di dapatkan </w:t>
        </w:r>
      </w:ins>
      <w:r w:rsidRPr="006A0BE8">
        <w:rPr>
          <w:rFonts w:cs="Times New Roman"/>
          <w:lang w:val="id-ID"/>
        </w:rPr>
        <w:t>maka aktuaotr</w:t>
      </w:r>
      <w:ins w:id="2494" w:author="ACER" w:date="2019-09-30T02:19:00Z">
        <w:r w:rsidRPr="006A0BE8">
          <w:rPr>
            <w:rFonts w:cs="Times New Roman"/>
            <w:lang w:val="id-ID"/>
          </w:rPr>
          <w:t xml:space="preserve"> akan menggerakan motor pengggerak dengan hasil pergerakan berupa sudut dan </w:t>
        </w:r>
      </w:ins>
      <w:r w:rsidRPr="006A0BE8">
        <w:rPr>
          <w:rFonts w:cs="Times New Roman"/>
          <w:lang w:val="id-ID"/>
        </w:rPr>
        <w:t>posisi motor</w:t>
      </w:r>
      <w:ins w:id="2495" w:author="ACER" w:date="2019-09-30T02:19:00Z">
        <w:r w:rsidRPr="006A0BE8">
          <w:rPr>
            <w:rFonts w:cs="Times New Roman"/>
            <w:lang w:val="id-ID"/>
          </w:rPr>
          <w:t xml:space="preserve"> dibawah ini</w:t>
        </w:r>
      </w:ins>
    </w:p>
    <w:p w14:paraId="1A275070" w14:textId="226C7668" w:rsidR="001B6BA9" w:rsidRDefault="001B6BA9" w:rsidP="001B6BA9">
      <w:pPr>
        <w:pStyle w:val="Heading3"/>
      </w:pPr>
      <w:bookmarkStart w:id="2496" w:name="_Toc23552402"/>
      <w:r>
        <w:t xml:space="preserve">Pengujian </w:t>
      </w:r>
      <w:r w:rsidR="00C74FE7" w:rsidRPr="00C74FE7">
        <w:t xml:space="preserve">Aktuator </w:t>
      </w:r>
      <w:r>
        <w:t>dengan Metode</w:t>
      </w:r>
      <w:r w:rsidRPr="00E743E0">
        <w:rPr>
          <w:i/>
        </w:rPr>
        <w:t xml:space="preserve"> </w:t>
      </w:r>
      <w:r>
        <w:t>PID</w:t>
      </w:r>
      <w:bookmarkEnd w:id="2496"/>
    </w:p>
    <w:p w14:paraId="624D9BA6" w14:textId="77777777" w:rsidR="00C74FE7" w:rsidRPr="006A0BE8" w:rsidRDefault="00C74FE7">
      <w:pPr>
        <w:ind w:firstLine="720"/>
        <w:rPr>
          <w:ins w:id="2497" w:author="ACER" w:date="2019-09-30T02:18:00Z"/>
          <w:rFonts w:cs="Times New Roman"/>
          <w:lang w:val="id-ID"/>
        </w:rPr>
        <w:pPrChange w:id="2498" w:author="ACER" w:date="2019-09-30T02:20:00Z">
          <w:pPr>
            <w:ind w:left="357"/>
          </w:pPr>
        </w:pPrChange>
      </w:pPr>
      <w:ins w:id="2499" w:author="ACER" w:date="2019-09-30T01:52:00Z">
        <w:r w:rsidRPr="006A0BE8">
          <w:rPr>
            <w:rFonts w:cs="Times New Roman"/>
            <w:lang w:val="id-ID"/>
          </w:rPr>
          <w:t xml:space="preserve">Metode PID </w:t>
        </w:r>
      </w:ins>
      <w:ins w:id="2500" w:author="ACER" w:date="2019-09-30T01:53:00Z">
        <w:r w:rsidRPr="006A0BE8">
          <w:rPr>
            <w:rFonts w:cs="Times New Roman"/>
            <w:lang w:val="id-ID"/>
          </w:rPr>
          <w:t>diuji de</w:t>
        </w:r>
      </w:ins>
      <w:ins w:id="2501" w:author="ACER" w:date="2019-09-30T02:11:00Z">
        <w:r w:rsidRPr="006A0BE8">
          <w:rPr>
            <w:rFonts w:cs="Times New Roman"/>
            <w:lang w:val="id-ID"/>
          </w:rPr>
          <w:t xml:space="preserve">ngan cara mengkoneksikan </w:t>
        </w:r>
      </w:ins>
      <w:ins w:id="2502" w:author="ACER" w:date="2019-09-30T02:12:00Z">
        <w:r w:rsidRPr="006A0BE8">
          <w:rPr>
            <w:rFonts w:cs="Times New Roman"/>
            <w:lang w:val="id-ID"/>
          </w:rPr>
          <w:t xml:space="preserve">modul aktuator dengan jaringan yang terdapat server </w:t>
        </w:r>
      </w:ins>
      <w:r w:rsidRPr="006A0BE8">
        <w:rPr>
          <w:rFonts w:cs="Times New Roman"/>
          <w:lang w:val="id-ID"/>
        </w:rPr>
        <w:t>web sistem</w:t>
      </w:r>
      <w:ins w:id="2503" w:author="ACER" w:date="2019-09-30T02:12:00Z">
        <w:r w:rsidRPr="006A0BE8">
          <w:rPr>
            <w:rFonts w:cs="Times New Roman"/>
            <w:lang w:val="id-ID"/>
          </w:rPr>
          <w:t xml:space="preserve"> yang sudah ada sebelumnya</w:t>
        </w:r>
      </w:ins>
      <w:ins w:id="2504" w:author="ACER" w:date="2019-09-30T02:14:00Z">
        <w:r w:rsidRPr="006A0BE8">
          <w:rPr>
            <w:rFonts w:cs="Times New Roman"/>
            <w:lang w:val="id-ID"/>
          </w:rPr>
          <w:t>. Setelah terhubung maka aktuator akan merequest atau meminta ni</w:t>
        </w:r>
      </w:ins>
      <w:ins w:id="2505" w:author="ACER" w:date="2019-09-30T02:15:00Z">
        <w:r w:rsidRPr="006A0BE8">
          <w:rPr>
            <w:rFonts w:cs="Times New Roman"/>
            <w:lang w:val="id-ID"/>
          </w:rPr>
          <w:t>lai setpoint ke server</w:t>
        </w:r>
      </w:ins>
      <w:ins w:id="2506" w:author="ACER" w:date="2019-10-06T20:18:00Z">
        <w:r w:rsidRPr="006A0BE8">
          <w:rPr>
            <w:rFonts w:cs="Times New Roman"/>
            <w:lang w:val="id-ID"/>
          </w:rPr>
          <w:t xml:space="preserve"> yang digunakan dalam perhitungan PID</w:t>
        </w:r>
      </w:ins>
      <w:ins w:id="2507" w:author="ACER" w:date="2019-09-30T02:15:00Z">
        <w:r w:rsidRPr="006A0BE8">
          <w:rPr>
            <w:rFonts w:cs="Times New Roman"/>
            <w:lang w:val="id-ID"/>
          </w:rPr>
          <w:t xml:space="preserve">. Interval request peneliti set setiap 10 menit </w:t>
        </w:r>
        <w:r w:rsidRPr="006A0BE8">
          <w:rPr>
            <w:rFonts w:cs="Times New Roman"/>
            <w:lang w:val="id-ID"/>
          </w:rPr>
          <w:lastRenderedPageBreak/>
          <w:t>sekali</w:t>
        </w:r>
      </w:ins>
      <w:ins w:id="2508" w:author="ACER" w:date="2019-10-06T20:17:00Z">
        <w:r w:rsidRPr="006A0BE8">
          <w:rPr>
            <w:rFonts w:cs="Times New Roman"/>
            <w:lang w:val="id-ID"/>
          </w:rPr>
          <w:t xml:space="preserve"> </w:t>
        </w:r>
      </w:ins>
      <w:ins w:id="2509" w:author="ACER" w:date="2019-09-30T02:16:00Z">
        <w:r w:rsidRPr="006A0BE8">
          <w:rPr>
            <w:rFonts w:cs="Times New Roman"/>
            <w:lang w:val="id-ID"/>
          </w:rPr>
          <w:t>. Setelah mendapatkan nilai setpoint maka PID akan membantu pergerakan motor penggerak dengan acuan setpoint</w:t>
        </w:r>
      </w:ins>
      <w:ins w:id="2510" w:author="ACER" w:date="2019-09-30T02:17:00Z">
        <w:r w:rsidRPr="006A0BE8">
          <w:rPr>
            <w:rFonts w:cs="Times New Roman"/>
            <w:lang w:val="id-ID"/>
          </w:rPr>
          <w:t xml:space="preserve"> yang di dapat. Berikut flowchart alur pengiriman dan permintaan setpoint.</w:t>
        </w:r>
      </w:ins>
    </w:p>
    <w:p w14:paraId="56592A56" w14:textId="77777777" w:rsidR="00C74FE7" w:rsidRPr="006A0BE8" w:rsidRDefault="00C74FE7" w:rsidP="00C74FE7">
      <w:pPr>
        <w:ind w:left="357"/>
        <w:rPr>
          <w:ins w:id="2511" w:author="ACER" w:date="2019-09-30T02:18:00Z"/>
          <w:rFonts w:cs="Times New Roman"/>
          <w:lang w:val="id-ID"/>
        </w:rPr>
      </w:pPr>
      <w:r w:rsidRPr="006A0BE8">
        <w:rPr>
          <w:rFonts w:cs="Times New Roman"/>
          <w:noProof/>
        </w:rPr>
        <w:drawing>
          <wp:inline distT="0" distB="0" distL="0" distR="0" wp14:anchorId="4CB09560" wp14:editId="2D5F6522">
            <wp:extent cx="2980071" cy="27527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86659" cy="2758810"/>
                    </a:xfrm>
                    <a:prstGeom prst="rect">
                      <a:avLst/>
                    </a:prstGeom>
                  </pic:spPr>
                </pic:pic>
              </a:graphicData>
            </a:graphic>
          </wp:inline>
        </w:drawing>
      </w:r>
    </w:p>
    <w:p w14:paraId="35BA08D3" w14:textId="77777777" w:rsidR="00C74FE7" w:rsidRPr="006A0BE8" w:rsidRDefault="00C74FE7" w:rsidP="00C74FE7">
      <w:pPr>
        <w:ind w:left="357"/>
        <w:rPr>
          <w:ins w:id="2512" w:author="ACER" w:date="2019-09-30T02:18:00Z"/>
          <w:rFonts w:cs="Times New Roman"/>
          <w:lang w:val="id-ID"/>
        </w:rPr>
      </w:pPr>
    </w:p>
    <w:p w14:paraId="3CF1497D" w14:textId="77777777" w:rsidR="00C74FE7" w:rsidRPr="006A0BE8" w:rsidRDefault="00C74FE7">
      <w:pPr>
        <w:ind w:firstLine="720"/>
        <w:rPr>
          <w:ins w:id="2513" w:author="ACER" w:date="2019-09-30T02:19:00Z"/>
          <w:rFonts w:cs="Times New Roman"/>
          <w:lang w:val="id-ID"/>
          <w:rPrChange w:id="2514" w:author="ACER" w:date="2019-09-30T02:20:00Z">
            <w:rPr>
              <w:ins w:id="2515" w:author="ACER" w:date="2019-09-30T02:19:00Z"/>
              <w:lang w:val="id-ID"/>
            </w:rPr>
          </w:rPrChange>
        </w:rPr>
        <w:pPrChange w:id="2516" w:author="ACER" w:date="2019-09-30T02:20:00Z">
          <w:pPr>
            <w:ind w:left="357"/>
          </w:pPr>
        </w:pPrChange>
      </w:pPr>
      <w:ins w:id="2517" w:author="ACER" w:date="2019-09-30T02:18:00Z">
        <w:r w:rsidRPr="006A0BE8">
          <w:rPr>
            <w:rFonts w:cs="Times New Roman"/>
            <w:lang w:val="id-ID"/>
          </w:rPr>
          <w:t xml:space="preserve">Setelah setpoint di dapatkan metode </w:t>
        </w:r>
      </w:ins>
      <w:ins w:id="2518" w:author="ACER" w:date="2019-09-30T02:19:00Z">
        <w:r w:rsidRPr="006A0BE8">
          <w:rPr>
            <w:rFonts w:cs="Times New Roman"/>
            <w:lang w:val="id-ID"/>
          </w:rPr>
          <w:t>PID akan menggerakan motor pengggerak dengan hasil pergerakan berupa sudut dan waktu tempuh dibawah ini</w:t>
        </w:r>
      </w:ins>
    </w:p>
    <w:p w14:paraId="0F9D1B27" w14:textId="67F6DFE9" w:rsidR="00C74FE7" w:rsidRDefault="00C74FE7">
      <w:pPr>
        <w:pPrChange w:id="2519" w:author="Windows User" w:date="2019-09-25T20:42:00Z">
          <w:pPr>
            <w:pStyle w:val="Heading1"/>
          </w:pPr>
        </w:pPrChange>
      </w:pPr>
    </w:p>
    <w:p w14:paraId="51800B12" w14:textId="2CBCA0CC" w:rsidR="00A5626E" w:rsidRPr="006A0BE8" w:rsidRDefault="00A5626E" w:rsidP="00A5626E">
      <w:pPr>
        <w:rPr>
          <w:ins w:id="2520" w:author="Windows User" w:date="2019-09-20T01:41:00Z"/>
        </w:rPr>
      </w:pPr>
    </w:p>
    <w:p w14:paraId="09F39CA0" w14:textId="3C480E7E" w:rsidR="00A5626E" w:rsidRDefault="00A5626E" w:rsidP="00C74FE7">
      <w:pPr>
        <w:spacing w:after="160" w:line="259" w:lineRule="auto"/>
        <w:jc w:val="left"/>
        <w:rPr>
          <w:rFonts w:eastAsia="Times New Roman" w:cs="Times New Roman"/>
          <w:b/>
          <w:sz w:val="28"/>
          <w:szCs w:val="32"/>
          <w:lang w:val="en-ID" w:eastAsia="id-ID"/>
        </w:rPr>
      </w:pPr>
      <w:r>
        <w:rPr>
          <w:rFonts w:eastAsia="Times New Roman" w:cs="Times New Roman"/>
          <w:b/>
          <w:noProof/>
          <w:sz w:val="28"/>
          <w:szCs w:val="32"/>
        </w:rPr>
        <w:drawing>
          <wp:inline distT="0" distB="0" distL="0" distR="0" wp14:anchorId="30E04333" wp14:editId="3360DA9B">
            <wp:extent cx="4127500" cy="2459009"/>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29620" cy="2460272"/>
                    </a:xfrm>
                    <a:prstGeom prst="rect">
                      <a:avLst/>
                    </a:prstGeom>
                    <a:noFill/>
                  </pic:spPr>
                </pic:pic>
              </a:graphicData>
            </a:graphic>
          </wp:inline>
        </w:drawing>
      </w:r>
    </w:p>
    <w:p w14:paraId="30EAE351" w14:textId="4242F7FC" w:rsidR="00A5626E" w:rsidRDefault="00A5626E" w:rsidP="00C74FE7">
      <w:pPr>
        <w:spacing w:after="160" w:line="259" w:lineRule="auto"/>
        <w:jc w:val="left"/>
        <w:rPr>
          <w:rFonts w:eastAsia="Times New Roman" w:cs="Times New Roman"/>
          <w:b/>
          <w:sz w:val="28"/>
          <w:szCs w:val="32"/>
          <w:lang w:val="en-ID" w:eastAsia="id-ID"/>
        </w:rPr>
      </w:pPr>
      <w:r>
        <w:rPr>
          <w:rFonts w:eastAsia="Times New Roman" w:cs="Times New Roman"/>
          <w:b/>
          <w:noProof/>
          <w:sz w:val="28"/>
          <w:szCs w:val="32"/>
        </w:rPr>
        <w:lastRenderedPageBreak/>
        <w:drawing>
          <wp:inline distT="0" distB="0" distL="0" distR="0" wp14:anchorId="0961A641" wp14:editId="4DB58B0D">
            <wp:extent cx="4114800" cy="2457104"/>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17647" cy="2458804"/>
                    </a:xfrm>
                    <a:prstGeom prst="rect">
                      <a:avLst/>
                    </a:prstGeom>
                    <a:noFill/>
                  </pic:spPr>
                </pic:pic>
              </a:graphicData>
            </a:graphic>
          </wp:inline>
        </w:drawing>
      </w:r>
    </w:p>
    <w:p w14:paraId="25ECB32D" w14:textId="41E4C041" w:rsidR="00750347" w:rsidRPr="00E51AEF" w:rsidRDefault="00C74FE7">
      <w:pPr>
        <w:spacing w:after="160" w:line="259" w:lineRule="auto"/>
        <w:jc w:val="left"/>
        <w:rPr>
          <w:ins w:id="2521" w:author="Windows User" w:date="2019-09-20T01:40:00Z"/>
          <w:rFonts w:eastAsia="Times New Roman" w:cs="Times New Roman"/>
          <w:b/>
          <w:sz w:val="28"/>
          <w:szCs w:val="32"/>
          <w:lang w:val="en-ID" w:eastAsia="id-ID"/>
        </w:rPr>
      </w:pPr>
      <w:r w:rsidRPr="006A0BE8">
        <w:rPr>
          <w:rFonts w:eastAsia="Times New Roman" w:cs="Times New Roman"/>
          <w:b/>
          <w:sz w:val="28"/>
          <w:szCs w:val="32"/>
          <w:lang w:val="en-ID" w:eastAsia="id-ID"/>
        </w:rPr>
        <w:br w:type="page"/>
      </w:r>
      <w:bookmarkStart w:id="2522" w:name="_GoBack"/>
      <w:bookmarkEnd w:id="2522"/>
      <w:ins w:id="2523" w:author="Windows User" w:date="2019-09-20T01:40:00Z">
        <w:del w:id="2524" w:author="ACER" w:date="2019-09-30T02:01:00Z">
          <w:r w:rsidR="00750347" w:rsidRPr="006A0BE8" w:rsidDel="00747483">
            <w:rPr>
              <w:rFonts w:cs="Times New Roman"/>
            </w:rPr>
            <w:br w:type="page"/>
          </w:r>
        </w:del>
      </w:ins>
    </w:p>
    <w:p w14:paraId="30A606FE" w14:textId="5EBE4155" w:rsidR="00750347" w:rsidRPr="006A0BE8" w:rsidRDefault="001B6BA9" w:rsidP="00750347">
      <w:pPr>
        <w:pStyle w:val="Heading1"/>
      </w:pPr>
      <w:bookmarkStart w:id="2525" w:name="_Toc23552403"/>
      <w:r>
        <w:lastRenderedPageBreak/>
        <w:t xml:space="preserve">HASIL DAN </w:t>
      </w:r>
      <w:ins w:id="2526" w:author="Windows User" w:date="2019-09-20T01:41:00Z">
        <w:r w:rsidR="00750347" w:rsidRPr="006A0BE8">
          <w:t>PEMBAHASAN</w:t>
        </w:r>
      </w:ins>
      <w:bookmarkEnd w:id="2525"/>
    </w:p>
    <w:p w14:paraId="78B67F89" w14:textId="77777777" w:rsidR="00CC06FE" w:rsidRPr="006A0BE8" w:rsidRDefault="00CC06FE" w:rsidP="00CC06FE">
      <w:pPr>
        <w:rPr>
          <w:lang w:val="en-ID" w:eastAsia="id-ID"/>
        </w:rPr>
      </w:pPr>
    </w:p>
    <w:p w14:paraId="63A33AA1" w14:textId="072739F7" w:rsidR="00CC06FE" w:rsidRPr="006A0BE8" w:rsidRDefault="00CC06FE" w:rsidP="00CC06FE">
      <w:pPr>
        <w:ind w:firstLine="567"/>
        <w:rPr>
          <w:ins w:id="2527" w:author="Windows User" w:date="2019-09-27T19:37:00Z"/>
          <w:rFonts w:cs="Times New Roman"/>
          <w:sz w:val="28"/>
          <w:szCs w:val="26"/>
        </w:rPr>
      </w:pPr>
      <w:r w:rsidRPr="006A0BE8">
        <w:rPr>
          <w:rFonts w:cs="Times New Roman"/>
        </w:rPr>
        <w:t>Bab ini menggambarkan tentang hasil dari penelitian yang telah dilakukan. untuk menjawab rumusan masalah sehingga dapat mewujudkan tujuan sebenarnya dari penelitian. Pada bab ini akan dijelaskan tentang</w:t>
      </w:r>
      <w:del w:id="2528" w:author="Windows User" w:date="2019-09-18T14:43:00Z">
        <w:r w:rsidRPr="006A0BE8" w:rsidDel="007F4597">
          <w:rPr>
            <w:rFonts w:cs="Times New Roman"/>
          </w:rPr>
          <w:delText xml:space="preserve"> jenis penelitian,</w:delText>
        </w:r>
      </w:del>
      <w:r w:rsidRPr="006A0BE8">
        <w:rPr>
          <w:rFonts w:cs="Times New Roman"/>
        </w:rPr>
        <w:t xml:space="preserve"> pengujian dan hasil dari pengujian yang telah dilakukan dengan mengimplementasikan metode </w:t>
      </w:r>
      <w:r w:rsidR="00886455" w:rsidRPr="00886455">
        <w:rPr>
          <w:rFonts w:cs="Times New Roman"/>
          <w:i/>
        </w:rPr>
        <w:t>Fuzyy</w:t>
      </w:r>
      <w:r w:rsidRPr="006A0BE8">
        <w:rPr>
          <w:rFonts w:cs="Times New Roman"/>
        </w:rPr>
        <w:t xml:space="preserve"> dan PID. </w:t>
      </w:r>
    </w:p>
    <w:p w14:paraId="540FB06D" w14:textId="49AD8D94" w:rsidR="003B372D" w:rsidRDefault="001D0E8D" w:rsidP="003B372D">
      <w:pPr>
        <w:pStyle w:val="Heading2"/>
        <w:ind w:left="284" w:hanging="284"/>
        <w:rPr>
          <w:rFonts w:cs="Times New Roman"/>
          <w:i/>
        </w:rPr>
      </w:pPr>
      <w:bookmarkStart w:id="2529" w:name="_Toc23552404"/>
      <w:r>
        <w:rPr>
          <w:rFonts w:cs="Times New Roman"/>
        </w:rPr>
        <w:t>Hasil Pembangunan Sistem</w:t>
      </w:r>
      <w:bookmarkEnd w:id="2529"/>
    </w:p>
    <w:p w14:paraId="594859D8" w14:textId="37E2DC8F" w:rsidR="004643D5" w:rsidRPr="00E60B35" w:rsidRDefault="003B372D" w:rsidP="00E60B35">
      <w:pPr>
        <w:ind w:firstLine="567"/>
      </w:pPr>
      <w:r>
        <w:t xml:space="preserve">Implementasi </w:t>
      </w:r>
      <w:r w:rsidR="00E60B35">
        <w:t>pembangunan sistem harus sesuai</w:t>
      </w:r>
      <w:r>
        <w:t xml:space="preserve"> dengan desain yang telah dibuat sebelumnya. Hal ini digunakan sebagai acuan tampilan </w:t>
      </w:r>
      <w:r w:rsidR="00E60B35">
        <w:t xml:space="preserve">maupun alur </w:t>
      </w:r>
      <w:r>
        <w:t>yang diterapkan pada sistem  untuk membuat interaksi pengguna menjadi sederhana dan efisien. Berikut ini adalah desain y</w:t>
      </w:r>
      <w:r w:rsidR="004643D5">
        <w:t>ang telah berhasil diterapkan sesuai pada keterangan Tabel 5.1.</w:t>
      </w:r>
      <w:r w:rsidR="00E60B35">
        <w:t xml:space="preserve"> </w:t>
      </w:r>
    </w:p>
    <w:p w14:paraId="5ECEF126" w14:textId="0713A26A" w:rsidR="00E60B35" w:rsidRPr="00E60B35" w:rsidRDefault="00E60B35" w:rsidP="00E60B35">
      <w:pPr>
        <w:pStyle w:val="Caption"/>
        <w:keepNext/>
        <w:jc w:val="center"/>
        <w:rPr>
          <w:i w:val="0"/>
          <w:color w:val="000000" w:themeColor="text1"/>
          <w:sz w:val="22"/>
        </w:rPr>
      </w:pPr>
      <w:r w:rsidRPr="00E60B35">
        <w:rPr>
          <w:i w:val="0"/>
          <w:color w:val="000000" w:themeColor="text1"/>
          <w:sz w:val="22"/>
        </w:rPr>
        <w:t xml:space="preserve">Tabel  </w:t>
      </w:r>
      <w:r w:rsidR="009241A1">
        <w:rPr>
          <w:i w:val="0"/>
          <w:color w:val="000000" w:themeColor="text1"/>
          <w:sz w:val="22"/>
        </w:rPr>
        <w:fldChar w:fldCharType="begin"/>
      </w:r>
      <w:r w:rsidR="009241A1">
        <w:rPr>
          <w:i w:val="0"/>
          <w:color w:val="000000" w:themeColor="text1"/>
          <w:sz w:val="22"/>
        </w:rPr>
        <w:instrText xml:space="preserve"> SEQ Tabel_ \* ARABIC </w:instrText>
      </w:r>
      <w:r w:rsidR="009241A1">
        <w:rPr>
          <w:i w:val="0"/>
          <w:color w:val="000000" w:themeColor="text1"/>
          <w:sz w:val="22"/>
        </w:rPr>
        <w:fldChar w:fldCharType="separate"/>
      </w:r>
      <w:r w:rsidR="009241A1">
        <w:rPr>
          <w:i w:val="0"/>
          <w:noProof/>
          <w:color w:val="000000" w:themeColor="text1"/>
          <w:sz w:val="22"/>
        </w:rPr>
        <w:t>1</w:t>
      </w:r>
      <w:r w:rsidR="009241A1">
        <w:rPr>
          <w:i w:val="0"/>
          <w:color w:val="000000" w:themeColor="text1"/>
          <w:sz w:val="22"/>
        </w:rPr>
        <w:fldChar w:fldCharType="end"/>
      </w:r>
      <w:r w:rsidRPr="00E60B35">
        <w:rPr>
          <w:i w:val="0"/>
          <w:color w:val="000000" w:themeColor="text1"/>
          <w:sz w:val="22"/>
        </w:rPr>
        <w:t xml:space="preserve"> Implementasi Desain</w:t>
      </w:r>
      <w:r w:rsidRPr="00E60B35">
        <w:rPr>
          <w:color w:val="000000" w:themeColor="text1"/>
          <w:sz w:val="22"/>
        </w:rPr>
        <w:t xml:space="preserve"> User Interface</w:t>
      </w:r>
    </w:p>
    <w:tbl>
      <w:tblPr>
        <w:tblStyle w:val="TableGrid"/>
        <w:tblW w:w="0" w:type="auto"/>
        <w:tblLook w:val="04A0" w:firstRow="1" w:lastRow="0" w:firstColumn="1" w:lastColumn="0" w:noHBand="0" w:noVBand="1"/>
      </w:tblPr>
      <w:tblGrid>
        <w:gridCol w:w="704"/>
        <w:gridCol w:w="2268"/>
        <w:gridCol w:w="2410"/>
        <w:gridCol w:w="2410"/>
      </w:tblGrid>
      <w:tr w:rsidR="004643D5" w:rsidRPr="006A0BE8" w14:paraId="3D830706" w14:textId="28F4DBCE" w:rsidTr="004643D5">
        <w:trPr>
          <w:ins w:id="2530" w:author="Windows User" w:date="2019-09-19T01:01:00Z"/>
        </w:trPr>
        <w:tc>
          <w:tcPr>
            <w:tcW w:w="704" w:type="dxa"/>
          </w:tcPr>
          <w:p w14:paraId="56115700" w14:textId="77777777" w:rsidR="004643D5" w:rsidRPr="006A0BE8" w:rsidRDefault="004643D5" w:rsidP="004643D5">
            <w:pPr>
              <w:spacing w:line="240" w:lineRule="auto"/>
              <w:jc w:val="center"/>
              <w:rPr>
                <w:ins w:id="2531" w:author="Windows User" w:date="2019-09-19T01:01:00Z"/>
                <w:rFonts w:cs="Times New Roman"/>
                <w:sz w:val="20"/>
                <w:szCs w:val="20"/>
                <w:rPrChange w:id="2532" w:author="Windows User" w:date="2019-09-19T01:05:00Z">
                  <w:rPr>
                    <w:ins w:id="2533" w:author="Windows User" w:date="2019-09-19T01:01:00Z"/>
                    <w:rFonts w:cs="Times New Roman"/>
                    <w:szCs w:val="24"/>
                  </w:rPr>
                </w:rPrChange>
              </w:rPr>
            </w:pPr>
            <w:ins w:id="2534" w:author="Windows User" w:date="2019-09-19T01:01:00Z">
              <w:r w:rsidRPr="006A0BE8">
                <w:rPr>
                  <w:rFonts w:cs="Times New Roman"/>
                  <w:sz w:val="20"/>
                  <w:szCs w:val="20"/>
                  <w:rPrChange w:id="2535" w:author="Windows User" w:date="2019-09-19T01:05:00Z">
                    <w:rPr>
                      <w:rFonts w:cs="Times New Roman"/>
                      <w:szCs w:val="24"/>
                    </w:rPr>
                  </w:rPrChange>
                </w:rPr>
                <w:t>No</w:t>
              </w:r>
            </w:ins>
          </w:p>
        </w:tc>
        <w:tc>
          <w:tcPr>
            <w:tcW w:w="2268" w:type="dxa"/>
          </w:tcPr>
          <w:p w14:paraId="7243707E" w14:textId="3E0C9093" w:rsidR="004643D5" w:rsidRPr="006A0BE8" w:rsidRDefault="004643D5" w:rsidP="004643D5">
            <w:pPr>
              <w:spacing w:line="240" w:lineRule="auto"/>
              <w:rPr>
                <w:ins w:id="2536" w:author="Windows User" w:date="2019-09-19T01:01:00Z"/>
                <w:rFonts w:cs="Times New Roman"/>
                <w:sz w:val="20"/>
                <w:szCs w:val="20"/>
                <w:rPrChange w:id="2537" w:author="Windows User" w:date="2019-09-19T01:05:00Z">
                  <w:rPr>
                    <w:ins w:id="2538" w:author="Windows User" w:date="2019-09-19T01:01:00Z"/>
                    <w:rFonts w:cs="Times New Roman"/>
                    <w:szCs w:val="24"/>
                  </w:rPr>
                </w:rPrChange>
              </w:rPr>
            </w:pPr>
            <w:ins w:id="2539" w:author="Windows User" w:date="2019-09-19T01:01:00Z">
              <w:r w:rsidRPr="006A0BE8">
                <w:rPr>
                  <w:rFonts w:cs="Times New Roman"/>
                  <w:sz w:val="20"/>
                  <w:szCs w:val="20"/>
                  <w:rPrChange w:id="2540" w:author="Windows User" w:date="2019-09-19T01:05:00Z">
                    <w:rPr>
                      <w:rFonts w:cs="Times New Roman"/>
                      <w:szCs w:val="24"/>
                    </w:rPr>
                  </w:rPrChange>
                </w:rPr>
                <w:t>Nama</w:t>
              </w:r>
            </w:ins>
            <w:r>
              <w:rPr>
                <w:rFonts w:cs="Times New Roman"/>
                <w:sz w:val="20"/>
                <w:szCs w:val="20"/>
              </w:rPr>
              <w:t xml:space="preserve"> Fitur</w:t>
            </w:r>
          </w:p>
        </w:tc>
        <w:tc>
          <w:tcPr>
            <w:tcW w:w="2410" w:type="dxa"/>
          </w:tcPr>
          <w:p w14:paraId="203F7548" w14:textId="77777777" w:rsidR="004643D5" w:rsidRPr="006A0BE8" w:rsidRDefault="004643D5" w:rsidP="004643D5">
            <w:pPr>
              <w:spacing w:line="240" w:lineRule="auto"/>
              <w:rPr>
                <w:ins w:id="2541" w:author="Windows User" w:date="2019-09-19T01:01:00Z"/>
                <w:rFonts w:cs="Times New Roman"/>
                <w:sz w:val="20"/>
                <w:szCs w:val="20"/>
                <w:rPrChange w:id="2542" w:author="Windows User" w:date="2019-09-19T01:05:00Z">
                  <w:rPr>
                    <w:ins w:id="2543" w:author="Windows User" w:date="2019-09-19T01:01:00Z"/>
                    <w:rFonts w:cs="Times New Roman"/>
                    <w:szCs w:val="24"/>
                  </w:rPr>
                </w:rPrChange>
              </w:rPr>
            </w:pPr>
            <w:ins w:id="2544" w:author="Windows User" w:date="2019-09-19T01:01:00Z">
              <w:r w:rsidRPr="006A0BE8">
                <w:rPr>
                  <w:rFonts w:cs="Times New Roman"/>
                  <w:sz w:val="20"/>
                  <w:szCs w:val="20"/>
                  <w:rPrChange w:id="2545" w:author="Windows User" w:date="2019-09-19T01:05:00Z">
                    <w:rPr>
                      <w:rFonts w:cs="Times New Roman"/>
                      <w:szCs w:val="24"/>
                    </w:rPr>
                  </w:rPrChange>
                </w:rPr>
                <w:t>Definisi</w:t>
              </w:r>
            </w:ins>
          </w:p>
        </w:tc>
        <w:tc>
          <w:tcPr>
            <w:tcW w:w="2410" w:type="dxa"/>
          </w:tcPr>
          <w:p w14:paraId="54A1388A" w14:textId="7C8BD792" w:rsidR="004643D5" w:rsidRPr="006A0BE8" w:rsidRDefault="004643D5" w:rsidP="004643D5">
            <w:pPr>
              <w:spacing w:line="240" w:lineRule="auto"/>
              <w:rPr>
                <w:rFonts w:cs="Times New Roman"/>
                <w:sz w:val="20"/>
                <w:szCs w:val="20"/>
              </w:rPr>
            </w:pPr>
            <w:r>
              <w:rPr>
                <w:rFonts w:cs="Times New Roman"/>
                <w:sz w:val="20"/>
                <w:szCs w:val="20"/>
              </w:rPr>
              <w:t>Keterangan</w:t>
            </w:r>
          </w:p>
        </w:tc>
      </w:tr>
      <w:tr w:rsidR="004643D5" w:rsidRPr="006A0BE8" w14:paraId="48579848" w14:textId="4802E3A5" w:rsidTr="004643D5">
        <w:trPr>
          <w:ins w:id="2546" w:author="Windows User" w:date="2019-09-19T01:01:00Z"/>
        </w:trPr>
        <w:tc>
          <w:tcPr>
            <w:tcW w:w="704" w:type="dxa"/>
          </w:tcPr>
          <w:p w14:paraId="66B15009" w14:textId="77777777" w:rsidR="004643D5" w:rsidRPr="006A0BE8" w:rsidRDefault="004643D5" w:rsidP="004643D5">
            <w:pPr>
              <w:spacing w:line="240" w:lineRule="auto"/>
              <w:jc w:val="center"/>
              <w:rPr>
                <w:ins w:id="2547" w:author="Windows User" w:date="2019-09-19T01:01:00Z"/>
                <w:rFonts w:cs="Times New Roman"/>
                <w:sz w:val="20"/>
                <w:szCs w:val="20"/>
                <w:rPrChange w:id="2548" w:author="Windows User" w:date="2019-09-19T01:05:00Z">
                  <w:rPr>
                    <w:ins w:id="2549" w:author="Windows User" w:date="2019-09-19T01:01:00Z"/>
                    <w:rFonts w:cs="Times New Roman"/>
                    <w:szCs w:val="24"/>
                  </w:rPr>
                </w:rPrChange>
              </w:rPr>
            </w:pPr>
            <w:ins w:id="2550" w:author="Windows User" w:date="2019-09-19T01:01:00Z">
              <w:r w:rsidRPr="006A0BE8">
                <w:rPr>
                  <w:rFonts w:cs="Times New Roman"/>
                  <w:sz w:val="20"/>
                  <w:szCs w:val="20"/>
                  <w:rPrChange w:id="2551" w:author="Windows User" w:date="2019-09-19T01:05:00Z">
                    <w:rPr>
                      <w:rFonts w:cs="Times New Roman"/>
                      <w:szCs w:val="24"/>
                    </w:rPr>
                  </w:rPrChange>
                </w:rPr>
                <w:t>1</w:t>
              </w:r>
            </w:ins>
          </w:p>
        </w:tc>
        <w:tc>
          <w:tcPr>
            <w:tcW w:w="2268" w:type="dxa"/>
          </w:tcPr>
          <w:p w14:paraId="3B5867D3" w14:textId="77777777" w:rsidR="004643D5" w:rsidRPr="006A0BE8" w:rsidRDefault="004643D5" w:rsidP="004643D5">
            <w:pPr>
              <w:spacing w:line="240" w:lineRule="auto"/>
              <w:rPr>
                <w:ins w:id="2552" w:author="Windows User" w:date="2019-09-19T01:01:00Z"/>
                <w:rFonts w:cs="Times New Roman"/>
                <w:sz w:val="20"/>
                <w:szCs w:val="20"/>
                <w:rPrChange w:id="2553" w:author="Windows User" w:date="2019-09-19T01:05:00Z">
                  <w:rPr>
                    <w:ins w:id="2554" w:author="Windows User" w:date="2019-09-19T01:01:00Z"/>
                    <w:rFonts w:cs="Times New Roman"/>
                    <w:szCs w:val="24"/>
                  </w:rPr>
                </w:rPrChange>
              </w:rPr>
            </w:pPr>
            <w:ins w:id="2555" w:author="Windows User" w:date="2019-09-19T01:01:00Z">
              <w:r w:rsidRPr="006A0BE8">
                <w:rPr>
                  <w:rFonts w:cs="Times New Roman"/>
                  <w:sz w:val="20"/>
                  <w:szCs w:val="20"/>
                  <w:rPrChange w:id="2556" w:author="Windows User" w:date="2019-09-19T01:05:00Z">
                    <w:rPr>
                      <w:rFonts w:cs="Times New Roman"/>
                      <w:szCs w:val="24"/>
                    </w:rPr>
                  </w:rPrChange>
                </w:rPr>
                <w:t>Login</w:t>
              </w:r>
            </w:ins>
          </w:p>
        </w:tc>
        <w:tc>
          <w:tcPr>
            <w:tcW w:w="2410" w:type="dxa"/>
          </w:tcPr>
          <w:p w14:paraId="4993DB79" w14:textId="77777777" w:rsidR="004643D5" w:rsidRPr="006A0BE8" w:rsidRDefault="004643D5" w:rsidP="004643D5">
            <w:pPr>
              <w:spacing w:line="240" w:lineRule="auto"/>
              <w:rPr>
                <w:ins w:id="2557" w:author="Windows User" w:date="2019-09-19T01:01:00Z"/>
                <w:rFonts w:cs="Times New Roman"/>
                <w:sz w:val="20"/>
                <w:szCs w:val="20"/>
                <w:rPrChange w:id="2558" w:author="Windows User" w:date="2019-09-19T01:05:00Z">
                  <w:rPr>
                    <w:ins w:id="2559" w:author="Windows User" w:date="2019-09-19T01:01:00Z"/>
                    <w:rFonts w:cs="Times New Roman"/>
                    <w:szCs w:val="24"/>
                  </w:rPr>
                </w:rPrChange>
              </w:rPr>
            </w:pPr>
            <w:ins w:id="2560" w:author="Windows User" w:date="2019-09-19T01:01:00Z">
              <w:r w:rsidRPr="006A0BE8">
                <w:rPr>
                  <w:rFonts w:cs="Times New Roman"/>
                  <w:sz w:val="20"/>
                  <w:szCs w:val="20"/>
                  <w:rPrChange w:id="2561" w:author="Windows User" w:date="2019-09-19T01:05:00Z">
                    <w:rPr>
                      <w:rFonts w:cs="Times New Roman"/>
                      <w:szCs w:val="24"/>
                    </w:rPr>
                  </w:rPrChange>
                </w:rPr>
                <w:t>Fitur untuk user login yang bisa diakses oleh semua aktor</w:t>
              </w:r>
            </w:ins>
          </w:p>
        </w:tc>
        <w:tc>
          <w:tcPr>
            <w:tcW w:w="2410" w:type="dxa"/>
          </w:tcPr>
          <w:p w14:paraId="31E3FECB" w14:textId="2D788158" w:rsidR="004643D5" w:rsidRPr="006A0BE8" w:rsidRDefault="004643D5" w:rsidP="004643D5">
            <w:pPr>
              <w:spacing w:line="240" w:lineRule="auto"/>
              <w:rPr>
                <w:rFonts w:cs="Times New Roman"/>
                <w:sz w:val="20"/>
                <w:szCs w:val="20"/>
              </w:rPr>
            </w:pPr>
            <w:r>
              <w:rPr>
                <w:rFonts w:cs="Times New Roman"/>
                <w:sz w:val="20"/>
                <w:szCs w:val="20"/>
              </w:rPr>
              <w:t xml:space="preserve">Berhasil diimplemantasikan </w:t>
            </w:r>
          </w:p>
        </w:tc>
      </w:tr>
      <w:tr w:rsidR="004643D5" w:rsidRPr="006A0BE8" w14:paraId="713C21A9" w14:textId="12B28106" w:rsidTr="004643D5">
        <w:trPr>
          <w:ins w:id="2562" w:author="Windows User" w:date="2019-09-19T01:01:00Z"/>
        </w:trPr>
        <w:tc>
          <w:tcPr>
            <w:tcW w:w="704" w:type="dxa"/>
          </w:tcPr>
          <w:p w14:paraId="6379EE80" w14:textId="77777777" w:rsidR="004643D5" w:rsidRPr="006A0BE8" w:rsidRDefault="004643D5" w:rsidP="004643D5">
            <w:pPr>
              <w:spacing w:line="240" w:lineRule="auto"/>
              <w:jc w:val="center"/>
              <w:rPr>
                <w:ins w:id="2563" w:author="Windows User" w:date="2019-09-19T01:01:00Z"/>
                <w:rFonts w:cs="Times New Roman"/>
                <w:sz w:val="20"/>
                <w:szCs w:val="20"/>
                <w:rPrChange w:id="2564" w:author="Windows User" w:date="2019-09-19T01:05:00Z">
                  <w:rPr>
                    <w:ins w:id="2565" w:author="Windows User" w:date="2019-09-19T01:01:00Z"/>
                    <w:rFonts w:cs="Times New Roman"/>
                    <w:szCs w:val="24"/>
                  </w:rPr>
                </w:rPrChange>
              </w:rPr>
            </w:pPr>
            <w:ins w:id="2566" w:author="Windows User" w:date="2019-09-19T01:01:00Z">
              <w:r w:rsidRPr="006A0BE8">
                <w:rPr>
                  <w:rFonts w:cs="Times New Roman"/>
                  <w:sz w:val="20"/>
                  <w:szCs w:val="20"/>
                  <w:rPrChange w:id="2567" w:author="Windows User" w:date="2019-09-19T01:05:00Z">
                    <w:rPr>
                      <w:rFonts w:cs="Times New Roman"/>
                      <w:szCs w:val="24"/>
                    </w:rPr>
                  </w:rPrChange>
                </w:rPr>
                <w:t>2</w:t>
              </w:r>
            </w:ins>
          </w:p>
        </w:tc>
        <w:tc>
          <w:tcPr>
            <w:tcW w:w="2268" w:type="dxa"/>
          </w:tcPr>
          <w:p w14:paraId="57BF975D" w14:textId="77777777" w:rsidR="004643D5" w:rsidRPr="006A0BE8" w:rsidRDefault="004643D5" w:rsidP="004643D5">
            <w:pPr>
              <w:spacing w:line="240" w:lineRule="auto"/>
              <w:rPr>
                <w:ins w:id="2568" w:author="Windows User" w:date="2019-09-19T01:01:00Z"/>
                <w:rFonts w:cs="Times New Roman"/>
                <w:sz w:val="20"/>
                <w:szCs w:val="20"/>
                <w:rPrChange w:id="2569" w:author="Windows User" w:date="2019-09-19T01:05:00Z">
                  <w:rPr>
                    <w:ins w:id="2570" w:author="Windows User" w:date="2019-09-19T01:01:00Z"/>
                    <w:rFonts w:cs="Times New Roman"/>
                    <w:szCs w:val="24"/>
                  </w:rPr>
                </w:rPrChange>
              </w:rPr>
            </w:pPr>
            <w:ins w:id="2571" w:author="Windows User" w:date="2019-09-19T01:01:00Z">
              <w:r w:rsidRPr="006A0BE8">
                <w:rPr>
                  <w:rFonts w:cs="Times New Roman"/>
                  <w:sz w:val="20"/>
                  <w:szCs w:val="20"/>
                  <w:rPrChange w:id="2572" w:author="Windows User" w:date="2019-09-19T01:05:00Z">
                    <w:rPr>
                      <w:rFonts w:cs="Times New Roman"/>
                      <w:szCs w:val="24"/>
                    </w:rPr>
                  </w:rPrChange>
                </w:rPr>
                <w:t>Tambah user</w:t>
              </w:r>
            </w:ins>
          </w:p>
        </w:tc>
        <w:tc>
          <w:tcPr>
            <w:tcW w:w="2410" w:type="dxa"/>
          </w:tcPr>
          <w:p w14:paraId="6C1EB615" w14:textId="77777777" w:rsidR="004643D5" w:rsidRPr="006A0BE8" w:rsidRDefault="004643D5" w:rsidP="004643D5">
            <w:pPr>
              <w:spacing w:line="240" w:lineRule="auto"/>
              <w:rPr>
                <w:ins w:id="2573" w:author="Windows User" w:date="2019-09-19T01:01:00Z"/>
                <w:rFonts w:cs="Times New Roman"/>
                <w:sz w:val="20"/>
                <w:szCs w:val="20"/>
                <w:rPrChange w:id="2574" w:author="Windows User" w:date="2019-09-19T01:05:00Z">
                  <w:rPr>
                    <w:ins w:id="2575" w:author="Windows User" w:date="2019-09-19T01:01:00Z"/>
                    <w:rFonts w:cs="Times New Roman"/>
                    <w:szCs w:val="24"/>
                  </w:rPr>
                </w:rPrChange>
              </w:rPr>
            </w:pPr>
            <w:ins w:id="2576" w:author="Windows User" w:date="2019-09-19T01:01:00Z">
              <w:r w:rsidRPr="006A0BE8">
                <w:rPr>
                  <w:rFonts w:cs="Times New Roman"/>
                  <w:sz w:val="20"/>
                  <w:szCs w:val="20"/>
                  <w:rPrChange w:id="2577" w:author="Windows User" w:date="2019-09-19T01:05:00Z">
                    <w:rPr>
                      <w:rFonts w:cs="Times New Roman"/>
                      <w:szCs w:val="24"/>
                    </w:rPr>
                  </w:rPrChange>
                </w:rPr>
                <w:t>Fitur untuk menambah data user yang bisa dilakukan oleh admin</w:t>
              </w:r>
            </w:ins>
          </w:p>
        </w:tc>
        <w:tc>
          <w:tcPr>
            <w:tcW w:w="2410" w:type="dxa"/>
          </w:tcPr>
          <w:p w14:paraId="650C7D66" w14:textId="49AF52D3" w:rsidR="004643D5" w:rsidRPr="006A0BE8" w:rsidRDefault="004643D5" w:rsidP="004643D5">
            <w:pPr>
              <w:spacing w:line="240" w:lineRule="auto"/>
              <w:rPr>
                <w:rFonts w:cs="Times New Roman"/>
                <w:sz w:val="20"/>
                <w:szCs w:val="20"/>
              </w:rPr>
            </w:pPr>
            <w:r>
              <w:rPr>
                <w:rFonts w:cs="Times New Roman"/>
                <w:sz w:val="20"/>
                <w:szCs w:val="20"/>
              </w:rPr>
              <w:t>Berhasil diimplemantasikan</w:t>
            </w:r>
          </w:p>
        </w:tc>
      </w:tr>
      <w:tr w:rsidR="004643D5" w:rsidRPr="006A0BE8" w14:paraId="52057C6C" w14:textId="2B339111" w:rsidTr="004643D5">
        <w:trPr>
          <w:ins w:id="2578" w:author="Windows User" w:date="2019-09-19T01:01:00Z"/>
        </w:trPr>
        <w:tc>
          <w:tcPr>
            <w:tcW w:w="704" w:type="dxa"/>
          </w:tcPr>
          <w:p w14:paraId="2AE44F1A" w14:textId="77777777" w:rsidR="004643D5" w:rsidRPr="006A0BE8" w:rsidRDefault="004643D5" w:rsidP="004643D5">
            <w:pPr>
              <w:spacing w:line="240" w:lineRule="auto"/>
              <w:jc w:val="center"/>
              <w:rPr>
                <w:ins w:id="2579" w:author="Windows User" w:date="2019-09-19T01:01:00Z"/>
                <w:rFonts w:cs="Times New Roman"/>
                <w:sz w:val="20"/>
                <w:szCs w:val="20"/>
                <w:rPrChange w:id="2580" w:author="Windows User" w:date="2019-09-19T01:05:00Z">
                  <w:rPr>
                    <w:ins w:id="2581" w:author="Windows User" w:date="2019-09-19T01:01:00Z"/>
                    <w:rFonts w:cs="Times New Roman"/>
                    <w:szCs w:val="24"/>
                  </w:rPr>
                </w:rPrChange>
              </w:rPr>
            </w:pPr>
            <w:ins w:id="2582" w:author="Windows User" w:date="2019-09-19T01:01:00Z">
              <w:r w:rsidRPr="006A0BE8">
                <w:rPr>
                  <w:rFonts w:cs="Times New Roman"/>
                  <w:sz w:val="20"/>
                  <w:szCs w:val="20"/>
                  <w:rPrChange w:id="2583" w:author="Windows User" w:date="2019-09-19T01:05:00Z">
                    <w:rPr>
                      <w:rFonts w:cs="Times New Roman"/>
                      <w:szCs w:val="24"/>
                    </w:rPr>
                  </w:rPrChange>
                </w:rPr>
                <w:t>3</w:t>
              </w:r>
            </w:ins>
          </w:p>
        </w:tc>
        <w:tc>
          <w:tcPr>
            <w:tcW w:w="2268" w:type="dxa"/>
          </w:tcPr>
          <w:p w14:paraId="13BB51EB" w14:textId="77777777" w:rsidR="004643D5" w:rsidRPr="006A0BE8" w:rsidRDefault="004643D5" w:rsidP="004643D5">
            <w:pPr>
              <w:spacing w:line="240" w:lineRule="auto"/>
              <w:rPr>
                <w:ins w:id="2584" w:author="Windows User" w:date="2019-09-19T01:01:00Z"/>
                <w:rFonts w:cs="Times New Roman"/>
                <w:sz w:val="20"/>
                <w:szCs w:val="20"/>
                <w:rPrChange w:id="2585" w:author="Windows User" w:date="2019-09-19T01:05:00Z">
                  <w:rPr>
                    <w:ins w:id="2586" w:author="Windows User" w:date="2019-09-19T01:01:00Z"/>
                    <w:rFonts w:cs="Times New Roman"/>
                    <w:szCs w:val="24"/>
                  </w:rPr>
                </w:rPrChange>
              </w:rPr>
            </w:pPr>
            <w:ins w:id="2587" w:author="Windows User" w:date="2019-09-19T01:01:00Z">
              <w:r w:rsidRPr="006A0BE8">
                <w:rPr>
                  <w:rFonts w:cs="Times New Roman"/>
                  <w:sz w:val="20"/>
                  <w:szCs w:val="20"/>
                  <w:rPrChange w:id="2588" w:author="Windows User" w:date="2019-09-19T01:05:00Z">
                    <w:rPr>
                      <w:rFonts w:cs="Times New Roman"/>
                      <w:szCs w:val="24"/>
                    </w:rPr>
                  </w:rPrChange>
                </w:rPr>
                <w:t>Edit user</w:t>
              </w:r>
            </w:ins>
          </w:p>
        </w:tc>
        <w:tc>
          <w:tcPr>
            <w:tcW w:w="2410" w:type="dxa"/>
          </w:tcPr>
          <w:p w14:paraId="14426410" w14:textId="77777777" w:rsidR="004643D5" w:rsidRPr="006A0BE8" w:rsidRDefault="004643D5" w:rsidP="004643D5">
            <w:pPr>
              <w:spacing w:line="240" w:lineRule="auto"/>
              <w:rPr>
                <w:ins w:id="2589" w:author="Windows User" w:date="2019-09-19T01:01:00Z"/>
                <w:rFonts w:cs="Times New Roman"/>
                <w:sz w:val="20"/>
                <w:szCs w:val="20"/>
                <w:rPrChange w:id="2590" w:author="Windows User" w:date="2019-09-19T01:05:00Z">
                  <w:rPr>
                    <w:ins w:id="2591" w:author="Windows User" w:date="2019-09-19T01:01:00Z"/>
                    <w:rFonts w:cs="Times New Roman"/>
                    <w:szCs w:val="24"/>
                  </w:rPr>
                </w:rPrChange>
              </w:rPr>
            </w:pPr>
            <w:ins w:id="2592" w:author="Windows User" w:date="2019-09-19T01:01:00Z">
              <w:r w:rsidRPr="006A0BE8">
                <w:rPr>
                  <w:rFonts w:cs="Times New Roman"/>
                  <w:sz w:val="20"/>
                  <w:szCs w:val="20"/>
                  <w:rPrChange w:id="2593" w:author="Windows User" w:date="2019-09-19T01:05:00Z">
                    <w:rPr>
                      <w:rFonts w:cs="Times New Roman"/>
                      <w:szCs w:val="24"/>
                    </w:rPr>
                  </w:rPrChange>
                </w:rPr>
                <w:t>Fitur ubah data user yang bias dilakukan oleh admin</w:t>
              </w:r>
            </w:ins>
          </w:p>
        </w:tc>
        <w:tc>
          <w:tcPr>
            <w:tcW w:w="2410" w:type="dxa"/>
          </w:tcPr>
          <w:p w14:paraId="7450F8F0" w14:textId="4707279B" w:rsidR="004643D5" w:rsidRPr="006A0BE8" w:rsidRDefault="004643D5" w:rsidP="004643D5">
            <w:pPr>
              <w:spacing w:line="240" w:lineRule="auto"/>
              <w:rPr>
                <w:rFonts w:cs="Times New Roman"/>
                <w:sz w:val="20"/>
                <w:szCs w:val="20"/>
              </w:rPr>
            </w:pPr>
            <w:r>
              <w:rPr>
                <w:rFonts w:cs="Times New Roman"/>
                <w:sz w:val="20"/>
                <w:szCs w:val="20"/>
              </w:rPr>
              <w:t>Berhasil diimplemantasikan</w:t>
            </w:r>
          </w:p>
        </w:tc>
      </w:tr>
      <w:tr w:rsidR="004643D5" w:rsidRPr="006A0BE8" w14:paraId="3EE53EA6" w14:textId="616AFF21" w:rsidTr="004643D5">
        <w:trPr>
          <w:ins w:id="2594" w:author="Windows User" w:date="2019-09-19T01:01:00Z"/>
        </w:trPr>
        <w:tc>
          <w:tcPr>
            <w:tcW w:w="704" w:type="dxa"/>
          </w:tcPr>
          <w:p w14:paraId="3783276F" w14:textId="77777777" w:rsidR="004643D5" w:rsidRPr="006A0BE8" w:rsidRDefault="004643D5" w:rsidP="004643D5">
            <w:pPr>
              <w:spacing w:line="240" w:lineRule="auto"/>
              <w:jc w:val="center"/>
              <w:rPr>
                <w:ins w:id="2595" w:author="Windows User" w:date="2019-09-19T01:01:00Z"/>
                <w:rFonts w:cs="Times New Roman"/>
                <w:sz w:val="20"/>
                <w:szCs w:val="20"/>
                <w:rPrChange w:id="2596" w:author="Windows User" w:date="2019-09-19T01:05:00Z">
                  <w:rPr>
                    <w:ins w:id="2597" w:author="Windows User" w:date="2019-09-19T01:01:00Z"/>
                    <w:rFonts w:cs="Times New Roman"/>
                    <w:szCs w:val="24"/>
                  </w:rPr>
                </w:rPrChange>
              </w:rPr>
            </w:pPr>
            <w:ins w:id="2598" w:author="Windows User" w:date="2019-09-19T01:01:00Z">
              <w:r w:rsidRPr="006A0BE8">
                <w:rPr>
                  <w:rFonts w:cs="Times New Roman"/>
                  <w:sz w:val="20"/>
                  <w:szCs w:val="20"/>
                  <w:rPrChange w:id="2599" w:author="Windows User" w:date="2019-09-19T01:05:00Z">
                    <w:rPr>
                      <w:rFonts w:cs="Times New Roman"/>
                      <w:szCs w:val="24"/>
                    </w:rPr>
                  </w:rPrChange>
                </w:rPr>
                <w:t>4</w:t>
              </w:r>
            </w:ins>
          </w:p>
        </w:tc>
        <w:tc>
          <w:tcPr>
            <w:tcW w:w="2268" w:type="dxa"/>
          </w:tcPr>
          <w:p w14:paraId="3D8C8BE4" w14:textId="77777777" w:rsidR="004643D5" w:rsidRPr="006A0BE8" w:rsidRDefault="004643D5" w:rsidP="004643D5">
            <w:pPr>
              <w:spacing w:line="240" w:lineRule="auto"/>
              <w:rPr>
                <w:ins w:id="2600" w:author="Windows User" w:date="2019-09-19T01:01:00Z"/>
                <w:rFonts w:cs="Times New Roman"/>
                <w:sz w:val="20"/>
                <w:szCs w:val="20"/>
                <w:rPrChange w:id="2601" w:author="Windows User" w:date="2019-09-19T01:05:00Z">
                  <w:rPr>
                    <w:ins w:id="2602" w:author="Windows User" w:date="2019-09-19T01:01:00Z"/>
                    <w:rFonts w:cs="Times New Roman"/>
                    <w:szCs w:val="24"/>
                  </w:rPr>
                </w:rPrChange>
              </w:rPr>
            </w:pPr>
            <w:ins w:id="2603" w:author="Windows User" w:date="2019-09-19T01:01:00Z">
              <w:r w:rsidRPr="006A0BE8">
                <w:rPr>
                  <w:rFonts w:cs="Times New Roman"/>
                  <w:sz w:val="20"/>
                  <w:szCs w:val="20"/>
                  <w:rPrChange w:id="2604" w:author="Windows User" w:date="2019-09-19T01:05:00Z">
                    <w:rPr>
                      <w:rFonts w:cs="Times New Roman"/>
                      <w:szCs w:val="24"/>
                    </w:rPr>
                  </w:rPrChange>
                </w:rPr>
                <w:t>History login</w:t>
              </w:r>
            </w:ins>
          </w:p>
        </w:tc>
        <w:tc>
          <w:tcPr>
            <w:tcW w:w="2410" w:type="dxa"/>
          </w:tcPr>
          <w:p w14:paraId="53DF7701" w14:textId="77777777" w:rsidR="004643D5" w:rsidRPr="006A0BE8" w:rsidRDefault="004643D5" w:rsidP="004643D5">
            <w:pPr>
              <w:spacing w:line="240" w:lineRule="auto"/>
              <w:rPr>
                <w:ins w:id="2605" w:author="Windows User" w:date="2019-09-19T01:01:00Z"/>
                <w:rFonts w:cs="Times New Roman"/>
                <w:sz w:val="20"/>
                <w:szCs w:val="20"/>
                <w:rPrChange w:id="2606" w:author="Windows User" w:date="2019-09-19T01:05:00Z">
                  <w:rPr>
                    <w:ins w:id="2607" w:author="Windows User" w:date="2019-09-19T01:01:00Z"/>
                    <w:rFonts w:cs="Times New Roman"/>
                    <w:szCs w:val="24"/>
                  </w:rPr>
                </w:rPrChange>
              </w:rPr>
            </w:pPr>
            <w:ins w:id="2608" w:author="Windows User" w:date="2019-09-19T01:01:00Z">
              <w:r w:rsidRPr="006A0BE8">
                <w:rPr>
                  <w:rFonts w:cs="Times New Roman"/>
                  <w:sz w:val="20"/>
                  <w:szCs w:val="20"/>
                  <w:rPrChange w:id="2609" w:author="Windows User" w:date="2019-09-19T01:05:00Z">
                    <w:rPr>
                      <w:rFonts w:cs="Times New Roman"/>
                      <w:szCs w:val="24"/>
                    </w:rPr>
                  </w:rPrChange>
                </w:rPr>
                <w:t>Fitur yang berisi detail login (nama aktor dan tanggal login) yang bis</w:t>
              </w:r>
            </w:ins>
            <w:r w:rsidRPr="006A0BE8">
              <w:rPr>
                <w:rFonts w:cs="Times New Roman"/>
                <w:sz w:val="20"/>
                <w:szCs w:val="20"/>
              </w:rPr>
              <w:t>a</w:t>
            </w:r>
            <w:ins w:id="2610" w:author="Windows User" w:date="2019-09-19T01:01:00Z">
              <w:r w:rsidRPr="006A0BE8">
                <w:rPr>
                  <w:rFonts w:cs="Times New Roman"/>
                  <w:sz w:val="20"/>
                  <w:szCs w:val="20"/>
                  <w:rPrChange w:id="2611" w:author="Windows User" w:date="2019-09-19T01:05:00Z">
                    <w:rPr>
                      <w:rFonts w:cs="Times New Roman"/>
                      <w:szCs w:val="24"/>
                    </w:rPr>
                  </w:rPrChange>
                </w:rPr>
                <w:t xml:space="preserve"> diakses oleh admin</w:t>
              </w:r>
            </w:ins>
          </w:p>
        </w:tc>
        <w:tc>
          <w:tcPr>
            <w:tcW w:w="2410" w:type="dxa"/>
          </w:tcPr>
          <w:p w14:paraId="60CA7D36" w14:textId="099BFE86" w:rsidR="004643D5" w:rsidRPr="006A0BE8" w:rsidRDefault="004643D5" w:rsidP="004643D5">
            <w:pPr>
              <w:spacing w:line="240" w:lineRule="auto"/>
              <w:rPr>
                <w:rFonts w:cs="Times New Roman"/>
                <w:sz w:val="20"/>
                <w:szCs w:val="20"/>
              </w:rPr>
            </w:pPr>
            <w:r>
              <w:rPr>
                <w:rFonts w:cs="Times New Roman"/>
                <w:sz w:val="20"/>
                <w:szCs w:val="20"/>
              </w:rPr>
              <w:t>Berhasil diimplemantasikan</w:t>
            </w:r>
          </w:p>
        </w:tc>
      </w:tr>
      <w:tr w:rsidR="004643D5" w:rsidRPr="006A0BE8" w14:paraId="45B52312" w14:textId="533273DB" w:rsidTr="004643D5">
        <w:trPr>
          <w:ins w:id="2612" w:author="Windows User" w:date="2019-09-19T01:01:00Z"/>
        </w:trPr>
        <w:tc>
          <w:tcPr>
            <w:tcW w:w="704" w:type="dxa"/>
          </w:tcPr>
          <w:p w14:paraId="7BA1459C" w14:textId="77777777" w:rsidR="004643D5" w:rsidRPr="006A0BE8" w:rsidRDefault="004643D5" w:rsidP="004643D5">
            <w:pPr>
              <w:spacing w:line="240" w:lineRule="auto"/>
              <w:jc w:val="center"/>
              <w:rPr>
                <w:ins w:id="2613" w:author="Windows User" w:date="2019-09-19T01:01:00Z"/>
                <w:rFonts w:cs="Times New Roman"/>
                <w:sz w:val="20"/>
                <w:szCs w:val="20"/>
                <w:rPrChange w:id="2614" w:author="Windows User" w:date="2019-09-19T01:05:00Z">
                  <w:rPr>
                    <w:ins w:id="2615" w:author="Windows User" w:date="2019-09-19T01:01:00Z"/>
                    <w:rFonts w:cs="Times New Roman"/>
                    <w:szCs w:val="24"/>
                  </w:rPr>
                </w:rPrChange>
              </w:rPr>
            </w:pPr>
            <w:ins w:id="2616" w:author="Windows User" w:date="2019-09-19T01:01:00Z">
              <w:r w:rsidRPr="006A0BE8">
                <w:rPr>
                  <w:rFonts w:cs="Times New Roman"/>
                  <w:sz w:val="20"/>
                  <w:szCs w:val="20"/>
                  <w:rPrChange w:id="2617" w:author="Windows User" w:date="2019-09-19T01:05:00Z">
                    <w:rPr>
                      <w:rFonts w:cs="Times New Roman"/>
                      <w:szCs w:val="24"/>
                    </w:rPr>
                  </w:rPrChange>
                </w:rPr>
                <w:t>5</w:t>
              </w:r>
            </w:ins>
          </w:p>
        </w:tc>
        <w:tc>
          <w:tcPr>
            <w:tcW w:w="2268" w:type="dxa"/>
          </w:tcPr>
          <w:p w14:paraId="74F873AB" w14:textId="77777777" w:rsidR="004643D5" w:rsidRPr="006A0BE8" w:rsidRDefault="004643D5" w:rsidP="004643D5">
            <w:pPr>
              <w:spacing w:line="240" w:lineRule="auto"/>
              <w:rPr>
                <w:ins w:id="2618" w:author="Windows User" w:date="2019-09-19T01:01:00Z"/>
                <w:rFonts w:cs="Times New Roman"/>
                <w:sz w:val="20"/>
                <w:szCs w:val="20"/>
                <w:rPrChange w:id="2619" w:author="Windows User" w:date="2019-09-19T01:05:00Z">
                  <w:rPr>
                    <w:ins w:id="2620" w:author="Windows User" w:date="2019-09-19T01:01:00Z"/>
                    <w:rFonts w:cs="Times New Roman"/>
                    <w:szCs w:val="24"/>
                  </w:rPr>
                </w:rPrChange>
              </w:rPr>
            </w:pPr>
            <w:ins w:id="2621" w:author="Windows User" w:date="2019-09-19T01:01:00Z">
              <w:r w:rsidRPr="006A0BE8">
                <w:rPr>
                  <w:rFonts w:cs="Times New Roman"/>
                  <w:sz w:val="20"/>
                  <w:szCs w:val="20"/>
                  <w:rPrChange w:id="2622" w:author="Windows User" w:date="2019-09-19T01:05:00Z">
                    <w:rPr>
                      <w:rFonts w:cs="Times New Roman"/>
                      <w:szCs w:val="24"/>
                    </w:rPr>
                  </w:rPrChange>
                </w:rPr>
                <w:t xml:space="preserve">Lihat data </w:t>
              </w:r>
            </w:ins>
            <w:r w:rsidRPr="005721E2">
              <w:rPr>
                <w:rFonts w:cs="Times New Roman"/>
                <w:i/>
                <w:sz w:val="20"/>
                <w:szCs w:val="20"/>
              </w:rPr>
              <w:t>History Tracker</w:t>
            </w:r>
          </w:p>
        </w:tc>
        <w:tc>
          <w:tcPr>
            <w:tcW w:w="2410" w:type="dxa"/>
          </w:tcPr>
          <w:p w14:paraId="7A7A6D04" w14:textId="77777777" w:rsidR="004643D5" w:rsidRPr="006A0BE8" w:rsidRDefault="004643D5" w:rsidP="004643D5">
            <w:pPr>
              <w:spacing w:line="240" w:lineRule="auto"/>
              <w:rPr>
                <w:ins w:id="2623" w:author="Windows User" w:date="2019-09-19T01:01:00Z"/>
                <w:rFonts w:cs="Times New Roman"/>
                <w:sz w:val="20"/>
                <w:szCs w:val="20"/>
                <w:rPrChange w:id="2624" w:author="Windows User" w:date="2019-09-19T01:05:00Z">
                  <w:rPr>
                    <w:ins w:id="2625" w:author="Windows User" w:date="2019-09-19T01:01:00Z"/>
                    <w:rFonts w:cs="Times New Roman"/>
                    <w:szCs w:val="24"/>
                  </w:rPr>
                </w:rPrChange>
              </w:rPr>
            </w:pPr>
            <w:ins w:id="2626" w:author="Windows User" w:date="2019-09-19T01:01:00Z">
              <w:r w:rsidRPr="006A0BE8">
                <w:rPr>
                  <w:rFonts w:cs="Times New Roman"/>
                  <w:sz w:val="20"/>
                  <w:szCs w:val="20"/>
                  <w:rPrChange w:id="2627" w:author="Windows User" w:date="2019-09-19T01:05:00Z">
                    <w:rPr>
                      <w:rFonts w:cs="Times New Roman"/>
                      <w:szCs w:val="24"/>
                    </w:rPr>
                  </w:rPrChange>
                </w:rPr>
                <w:t xml:space="preserve">Fitur yang berisi data </w:t>
              </w:r>
            </w:ins>
            <w:r w:rsidRPr="005721E2">
              <w:rPr>
                <w:rFonts w:cs="Times New Roman"/>
                <w:i/>
                <w:sz w:val="20"/>
                <w:szCs w:val="20"/>
              </w:rPr>
              <w:t>history</w:t>
            </w:r>
            <w:r>
              <w:rPr>
                <w:rFonts w:cs="Times New Roman"/>
                <w:sz w:val="20"/>
                <w:szCs w:val="20"/>
              </w:rPr>
              <w:t xml:space="preserve"> sudut pada </w:t>
            </w:r>
            <w:r w:rsidRPr="005721E2">
              <w:rPr>
                <w:rFonts w:cs="Times New Roman"/>
                <w:i/>
                <w:sz w:val="20"/>
                <w:szCs w:val="20"/>
              </w:rPr>
              <w:t xml:space="preserve">tracker </w:t>
            </w:r>
            <w:r>
              <w:rPr>
                <w:rFonts w:cs="Times New Roman"/>
                <w:sz w:val="20"/>
                <w:szCs w:val="20"/>
              </w:rPr>
              <w:t>yang dapat</w:t>
            </w:r>
            <w:ins w:id="2628" w:author="Windows User" w:date="2019-09-19T01:01:00Z">
              <w:r w:rsidRPr="006A0BE8">
                <w:rPr>
                  <w:rFonts w:cs="Times New Roman"/>
                  <w:sz w:val="20"/>
                  <w:szCs w:val="20"/>
                  <w:rPrChange w:id="2629" w:author="Windows User" w:date="2019-09-19T01:05:00Z">
                    <w:rPr>
                      <w:rFonts w:cs="Times New Roman"/>
                      <w:szCs w:val="24"/>
                    </w:rPr>
                  </w:rPrChange>
                </w:rPr>
                <w:t xml:space="preserve"> diakses oleh semua aktor</w:t>
              </w:r>
            </w:ins>
          </w:p>
        </w:tc>
        <w:tc>
          <w:tcPr>
            <w:tcW w:w="2410" w:type="dxa"/>
          </w:tcPr>
          <w:p w14:paraId="51938055" w14:textId="4F4290E3" w:rsidR="004643D5" w:rsidRPr="006A0BE8" w:rsidRDefault="004643D5" w:rsidP="004643D5">
            <w:pPr>
              <w:spacing w:line="240" w:lineRule="auto"/>
              <w:rPr>
                <w:rFonts w:cs="Times New Roman"/>
                <w:sz w:val="20"/>
                <w:szCs w:val="20"/>
              </w:rPr>
            </w:pPr>
            <w:r>
              <w:rPr>
                <w:rFonts w:cs="Times New Roman"/>
                <w:sz w:val="20"/>
                <w:szCs w:val="20"/>
              </w:rPr>
              <w:t>Berhasil diimplemantasikan</w:t>
            </w:r>
          </w:p>
        </w:tc>
      </w:tr>
      <w:tr w:rsidR="004643D5" w:rsidRPr="006A0BE8" w14:paraId="7A41954D" w14:textId="22AF2CAD" w:rsidTr="004643D5">
        <w:trPr>
          <w:ins w:id="2630" w:author="Windows User" w:date="2019-09-19T01:01:00Z"/>
        </w:trPr>
        <w:tc>
          <w:tcPr>
            <w:tcW w:w="704" w:type="dxa"/>
          </w:tcPr>
          <w:p w14:paraId="510F43AD" w14:textId="77777777" w:rsidR="004643D5" w:rsidRPr="006A0BE8" w:rsidRDefault="004643D5" w:rsidP="004643D5">
            <w:pPr>
              <w:spacing w:line="240" w:lineRule="auto"/>
              <w:jc w:val="center"/>
              <w:rPr>
                <w:ins w:id="2631" w:author="Windows User" w:date="2019-09-19T01:01:00Z"/>
                <w:rFonts w:cs="Times New Roman"/>
                <w:sz w:val="20"/>
                <w:szCs w:val="20"/>
                <w:rPrChange w:id="2632" w:author="Windows User" w:date="2019-09-19T01:05:00Z">
                  <w:rPr>
                    <w:ins w:id="2633" w:author="Windows User" w:date="2019-09-19T01:01:00Z"/>
                    <w:rFonts w:cs="Times New Roman"/>
                    <w:szCs w:val="24"/>
                  </w:rPr>
                </w:rPrChange>
              </w:rPr>
            </w:pPr>
            <w:ins w:id="2634" w:author="Windows User" w:date="2019-09-19T01:01:00Z">
              <w:r w:rsidRPr="006A0BE8">
                <w:rPr>
                  <w:rFonts w:cs="Times New Roman"/>
                  <w:sz w:val="20"/>
                  <w:szCs w:val="20"/>
                  <w:rPrChange w:id="2635" w:author="Windows User" w:date="2019-09-19T01:05:00Z">
                    <w:rPr>
                      <w:rFonts w:cs="Times New Roman"/>
                      <w:szCs w:val="24"/>
                    </w:rPr>
                  </w:rPrChange>
                </w:rPr>
                <w:t>6</w:t>
              </w:r>
            </w:ins>
          </w:p>
        </w:tc>
        <w:tc>
          <w:tcPr>
            <w:tcW w:w="2268" w:type="dxa"/>
          </w:tcPr>
          <w:p w14:paraId="51A43164" w14:textId="77777777" w:rsidR="004643D5" w:rsidRPr="006A0BE8" w:rsidRDefault="004643D5" w:rsidP="004643D5">
            <w:pPr>
              <w:spacing w:line="240" w:lineRule="auto"/>
              <w:rPr>
                <w:ins w:id="2636" w:author="Windows User" w:date="2019-09-19T01:01:00Z"/>
                <w:rFonts w:cs="Times New Roman"/>
                <w:sz w:val="20"/>
                <w:szCs w:val="20"/>
                <w:rPrChange w:id="2637" w:author="Windows User" w:date="2019-09-19T01:05:00Z">
                  <w:rPr>
                    <w:ins w:id="2638" w:author="Windows User" w:date="2019-09-19T01:01:00Z"/>
                    <w:rFonts w:cs="Times New Roman"/>
                    <w:szCs w:val="24"/>
                  </w:rPr>
                </w:rPrChange>
              </w:rPr>
            </w:pPr>
            <w:ins w:id="2639" w:author="Windows User" w:date="2019-09-19T01:01:00Z">
              <w:r w:rsidRPr="006A0BE8">
                <w:rPr>
                  <w:rFonts w:cs="Times New Roman"/>
                  <w:sz w:val="20"/>
                  <w:szCs w:val="20"/>
                  <w:rPrChange w:id="2640" w:author="Windows User" w:date="2019-09-19T01:05:00Z">
                    <w:rPr>
                      <w:rFonts w:cs="Times New Roman"/>
                      <w:szCs w:val="24"/>
                    </w:rPr>
                  </w:rPrChange>
                </w:rPr>
                <w:t xml:space="preserve">Lihat data </w:t>
              </w:r>
            </w:ins>
            <w:r w:rsidRPr="005721E2">
              <w:rPr>
                <w:rFonts w:cs="Times New Roman"/>
                <w:i/>
                <w:sz w:val="20"/>
                <w:szCs w:val="20"/>
              </w:rPr>
              <w:t xml:space="preserve">History </w:t>
            </w:r>
            <w:r>
              <w:rPr>
                <w:rFonts w:cs="Times New Roman"/>
                <w:sz w:val="20"/>
                <w:szCs w:val="20"/>
              </w:rPr>
              <w:t>Aktuator</w:t>
            </w:r>
          </w:p>
        </w:tc>
        <w:tc>
          <w:tcPr>
            <w:tcW w:w="2410" w:type="dxa"/>
          </w:tcPr>
          <w:p w14:paraId="2307B899" w14:textId="77777777" w:rsidR="004643D5" w:rsidRPr="006A0BE8" w:rsidRDefault="004643D5" w:rsidP="004643D5">
            <w:pPr>
              <w:spacing w:line="240" w:lineRule="auto"/>
              <w:rPr>
                <w:ins w:id="2641" w:author="Windows User" w:date="2019-09-19T01:01:00Z"/>
                <w:rFonts w:cs="Times New Roman"/>
                <w:sz w:val="20"/>
                <w:szCs w:val="20"/>
                <w:rPrChange w:id="2642" w:author="Windows User" w:date="2019-09-19T01:05:00Z">
                  <w:rPr>
                    <w:ins w:id="2643" w:author="Windows User" w:date="2019-09-19T01:01:00Z"/>
                    <w:rFonts w:cs="Times New Roman"/>
                    <w:szCs w:val="24"/>
                  </w:rPr>
                </w:rPrChange>
              </w:rPr>
            </w:pPr>
            <w:ins w:id="2644" w:author="Windows User" w:date="2019-09-19T01:01:00Z">
              <w:r w:rsidRPr="006A0BE8">
                <w:rPr>
                  <w:rFonts w:cs="Times New Roman"/>
                  <w:sz w:val="20"/>
                  <w:szCs w:val="20"/>
                  <w:rPrChange w:id="2645" w:author="Windows User" w:date="2019-09-19T01:05:00Z">
                    <w:rPr>
                      <w:rFonts w:cs="Times New Roman"/>
                      <w:szCs w:val="24"/>
                    </w:rPr>
                  </w:rPrChange>
                </w:rPr>
                <w:t xml:space="preserve">Fitur yang berisi data </w:t>
              </w:r>
            </w:ins>
            <w:r w:rsidRPr="005721E2">
              <w:rPr>
                <w:rFonts w:cs="Times New Roman"/>
                <w:i/>
                <w:sz w:val="20"/>
                <w:szCs w:val="20"/>
              </w:rPr>
              <w:t>history</w:t>
            </w:r>
            <w:r>
              <w:rPr>
                <w:rFonts w:cs="Times New Roman"/>
                <w:sz w:val="20"/>
                <w:szCs w:val="20"/>
              </w:rPr>
              <w:t xml:space="preserve"> sudut pada aktuator yang dapat</w:t>
            </w:r>
            <w:ins w:id="2646" w:author="Windows User" w:date="2019-09-19T01:01:00Z">
              <w:r w:rsidRPr="006A0BE8">
                <w:rPr>
                  <w:rFonts w:cs="Times New Roman"/>
                  <w:sz w:val="20"/>
                  <w:szCs w:val="20"/>
                  <w:rPrChange w:id="2647" w:author="Windows User" w:date="2019-09-19T01:05:00Z">
                    <w:rPr>
                      <w:rFonts w:cs="Times New Roman"/>
                      <w:szCs w:val="24"/>
                    </w:rPr>
                  </w:rPrChange>
                </w:rPr>
                <w:t xml:space="preserve"> diakses oleh semua aktor</w:t>
              </w:r>
            </w:ins>
          </w:p>
        </w:tc>
        <w:tc>
          <w:tcPr>
            <w:tcW w:w="2410" w:type="dxa"/>
          </w:tcPr>
          <w:p w14:paraId="35519CA0" w14:textId="66536E2D" w:rsidR="004643D5" w:rsidRPr="006A0BE8" w:rsidRDefault="004643D5" w:rsidP="004643D5">
            <w:pPr>
              <w:spacing w:line="240" w:lineRule="auto"/>
              <w:rPr>
                <w:rFonts w:cs="Times New Roman"/>
                <w:sz w:val="20"/>
                <w:szCs w:val="20"/>
              </w:rPr>
            </w:pPr>
            <w:r>
              <w:rPr>
                <w:rFonts w:cs="Times New Roman"/>
                <w:sz w:val="20"/>
                <w:szCs w:val="20"/>
              </w:rPr>
              <w:t>Berhasil diimplemantasikan</w:t>
            </w:r>
          </w:p>
        </w:tc>
      </w:tr>
      <w:tr w:rsidR="004643D5" w:rsidRPr="006A0BE8" w14:paraId="0A00C0F3" w14:textId="16F26D4F" w:rsidTr="004643D5">
        <w:trPr>
          <w:ins w:id="2648" w:author="Windows User" w:date="2019-09-19T01:01:00Z"/>
        </w:trPr>
        <w:tc>
          <w:tcPr>
            <w:tcW w:w="704" w:type="dxa"/>
          </w:tcPr>
          <w:p w14:paraId="4109B55E" w14:textId="77777777" w:rsidR="004643D5" w:rsidRPr="006A0BE8" w:rsidRDefault="004643D5" w:rsidP="004643D5">
            <w:pPr>
              <w:spacing w:line="240" w:lineRule="auto"/>
              <w:jc w:val="center"/>
              <w:rPr>
                <w:ins w:id="2649" w:author="Windows User" w:date="2019-09-19T01:01:00Z"/>
                <w:rFonts w:cs="Times New Roman"/>
                <w:sz w:val="20"/>
                <w:szCs w:val="20"/>
                <w:rPrChange w:id="2650" w:author="Windows User" w:date="2019-09-19T01:05:00Z">
                  <w:rPr>
                    <w:ins w:id="2651" w:author="Windows User" w:date="2019-09-19T01:01:00Z"/>
                    <w:rFonts w:cs="Times New Roman"/>
                    <w:szCs w:val="24"/>
                  </w:rPr>
                </w:rPrChange>
              </w:rPr>
            </w:pPr>
            <w:r w:rsidRPr="006A0BE8">
              <w:rPr>
                <w:rFonts w:cs="Times New Roman"/>
                <w:sz w:val="20"/>
                <w:szCs w:val="20"/>
              </w:rPr>
              <w:t>7</w:t>
            </w:r>
          </w:p>
        </w:tc>
        <w:tc>
          <w:tcPr>
            <w:tcW w:w="2268" w:type="dxa"/>
          </w:tcPr>
          <w:p w14:paraId="2C7F9D82" w14:textId="77777777" w:rsidR="004643D5" w:rsidRPr="006A0BE8" w:rsidRDefault="004643D5" w:rsidP="004643D5">
            <w:pPr>
              <w:spacing w:line="240" w:lineRule="auto"/>
              <w:rPr>
                <w:ins w:id="2652" w:author="Windows User" w:date="2019-09-19T01:01:00Z"/>
                <w:rFonts w:cs="Times New Roman"/>
                <w:sz w:val="20"/>
                <w:szCs w:val="20"/>
                <w:rPrChange w:id="2653" w:author="Windows User" w:date="2019-09-19T01:05:00Z">
                  <w:rPr>
                    <w:ins w:id="2654" w:author="Windows User" w:date="2019-09-19T01:01:00Z"/>
                    <w:rFonts w:cs="Times New Roman"/>
                    <w:szCs w:val="24"/>
                  </w:rPr>
                </w:rPrChange>
              </w:rPr>
            </w:pPr>
            <w:r>
              <w:rPr>
                <w:rFonts w:cs="Times New Roman"/>
                <w:sz w:val="20"/>
                <w:szCs w:val="20"/>
              </w:rPr>
              <w:t>Lihat grafik sensor</w:t>
            </w:r>
          </w:p>
        </w:tc>
        <w:tc>
          <w:tcPr>
            <w:tcW w:w="2410" w:type="dxa"/>
          </w:tcPr>
          <w:p w14:paraId="36CA4D35" w14:textId="77777777" w:rsidR="004643D5" w:rsidRPr="006A0BE8" w:rsidRDefault="004643D5" w:rsidP="004643D5">
            <w:pPr>
              <w:spacing w:line="240" w:lineRule="auto"/>
              <w:rPr>
                <w:ins w:id="2655" w:author="Windows User" w:date="2019-09-19T01:01:00Z"/>
                <w:rFonts w:cs="Times New Roman"/>
                <w:sz w:val="20"/>
                <w:szCs w:val="20"/>
                <w:rPrChange w:id="2656" w:author="Windows User" w:date="2019-09-19T01:05:00Z">
                  <w:rPr>
                    <w:ins w:id="2657" w:author="Windows User" w:date="2019-09-19T01:01:00Z"/>
                    <w:rFonts w:cs="Times New Roman"/>
                    <w:szCs w:val="24"/>
                  </w:rPr>
                </w:rPrChange>
              </w:rPr>
            </w:pPr>
            <w:ins w:id="2658" w:author="Windows User" w:date="2019-09-19T01:01:00Z">
              <w:r w:rsidRPr="006A0BE8">
                <w:rPr>
                  <w:rFonts w:cs="Times New Roman"/>
                  <w:sz w:val="20"/>
                  <w:szCs w:val="20"/>
                  <w:rPrChange w:id="2659" w:author="Windows User" w:date="2019-09-19T01:05:00Z">
                    <w:rPr>
                      <w:rFonts w:cs="Times New Roman"/>
                      <w:szCs w:val="24"/>
                    </w:rPr>
                  </w:rPrChange>
                </w:rPr>
                <w:t xml:space="preserve">Fitur yang menampilkan </w:t>
              </w:r>
            </w:ins>
            <w:r>
              <w:rPr>
                <w:rFonts w:cs="Times New Roman"/>
                <w:sz w:val="20"/>
                <w:szCs w:val="20"/>
              </w:rPr>
              <w:t>data grafik sensor</w:t>
            </w:r>
            <w:ins w:id="2660" w:author="Windows User" w:date="2019-09-19T01:01:00Z">
              <w:r w:rsidRPr="006A0BE8">
                <w:rPr>
                  <w:rFonts w:cs="Times New Roman"/>
                  <w:sz w:val="20"/>
                  <w:szCs w:val="20"/>
                  <w:rPrChange w:id="2661" w:author="Windows User" w:date="2019-09-19T01:05:00Z">
                    <w:rPr>
                      <w:rFonts w:cs="Times New Roman"/>
                      <w:szCs w:val="24"/>
                    </w:rPr>
                  </w:rPrChange>
                </w:rPr>
                <w:t xml:space="preserve"> yang </w:t>
              </w:r>
            </w:ins>
            <w:r>
              <w:rPr>
                <w:rFonts w:cs="Times New Roman"/>
                <w:sz w:val="20"/>
                <w:szCs w:val="20"/>
              </w:rPr>
              <w:t>telah didapat dari 4 sensor LDR. Fitur ini</w:t>
            </w:r>
            <w:ins w:id="2662" w:author="Windows User" w:date="2019-09-19T01:01:00Z">
              <w:r w:rsidRPr="006A0BE8">
                <w:rPr>
                  <w:rFonts w:cs="Times New Roman"/>
                  <w:sz w:val="20"/>
                  <w:szCs w:val="20"/>
                  <w:rPrChange w:id="2663" w:author="Windows User" w:date="2019-09-19T01:05:00Z">
                    <w:rPr>
                      <w:rFonts w:cs="Times New Roman"/>
                      <w:szCs w:val="24"/>
                    </w:rPr>
                  </w:rPrChange>
                </w:rPr>
                <w:t xml:space="preserve"> dapat dilihat oleh semua aktor</w:t>
              </w:r>
            </w:ins>
          </w:p>
        </w:tc>
        <w:tc>
          <w:tcPr>
            <w:tcW w:w="2410" w:type="dxa"/>
          </w:tcPr>
          <w:p w14:paraId="6D58389A" w14:textId="42A92735" w:rsidR="004643D5" w:rsidRPr="006A0BE8" w:rsidRDefault="004643D5" w:rsidP="004643D5">
            <w:pPr>
              <w:spacing w:line="240" w:lineRule="auto"/>
              <w:rPr>
                <w:rFonts w:cs="Times New Roman"/>
                <w:sz w:val="20"/>
                <w:szCs w:val="20"/>
              </w:rPr>
            </w:pPr>
            <w:r>
              <w:rPr>
                <w:rFonts w:cs="Times New Roman"/>
                <w:sz w:val="20"/>
                <w:szCs w:val="20"/>
              </w:rPr>
              <w:t>Berhasil diimplemantasikan</w:t>
            </w:r>
          </w:p>
        </w:tc>
      </w:tr>
      <w:tr w:rsidR="004643D5" w:rsidRPr="006A0BE8" w14:paraId="5276B8F1" w14:textId="6C806208" w:rsidTr="004643D5">
        <w:trPr>
          <w:ins w:id="2664" w:author="Windows User" w:date="2019-09-19T01:01:00Z"/>
        </w:trPr>
        <w:tc>
          <w:tcPr>
            <w:tcW w:w="704" w:type="dxa"/>
          </w:tcPr>
          <w:p w14:paraId="59F6E3D2" w14:textId="77777777" w:rsidR="004643D5" w:rsidRPr="006A0BE8" w:rsidRDefault="004643D5" w:rsidP="004643D5">
            <w:pPr>
              <w:spacing w:line="240" w:lineRule="auto"/>
              <w:jc w:val="center"/>
              <w:rPr>
                <w:ins w:id="2665" w:author="Windows User" w:date="2019-09-19T01:01:00Z"/>
                <w:rFonts w:cs="Times New Roman"/>
                <w:sz w:val="20"/>
                <w:szCs w:val="20"/>
                <w:rPrChange w:id="2666" w:author="Windows User" w:date="2019-09-19T01:05:00Z">
                  <w:rPr>
                    <w:ins w:id="2667" w:author="Windows User" w:date="2019-09-19T01:01:00Z"/>
                    <w:rFonts w:cs="Times New Roman"/>
                    <w:szCs w:val="24"/>
                  </w:rPr>
                </w:rPrChange>
              </w:rPr>
            </w:pPr>
            <w:r w:rsidRPr="006A0BE8">
              <w:rPr>
                <w:rFonts w:cs="Times New Roman"/>
                <w:sz w:val="20"/>
                <w:szCs w:val="20"/>
              </w:rPr>
              <w:lastRenderedPageBreak/>
              <w:t>8</w:t>
            </w:r>
          </w:p>
        </w:tc>
        <w:tc>
          <w:tcPr>
            <w:tcW w:w="2268" w:type="dxa"/>
          </w:tcPr>
          <w:p w14:paraId="6F8EDC4F" w14:textId="77777777" w:rsidR="004643D5" w:rsidRPr="006A0BE8" w:rsidRDefault="004643D5" w:rsidP="004643D5">
            <w:pPr>
              <w:spacing w:line="240" w:lineRule="auto"/>
              <w:rPr>
                <w:ins w:id="2668" w:author="Windows User" w:date="2019-09-19T01:01:00Z"/>
                <w:rFonts w:cs="Times New Roman"/>
                <w:sz w:val="20"/>
                <w:szCs w:val="20"/>
                <w:rPrChange w:id="2669" w:author="Windows User" w:date="2019-09-19T01:05:00Z">
                  <w:rPr>
                    <w:ins w:id="2670" w:author="Windows User" w:date="2019-09-19T01:01:00Z"/>
                    <w:rFonts w:cs="Times New Roman"/>
                    <w:szCs w:val="24"/>
                  </w:rPr>
                </w:rPrChange>
              </w:rPr>
            </w:pPr>
            <w:r>
              <w:rPr>
                <w:rFonts w:cs="Times New Roman"/>
                <w:sz w:val="20"/>
                <w:szCs w:val="20"/>
              </w:rPr>
              <w:t>Lihat data nilai</w:t>
            </w:r>
            <w:r w:rsidRPr="005721E2">
              <w:rPr>
                <w:rFonts w:cs="Times New Roman"/>
                <w:i/>
                <w:sz w:val="20"/>
                <w:szCs w:val="20"/>
              </w:rPr>
              <w:t xml:space="preserve"> setpoint</w:t>
            </w:r>
          </w:p>
        </w:tc>
        <w:tc>
          <w:tcPr>
            <w:tcW w:w="2410" w:type="dxa"/>
          </w:tcPr>
          <w:p w14:paraId="56A6A78D" w14:textId="77777777" w:rsidR="004643D5" w:rsidRPr="003163C1" w:rsidRDefault="004643D5" w:rsidP="004643D5">
            <w:pPr>
              <w:spacing w:line="240" w:lineRule="auto"/>
              <w:rPr>
                <w:ins w:id="2671" w:author="Windows User" w:date="2019-09-19T01:01:00Z"/>
                <w:rFonts w:cs="Times New Roman"/>
                <w:sz w:val="20"/>
                <w:szCs w:val="20"/>
                <w:rPrChange w:id="2672" w:author="Windows User" w:date="2019-09-19T01:05:00Z">
                  <w:rPr>
                    <w:ins w:id="2673" w:author="Windows User" w:date="2019-09-19T01:01:00Z"/>
                    <w:rFonts w:cs="Times New Roman"/>
                    <w:szCs w:val="24"/>
                  </w:rPr>
                </w:rPrChange>
              </w:rPr>
            </w:pPr>
            <w:ins w:id="2674" w:author="Windows User" w:date="2019-09-19T01:01:00Z">
              <w:r w:rsidRPr="006A0BE8">
                <w:rPr>
                  <w:rFonts w:cs="Times New Roman"/>
                  <w:sz w:val="20"/>
                  <w:szCs w:val="20"/>
                  <w:rPrChange w:id="2675" w:author="Windows User" w:date="2019-09-19T01:05:00Z">
                    <w:rPr>
                      <w:rFonts w:cs="Times New Roman"/>
                      <w:szCs w:val="24"/>
                    </w:rPr>
                  </w:rPrChange>
                </w:rPr>
                <w:t xml:space="preserve">Fitur yang menampilkan </w:t>
              </w:r>
            </w:ins>
            <w:r>
              <w:rPr>
                <w:rFonts w:cs="Times New Roman"/>
                <w:sz w:val="20"/>
                <w:szCs w:val="20"/>
              </w:rPr>
              <w:t>nilai</w:t>
            </w:r>
            <w:r w:rsidRPr="003163C1">
              <w:rPr>
                <w:rFonts w:cs="Times New Roman"/>
                <w:i/>
                <w:sz w:val="20"/>
                <w:szCs w:val="20"/>
              </w:rPr>
              <w:t xml:space="preserve"> setpoint</w:t>
            </w:r>
            <w:r>
              <w:rPr>
                <w:rFonts w:cs="Times New Roman"/>
                <w:i/>
                <w:sz w:val="20"/>
                <w:szCs w:val="20"/>
              </w:rPr>
              <w:t xml:space="preserve"> </w:t>
            </w:r>
            <w:r>
              <w:rPr>
                <w:rFonts w:cs="Times New Roman"/>
                <w:sz w:val="20"/>
                <w:szCs w:val="20"/>
              </w:rPr>
              <w:t>yang didapat dari perhitungan dari nilai sensor dengan metode fuzzy.</w:t>
            </w:r>
          </w:p>
        </w:tc>
        <w:tc>
          <w:tcPr>
            <w:tcW w:w="2410" w:type="dxa"/>
          </w:tcPr>
          <w:p w14:paraId="143DB0F0" w14:textId="7D9DD316" w:rsidR="004643D5" w:rsidRPr="006A0BE8" w:rsidRDefault="004643D5" w:rsidP="004643D5">
            <w:pPr>
              <w:spacing w:line="240" w:lineRule="auto"/>
              <w:rPr>
                <w:rFonts w:cs="Times New Roman"/>
                <w:sz w:val="20"/>
                <w:szCs w:val="20"/>
              </w:rPr>
            </w:pPr>
            <w:r>
              <w:rPr>
                <w:rFonts w:cs="Times New Roman"/>
                <w:sz w:val="20"/>
                <w:szCs w:val="20"/>
              </w:rPr>
              <w:t>Berhasil diimplemantasikan</w:t>
            </w:r>
          </w:p>
        </w:tc>
      </w:tr>
      <w:tr w:rsidR="004643D5" w:rsidRPr="006A0BE8" w14:paraId="005652C0" w14:textId="1DB9AD8C" w:rsidTr="004643D5">
        <w:trPr>
          <w:ins w:id="2676" w:author="Windows User" w:date="2019-09-19T01:01:00Z"/>
        </w:trPr>
        <w:tc>
          <w:tcPr>
            <w:tcW w:w="704" w:type="dxa"/>
          </w:tcPr>
          <w:p w14:paraId="2FA1E4E5" w14:textId="77777777" w:rsidR="004643D5" w:rsidRPr="006A0BE8" w:rsidRDefault="004643D5" w:rsidP="004643D5">
            <w:pPr>
              <w:spacing w:line="240" w:lineRule="auto"/>
              <w:jc w:val="center"/>
              <w:rPr>
                <w:ins w:id="2677" w:author="Windows User" w:date="2019-09-19T01:01:00Z"/>
                <w:rFonts w:cs="Times New Roman"/>
                <w:sz w:val="20"/>
                <w:szCs w:val="20"/>
                <w:rPrChange w:id="2678" w:author="Windows User" w:date="2019-09-19T01:05:00Z">
                  <w:rPr>
                    <w:ins w:id="2679" w:author="Windows User" w:date="2019-09-19T01:01:00Z"/>
                    <w:rFonts w:cs="Times New Roman"/>
                    <w:szCs w:val="24"/>
                  </w:rPr>
                </w:rPrChange>
              </w:rPr>
            </w:pPr>
            <w:r w:rsidRPr="006A0BE8">
              <w:rPr>
                <w:rFonts w:cs="Times New Roman"/>
                <w:sz w:val="20"/>
                <w:szCs w:val="20"/>
              </w:rPr>
              <w:t>9</w:t>
            </w:r>
          </w:p>
        </w:tc>
        <w:tc>
          <w:tcPr>
            <w:tcW w:w="2268" w:type="dxa"/>
          </w:tcPr>
          <w:p w14:paraId="70D6FBE1" w14:textId="77777777" w:rsidR="004643D5" w:rsidRPr="006A0BE8" w:rsidRDefault="004643D5" w:rsidP="004643D5">
            <w:pPr>
              <w:spacing w:line="240" w:lineRule="auto"/>
              <w:rPr>
                <w:ins w:id="2680" w:author="Windows User" w:date="2019-09-19T01:01:00Z"/>
                <w:rFonts w:cs="Times New Roman"/>
                <w:sz w:val="20"/>
                <w:szCs w:val="20"/>
                <w:rPrChange w:id="2681" w:author="Windows User" w:date="2019-09-19T01:05:00Z">
                  <w:rPr>
                    <w:ins w:id="2682" w:author="Windows User" w:date="2019-09-19T01:01:00Z"/>
                    <w:rFonts w:cs="Times New Roman"/>
                    <w:szCs w:val="24"/>
                  </w:rPr>
                </w:rPrChange>
              </w:rPr>
            </w:pPr>
            <w:r>
              <w:rPr>
                <w:rFonts w:cs="Times New Roman"/>
                <w:sz w:val="20"/>
                <w:szCs w:val="20"/>
              </w:rPr>
              <w:t xml:space="preserve">Lihat grafik </w:t>
            </w:r>
            <w:r w:rsidRPr="005721E2">
              <w:rPr>
                <w:rFonts w:cs="Times New Roman"/>
                <w:i/>
                <w:sz w:val="20"/>
                <w:szCs w:val="20"/>
              </w:rPr>
              <w:t>tracker</w:t>
            </w:r>
          </w:p>
        </w:tc>
        <w:tc>
          <w:tcPr>
            <w:tcW w:w="2410" w:type="dxa"/>
          </w:tcPr>
          <w:p w14:paraId="0289ED04" w14:textId="77777777" w:rsidR="004643D5" w:rsidRPr="006A0BE8" w:rsidRDefault="004643D5" w:rsidP="004643D5">
            <w:pPr>
              <w:spacing w:line="240" w:lineRule="auto"/>
              <w:rPr>
                <w:ins w:id="2683" w:author="Windows User" w:date="2019-09-19T01:01:00Z"/>
                <w:rFonts w:cs="Times New Roman"/>
                <w:sz w:val="20"/>
                <w:szCs w:val="20"/>
                <w:rPrChange w:id="2684" w:author="Windows User" w:date="2019-09-19T01:05:00Z">
                  <w:rPr>
                    <w:ins w:id="2685" w:author="Windows User" w:date="2019-09-19T01:01:00Z"/>
                    <w:rFonts w:cs="Times New Roman"/>
                    <w:szCs w:val="24"/>
                  </w:rPr>
                </w:rPrChange>
              </w:rPr>
            </w:pPr>
            <w:ins w:id="2686" w:author="Windows User" w:date="2019-09-19T01:01:00Z">
              <w:r w:rsidRPr="006A0BE8">
                <w:rPr>
                  <w:rFonts w:cs="Times New Roman"/>
                  <w:sz w:val="20"/>
                  <w:szCs w:val="20"/>
                  <w:rPrChange w:id="2687" w:author="Windows User" w:date="2019-09-19T01:05:00Z">
                    <w:rPr>
                      <w:rFonts w:cs="Times New Roman"/>
                      <w:szCs w:val="24"/>
                    </w:rPr>
                  </w:rPrChange>
                </w:rPr>
                <w:t>Fitur yang menampilkan grafik</w:t>
              </w:r>
            </w:ins>
            <w:r>
              <w:rPr>
                <w:rFonts w:cs="Times New Roman"/>
                <w:sz w:val="20"/>
                <w:szCs w:val="20"/>
              </w:rPr>
              <w:t xml:space="preserve"> dari data</w:t>
            </w:r>
            <w:ins w:id="2688" w:author="Windows User" w:date="2019-09-19T01:01:00Z">
              <w:r w:rsidRPr="006A0BE8">
                <w:rPr>
                  <w:rFonts w:cs="Times New Roman"/>
                  <w:sz w:val="20"/>
                  <w:szCs w:val="20"/>
                  <w:rPrChange w:id="2689" w:author="Windows User" w:date="2019-09-19T01:05:00Z">
                    <w:rPr>
                      <w:rFonts w:cs="Times New Roman"/>
                      <w:szCs w:val="24"/>
                    </w:rPr>
                  </w:rPrChange>
                </w:rPr>
                <w:t xml:space="preserve"> </w:t>
              </w:r>
            </w:ins>
            <w:r w:rsidRPr="003163C1">
              <w:rPr>
                <w:rFonts w:cs="Times New Roman"/>
                <w:i/>
                <w:sz w:val="20"/>
                <w:szCs w:val="20"/>
              </w:rPr>
              <w:t>tracker</w:t>
            </w:r>
            <w:r>
              <w:rPr>
                <w:rFonts w:cs="Times New Roman"/>
                <w:sz w:val="20"/>
                <w:szCs w:val="20"/>
              </w:rPr>
              <w:t xml:space="preserve"> </w:t>
            </w:r>
            <w:ins w:id="2690" w:author="Windows User" w:date="2019-09-19T01:01:00Z">
              <w:r w:rsidRPr="006A0BE8">
                <w:rPr>
                  <w:rFonts w:cs="Times New Roman"/>
                  <w:sz w:val="20"/>
                  <w:szCs w:val="20"/>
                  <w:rPrChange w:id="2691" w:author="Windows User" w:date="2019-09-19T01:05:00Z">
                    <w:rPr>
                      <w:rFonts w:cs="Times New Roman"/>
                      <w:szCs w:val="24"/>
                    </w:rPr>
                  </w:rPrChange>
                </w:rPr>
                <w:t>yang dapat dilihat oleh semua aktor</w:t>
              </w:r>
            </w:ins>
          </w:p>
        </w:tc>
        <w:tc>
          <w:tcPr>
            <w:tcW w:w="2410" w:type="dxa"/>
          </w:tcPr>
          <w:p w14:paraId="77439CD6" w14:textId="597B7C4E" w:rsidR="004643D5" w:rsidRPr="006A0BE8" w:rsidRDefault="004643D5" w:rsidP="004643D5">
            <w:pPr>
              <w:spacing w:line="240" w:lineRule="auto"/>
              <w:rPr>
                <w:rFonts w:cs="Times New Roman"/>
                <w:sz w:val="20"/>
                <w:szCs w:val="20"/>
              </w:rPr>
            </w:pPr>
            <w:r>
              <w:rPr>
                <w:rFonts w:cs="Times New Roman"/>
                <w:sz w:val="20"/>
                <w:szCs w:val="20"/>
              </w:rPr>
              <w:t>Berhasil diimplemantasikan</w:t>
            </w:r>
          </w:p>
        </w:tc>
      </w:tr>
      <w:tr w:rsidR="004643D5" w:rsidRPr="006A0BE8" w14:paraId="440AC044" w14:textId="77E4BACB" w:rsidTr="004643D5">
        <w:trPr>
          <w:ins w:id="2692" w:author="Windows User" w:date="2019-09-19T01:01:00Z"/>
        </w:trPr>
        <w:tc>
          <w:tcPr>
            <w:tcW w:w="704" w:type="dxa"/>
          </w:tcPr>
          <w:p w14:paraId="0AB14E3F" w14:textId="77777777" w:rsidR="004643D5" w:rsidRPr="006A0BE8" w:rsidRDefault="004643D5" w:rsidP="004643D5">
            <w:pPr>
              <w:spacing w:line="240" w:lineRule="auto"/>
              <w:jc w:val="center"/>
              <w:rPr>
                <w:ins w:id="2693" w:author="Windows User" w:date="2019-09-19T01:01:00Z"/>
                <w:rFonts w:cs="Times New Roman"/>
                <w:sz w:val="20"/>
                <w:szCs w:val="20"/>
                <w:rPrChange w:id="2694" w:author="Windows User" w:date="2019-09-19T01:05:00Z">
                  <w:rPr>
                    <w:ins w:id="2695" w:author="Windows User" w:date="2019-09-19T01:01:00Z"/>
                    <w:rFonts w:cs="Times New Roman"/>
                    <w:szCs w:val="24"/>
                  </w:rPr>
                </w:rPrChange>
              </w:rPr>
            </w:pPr>
            <w:r w:rsidRPr="006A0BE8">
              <w:rPr>
                <w:rFonts w:cs="Times New Roman"/>
                <w:sz w:val="20"/>
                <w:szCs w:val="20"/>
              </w:rPr>
              <w:t>10</w:t>
            </w:r>
          </w:p>
        </w:tc>
        <w:tc>
          <w:tcPr>
            <w:tcW w:w="2268" w:type="dxa"/>
          </w:tcPr>
          <w:p w14:paraId="4F137DBA" w14:textId="77777777" w:rsidR="004643D5" w:rsidRPr="006A0BE8" w:rsidRDefault="004643D5" w:rsidP="004643D5">
            <w:pPr>
              <w:spacing w:line="240" w:lineRule="auto"/>
              <w:rPr>
                <w:ins w:id="2696" w:author="Windows User" w:date="2019-09-19T01:01:00Z"/>
                <w:rFonts w:cs="Times New Roman"/>
                <w:sz w:val="20"/>
                <w:szCs w:val="20"/>
                <w:rPrChange w:id="2697" w:author="Windows User" w:date="2019-09-19T01:05:00Z">
                  <w:rPr>
                    <w:ins w:id="2698" w:author="Windows User" w:date="2019-09-19T01:01:00Z"/>
                    <w:rFonts w:cs="Times New Roman"/>
                    <w:szCs w:val="24"/>
                  </w:rPr>
                </w:rPrChange>
              </w:rPr>
            </w:pPr>
            <w:ins w:id="2699" w:author="Windows User" w:date="2019-09-19T01:01:00Z">
              <w:r w:rsidRPr="006A0BE8">
                <w:rPr>
                  <w:rFonts w:cs="Times New Roman"/>
                  <w:sz w:val="20"/>
                  <w:szCs w:val="20"/>
                  <w:rPrChange w:id="2700" w:author="Windows User" w:date="2019-09-19T01:05:00Z">
                    <w:rPr>
                      <w:rFonts w:cs="Times New Roman"/>
                      <w:szCs w:val="24"/>
                    </w:rPr>
                  </w:rPrChange>
                </w:rPr>
                <w:t xml:space="preserve">Lihat </w:t>
              </w:r>
            </w:ins>
            <w:r>
              <w:rPr>
                <w:rFonts w:cs="Times New Roman"/>
                <w:sz w:val="20"/>
                <w:szCs w:val="20"/>
              </w:rPr>
              <w:t>grafik aktuator</w:t>
            </w:r>
          </w:p>
        </w:tc>
        <w:tc>
          <w:tcPr>
            <w:tcW w:w="2410" w:type="dxa"/>
          </w:tcPr>
          <w:p w14:paraId="39CB3706" w14:textId="77777777" w:rsidR="004643D5" w:rsidRPr="006A0BE8" w:rsidRDefault="004643D5" w:rsidP="004643D5">
            <w:pPr>
              <w:spacing w:line="240" w:lineRule="auto"/>
              <w:rPr>
                <w:ins w:id="2701" w:author="Windows User" w:date="2019-09-19T01:01:00Z"/>
                <w:rFonts w:cs="Times New Roman"/>
                <w:sz w:val="20"/>
                <w:szCs w:val="20"/>
                <w:rPrChange w:id="2702" w:author="Windows User" w:date="2019-09-19T01:05:00Z">
                  <w:rPr>
                    <w:ins w:id="2703" w:author="Windows User" w:date="2019-09-19T01:01:00Z"/>
                    <w:rFonts w:cs="Times New Roman"/>
                    <w:szCs w:val="24"/>
                  </w:rPr>
                </w:rPrChange>
              </w:rPr>
            </w:pPr>
            <w:ins w:id="2704" w:author="Windows User" w:date="2019-09-19T01:01:00Z">
              <w:r w:rsidRPr="006A0BE8">
                <w:rPr>
                  <w:rFonts w:cs="Times New Roman"/>
                  <w:sz w:val="20"/>
                  <w:szCs w:val="20"/>
                  <w:rPrChange w:id="2705" w:author="Windows User" w:date="2019-09-19T01:05:00Z">
                    <w:rPr>
                      <w:rFonts w:cs="Times New Roman"/>
                      <w:szCs w:val="24"/>
                    </w:rPr>
                  </w:rPrChange>
                </w:rPr>
                <w:t>Fitur yang menampilkan grafik</w:t>
              </w:r>
            </w:ins>
            <w:r>
              <w:rPr>
                <w:rFonts w:cs="Times New Roman"/>
                <w:sz w:val="20"/>
                <w:szCs w:val="20"/>
              </w:rPr>
              <w:t xml:space="preserve"> </w:t>
            </w:r>
            <w:ins w:id="2706" w:author="Windows User" w:date="2019-09-19T01:01:00Z">
              <w:r w:rsidRPr="006A0BE8">
                <w:rPr>
                  <w:rFonts w:cs="Times New Roman"/>
                  <w:sz w:val="20"/>
                  <w:szCs w:val="20"/>
                  <w:rPrChange w:id="2707" w:author="Windows User" w:date="2019-09-19T01:05:00Z">
                    <w:rPr>
                      <w:rFonts w:cs="Times New Roman"/>
                      <w:szCs w:val="24"/>
                    </w:rPr>
                  </w:rPrChange>
                </w:rPr>
                <w:t>yang dapat dilihat oleh semua aktor</w:t>
              </w:r>
            </w:ins>
          </w:p>
        </w:tc>
        <w:tc>
          <w:tcPr>
            <w:tcW w:w="2410" w:type="dxa"/>
          </w:tcPr>
          <w:p w14:paraId="1CDF0418" w14:textId="5E5F3A97" w:rsidR="004643D5" w:rsidRPr="006A0BE8" w:rsidRDefault="004643D5" w:rsidP="004643D5">
            <w:pPr>
              <w:spacing w:line="240" w:lineRule="auto"/>
              <w:rPr>
                <w:rFonts w:cs="Times New Roman"/>
                <w:sz w:val="20"/>
                <w:szCs w:val="20"/>
              </w:rPr>
            </w:pPr>
            <w:r>
              <w:rPr>
                <w:rFonts w:cs="Times New Roman"/>
                <w:sz w:val="20"/>
                <w:szCs w:val="20"/>
              </w:rPr>
              <w:t>Berhasil diimplemantasikan</w:t>
            </w:r>
          </w:p>
        </w:tc>
      </w:tr>
      <w:tr w:rsidR="004643D5" w:rsidRPr="006A0BE8" w14:paraId="2973C48F" w14:textId="32ACDA6C" w:rsidTr="004643D5">
        <w:trPr>
          <w:ins w:id="2708" w:author="Windows User" w:date="2019-09-19T01:01:00Z"/>
        </w:trPr>
        <w:tc>
          <w:tcPr>
            <w:tcW w:w="704" w:type="dxa"/>
          </w:tcPr>
          <w:p w14:paraId="6B7EB76F" w14:textId="77777777" w:rsidR="004643D5" w:rsidRPr="006A0BE8" w:rsidRDefault="004643D5" w:rsidP="004643D5">
            <w:pPr>
              <w:spacing w:line="240" w:lineRule="auto"/>
              <w:jc w:val="center"/>
              <w:rPr>
                <w:ins w:id="2709" w:author="Windows User" w:date="2019-09-19T01:01:00Z"/>
                <w:rFonts w:cs="Times New Roman"/>
                <w:sz w:val="20"/>
                <w:szCs w:val="20"/>
                <w:rPrChange w:id="2710" w:author="Windows User" w:date="2019-09-19T01:05:00Z">
                  <w:rPr>
                    <w:ins w:id="2711" w:author="Windows User" w:date="2019-09-19T01:01:00Z"/>
                    <w:rFonts w:cs="Times New Roman"/>
                    <w:szCs w:val="24"/>
                  </w:rPr>
                </w:rPrChange>
              </w:rPr>
            </w:pPr>
            <w:r w:rsidRPr="006A0BE8">
              <w:rPr>
                <w:rFonts w:cs="Times New Roman"/>
                <w:sz w:val="20"/>
                <w:szCs w:val="20"/>
              </w:rPr>
              <w:t>11</w:t>
            </w:r>
          </w:p>
        </w:tc>
        <w:tc>
          <w:tcPr>
            <w:tcW w:w="2268" w:type="dxa"/>
          </w:tcPr>
          <w:p w14:paraId="77500925" w14:textId="77777777" w:rsidR="004643D5" w:rsidRPr="006A0BE8" w:rsidRDefault="004643D5" w:rsidP="004643D5">
            <w:pPr>
              <w:spacing w:line="240" w:lineRule="auto"/>
              <w:rPr>
                <w:ins w:id="2712" w:author="Windows User" w:date="2019-09-19T01:01:00Z"/>
                <w:rFonts w:cs="Times New Roman"/>
                <w:sz w:val="20"/>
                <w:szCs w:val="20"/>
                <w:rPrChange w:id="2713" w:author="Windows User" w:date="2019-09-19T01:05:00Z">
                  <w:rPr>
                    <w:ins w:id="2714" w:author="Windows User" w:date="2019-09-19T01:01:00Z"/>
                    <w:rFonts w:cs="Times New Roman"/>
                    <w:szCs w:val="24"/>
                  </w:rPr>
                </w:rPrChange>
              </w:rPr>
            </w:pPr>
            <w:ins w:id="2715" w:author="Windows User" w:date="2019-09-19T01:01:00Z">
              <w:r w:rsidRPr="006A0BE8">
                <w:rPr>
                  <w:rFonts w:cs="Times New Roman"/>
                  <w:sz w:val="20"/>
                  <w:szCs w:val="20"/>
                  <w:rPrChange w:id="2716" w:author="Windows User" w:date="2019-09-19T01:05:00Z">
                    <w:rPr>
                      <w:rFonts w:cs="Times New Roman"/>
                      <w:szCs w:val="24"/>
                    </w:rPr>
                  </w:rPrChange>
                </w:rPr>
                <w:t>Logout</w:t>
              </w:r>
            </w:ins>
          </w:p>
        </w:tc>
        <w:tc>
          <w:tcPr>
            <w:tcW w:w="2410" w:type="dxa"/>
          </w:tcPr>
          <w:p w14:paraId="547BB8F7" w14:textId="77777777" w:rsidR="004643D5" w:rsidRPr="006A0BE8" w:rsidRDefault="004643D5" w:rsidP="004643D5">
            <w:pPr>
              <w:spacing w:line="240" w:lineRule="auto"/>
              <w:rPr>
                <w:ins w:id="2717" w:author="Windows User" w:date="2019-09-19T01:01:00Z"/>
                <w:rFonts w:cs="Times New Roman"/>
                <w:sz w:val="20"/>
                <w:szCs w:val="20"/>
                <w:rPrChange w:id="2718" w:author="Windows User" w:date="2019-09-19T01:05:00Z">
                  <w:rPr>
                    <w:ins w:id="2719" w:author="Windows User" w:date="2019-09-19T01:01:00Z"/>
                    <w:rFonts w:cs="Times New Roman"/>
                    <w:szCs w:val="24"/>
                  </w:rPr>
                </w:rPrChange>
              </w:rPr>
            </w:pPr>
            <w:ins w:id="2720" w:author="Windows User" w:date="2019-09-19T01:01:00Z">
              <w:r w:rsidRPr="006A0BE8">
                <w:rPr>
                  <w:rFonts w:cs="Times New Roman"/>
                  <w:sz w:val="20"/>
                  <w:szCs w:val="20"/>
                  <w:rPrChange w:id="2721" w:author="Windows User" w:date="2019-09-19T01:05:00Z">
                    <w:rPr>
                      <w:rFonts w:cs="Times New Roman"/>
                      <w:szCs w:val="24"/>
                    </w:rPr>
                  </w:rPrChange>
                </w:rPr>
                <w:t xml:space="preserve">Fitur untuk keluar dari sistem. Fitur ini </w:t>
              </w:r>
            </w:ins>
            <w:r>
              <w:rPr>
                <w:rFonts w:cs="Times New Roman"/>
                <w:sz w:val="20"/>
                <w:szCs w:val="20"/>
              </w:rPr>
              <w:t>dapat</w:t>
            </w:r>
            <w:ins w:id="2722" w:author="Windows User" w:date="2019-09-19T01:01:00Z">
              <w:r w:rsidRPr="006A0BE8">
                <w:rPr>
                  <w:rFonts w:cs="Times New Roman"/>
                  <w:sz w:val="20"/>
                  <w:szCs w:val="20"/>
                  <w:rPrChange w:id="2723" w:author="Windows User" w:date="2019-09-19T01:05:00Z">
                    <w:rPr>
                      <w:rFonts w:cs="Times New Roman"/>
                      <w:szCs w:val="24"/>
                    </w:rPr>
                  </w:rPrChange>
                </w:rPr>
                <w:t xml:space="preserve"> diakses oleh semua aktor</w:t>
              </w:r>
            </w:ins>
          </w:p>
        </w:tc>
        <w:tc>
          <w:tcPr>
            <w:tcW w:w="2410" w:type="dxa"/>
          </w:tcPr>
          <w:p w14:paraId="2C442293" w14:textId="23E22471" w:rsidR="004643D5" w:rsidRPr="006A0BE8" w:rsidRDefault="004643D5" w:rsidP="004643D5">
            <w:pPr>
              <w:spacing w:line="240" w:lineRule="auto"/>
              <w:rPr>
                <w:rFonts w:cs="Times New Roman"/>
                <w:sz w:val="20"/>
                <w:szCs w:val="20"/>
              </w:rPr>
            </w:pPr>
            <w:r>
              <w:rPr>
                <w:rFonts w:cs="Times New Roman"/>
                <w:sz w:val="20"/>
                <w:szCs w:val="20"/>
              </w:rPr>
              <w:t>Berhasil diimplemantasikan</w:t>
            </w:r>
          </w:p>
        </w:tc>
      </w:tr>
    </w:tbl>
    <w:p w14:paraId="4AB9DEC9" w14:textId="77777777" w:rsidR="004643D5" w:rsidRDefault="004643D5" w:rsidP="004643D5"/>
    <w:p w14:paraId="511E8A47" w14:textId="1A1DE2D8" w:rsidR="004643D5" w:rsidRPr="00E60B35" w:rsidRDefault="00A01A35" w:rsidP="004643D5">
      <w:pPr>
        <w:pStyle w:val="Heading3"/>
        <w:rPr>
          <w:i/>
        </w:rPr>
      </w:pPr>
      <w:bookmarkStart w:id="2724" w:name="_Toc23552405"/>
      <w:r>
        <w:t xml:space="preserve">Fitur </w:t>
      </w:r>
      <w:r w:rsidR="004643D5" w:rsidRPr="00E60B35">
        <w:rPr>
          <w:i/>
        </w:rPr>
        <w:t>Log In</w:t>
      </w:r>
      <w:bookmarkEnd w:id="2724"/>
    </w:p>
    <w:p w14:paraId="09A7F6E7" w14:textId="6883664C" w:rsidR="006C0CB8" w:rsidRDefault="00E60B35" w:rsidP="00E60B35">
      <w:pPr>
        <w:ind w:firstLine="357"/>
        <w:rPr>
          <w:rFonts w:cs="Times New Roman"/>
          <w:szCs w:val="24"/>
        </w:rPr>
      </w:pPr>
      <w:r>
        <w:rPr>
          <w:rFonts w:cs="Times New Roman"/>
          <w:szCs w:val="24"/>
        </w:rPr>
        <w:t>Fitur</w:t>
      </w:r>
      <w:r w:rsidRPr="00E60B35">
        <w:rPr>
          <w:rFonts w:cs="Times New Roman"/>
          <w:i/>
          <w:szCs w:val="24"/>
        </w:rPr>
        <w:t xml:space="preserve"> Log In</w:t>
      </w:r>
      <w:ins w:id="2725" w:author="Windows User" w:date="2019-09-19T21:33:00Z">
        <w:r w:rsidRPr="00E60B35">
          <w:rPr>
            <w:rFonts w:cs="Times New Roman"/>
            <w:i/>
            <w:szCs w:val="24"/>
          </w:rPr>
          <w:t xml:space="preserve"> </w:t>
        </w:r>
      </w:ins>
      <w:r>
        <w:rPr>
          <w:rFonts w:cs="Times New Roman"/>
          <w:szCs w:val="24"/>
        </w:rPr>
        <w:t xml:space="preserve">merupakan fitur yang digunakan sebagai pintu untuk masuk ke dalam sistem. Hal ini dpat dilakukan dengan memasukkan username dan </w:t>
      </w:r>
      <w:r>
        <w:rPr>
          <w:rFonts w:cs="Times New Roman"/>
          <w:i/>
          <w:szCs w:val="24"/>
        </w:rPr>
        <w:t xml:space="preserve">password </w:t>
      </w:r>
      <w:r>
        <w:rPr>
          <w:rFonts w:cs="Times New Roman"/>
          <w:szCs w:val="24"/>
        </w:rPr>
        <w:t xml:space="preserve"> pada form yang telah disediakan. Setelah itu klik tombol </w:t>
      </w:r>
      <w:r w:rsidRPr="001F0897">
        <w:rPr>
          <w:rFonts w:cs="Times New Roman"/>
          <w:i/>
          <w:szCs w:val="24"/>
        </w:rPr>
        <w:t>log in</w:t>
      </w:r>
      <w:r w:rsidR="001F0897">
        <w:rPr>
          <w:rFonts w:cs="Times New Roman"/>
          <w:i/>
          <w:szCs w:val="24"/>
        </w:rPr>
        <w:t xml:space="preserve"> </w:t>
      </w:r>
      <w:r w:rsidR="001F0897">
        <w:rPr>
          <w:rFonts w:cs="Times New Roman"/>
          <w:szCs w:val="24"/>
        </w:rPr>
        <w:t>sesuai pada Gambar 5.1</w:t>
      </w:r>
      <w:r>
        <w:rPr>
          <w:rFonts w:cs="Times New Roman"/>
          <w:szCs w:val="24"/>
        </w:rPr>
        <w:t xml:space="preserve">. </w:t>
      </w:r>
    </w:p>
    <w:p w14:paraId="42141204" w14:textId="77777777" w:rsidR="001F0897" w:rsidRDefault="001F0897" w:rsidP="001F0897">
      <w:pPr>
        <w:keepNext/>
      </w:pPr>
      <w:r>
        <w:rPr>
          <w:noProof/>
        </w:rPr>
        <w:drawing>
          <wp:inline distT="0" distB="0" distL="0" distR="0" wp14:anchorId="6271C97B" wp14:editId="4E8881DA">
            <wp:extent cx="5039995" cy="2604135"/>
            <wp:effectExtent l="0" t="0" r="8255"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9995" cy="2604135"/>
                    </a:xfrm>
                    <a:prstGeom prst="rect">
                      <a:avLst/>
                    </a:prstGeom>
                  </pic:spPr>
                </pic:pic>
              </a:graphicData>
            </a:graphic>
          </wp:inline>
        </w:drawing>
      </w:r>
    </w:p>
    <w:p w14:paraId="13F85C76" w14:textId="0969A094" w:rsidR="001F0897" w:rsidRPr="001F0897" w:rsidRDefault="001F0897" w:rsidP="001F0897">
      <w:pPr>
        <w:pStyle w:val="Caption"/>
        <w:jc w:val="center"/>
        <w:rPr>
          <w:rFonts w:cs="Times New Roman"/>
          <w:color w:val="000000" w:themeColor="text1"/>
          <w:sz w:val="22"/>
          <w:szCs w:val="24"/>
        </w:rPr>
      </w:pPr>
      <w:bookmarkStart w:id="2726" w:name="_Toc23552269"/>
      <w:r w:rsidRPr="001F0897">
        <w:rPr>
          <w:i w:val="0"/>
          <w:color w:val="000000" w:themeColor="text1"/>
          <w:sz w:val="22"/>
        </w:rPr>
        <w:t xml:space="preserve">Gambar </w:t>
      </w:r>
      <w:r w:rsidR="002B0652">
        <w:rPr>
          <w:i w:val="0"/>
          <w:color w:val="000000" w:themeColor="text1"/>
          <w:sz w:val="22"/>
        </w:rPr>
        <w:fldChar w:fldCharType="begin"/>
      </w:r>
      <w:r w:rsidR="002B0652">
        <w:rPr>
          <w:i w:val="0"/>
          <w:color w:val="000000" w:themeColor="text1"/>
          <w:sz w:val="22"/>
        </w:rPr>
        <w:instrText xml:space="preserve"> STYLEREF 1 \s </w:instrText>
      </w:r>
      <w:r w:rsidR="002B0652">
        <w:rPr>
          <w:i w:val="0"/>
          <w:color w:val="000000" w:themeColor="text1"/>
          <w:sz w:val="22"/>
        </w:rPr>
        <w:fldChar w:fldCharType="separate"/>
      </w:r>
      <w:r w:rsidR="002B0652">
        <w:rPr>
          <w:i w:val="0"/>
          <w:noProof/>
          <w:color w:val="000000" w:themeColor="text1"/>
          <w:sz w:val="22"/>
        </w:rPr>
        <w:t>5</w:t>
      </w:r>
      <w:r w:rsidR="002B0652">
        <w:rPr>
          <w:i w:val="0"/>
          <w:color w:val="000000" w:themeColor="text1"/>
          <w:sz w:val="22"/>
        </w:rPr>
        <w:fldChar w:fldCharType="end"/>
      </w:r>
      <w:r w:rsidR="002B0652">
        <w:rPr>
          <w:i w:val="0"/>
          <w:color w:val="000000" w:themeColor="text1"/>
          <w:sz w:val="22"/>
        </w:rPr>
        <w:t>.</w:t>
      </w:r>
      <w:r w:rsidR="002B0652">
        <w:rPr>
          <w:i w:val="0"/>
          <w:color w:val="000000" w:themeColor="text1"/>
          <w:sz w:val="22"/>
        </w:rPr>
        <w:fldChar w:fldCharType="begin"/>
      </w:r>
      <w:r w:rsidR="002B0652">
        <w:rPr>
          <w:i w:val="0"/>
          <w:color w:val="000000" w:themeColor="text1"/>
          <w:sz w:val="22"/>
        </w:rPr>
        <w:instrText xml:space="preserve"> SEQ Gambar \* ARABIC \s 1 </w:instrText>
      </w:r>
      <w:r w:rsidR="002B0652">
        <w:rPr>
          <w:i w:val="0"/>
          <w:color w:val="000000" w:themeColor="text1"/>
          <w:sz w:val="22"/>
        </w:rPr>
        <w:fldChar w:fldCharType="separate"/>
      </w:r>
      <w:r w:rsidR="002B0652">
        <w:rPr>
          <w:i w:val="0"/>
          <w:noProof/>
          <w:color w:val="000000" w:themeColor="text1"/>
          <w:sz w:val="22"/>
        </w:rPr>
        <w:t>1</w:t>
      </w:r>
      <w:r w:rsidR="002B0652">
        <w:rPr>
          <w:i w:val="0"/>
          <w:color w:val="000000" w:themeColor="text1"/>
          <w:sz w:val="22"/>
        </w:rPr>
        <w:fldChar w:fldCharType="end"/>
      </w:r>
      <w:r w:rsidRPr="001F0897">
        <w:rPr>
          <w:i w:val="0"/>
          <w:color w:val="000000" w:themeColor="text1"/>
          <w:sz w:val="22"/>
        </w:rPr>
        <w:t xml:space="preserve"> Halaman </w:t>
      </w:r>
      <w:r w:rsidRPr="001F0897">
        <w:rPr>
          <w:color w:val="000000" w:themeColor="text1"/>
          <w:sz w:val="22"/>
        </w:rPr>
        <w:t>Log In</w:t>
      </w:r>
      <w:bookmarkEnd w:id="2726"/>
    </w:p>
    <w:p w14:paraId="3F914436" w14:textId="24E5F3A6" w:rsidR="001F0897" w:rsidRDefault="001F0897" w:rsidP="001F0897">
      <w:pPr>
        <w:ind w:firstLine="357"/>
        <w:rPr>
          <w:rFonts w:cs="Times New Roman"/>
          <w:szCs w:val="24"/>
        </w:rPr>
      </w:pPr>
      <w:r>
        <w:rPr>
          <w:rFonts w:cs="Times New Roman"/>
          <w:szCs w:val="24"/>
        </w:rPr>
        <w:t xml:space="preserve">Fitur ini telah berhasil mengiplementsikan desain yang telah dibuat sebelumnya. Hal ini dikarenakan sistem mampu membuat pengguna masuk ke halaman beranda jika </w:t>
      </w:r>
      <w:r>
        <w:rPr>
          <w:rFonts w:cs="Times New Roman"/>
          <w:i/>
          <w:szCs w:val="24"/>
        </w:rPr>
        <w:t xml:space="preserve">username </w:t>
      </w:r>
      <w:r>
        <w:rPr>
          <w:rFonts w:cs="Times New Roman"/>
          <w:szCs w:val="24"/>
        </w:rPr>
        <w:t xml:space="preserve">dan password yang dimasukkan benar sesuai </w:t>
      </w:r>
      <w:r>
        <w:rPr>
          <w:rFonts w:cs="Times New Roman"/>
          <w:szCs w:val="24"/>
        </w:rPr>
        <w:lastRenderedPageBreak/>
        <w:t xml:space="preserve">Gambar 5.2. Apabila salah maka akan muncul tulisan </w:t>
      </w:r>
      <w:r>
        <w:rPr>
          <w:rFonts w:cs="Times New Roman"/>
          <w:i/>
          <w:szCs w:val="24"/>
        </w:rPr>
        <w:t xml:space="preserve">username </w:t>
      </w:r>
      <w:r>
        <w:rPr>
          <w:rFonts w:cs="Times New Roman"/>
          <w:szCs w:val="24"/>
        </w:rPr>
        <w:t xml:space="preserve">dan </w:t>
      </w:r>
      <w:r>
        <w:rPr>
          <w:rFonts w:cs="Times New Roman"/>
          <w:i/>
          <w:szCs w:val="24"/>
        </w:rPr>
        <w:t xml:space="preserve">password </w:t>
      </w:r>
      <w:r>
        <w:rPr>
          <w:rFonts w:cs="Times New Roman"/>
          <w:szCs w:val="24"/>
        </w:rPr>
        <w:t>salah.</w:t>
      </w:r>
    </w:p>
    <w:p w14:paraId="7CA85E8A" w14:textId="4F172F54" w:rsidR="00417722" w:rsidRDefault="00A01A35" w:rsidP="00417722">
      <w:pPr>
        <w:pStyle w:val="Heading3"/>
      </w:pPr>
      <w:bookmarkStart w:id="2727" w:name="_Toc23552406"/>
      <w:r>
        <w:t xml:space="preserve">Fitur </w:t>
      </w:r>
      <w:r w:rsidR="00417722">
        <w:t>Tambah User</w:t>
      </w:r>
      <w:bookmarkEnd w:id="2727"/>
    </w:p>
    <w:p w14:paraId="5E343724" w14:textId="585B8AB7" w:rsidR="00417722" w:rsidRDefault="00417722" w:rsidP="00417722">
      <w:pPr>
        <w:ind w:firstLine="357"/>
        <w:rPr>
          <w:rFonts w:cs="Times New Roman"/>
          <w:szCs w:val="24"/>
        </w:rPr>
      </w:pPr>
      <w:r>
        <w:rPr>
          <w:rFonts w:cs="Times New Roman"/>
          <w:szCs w:val="24"/>
        </w:rPr>
        <w:t>Fitur ini merupakan fitur yang digunakan untuk menambah pengguna yang bisa mengakses sistem</w:t>
      </w:r>
      <w:ins w:id="2728" w:author="Windows User" w:date="2019-09-19T01:55:00Z">
        <w:r w:rsidRPr="006A0BE8">
          <w:rPr>
            <w:rFonts w:cs="Times New Roman"/>
            <w:szCs w:val="24"/>
          </w:rPr>
          <w:t xml:space="preserve">. Fitur untuk menambah data </w:t>
        </w:r>
      </w:ins>
      <w:ins w:id="2729" w:author="Windows User" w:date="2019-09-19T02:00:00Z">
        <w:r w:rsidRPr="006A0BE8">
          <w:rPr>
            <w:rFonts w:cs="Times New Roman"/>
            <w:szCs w:val="24"/>
          </w:rPr>
          <w:t>pengguna</w:t>
        </w:r>
      </w:ins>
      <w:ins w:id="2730" w:author="Windows User" w:date="2019-09-19T01:55:00Z">
        <w:r w:rsidRPr="006A0BE8">
          <w:rPr>
            <w:rFonts w:cs="Times New Roman"/>
            <w:szCs w:val="24"/>
          </w:rPr>
          <w:t xml:space="preserve"> </w:t>
        </w:r>
      </w:ins>
      <w:ins w:id="2731" w:author="Windows User" w:date="2019-09-19T01:56:00Z">
        <w:r w:rsidRPr="006A0BE8">
          <w:rPr>
            <w:rFonts w:cs="Times New Roman"/>
            <w:szCs w:val="24"/>
          </w:rPr>
          <w:t>hanya</w:t>
        </w:r>
      </w:ins>
      <w:ins w:id="2732" w:author="Windows User" w:date="2019-09-19T01:55:00Z">
        <w:r w:rsidRPr="006A0BE8">
          <w:rPr>
            <w:rFonts w:cs="Times New Roman"/>
            <w:szCs w:val="24"/>
          </w:rPr>
          <w:t xml:space="preserve"> dapat dilakukan oleh admin. </w:t>
        </w:r>
      </w:ins>
      <w:ins w:id="2733" w:author="Windows User" w:date="2019-09-19T01:56:00Z">
        <w:r w:rsidRPr="006A0BE8">
          <w:rPr>
            <w:rFonts w:cs="Times New Roman"/>
            <w:szCs w:val="24"/>
          </w:rPr>
          <w:t xml:space="preserve">Admin harus masuk pada menu tambah </w:t>
        </w:r>
      </w:ins>
      <w:ins w:id="2734" w:author="Windows User" w:date="2019-09-19T02:00:00Z">
        <w:r w:rsidRPr="006A0BE8">
          <w:rPr>
            <w:rFonts w:cs="Times New Roman"/>
            <w:szCs w:val="24"/>
          </w:rPr>
          <w:t>pengguna</w:t>
        </w:r>
      </w:ins>
      <w:ins w:id="2735" w:author="Windows User" w:date="2019-09-19T01:56:00Z">
        <w:r w:rsidRPr="006A0BE8">
          <w:rPr>
            <w:rFonts w:cs="Times New Roman"/>
            <w:szCs w:val="24"/>
          </w:rPr>
          <w:t xml:space="preserve"> terlebih dahulu. </w:t>
        </w:r>
      </w:ins>
      <w:ins w:id="2736" w:author="Windows User" w:date="2019-09-19T01:57:00Z">
        <w:r w:rsidRPr="006A0BE8">
          <w:rPr>
            <w:rFonts w:cs="Times New Roman"/>
            <w:szCs w:val="24"/>
          </w:rPr>
          <w:t>Setelah itu mengisikan</w:t>
        </w:r>
      </w:ins>
      <w:ins w:id="2737" w:author="Windows User" w:date="2019-09-19T02:00:00Z">
        <w:r w:rsidRPr="006A0BE8">
          <w:rPr>
            <w:rFonts w:cs="Times New Roman"/>
            <w:szCs w:val="24"/>
          </w:rPr>
          <w:t xml:space="preserve"> dan </w:t>
        </w:r>
        <w:r w:rsidRPr="006A0BE8">
          <w:rPr>
            <w:rFonts w:cs="Times New Roman"/>
            <w:i/>
            <w:szCs w:val="24"/>
            <w:rPrChange w:id="2738" w:author="Windows User" w:date="2019-09-19T02:00:00Z">
              <w:rPr>
                <w:rFonts w:cs="Times New Roman"/>
                <w:szCs w:val="24"/>
              </w:rPr>
            </w:rPrChange>
          </w:rPr>
          <w:t>password</w:t>
        </w:r>
      </w:ins>
      <w:ins w:id="2739" w:author="Windows User" w:date="2019-09-19T02:01:00Z">
        <w:r w:rsidRPr="006A0BE8">
          <w:rPr>
            <w:rFonts w:cs="Times New Roman"/>
            <w:i/>
            <w:szCs w:val="24"/>
          </w:rPr>
          <w:t xml:space="preserve">. </w:t>
        </w:r>
        <w:r w:rsidRPr="006A0BE8">
          <w:rPr>
            <w:rFonts w:cs="Times New Roman"/>
            <w:szCs w:val="24"/>
          </w:rPr>
          <w:t xml:space="preserve">Data pengguna berhasil ditambahkan jika inputan sudah benar. </w:t>
        </w:r>
      </w:ins>
      <w:r w:rsidR="00350838">
        <w:rPr>
          <w:rFonts w:cs="Times New Roman"/>
          <w:szCs w:val="24"/>
        </w:rPr>
        <w:t>Fitur ini sesuai pada Gambar 5.2</w:t>
      </w:r>
    </w:p>
    <w:p w14:paraId="4AE56433" w14:textId="75F39771" w:rsidR="009F7FCC" w:rsidRPr="00417722" w:rsidRDefault="009F7FCC" w:rsidP="009F7FCC"/>
    <w:p w14:paraId="4009B2F6" w14:textId="2A6C5B35" w:rsidR="00417722" w:rsidRDefault="00A01A35" w:rsidP="00417722">
      <w:pPr>
        <w:pStyle w:val="Heading3"/>
      </w:pPr>
      <w:bookmarkStart w:id="2740" w:name="_Toc23552407"/>
      <w:r>
        <w:t xml:space="preserve">Fitur </w:t>
      </w:r>
      <w:r w:rsidR="00417722">
        <w:t>Edit User</w:t>
      </w:r>
      <w:bookmarkEnd w:id="2740"/>
    </w:p>
    <w:p w14:paraId="21A5D8C7" w14:textId="43B6238C" w:rsidR="00417722" w:rsidRDefault="00417722" w:rsidP="00417722">
      <w:pPr>
        <w:ind w:firstLine="357"/>
        <w:rPr>
          <w:rFonts w:cs="Times New Roman"/>
          <w:szCs w:val="24"/>
        </w:rPr>
      </w:pPr>
      <w:r>
        <w:rPr>
          <w:rFonts w:cs="Times New Roman"/>
          <w:szCs w:val="24"/>
        </w:rPr>
        <w:t>Fitur ini merupakan fitur yang digunakan untuk mengubah data pengguna yang bisa mengakses sistem</w:t>
      </w:r>
      <w:ins w:id="2741" w:author="Windows User" w:date="2019-09-19T01:55:00Z">
        <w:r w:rsidRPr="006A0BE8">
          <w:rPr>
            <w:rFonts w:cs="Times New Roman"/>
            <w:szCs w:val="24"/>
          </w:rPr>
          <w:t xml:space="preserve">. Fitur untuk </w:t>
        </w:r>
      </w:ins>
      <w:r w:rsidR="00350838">
        <w:rPr>
          <w:rFonts w:cs="Times New Roman"/>
          <w:szCs w:val="24"/>
        </w:rPr>
        <w:t>mengubah</w:t>
      </w:r>
      <w:ins w:id="2742" w:author="Windows User" w:date="2019-09-19T01:55:00Z">
        <w:r w:rsidRPr="006A0BE8">
          <w:rPr>
            <w:rFonts w:cs="Times New Roman"/>
            <w:szCs w:val="24"/>
          </w:rPr>
          <w:t xml:space="preserve"> data </w:t>
        </w:r>
      </w:ins>
      <w:ins w:id="2743" w:author="Windows User" w:date="2019-09-19T02:00:00Z">
        <w:r w:rsidRPr="006A0BE8">
          <w:rPr>
            <w:rFonts w:cs="Times New Roman"/>
            <w:szCs w:val="24"/>
          </w:rPr>
          <w:t>pengguna</w:t>
        </w:r>
      </w:ins>
      <w:ins w:id="2744" w:author="Windows User" w:date="2019-09-19T01:55:00Z">
        <w:r w:rsidRPr="006A0BE8">
          <w:rPr>
            <w:rFonts w:cs="Times New Roman"/>
            <w:szCs w:val="24"/>
          </w:rPr>
          <w:t xml:space="preserve"> </w:t>
        </w:r>
      </w:ins>
      <w:ins w:id="2745" w:author="Windows User" w:date="2019-09-19T01:56:00Z">
        <w:r w:rsidRPr="006A0BE8">
          <w:rPr>
            <w:rFonts w:cs="Times New Roman"/>
            <w:szCs w:val="24"/>
          </w:rPr>
          <w:t>hanya</w:t>
        </w:r>
      </w:ins>
      <w:ins w:id="2746" w:author="Windows User" w:date="2019-09-19T01:55:00Z">
        <w:r w:rsidRPr="006A0BE8">
          <w:rPr>
            <w:rFonts w:cs="Times New Roman"/>
            <w:szCs w:val="24"/>
          </w:rPr>
          <w:t xml:space="preserve"> dapat dilakukan oleh admin. </w:t>
        </w:r>
      </w:ins>
      <w:ins w:id="2747" w:author="Windows User" w:date="2019-09-19T01:56:00Z">
        <w:r w:rsidRPr="006A0BE8">
          <w:rPr>
            <w:rFonts w:cs="Times New Roman"/>
            <w:szCs w:val="24"/>
          </w:rPr>
          <w:t xml:space="preserve">Admin harus masuk pada menu tambah </w:t>
        </w:r>
      </w:ins>
      <w:ins w:id="2748" w:author="Windows User" w:date="2019-09-19T02:00:00Z">
        <w:r w:rsidRPr="006A0BE8">
          <w:rPr>
            <w:rFonts w:cs="Times New Roman"/>
            <w:szCs w:val="24"/>
          </w:rPr>
          <w:t>pengguna</w:t>
        </w:r>
      </w:ins>
      <w:ins w:id="2749" w:author="Windows User" w:date="2019-09-19T01:56:00Z">
        <w:r w:rsidRPr="006A0BE8">
          <w:rPr>
            <w:rFonts w:cs="Times New Roman"/>
            <w:szCs w:val="24"/>
          </w:rPr>
          <w:t xml:space="preserve"> terlebih dahulu. </w:t>
        </w:r>
      </w:ins>
      <w:ins w:id="2750" w:author="Windows User" w:date="2019-09-19T01:57:00Z">
        <w:r w:rsidRPr="006A0BE8">
          <w:rPr>
            <w:rFonts w:cs="Times New Roman"/>
            <w:szCs w:val="24"/>
          </w:rPr>
          <w:t>Setelah itu mengisikan</w:t>
        </w:r>
      </w:ins>
      <w:r w:rsidR="00350838">
        <w:rPr>
          <w:rFonts w:cs="Times New Roman"/>
          <w:szCs w:val="24"/>
        </w:rPr>
        <w:t xml:space="preserve"> data yang akn diuabh pada </w:t>
      </w:r>
      <w:r w:rsidR="00350838" w:rsidRPr="00350838">
        <w:rPr>
          <w:rFonts w:cs="Times New Roman"/>
          <w:i/>
          <w:szCs w:val="24"/>
        </w:rPr>
        <w:t>form</w:t>
      </w:r>
      <w:r w:rsidR="00350838">
        <w:rPr>
          <w:rFonts w:cs="Times New Roman"/>
          <w:i/>
          <w:szCs w:val="24"/>
        </w:rPr>
        <w:t xml:space="preserve"> </w:t>
      </w:r>
      <w:r w:rsidR="00350838">
        <w:rPr>
          <w:rFonts w:cs="Times New Roman"/>
          <w:szCs w:val="24"/>
        </w:rPr>
        <w:t>yang telah disediakan</w:t>
      </w:r>
      <w:ins w:id="2751" w:author="Windows User" w:date="2019-09-19T02:01:00Z">
        <w:r w:rsidRPr="006A0BE8">
          <w:rPr>
            <w:rFonts w:cs="Times New Roman"/>
            <w:i/>
            <w:szCs w:val="24"/>
          </w:rPr>
          <w:t xml:space="preserve">. </w:t>
        </w:r>
        <w:r w:rsidRPr="006A0BE8">
          <w:rPr>
            <w:rFonts w:cs="Times New Roman"/>
            <w:szCs w:val="24"/>
          </w:rPr>
          <w:t xml:space="preserve">Data pengguna berhasil ditambahkan jika inputan sudah benar. </w:t>
        </w:r>
      </w:ins>
      <w:r w:rsidR="00350838">
        <w:rPr>
          <w:rFonts w:cs="Times New Roman"/>
          <w:szCs w:val="24"/>
        </w:rPr>
        <w:t xml:space="preserve"> Fitur ini sesuai pada Gambar 5.3. </w:t>
      </w:r>
    </w:p>
    <w:p w14:paraId="3D7E82A2" w14:textId="12389041" w:rsidR="009F7FCC" w:rsidRPr="00417722" w:rsidRDefault="009F7FCC" w:rsidP="009F7FCC"/>
    <w:p w14:paraId="73EB71CF" w14:textId="6E7A3249" w:rsidR="00A01A35" w:rsidRPr="00737722" w:rsidRDefault="00A01A35" w:rsidP="00A01A35">
      <w:pPr>
        <w:pStyle w:val="Heading3"/>
        <w:rPr>
          <w:i/>
        </w:rPr>
      </w:pPr>
      <w:bookmarkStart w:id="2752" w:name="_Toc23552408"/>
      <w:r>
        <w:t xml:space="preserve">Fitur </w:t>
      </w:r>
      <w:r w:rsidRPr="00737722">
        <w:rPr>
          <w:i/>
        </w:rPr>
        <w:t>History Log in</w:t>
      </w:r>
      <w:bookmarkEnd w:id="2752"/>
    </w:p>
    <w:p w14:paraId="2A7A0F8E" w14:textId="79C7CEBD" w:rsidR="00A01A35" w:rsidRDefault="00A01A35" w:rsidP="00A01A35">
      <w:pPr>
        <w:ind w:firstLine="567"/>
        <w:rPr>
          <w:rFonts w:cs="Times New Roman"/>
          <w:szCs w:val="24"/>
        </w:rPr>
      </w:pPr>
      <w:r>
        <w:rPr>
          <w:rFonts w:cs="Times New Roman"/>
          <w:szCs w:val="24"/>
        </w:rPr>
        <w:t xml:space="preserve">Fitur ini merupakan fitur yang digunakan untuk menampilkan data </w:t>
      </w:r>
      <w:r>
        <w:rPr>
          <w:rFonts w:cs="Times New Roman"/>
          <w:i/>
          <w:szCs w:val="24"/>
        </w:rPr>
        <w:t>history log in</w:t>
      </w:r>
      <w:ins w:id="2753" w:author="Windows User" w:date="2019-09-19T01:55:00Z">
        <w:r w:rsidRPr="006A0BE8">
          <w:rPr>
            <w:rFonts w:cs="Times New Roman"/>
            <w:szCs w:val="24"/>
          </w:rPr>
          <w:t>.</w:t>
        </w:r>
      </w:ins>
      <w:ins w:id="2754" w:author="Windows User" w:date="2019-09-19T02:09:00Z">
        <w:r w:rsidRPr="006A0BE8">
          <w:rPr>
            <w:rFonts w:cs="Times New Roman"/>
            <w:szCs w:val="24"/>
          </w:rPr>
          <w:t xml:space="preserve"> </w:t>
        </w:r>
      </w:ins>
      <w:ins w:id="2755" w:author="Windows User" w:date="2019-09-19T02:16:00Z">
        <w:r w:rsidRPr="006A0BE8">
          <w:rPr>
            <w:rFonts w:cs="Times New Roman"/>
            <w:szCs w:val="24"/>
          </w:rPr>
          <w:t xml:space="preserve">Fitur untuk melihat </w:t>
        </w:r>
      </w:ins>
      <w:r>
        <w:rPr>
          <w:rFonts w:cs="Times New Roman"/>
          <w:szCs w:val="24"/>
        </w:rPr>
        <w:t xml:space="preserve">data </w:t>
      </w:r>
      <w:ins w:id="2756" w:author="Windows User" w:date="2019-09-19T02:16:00Z">
        <w:r w:rsidRPr="006A0BE8">
          <w:rPr>
            <w:rFonts w:cs="Times New Roman"/>
            <w:szCs w:val="24"/>
          </w:rPr>
          <w:t>history log</w:t>
        </w:r>
      </w:ins>
      <w:ins w:id="2757" w:author="Windows User" w:date="2019-09-19T02:20:00Z">
        <w:r w:rsidRPr="006A0BE8">
          <w:rPr>
            <w:rFonts w:cs="Times New Roman"/>
            <w:szCs w:val="24"/>
          </w:rPr>
          <w:t xml:space="preserve"> </w:t>
        </w:r>
      </w:ins>
      <w:ins w:id="2758" w:author="Windows User" w:date="2019-09-19T02:16:00Z">
        <w:r w:rsidRPr="006A0BE8">
          <w:rPr>
            <w:rFonts w:cs="Times New Roman"/>
            <w:szCs w:val="24"/>
          </w:rPr>
          <w:t xml:space="preserve">in bisa dilakukan oleh admin. </w:t>
        </w:r>
      </w:ins>
      <w:ins w:id="2759" w:author="Windows User" w:date="2019-09-19T02:20:00Z">
        <w:r w:rsidRPr="006A0BE8">
          <w:rPr>
            <w:rFonts w:cs="Times New Roman"/>
            <w:szCs w:val="24"/>
          </w:rPr>
          <w:t xml:space="preserve">Admin harus masuk kedalam sistem terlebih dahulu. Setelah itu klik menu </w:t>
        </w:r>
        <w:r w:rsidRPr="006A0BE8">
          <w:rPr>
            <w:rFonts w:cs="Times New Roman"/>
            <w:i/>
            <w:szCs w:val="24"/>
            <w:rPrChange w:id="2760" w:author="Windows User" w:date="2019-09-19T02:21:00Z">
              <w:rPr>
                <w:rFonts w:cs="Times New Roman"/>
                <w:szCs w:val="24"/>
              </w:rPr>
            </w:rPrChange>
          </w:rPr>
          <w:t>History</w:t>
        </w:r>
      </w:ins>
      <w:ins w:id="2761" w:author="Windows User" w:date="2019-09-19T02:21:00Z">
        <w:r w:rsidRPr="006A0BE8">
          <w:rPr>
            <w:rFonts w:cs="Times New Roman"/>
            <w:i/>
            <w:szCs w:val="24"/>
          </w:rPr>
          <w:t xml:space="preserve"> </w:t>
        </w:r>
        <w:r w:rsidRPr="006A0BE8">
          <w:rPr>
            <w:rFonts w:cs="Times New Roman"/>
            <w:szCs w:val="24"/>
          </w:rPr>
          <w:t xml:space="preserve">dan pilih menu </w:t>
        </w:r>
        <w:r w:rsidRPr="006A0BE8">
          <w:rPr>
            <w:rFonts w:cs="Times New Roman"/>
            <w:i/>
            <w:szCs w:val="24"/>
            <w:rPrChange w:id="2762" w:author="Windows User" w:date="2019-09-19T02:21:00Z">
              <w:rPr>
                <w:rFonts w:cs="Times New Roman"/>
                <w:szCs w:val="24"/>
              </w:rPr>
            </w:rPrChange>
          </w:rPr>
          <w:t>History Log in</w:t>
        </w:r>
        <w:r w:rsidRPr="006A0BE8">
          <w:rPr>
            <w:rFonts w:cs="Times New Roman"/>
            <w:szCs w:val="24"/>
          </w:rPr>
          <w:t xml:space="preserve">, maka akan </w:t>
        </w:r>
      </w:ins>
      <w:r>
        <w:rPr>
          <w:rFonts w:cs="Times New Roman"/>
          <w:szCs w:val="24"/>
        </w:rPr>
        <w:t>menampilkan</w:t>
      </w:r>
      <w:ins w:id="2763" w:author="Windows User" w:date="2019-09-19T02:21:00Z">
        <w:r w:rsidRPr="006A0BE8">
          <w:rPr>
            <w:rFonts w:cs="Times New Roman"/>
            <w:szCs w:val="24"/>
          </w:rPr>
          <w:t xml:space="preserve"> tabel siapa saja yang pernah mengakses sistem pada waktu tertentu</w:t>
        </w:r>
      </w:ins>
      <w:r>
        <w:rPr>
          <w:rFonts w:cs="Times New Roman"/>
          <w:szCs w:val="24"/>
        </w:rPr>
        <w:t xml:space="preserve">. Fitur ini dapat dilihat pada Gambar 5.4. </w:t>
      </w:r>
    </w:p>
    <w:p w14:paraId="01532DD0" w14:textId="1D9EB570" w:rsidR="009F7FCC" w:rsidRDefault="009F7FCC" w:rsidP="009F7FCC">
      <w:pPr>
        <w:rPr>
          <w:rFonts w:cs="Times New Roman"/>
          <w:szCs w:val="24"/>
        </w:rPr>
      </w:pPr>
    </w:p>
    <w:p w14:paraId="27B39015" w14:textId="3FFCD2D7" w:rsidR="00A01A35" w:rsidRPr="00737722" w:rsidRDefault="00A01A35" w:rsidP="00A01A35">
      <w:pPr>
        <w:pStyle w:val="Heading3"/>
        <w:rPr>
          <w:i/>
        </w:rPr>
      </w:pPr>
      <w:bookmarkStart w:id="2764" w:name="_Toc23552409"/>
      <w:r>
        <w:t xml:space="preserve">Fitur </w:t>
      </w:r>
      <w:r w:rsidRPr="00737722">
        <w:rPr>
          <w:i/>
        </w:rPr>
        <w:t xml:space="preserve">History </w:t>
      </w:r>
      <w:r>
        <w:rPr>
          <w:i/>
        </w:rPr>
        <w:t>Tracker</w:t>
      </w:r>
      <w:bookmarkEnd w:id="2764"/>
    </w:p>
    <w:p w14:paraId="1AEC7B20" w14:textId="006BF409" w:rsidR="009F7FCC" w:rsidRDefault="00A01A35" w:rsidP="009F7FCC">
      <w:pPr>
        <w:ind w:firstLine="567"/>
        <w:rPr>
          <w:rFonts w:cs="Times New Roman"/>
          <w:szCs w:val="24"/>
        </w:rPr>
      </w:pPr>
      <w:r>
        <w:rPr>
          <w:rFonts w:cs="Times New Roman"/>
          <w:szCs w:val="24"/>
        </w:rPr>
        <w:t xml:space="preserve">Fitur ini merupakan fitur yang digunakan untuk menampilkan data </w:t>
      </w:r>
      <w:r>
        <w:rPr>
          <w:rFonts w:cs="Times New Roman"/>
          <w:i/>
          <w:szCs w:val="24"/>
        </w:rPr>
        <w:t>history log in</w:t>
      </w:r>
      <w:ins w:id="2765" w:author="Windows User" w:date="2019-09-19T01:55:00Z">
        <w:r w:rsidRPr="006A0BE8">
          <w:rPr>
            <w:rFonts w:cs="Times New Roman"/>
            <w:szCs w:val="24"/>
          </w:rPr>
          <w:t>.</w:t>
        </w:r>
      </w:ins>
      <w:ins w:id="2766" w:author="Windows User" w:date="2019-09-19T02:09:00Z">
        <w:r w:rsidRPr="006A0BE8">
          <w:rPr>
            <w:rFonts w:cs="Times New Roman"/>
            <w:szCs w:val="24"/>
          </w:rPr>
          <w:t xml:space="preserve"> </w:t>
        </w:r>
      </w:ins>
      <w:ins w:id="2767" w:author="Windows User" w:date="2019-09-19T02:16:00Z">
        <w:r w:rsidRPr="006A0BE8">
          <w:rPr>
            <w:rFonts w:cs="Times New Roman"/>
            <w:szCs w:val="24"/>
          </w:rPr>
          <w:t xml:space="preserve">Fitur untuk melihat </w:t>
        </w:r>
      </w:ins>
      <w:r>
        <w:rPr>
          <w:rFonts w:cs="Times New Roman"/>
          <w:szCs w:val="24"/>
        </w:rPr>
        <w:t xml:space="preserve">data </w:t>
      </w:r>
      <w:ins w:id="2768" w:author="Windows User" w:date="2019-09-19T02:16:00Z">
        <w:r w:rsidRPr="00503309">
          <w:rPr>
            <w:rFonts w:cs="Times New Roman"/>
            <w:i/>
            <w:szCs w:val="24"/>
          </w:rPr>
          <w:t xml:space="preserve">history </w:t>
        </w:r>
      </w:ins>
      <w:r>
        <w:rPr>
          <w:rFonts w:cs="Times New Roman"/>
          <w:i/>
          <w:szCs w:val="24"/>
        </w:rPr>
        <w:t xml:space="preserve">tracker </w:t>
      </w:r>
      <w:ins w:id="2769" w:author="Windows User" w:date="2019-09-19T02:16:00Z">
        <w:r w:rsidRPr="006A0BE8">
          <w:rPr>
            <w:rFonts w:cs="Times New Roman"/>
            <w:szCs w:val="24"/>
          </w:rPr>
          <w:t xml:space="preserve"> bisa dilakukan oleh </w:t>
        </w:r>
      </w:ins>
      <w:r>
        <w:rPr>
          <w:rFonts w:cs="Times New Roman"/>
          <w:szCs w:val="24"/>
        </w:rPr>
        <w:t>semua pengguna</w:t>
      </w:r>
      <w:ins w:id="2770" w:author="Windows User" w:date="2019-09-19T02:16:00Z">
        <w:r w:rsidRPr="006A0BE8">
          <w:rPr>
            <w:rFonts w:cs="Times New Roman"/>
            <w:szCs w:val="24"/>
          </w:rPr>
          <w:t>.</w:t>
        </w:r>
      </w:ins>
      <w:r>
        <w:rPr>
          <w:rFonts w:cs="Times New Roman"/>
          <w:szCs w:val="24"/>
        </w:rPr>
        <w:t xml:space="preserve"> Pengguna</w:t>
      </w:r>
      <w:ins w:id="2771" w:author="Windows User" w:date="2019-09-19T02:20:00Z">
        <w:r w:rsidRPr="006A0BE8">
          <w:rPr>
            <w:rFonts w:cs="Times New Roman"/>
            <w:szCs w:val="24"/>
          </w:rPr>
          <w:t xml:space="preserve"> harus masuk ke</w:t>
        </w:r>
      </w:ins>
      <w:r>
        <w:rPr>
          <w:rFonts w:cs="Times New Roman"/>
          <w:szCs w:val="24"/>
        </w:rPr>
        <w:t xml:space="preserve"> </w:t>
      </w:r>
      <w:ins w:id="2772" w:author="Windows User" w:date="2019-09-19T02:20:00Z">
        <w:r w:rsidRPr="006A0BE8">
          <w:rPr>
            <w:rFonts w:cs="Times New Roman"/>
            <w:szCs w:val="24"/>
          </w:rPr>
          <w:t xml:space="preserve">dalam sistem terlebih dahulu. Setelah itu klik menu </w:t>
        </w:r>
        <w:r w:rsidRPr="006A0BE8">
          <w:rPr>
            <w:rFonts w:cs="Times New Roman"/>
            <w:i/>
            <w:szCs w:val="24"/>
            <w:rPrChange w:id="2773" w:author="Windows User" w:date="2019-09-19T02:21:00Z">
              <w:rPr>
                <w:rFonts w:cs="Times New Roman"/>
                <w:szCs w:val="24"/>
              </w:rPr>
            </w:rPrChange>
          </w:rPr>
          <w:t>History</w:t>
        </w:r>
      </w:ins>
      <w:ins w:id="2774" w:author="Windows User" w:date="2019-09-19T02:21:00Z">
        <w:r w:rsidRPr="006A0BE8">
          <w:rPr>
            <w:rFonts w:cs="Times New Roman"/>
            <w:i/>
            <w:szCs w:val="24"/>
          </w:rPr>
          <w:t xml:space="preserve"> </w:t>
        </w:r>
      </w:ins>
      <w:r>
        <w:rPr>
          <w:rFonts w:cs="Times New Roman"/>
          <w:i/>
          <w:szCs w:val="24"/>
        </w:rPr>
        <w:t xml:space="preserve"> Tracker</w:t>
      </w:r>
      <w:ins w:id="2775" w:author="Windows User" w:date="2019-09-19T02:21:00Z">
        <w:r w:rsidRPr="006A0BE8">
          <w:rPr>
            <w:rFonts w:cs="Times New Roman"/>
            <w:szCs w:val="24"/>
          </w:rPr>
          <w:t xml:space="preserve">, maka akan </w:t>
        </w:r>
      </w:ins>
      <w:r>
        <w:rPr>
          <w:rFonts w:cs="Times New Roman"/>
          <w:szCs w:val="24"/>
        </w:rPr>
        <w:t>menampilakn</w:t>
      </w:r>
      <w:ins w:id="2776" w:author="Windows User" w:date="2019-09-19T02:21:00Z">
        <w:r w:rsidRPr="006A0BE8">
          <w:rPr>
            <w:rFonts w:cs="Times New Roman"/>
            <w:szCs w:val="24"/>
          </w:rPr>
          <w:t xml:space="preserve"> tabel </w:t>
        </w:r>
      </w:ins>
      <w:r>
        <w:rPr>
          <w:rFonts w:cs="Times New Roman"/>
          <w:szCs w:val="24"/>
        </w:rPr>
        <w:t xml:space="preserve">sudut yang pernah dilalui </w:t>
      </w:r>
      <w:r>
        <w:rPr>
          <w:rFonts w:cs="Times New Roman"/>
          <w:i/>
          <w:szCs w:val="24"/>
        </w:rPr>
        <w:t>tracker</w:t>
      </w:r>
      <w:ins w:id="2777" w:author="Windows User" w:date="2019-09-19T02:21:00Z">
        <w:r w:rsidRPr="006A0BE8">
          <w:rPr>
            <w:rFonts w:cs="Times New Roman"/>
            <w:szCs w:val="24"/>
          </w:rPr>
          <w:t xml:space="preserve"> pada waktu tertentu. </w:t>
        </w:r>
      </w:ins>
      <w:r>
        <w:rPr>
          <w:rFonts w:cs="Times New Roman"/>
          <w:szCs w:val="24"/>
        </w:rPr>
        <w:t>Fitur ini dapat dilihat pada Gambar 5.5.</w:t>
      </w:r>
    </w:p>
    <w:p w14:paraId="33C47B66" w14:textId="47667FE5" w:rsidR="00A01A35" w:rsidRDefault="009031A4" w:rsidP="00A01A35">
      <w:pPr>
        <w:rPr>
          <w:rFonts w:cs="Times New Roman"/>
          <w:szCs w:val="24"/>
        </w:rPr>
      </w:pPr>
      <w:r>
        <w:rPr>
          <w:noProof/>
        </w:rPr>
        <w:lastRenderedPageBreak/>
        <w:drawing>
          <wp:inline distT="0" distB="0" distL="0" distR="0" wp14:anchorId="42454C75" wp14:editId="171C907C">
            <wp:extent cx="5039995" cy="2454910"/>
            <wp:effectExtent l="0" t="0" r="8255"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9995" cy="2454910"/>
                    </a:xfrm>
                    <a:prstGeom prst="rect">
                      <a:avLst/>
                    </a:prstGeom>
                  </pic:spPr>
                </pic:pic>
              </a:graphicData>
            </a:graphic>
          </wp:inline>
        </w:drawing>
      </w:r>
    </w:p>
    <w:p w14:paraId="78C791CB" w14:textId="1AE5B130" w:rsidR="00A01A35" w:rsidRPr="00503309" w:rsidRDefault="00A01A35" w:rsidP="00A01A35">
      <w:pPr>
        <w:pStyle w:val="Heading3"/>
      </w:pPr>
      <w:bookmarkStart w:id="2778" w:name="_Toc23552410"/>
      <w:r>
        <w:t xml:space="preserve">Fitur </w:t>
      </w:r>
      <w:r w:rsidRPr="00737722">
        <w:rPr>
          <w:i/>
        </w:rPr>
        <w:t>History</w:t>
      </w:r>
      <w:r>
        <w:rPr>
          <w:i/>
        </w:rPr>
        <w:t xml:space="preserve"> </w:t>
      </w:r>
      <w:r>
        <w:t>Aktuator</w:t>
      </w:r>
      <w:bookmarkEnd w:id="2778"/>
    </w:p>
    <w:p w14:paraId="1B311DF9" w14:textId="3F88CBE6" w:rsidR="00A01A35" w:rsidRDefault="00A01A35" w:rsidP="00A01A35">
      <w:pPr>
        <w:ind w:firstLine="567"/>
        <w:rPr>
          <w:rFonts w:cs="Times New Roman"/>
          <w:szCs w:val="24"/>
        </w:rPr>
      </w:pPr>
      <w:r>
        <w:rPr>
          <w:rFonts w:cs="Times New Roman"/>
          <w:szCs w:val="24"/>
        </w:rPr>
        <w:t xml:space="preserve">Fitur ini merupakan fitur yang digunakan untuk menampilkan data </w:t>
      </w:r>
      <w:r>
        <w:rPr>
          <w:rFonts w:cs="Times New Roman"/>
          <w:i/>
          <w:szCs w:val="24"/>
        </w:rPr>
        <w:t>history log in</w:t>
      </w:r>
      <w:ins w:id="2779" w:author="Windows User" w:date="2019-09-19T01:55:00Z">
        <w:r w:rsidRPr="006A0BE8">
          <w:rPr>
            <w:rFonts w:cs="Times New Roman"/>
            <w:szCs w:val="24"/>
          </w:rPr>
          <w:t>.</w:t>
        </w:r>
      </w:ins>
      <w:ins w:id="2780" w:author="Windows User" w:date="2019-09-19T02:09:00Z">
        <w:r w:rsidRPr="006A0BE8">
          <w:rPr>
            <w:rFonts w:cs="Times New Roman"/>
            <w:szCs w:val="24"/>
          </w:rPr>
          <w:t xml:space="preserve"> </w:t>
        </w:r>
      </w:ins>
      <w:ins w:id="2781" w:author="Windows User" w:date="2019-09-19T02:16:00Z">
        <w:r w:rsidRPr="006A0BE8">
          <w:rPr>
            <w:rFonts w:cs="Times New Roman"/>
            <w:szCs w:val="24"/>
          </w:rPr>
          <w:t xml:space="preserve">Fitur untuk melihat </w:t>
        </w:r>
      </w:ins>
      <w:r>
        <w:rPr>
          <w:rFonts w:cs="Times New Roman"/>
          <w:szCs w:val="24"/>
        </w:rPr>
        <w:t xml:space="preserve">data </w:t>
      </w:r>
      <w:ins w:id="2782" w:author="Windows User" w:date="2019-09-19T02:16:00Z">
        <w:r w:rsidRPr="00503309">
          <w:rPr>
            <w:rFonts w:cs="Times New Roman"/>
            <w:i/>
            <w:szCs w:val="24"/>
          </w:rPr>
          <w:t xml:space="preserve">history </w:t>
        </w:r>
      </w:ins>
      <w:r>
        <w:rPr>
          <w:rFonts w:cs="Times New Roman"/>
          <w:szCs w:val="24"/>
        </w:rPr>
        <w:t>aktuator</w:t>
      </w:r>
      <w:r>
        <w:rPr>
          <w:rFonts w:cs="Times New Roman"/>
          <w:i/>
          <w:szCs w:val="24"/>
        </w:rPr>
        <w:t xml:space="preserve"> </w:t>
      </w:r>
      <w:ins w:id="2783" w:author="Windows User" w:date="2019-09-19T02:16:00Z">
        <w:r w:rsidRPr="006A0BE8">
          <w:rPr>
            <w:rFonts w:cs="Times New Roman"/>
            <w:szCs w:val="24"/>
          </w:rPr>
          <w:t xml:space="preserve"> bisa dilakukan oleh </w:t>
        </w:r>
      </w:ins>
      <w:r>
        <w:rPr>
          <w:rFonts w:cs="Times New Roman"/>
          <w:szCs w:val="24"/>
        </w:rPr>
        <w:t>semua pengguna</w:t>
      </w:r>
      <w:ins w:id="2784" w:author="Windows User" w:date="2019-09-19T02:16:00Z">
        <w:r w:rsidRPr="006A0BE8">
          <w:rPr>
            <w:rFonts w:cs="Times New Roman"/>
            <w:szCs w:val="24"/>
          </w:rPr>
          <w:t>.</w:t>
        </w:r>
      </w:ins>
      <w:r>
        <w:rPr>
          <w:rFonts w:cs="Times New Roman"/>
          <w:szCs w:val="24"/>
        </w:rPr>
        <w:t xml:space="preserve"> Pengguna</w:t>
      </w:r>
      <w:ins w:id="2785" w:author="Windows User" w:date="2019-09-19T02:20:00Z">
        <w:r w:rsidRPr="006A0BE8">
          <w:rPr>
            <w:rFonts w:cs="Times New Roman"/>
            <w:szCs w:val="24"/>
          </w:rPr>
          <w:t xml:space="preserve"> harus masuk kedalam sistem terlebih dahulu. Setelah itu klik menu </w:t>
        </w:r>
      </w:ins>
      <w:r>
        <w:rPr>
          <w:rFonts w:cs="Times New Roman"/>
          <w:i/>
          <w:szCs w:val="24"/>
        </w:rPr>
        <w:t>h</w:t>
      </w:r>
      <w:ins w:id="2786" w:author="Windows User" w:date="2019-09-19T02:20:00Z">
        <w:r w:rsidRPr="006A0BE8">
          <w:rPr>
            <w:rFonts w:cs="Times New Roman"/>
            <w:i/>
            <w:szCs w:val="24"/>
            <w:rPrChange w:id="2787" w:author="Windows User" w:date="2019-09-19T02:21:00Z">
              <w:rPr>
                <w:rFonts w:cs="Times New Roman"/>
                <w:szCs w:val="24"/>
              </w:rPr>
            </w:rPrChange>
          </w:rPr>
          <w:t>istory</w:t>
        </w:r>
      </w:ins>
      <w:ins w:id="2788" w:author="Windows User" w:date="2019-09-19T02:21:00Z">
        <w:r w:rsidRPr="006A0BE8">
          <w:rPr>
            <w:rFonts w:cs="Times New Roman"/>
            <w:i/>
            <w:szCs w:val="24"/>
          </w:rPr>
          <w:t xml:space="preserve"> </w:t>
        </w:r>
      </w:ins>
      <w:r>
        <w:rPr>
          <w:rFonts w:cs="Times New Roman"/>
          <w:szCs w:val="24"/>
        </w:rPr>
        <w:t>aktuator</w:t>
      </w:r>
      <w:r w:rsidR="009F7FCC">
        <w:rPr>
          <w:rFonts w:cs="Times New Roman"/>
          <w:szCs w:val="24"/>
        </w:rPr>
        <w:t xml:space="preserve">. Jika aktuator yang dimiliki lebih dari satu maka pengguna harus memilih aktuator mana yang ingin ditampilkan. Hal ini bisa dilakukan denga memilih pada </w:t>
      </w:r>
      <w:r w:rsidR="009F7FCC">
        <w:rPr>
          <w:rFonts w:cs="Times New Roman"/>
          <w:i/>
          <w:szCs w:val="24"/>
        </w:rPr>
        <w:t xml:space="preserve">dropdown </w:t>
      </w:r>
      <w:r w:rsidR="009F7FCC">
        <w:rPr>
          <w:rFonts w:cs="Times New Roman"/>
          <w:szCs w:val="24"/>
        </w:rPr>
        <w:t>aktuator</w:t>
      </w:r>
      <w:r w:rsidR="009F7FCC">
        <w:rPr>
          <w:rFonts w:cs="Times New Roman"/>
          <w:i/>
          <w:szCs w:val="24"/>
        </w:rPr>
        <w:t xml:space="preserve"> </w:t>
      </w:r>
      <w:r w:rsidR="009F7FCC">
        <w:rPr>
          <w:rFonts w:cs="Times New Roman"/>
          <w:szCs w:val="24"/>
        </w:rPr>
        <w:t xml:space="preserve"> yang telah disediakan. M</w:t>
      </w:r>
      <w:ins w:id="2789" w:author="Windows User" w:date="2019-09-19T02:21:00Z">
        <w:r w:rsidRPr="006A0BE8">
          <w:rPr>
            <w:rFonts w:cs="Times New Roman"/>
            <w:szCs w:val="24"/>
          </w:rPr>
          <w:t xml:space="preserve">aka akan </w:t>
        </w:r>
      </w:ins>
      <w:r>
        <w:rPr>
          <w:rFonts w:cs="Times New Roman"/>
          <w:szCs w:val="24"/>
        </w:rPr>
        <w:t>menampilakn</w:t>
      </w:r>
      <w:ins w:id="2790" w:author="Windows User" w:date="2019-09-19T02:21:00Z">
        <w:r w:rsidRPr="006A0BE8">
          <w:rPr>
            <w:rFonts w:cs="Times New Roman"/>
            <w:szCs w:val="24"/>
          </w:rPr>
          <w:t xml:space="preserve"> tabel </w:t>
        </w:r>
      </w:ins>
      <w:r>
        <w:rPr>
          <w:rFonts w:cs="Times New Roman"/>
          <w:szCs w:val="24"/>
        </w:rPr>
        <w:t xml:space="preserve">sudut yang pernah dilalui aktuator </w:t>
      </w:r>
      <w:ins w:id="2791" w:author="Windows User" w:date="2019-09-19T02:21:00Z">
        <w:r w:rsidRPr="006A0BE8">
          <w:rPr>
            <w:rFonts w:cs="Times New Roman"/>
            <w:szCs w:val="24"/>
          </w:rPr>
          <w:t xml:space="preserve">pada waktu tertentu. </w:t>
        </w:r>
      </w:ins>
      <w:r>
        <w:rPr>
          <w:rFonts w:cs="Times New Roman"/>
          <w:szCs w:val="24"/>
        </w:rPr>
        <w:t>Fitur ini dapat dilihat pada Gambar 5.6.</w:t>
      </w:r>
    </w:p>
    <w:p w14:paraId="50ACDB72" w14:textId="2D8ABAAD" w:rsidR="00A01A35" w:rsidRDefault="00A01A35" w:rsidP="00A01A35">
      <w:pPr>
        <w:rPr>
          <w:rFonts w:cs="Times New Roman"/>
          <w:szCs w:val="24"/>
        </w:rPr>
      </w:pPr>
    </w:p>
    <w:p w14:paraId="46578B6F" w14:textId="4CE6C86D" w:rsidR="00A01A35" w:rsidRPr="00503309" w:rsidRDefault="00A01A35" w:rsidP="00A01A35">
      <w:pPr>
        <w:pStyle w:val="Heading3"/>
      </w:pPr>
      <w:bookmarkStart w:id="2792" w:name="_Toc23552411"/>
      <w:r>
        <w:t>Fitur Grafik Sensor</w:t>
      </w:r>
      <w:bookmarkEnd w:id="2792"/>
    </w:p>
    <w:p w14:paraId="278D0116" w14:textId="5C89CBA1" w:rsidR="00A01A35" w:rsidRDefault="00A01A35" w:rsidP="00A01A35">
      <w:pPr>
        <w:ind w:firstLine="567"/>
        <w:rPr>
          <w:rFonts w:cs="Times New Roman"/>
          <w:szCs w:val="24"/>
        </w:rPr>
      </w:pPr>
      <w:r>
        <w:rPr>
          <w:rFonts w:cs="Times New Roman"/>
          <w:szCs w:val="24"/>
        </w:rPr>
        <w:t xml:space="preserve">Fitur ini merupakan fitur yang digunakan untuk menampilkan data </w:t>
      </w:r>
      <w:r>
        <w:t xml:space="preserve">grafik sensor </w:t>
      </w:r>
      <w:ins w:id="2793" w:author="Windows User" w:date="2019-09-19T02:16:00Z">
        <w:r w:rsidRPr="006A0BE8">
          <w:rPr>
            <w:rFonts w:cs="Times New Roman"/>
            <w:szCs w:val="24"/>
          </w:rPr>
          <w:t xml:space="preserve">Fitur untuk melihat </w:t>
        </w:r>
      </w:ins>
      <w:r>
        <w:rPr>
          <w:rFonts w:cs="Times New Roman"/>
          <w:szCs w:val="24"/>
        </w:rPr>
        <w:t xml:space="preserve">data </w:t>
      </w:r>
      <w:r>
        <w:t xml:space="preserve">grafik sensor </w:t>
      </w:r>
      <w:ins w:id="2794" w:author="Windows User" w:date="2019-09-19T02:16:00Z">
        <w:r w:rsidRPr="006A0BE8">
          <w:rPr>
            <w:rFonts w:cs="Times New Roman"/>
            <w:szCs w:val="24"/>
          </w:rPr>
          <w:t xml:space="preserve">bisa dilakukan oleh </w:t>
        </w:r>
      </w:ins>
      <w:r>
        <w:rPr>
          <w:rFonts w:cs="Times New Roman"/>
          <w:szCs w:val="24"/>
        </w:rPr>
        <w:t>semua pengguna</w:t>
      </w:r>
      <w:ins w:id="2795" w:author="Windows User" w:date="2019-09-19T02:16:00Z">
        <w:r w:rsidRPr="006A0BE8">
          <w:rPr>
            <w:rFonts w:cs="Times New Roman"/>
            <w:szCs w:val="24"/>
          </w:rPr>
          <w:t>.</w:t>
        </w:r>
      </w:ins>
      <w:r>
        <w:rPr>
          <w:rFonts w:cs="Times New Roman"/>
          <w:szCs w:val="24"/>
        </w:rPr>
        <w:t xml:space="preserve"> Pengguna</w:t>
      </w:r>
      <w:ins w:id="2796" w:author="Windows User" w:date="2019-09-19T02:20:00Z">
        <w:r w:rsidRPr="006A0BE8">
          <w:rPr>
            <w:rFonts w:cs="Times New Roman"/>
            <w:szCs w:val="24"/>
          </w:rPr>
          <w:t xml:space="preserve"> harus masuk kedalam sistem terlebih dahulu. Setelah itu klik menu </w:t>
        </w:r>
      </w:ins>
      <w:r>
        <w:rPr>
          <w:rFonts w:cs="Times New Roman"/>
          <w:szCs w:val="24"/>
        </w:rPr>
        <w:t xml:space="preserve">grafik pilih </w:t>
      </w:r>
      <w:r>
        <w:t>grafik sensor</w:t>
      </w:r>
      <w:ins w:id="2797" w:author="Windows User" w:date="2019-09-19T02:21:00Z">
        <w:r w:rsidRPr="006A0BE8">
          <w:rPr>
            <w:rFonts w:cs="Times New Roman"/>
            <w:szCs w:val="24"/>
          </w:rPr>
          <w:t xml:space="preserve">, maka akan </w:t>
        </w:r>
      </w:ins>
      <w:r>
        <w:rPr>
          <w:rFonts w:cs="Times New Roman"/>
          <w:szCs w:val="24"/>
        </w:rPr>
        <w:t>menampilakn</w:t>
      </w:r>
      <w:ins w:id="2798" w:author="Windows User" w:date="2019-09-19T02:21:00Z">
        <w:r w:rsidRPr="006A0BE8">
          <w:rPr>
            <w:rFonts w:cs="Times New Roman"/>
            <w:szCs w:val="24"/>
          </w:rPr>
          <w:t xml:space="preserve"> </w:t>
        </w:r>
      </w:ins>
      <w:r>
        <w:rPr>
          <w:rFonts w:cs="Times New Roman"/>
          <w:szCs w:val="24"/>
        </w:rPr>
        <w:t xml:space="preserve">grafik sensor secara </w:t>
      </w:r>
      <w:r>
        <w:rPr>
          <w:rFonts w:cs="Times New Roman"/>
          <w:i/>
          <w:szCs w:val="24"/>
        </w:rPr>
        <w:t>realtime</w:t>
      </w:r>
      <w:ins w:id="2799" w:author="Windows User" w:date="2019-09-19T02:21:00Z">
        <w:r w:rsidRPr="006A0BE8">
          <w:rPr>
            <w:rFonts w:cs="Times New Roman"/>
            <w:szCs w:val="24"/>
          </w:rPr>
          <w:t xml:space="preserve">. </w:t>
        </w:r>
      </w:ins>
      <w:r>
        <w:rPr>
          <w:rFonts w:cs="Times New Roman"/>
          <w:szCs w:val="24"/>
        </w:rPr>
        <w:t>Fitur ini dapat dilihat pada Gambar 5.7</w:t>
      </w:r>
    </w:p>
    <w:p w14:paraId="2D55C8FD" w14:textId="77777777" w:rsidR="009F7FCC" w:rsidRDefault="009F7FCC" w:rsidP="009F7FCC">
      <w:pPr>
        <w:rPr>
          <w:rFonts w:cs="Times New Roman"/>
          <w:szCs w:val="24"/>
        </w:rPr>
      </w:pPr>
    </w:p>
    <w:p w14:paraId="676F61B6" w14:textId="371899B9" w:rsidR="00A01A35" w:rsidRPr="00503309" w:rsidRDefault="00A01A35" w:rsidP="00A01A35">
      <w:pPr>
        <w:pStyle w:val="Heading3"/>
      </w:pPr>
      <w:bookmarkStart w:id="2800" w:name="_Toc23552412"/>
      <w:r>
        <w:t xml:space="preserve">Fitur Nilai </w:t>
      </w:r>
      <w:r w:rsidRPr="007D707A">
        <w:rPr>
          <w:i/>
        </w:rPr>
        <w:t>Setpoint</w:t>
      </w:r>
      <w:bookmarkEnd w:id="2800"/>
    </w:p>
    <w:p w14:paraId="37047037" w14:textId="2D939382" w:rsidR="00A01A35" w:rsidRDefault="00A01A35" w:rsidP="00A01A35">
      <w:pPr>
        <w:ind w:firstLine="567"/>
        <w:rPr>
          <w:rFonts w:cs="Times New Roman"/>
          <w:szCs w:val="24"/>
        </w:rPr>
      </w:pPr>
      <w:r>
        <w:rPr>
          <w:rFonts w:cs="Times New Roman"/>
          <w:szCs w:val="24"/>
        </w:rPr>
        <w:t xml:space="preserve">Fitur ini merupakan fitur yang digunakan untuk menampilkan data nilai </w:t>
      </w:r>
      <w:r w:rsidRPr="001117F6">
        <w:rPr>
          <w:rFonts w:cs="Times New Roman"/>
          <w:i/>
          <w:szCs w:val="24"/>
        </w:rPr>
        <w:t>setpoint</w:t>
      </w:r>
      <w:ins w:id="2801" w:author="Windows User" w:date="2019-09-19T01:55:00Z">
        <w:r w:rsidRPr="006A0BE8">
          <w:rPr>
            <w:rFonts w:cs="Times New Roman"/>
            <w:szCs w:val="24"/>
          </w:rPr>
          <w:t>.</w:t>
        </w:r>
      </w:ins>
      <w:ins w:id="2802" w:author="Windows User" w:date="2019-09-19T02:09:00Z">
        <w:r w:rsidRPr="006A0BE8">
          <w:rPr>
            <w:rFonts w:cs="Times New Roman"/>
            <w:szCs w:val="24"/>
          </w:rPr>
          <w:t xml:space="preserve"> </w:t>
        </w:r>
      </w:ins>
      <w:ins w:id="2803" w:author="Windows User" w:date="2019-09-19T02:16:00Z">
        <w:r w:rsidRPr="006A0BE8">
          <w:rPr>
            <w:rFonts w:cs="Times New Roman"/>
            <w:szCs w:val="24"/>
          </w:rPr>
          <w:t xml:space="preserve">Fitur untuk melihat </w:t>
        </w:r>
      </w:ins>
      <w:r>
        <w:rPr>
          <w:rFonts w:cs="Times New Roman"/>
          <w:szCs w:val="24"/>
        </w:rPr>
        <w:t xml:space="preserve">data nilai </w:t>
      </w:r>
      <w:r w:rsidRPr="001117F6">
        <w:rPr>
          <w:rFonts w:cs="Times New Roman"/>
          <w:i/>
          <w:szCs w:val="24"/>
        </w:rPr>
        <w:t>setpoint</w:t>
      </w:r>
      <w:r w:rsidRPr="006A0BE8">
        <w:rPr>
          <w:rFonts w:cs="Times New Roman"/>
          <w:szCs w:val="24"/>
        </w:rPr>
        <w:t xml:space="preserve"> </w:t>
      </w:r>
      <w:ins w:id="2804" w:author="Windows User" w:date="2019-09-19T02:16:00Z">
        <w:r w:rsidRPr="006A0BE8">
          <w:rPr>
            <w:rFonts w:cs="Times New Roman"/>
            <w:szCs w:val="24"/>
          </w:rPr>
          <w:t xml:space="preserve">bisa dilakukan oleh </w:t>
        </w:r>
      </w:ins>
      <w:r>
        <w:rPr>
          <w:rFonts w:cs="Times New Roman"/>
          <w:szCs w:val="24"/>
        </w:rPr>
        <w:t>semua pengguna</w:t>
      </w:r>
      <w:ins w:id="2805" w:author="Windows User" w:date="2019-09-19T02:16:00Z">
        <w:r w:rsidRPr="006A0BE8">
          <w:rPr>
            <w:rFonts w:cs="Times New Roman"/>
            <w:szCs w:val="24"/>
          </w:rPr>
          <w:t>.</w:t>
        </w:r>
      </w:ins>
      <w:r>
        <w:rPr>
          <w:rFonts w:cs="Times New Roman"/>
          <w:szCs w:val="24"/>
        </w:rPr>
        <w:t xml:space="preserve"> Pengguna</w:t>
      </w:r>
      <w:ins w:id="2806" w:author="Windows User" w:date="2019-09-19T02:20:00Z">
        <w:r w:rsidRPr="006A0BE8">
          <w:rPr>
            <w:rFonts w:cs="Times New Roman"/>
            <w:szCs w:val="24"/>
          </w:rPr>
          <w:t xml:space="preserve"> harus masuk kedalam sistem terlebih dahulu. Setelah itu klik </w:t>
        </w:r>
        <w:r w:rsidRPr="006A0BE8">
          <w:rPr>
            <w:rFonts w:cs="Times New Roman"/>
            <w:szCs w:val="24"/>
          </w:rPr>
          <w:lastRenderedPageBreak/>
          <w:t xml:space="preserve">menu </w:t>
        </w:r>
      </w:ins>
      <w:r>
        <w:rPr>
          <w:rFonts w:cs="Times New Roman"/>
          <w:szCs w:val="24"/>
        </w:rPr>
        <w:t xml:space="preserve">nilai </w:t>
      </w:r>
      <w:r w:rsidRPr="001117F6">
        <w:rPr>
          <w:rFonts w:cs="Times New Roman"/>
          <w:i/>
          <w:szCs w:val="24"/>
        </w:rPr>
        <w:t>setpoint</w:t>
      </w:r>
      <w:ins w:id="2807" w:author="Windows User" w:date="2019-09-19T02:21:00Z">
        <w:r w:rsidRPr="006A0BE8">
          <w:rPr>
            <w:rFonts w:cs="Times New Roman"/>
            <w:szCs w:val="24"/>
          </w:rPr>
          <w:t xml:space="preserve">, maka akan </w:t>
        </w:r>
      </w:ins>
      <w:r>
        <w:rPr>
          <w:rFonts w:cs="Times New Roman"/>
          <w:szCs w:val="24"/>
        </w:rPr>
        <w:t>menampilakan nilai setpoint yang digunakan saat itu</w:t>
      </w:r>
      <w:ins w:id="2808" w:author="Windows User" w:date="2019-09-19T02:21:00Z">
        <w:r w:rsidRPr="006A0BE8">
          <w:rPr>
            <w:rFonts w:cs="Times New Roman"/>
            <w:szCs w:val="24"/>
          </w:rPr>
          <w:t xml:space="preserve">. </w:t>
        </w:r>
      </w:ins>
      <w:r>
        <w:rPr>
          <w:rFonts w:cs="Times New Roman"/>
          <w:szCs w:val="24"/>
        </w:rPr>
        <w:t>Fitur ini dapat dilihat pada Gambar 5.8.</w:t>
      </w:r>
    </w:p>
    <w:p w14:paraId="118EA238" w14:textId="5EA501F7" w:rsidR="00EF6560" w:rsidRDefault="00EF6560" w:rsidP="00EF6560">
      <w:pPr>
        <w:rPr>
          <w:rFonts w:cs="Times New Roman"/>
          <w:szCs w:val="24"/>
        </w:rPr>
      </w:pPr>
    </w:p>
    <w:p w14:paraId="4051B370" w14:textId="27D48440" w:rsidR="00A01A35" w:rsidRPr="00503309" w:rsidRDefault="00A01A35" w:rsidP="00A01A35">
      <w:pPr>
        <w:pStyle w:val="Heading3"/>
      </w:pPr>
      <w:bookmarkStart w:id="2809" w:name="_Toc23552413"/>
      <w:r>
        <w:t xml:space="preserve">Fitur </w:t>
      </w:r>
      <w:r w:rsidRPr="00503309">
        <w:t>Grafik</w:t>
      </w:r>
      <w:r>
        <w:rPr>
          <w:i/>
        </w:rPr>
        <w:t xml:space="preserve"> Tracker</w:t>
      </w:r>
      <w:bookmarkEnd w:id="2809"/>
    </w:p>
    <w:p w14:paraId="195DB824" w14:textId="406FE202" w:rsidR="00A01A35" w:rsidRDefault="00A01A35" w:rsidP="00A01A35">
      <w:pPr>
        <w:ind w:firstLine="567"/>
        <w:rPr>
          <w:rFonts w:cs="Times New Roman"/>
          <w:szCs w:val="24"/>
        </w:rPr>
      </w:pPr>
      <w:r>
        <w:rPr>
          <w:rFonts w:cs="Times New Roman"/>
          <w:szCs w:val="24"/>
        </w:rPr>
        <w:t xml:space="preserve">Fitur ini merupakan fitur yang digunakan untuk menampilkan data </w:t>
      </w:r>
      <w:r>
        <w:t xml:space="preserve">grafik sensor </w:t>
      </w:r>
      <w:ins w:id="2810" w:author="Windows User" w:date="2019-09-19T02:16:00Z">
        <w:r w:rsidRPr="006A0BE8">
          <w:rPr>
            <w:rFonts w:cs="Times New Roman"/>
            <w:szCs w:val="24"/>
          </w:rPr>
          <w:t xml:space="preserve">Fitur untuk melihat </w:t>
        </w:r>
      </w:ins>
      <w:r>
        <w:rPr>
          <w:rFonts w:cs="Times New Roman"/>
          <w:szCs w:val="24"/>
        </w:rPr>
        <w:t xml:space="preserve">data </w:t>
      </w:r>
      <w:r>
        <w:t xml:space="preserve">grafik </w:t>
      </w:r>
      <w:r>
        <w:rPr>
          <w:i/>
        </w:rPr>
        <w:t>tracker</w:t>
      </w:r>
      <w:r>
        <w:t xml:space="preserve"> </w:t>
      </w:r>
      <w:ins w:id="2811" w:author="Windows User" w:date="2019-09-19T02:16:00Z">
        <w:r w:rsidRPr="006A0BE8">
          <w:rPr>
            <w:rFonts w:cs="Times New Roman"/>
            <w:szCs w:val="24"/>
          </w:rPr>
          <w:t xml:space="preserve">bisa dilakukan oleh </w:t>
        </w:r>
      </w:ins>
      <w:r>
        <w:rPr>
          <w:rFonts w:cs="Times New Roman"/>
          <w:szCs w:val="24"/>
        </w:rPr>
        <w:t>semua pengguna</w:t>
      </w:r>
      <w:ins w:id="2812" w:author="Windows User" w:date="2019-09-19T02:16:00Z">
        <w:r w:rsidRPr="006A0BE8">
          <w:rPr>
            <w:rFonts w:cs="Times New Roman"/>
            <w:szCs w:val="24"/>
          </w:rPr>
          <w:t>.</w:t>
        </w:r>
      </w:ins>
      <w:r>
        <w:rPr>
          <w:rFonts w:cs="Times New Roman"/>
          <w:szCs w:val="24"/>
        </w:rPr>
        <w:t xml:space="preserve"> Pengguna</w:t>
      </w:r>
      <w:ins w:id="2813" w:author="Windows User" w:date="2019-09-19T02:20:00Z">
        <w:r w:rsidRPr="006A0BE8">
          <w:rPr>
            <w:rFonts w:cs="Times New Roman"/>
            <w:szCs w:val="24"/>
          </w:rPr>
          <w:t xml:space="preserve"> harus masuk kedalam sistem terlebih dahulu. Setelah itu klik menu </w:t>
        </w:r>
      </w:ins>
      <w:r>
        <w:rPr>
          <w:rFonts w:cs="Times New Roman"/>
          <w:szCs w:val="24"/>
        </w:rPr>
        <w:t xml:space="preserve">grafik pilih </w:t>
      </w:r>
      <w:r>
        <w:t>grafik</w:t>
      </w:r>
      <w:r w:rsidRPr="001117F6">
        <w:rPr>
          <w:i/>
        </w:rPr>
        <w:t xml:space="preserve"> </w:t>
      </w:r>
      <w:r>
        <w:rPr>
          <w:i/>
        </w:rPr>
        <w:t>tracker</w:t>
      </w:r>
      <w:ins w:id="2814" w:author="Windows User" w:date="2019-09-19T02:21:00Z">
        <w:r w:rsidRPr="006A0BE8">
          <w:rPr>
            <w:rFonts w:cs="Times New Roman"/>
            <w:szCs w:val="24"/>
          </w:rPr>
          <w:t xml:space="preserve">, maka akan </w:t>
        </w:r>
      </w:ins>
      <w:r>
        <w:rPr>
          <w:rFonts w:cs="Times New Roman"/>
          <w:szCs w:val="24"/>
        </w:rPr>
        <w:t>menampilakn</w:t>
      </w:r>
      <w:ins w:id="2815" w:author="Windows User" w:date="2019-09-19T02:21:00Z">
        <w:r w:rsidRPr="006A0BE8">
          <w:rPr>
            <w:rFonts w:cs="Times New Roman"/>
            <w:szCs w:val="24"/>
          </w:rPr>
          <w:t xml:space="preserve"> </w:t>
        </w:r>
      </w:ins>
      <w:r>
        <w:rPr>
          <w:rFonts w:cs="Times New Roman"/>
          <w:szCs w:val="24"/>
        </w:rPr>
        <w:t xml:space="preserve">grafik </w:t>
      </w:r>
      <w:r>
        <w:rPr>
          <w:i/>
        </w:rPr>
        <w:t>tracker</w:t>
      </w:r>
      <w:r>
        <w:rPr>
          <w:rFonts w:cs="Times New Roman"/>
          <w:szCs w:val="24"/>
        </w:rPr>
        <w:t xml:space="preserve"> secara </w:t>
      </w:r>
      <w:r>
        <w:rPr>
          <w:rFonts w:cs="Times New Roman"/>
          <w:i/>
          <w:szCs w:val="24"/>
        </w:rPr>
        <w:t>realtime</w:t>
      </w:r>
      <w:ins w:id="2816" w:author="Windows User" w:date="2019-09-19T02:21:00Z">
        <w:r w:rsidRPr="006A0BE8">
          <w:rPr>
            <w:rFonts w:cs="Times New Roman"/>
            <w:szCs w:val="24"/>
          </w:rPr>
          <w:t xml:space="preserve">. </w:t>
        </w:r>
      </w:ins>
      <w:r>
        <w:rPr>
          <w:rFonts w:cs="Times New Roman"/>
          <w:szCs w:val="24"/>
        </w:rPr>
        <w:t xml:space="preserve">Fitur ini dapat dilihat pada Gambar 5.9. </w:t>
      </w:r>
    </w:p>
    <w:p w14:paraId="3B6DF87F" w14:textId="7522EBF1" w:rsidR="00A01A35" w:rsidRPr="00503309" w:rsidRDefault="00A01A35" w:rsidP="00A01A35">
      <w:pPr>
        <w:pStyle w:val="Heading3"/>
      </w:pPr>
      <w:bookmarkStart w:id="2817" w:name="_Toc23552414"/>
      <w:r>
        <w:t>Fitur Grafik Aktuator</w:t>
      </w:r>
      <w:bookmarkEnd w:id="2817"/>
    </w:p>
    <w:p w14:paraId="04E2FB8E" w14:textId="2BFF88A3" w:rsidR="00A01A35" w:rsidRDefault="00A01A35" w:rsidP="00A01A35">
      <w:pPr>
        <w:ind w:firstLine="567"/>
        <w:rPr>
          <w:rFonts w:cs="Times New Roman"/>
          <w:szCs w:val="24"/>
        </w:rPr>
      </w:pPr>
      <w:r>
        <w:rPr>
          <w:rFonts w:cs="Times New Roman"/>
          <w:szCs w:val="24"/>
        </w:rPr>
        <w:t xml:space="preserve">Fitur ini merupakan fitur yang digunakan untuk menampilkan data </w:t>
      </w:r>
      <w:r>
        <w:t xml:space="preserve">grafik aktuator. </w:t>
      </w:r>
      <w:ins w:id="2818" w:author="Windows User" w:date="2019-09-19T02:16:00Z">
        <w:r w:rsidRPr="006A0BE8">
          <w:rPr>
            <w:rFonts w:cs="Times New Roman"/>
            <w:szCs w:val="24"/>
          </w:rPr>
          <w:t xml:space="preserve">Fitur untuk melihat </w:t>
        </w:r>
      </w:ins>
      <w:r>
        <w:rPr>
          <w:rFonts w:cs="Times New Roman"/>
          <w:szCs w:val="24"/>
        </w:rPr>
        <w:t xml:space="preserve">data </w:t>
      </w:r>
      <w:r>
        <w:t>grafik aktuator</w:t>
      </w:r>
      <w:r w:rsidRPr="006A0BE8">
        <w:rPr>
          <w:rFonts w:cs="Times New Roman"/>
          <w:szCs w:val="24"/>
        </w:rPr>
        <w:t xml:space="preserve"> </w:t>
      </w:r>
      <w:ins w:id="2819" w:author="Windows User" w:date="2019-09-19T02:16:00Z">
        <w:r w:rsidRPr="006A0BE8">
          <w:rPr>
            <w:rFonts w:cs="Times New Roman"/>
            <w:szCs w:val="24"/>
          </w:rPr>
          <w:t xml:space="preserve">bisa dilakukan oleh </w:t>
        </w:r>
      </w:ins>
      <w:r>
        <w:rPr>
          <w:rFonts w:cs="Times New Roman"/>
          <w:szCs w:val="24"/>
        </w:rPr>
        <w:t>semua pengguna</w:t>
      </w:r>
      <w:ins w:id="2820" w:author="Windows User" w:date="2019-09-19T02:16:00Z">
        <w:r w:rsidRPr="006A0BE8">
          <w:rPr>
            <w:rFonts w:cs="Times New Roman"/>
            <w:szCs w:val="24"/>
          </w:rPr>
          <w:t>.</w:t>
        </w:r>
      </w:ins>
      <w:r>
        <w:rPr>
          <w:rFonts w:cs="Times New Roman"/>
          <w:szCs w:val="24"/>
        </w:rPr>
        <w:t xml:space="preserve"> Pengguna</w:t>
      </w:r>
      <w:ins w:id="2821" w:author="Windows User" w:date="2019-09-19T02:20:00Z">
        <w:r w:rsidRPr="006A0BE8">
          <w:rPr>
            <w:rFonts w:cs="Times New Roman"/>
            <w:szCs w:val="24"/>
          </w:rPr>
          <w:t xml:space="preserve"> harus masuk kedalam sistem terlebih dahulu. Setelah itu klik menu </w:t>
        </w:r>
      </w:ins>
      <w:r>
        <w:rPr>
          <w:rFonts w:cs="Times New Roman"/>
          <w:szCs w:val="24"/>
        </w:rPr>
        <w:t xml:space="preserve">grafik pilih </w:t>
      </w:r>
      <w:r>
        <w:t>grafik aktuator</w:t>
      </w:r>
      <w:ins w:id="2822" w:author="Windows User" w:date="2019-09-19T02:21:00Z">
        <w:r w:rsidRPr="006A0BE8">
          <w:rPr>
            <w:rFonts w:cs="Times New Roman"/>
            <w:szCs w:val="24"/>
          </w:rPr>
          <w:t xml:space="preserve">, maka akan </w:t>
        </w:r>
      </w:ins>
      <w:r>
        <w:rPr>
          <w:rFonts w:cs="Times New Roman"/>
          <w:szCs w:val="24"/>
        </w:rPr>
        <w:t>menampilakn</w:t>
      </w:r>
      <w:ins w:id="2823" w:author="Windows User" w:date="2019-09-19T02:21:00Z">
        <w:r w:rsidRPr="006A0BE8">
          <w:rPr>
            <w:rFonts w:cs="Times New Roman"/>
            <w:szCs w:val="24"/>
          </w:rPr>
          <w:t xml:space="preserve"> </w:t>
        </w:r>
      </w:ins>
      <w:r>
        <w:rPr>
          <w:rFonts w:cs="Times New Roman"/>
          <w:szCs w:val="24"/>
        </w:rPr>
        <w:t xml:space="preserve">grafik </w:t>
      </w:r>
      <w:r>
        <w:t>aktuator</w:t>
      </w:r>
      <w:r>
        <w:rPr>
          <w:rFonts w:cs="Times New Roman"/>
          <w:szCs w:val="24"/>
        </w:rPr>
        <w:t xml:space="preserve"> secara </w:t>
      </w:r>
      <w:r>
        <w:rPr>
          <w:rFonts w:cs="Times New Roman"/>
          <w:i/>
          <w:szCs w:val="24"/>
        </w:rPr>
        <w:t>realtime</w:t>
      </w:r>
      <w:ins w:id="2824" w:author="Windows User" w:date="2019-09-19T02:21:00Z">
        <w:r w:rsidRPr="006A0BE8">
          <w:rPr>
            <w:rFonts w:cs="Times New Roman"/>
            <w:szCs w:val="24"/>
          </w:rPr>
          <w:t xml:space="preserve">. </w:t>
        </w:r>
      </w:ins>
      <w:r>
        <w:rPr>
          <w:rFonts w:cs="Times New Roman"/>
          <w:szCs w:val="24"/>
        </w:rPr>
        <w:t xml:space="preserve">Fitur ini dapat dilihat pada Gambar 5.10. </w:t>
      </w:r>
    </w:p>
    <w:p w14:paraId="12D91AC8" w14:textId="377DC19D" w:rsidR="00A01A35" w:rsidRPr="00503309" w:rsidRDefault="00A01A35" w:rsidP="00A01A35">
      <w:pPr>
        <w:pStyle w:val="Heading3"/>
      </w:pPr>
      <w:bookmarkStart w:id="2825" w:name="_Toc23552415"/>
      <w:r>
        <w:t xml:space="preserve">Fitur </w:t>
      </w:r>
      <w:r>
        <w:rPr>
          <w:i/>
        </w:rPr>
        <w:t>Log Out</w:t>
      </w:r>
      <w:bookmarkEnd w:id="2825"/>
    </w:p>
    <w:p w14:paraId="24C0E3B3" w14:textId="73641536" w:rsidR="00417722" w:rsidRPr="001F0897" w:rsidRDefault="00A01A35" w:rsidP="00EE7D0E">
      <w:pPr>
        <w:ind w:firstLine="426"/>
        <w:rPr>
          <w:rFonts w:cs="Times New Roman"/>
          <w:szCs w:val="24"/>
        </w:rPr>
      </w:pPr>
      <w:r>
        <w:rPr>
          <w:rFonts w:cs="Times New Roman"/>
          <w:szCs w:val="24"/>
        </w:rPr>
        <w:t xml:space="preserve">Fitur ini </w:t>
      </w:r>
      <w:ins w:id="2826" w:author="Windows User" w:date="2019-09-19T02:16:00Z">
        <w:r w:rsidRPr="006A0BE8">
          <w:rPr>
            <w:rFonts w:cs="Times New Roman"/>
            <w:szCs w:val="24"/>
          </w:rPr>
          <w:t xml:space="preserve"> </w:t>
        </w:r>
      </w:ins>
      <w:r>
        <w:rPr>
          <w:rFonts w:cs="Times New Roman"/>
          <w:szCs w:val="24"/>
        </w:rPr>
        <w:t xml:space="preserve">berfungsi </w:t>
      </w:r>
      <w:ins w:id="2827" w:author="Windows User" w:date="2019-09-19T02:16:00Z">
        <w:r w:rsidRPr="006A0BE8">
          <w:rPr>
            <w:rFonts w:cs="Times New Roman"/>
            <w:szCs w:val="24"/>
          </w:rPr>
          <w:t xml:space="preserve">untuk </w:t>
        </w:r>
      </w:ins>
      <w:r>
        <w:rPr>
          <w:rFonts w:cs="Times New Roman"/>
          <w:szCs w:val="24"/>
        </w:rPr>
        <w:t xml:space="preserve">membuat pengguna </w:t>
      </w:r>
      <w:ins w:id="2828" w:author="Windows User" w:date="2019-09-19T02:16:00Z">
        <w:r w:rsidRPr="006A0BE8">
          <w:rPr>
            <w:rFonts w:cs="Times New Roman"/>
            <w:szCs w:val="24"/>
          </w:rPr>
          <w:t>keluar dari sistem</w:t>
        </w:r>
      </w:ins>
      <w:r>
        <w:rPr>
          <w:rFonts w:cs="Times New Roman"/>
          <w:szCs w:val="24"/>
        </w:rPr>
        <w:t xml:space="preserve"> dengan mengahapus </w:t>
      </w:r>
      <w:r w:rsidRPr="00A01A35">
        <w:rPr>
          <w:rFonts w:cs="Times New Roman"/>
          <w:i/>
          <w:szCs w:val="24"/>
        </w:rPr>
        <w:t>session</w:t>
      </w:r>
      <w:r>
        <w:rPr>
          <w:rFonts w:cs="Times New Roman"/>
          <w:szCs w:val="24"/>
        </w:rPr>
        <w:t xml:space="preserve"> </w:t>
      </w:r>
      <w:r w:rsidRPr="00A01A35">
        <w:rPr>
          <w:rFonts w:cs="Times New Roman"/>
          <w:i/>
          <w:szCs w:val="24"/>
        </w:rPr>
        <w:t>log in</w:t>
      </w:r>
      <w:r>
        <w:rPr>
          <w:rFonts w:cs="Times New Roman"/>
          <w:szCs w:val="24"/>
        </w:rPr>
        <w:t xml:space="preserve"> yang dimilikinya</w:t>
      </w:r>
      <w:ins w:id="2829" w:author="Windows User" w:date="2019-09-19T02:16:00Z">
        <w:r w:rsidRPr="006A0BE8">
          <w:rPr>
            <w:rFonts w:cs="Times New Roman"/>
            <w:szCs w:val="24"/>
          </w:rPr>
          <w:t xml:space="preserve">. Fitur ini bisa dilakukan oleh semua </w:t>
        </w:r>
        <w:r w:rsidRPr="006A0BE8">
          <w:rPr>
            <w:rFonts w:cs="Times New Roman"/>
            <w:i/>
            <w:szCs w:val="24"/>
            <w:rPrChange w:id="2830" w:author="Windows User" w:date="2019-09-19T03:26:00Z">
              <w:rPr>
                <w:rFonts w:cs="Times New Roman"/>
                <w:szCs w:val="24"/>
              </w:rPr>
            </w:rPrChange>
          </w:rPr>
          <w:t>user</w:t>
        </w:r>
        <w:r w:rsidRPr="006A0BE8">
          <w:rPr>
            <w:rFonts w:cs="Times New Roman"/>
            <w:szCs w:val="24"/>
          </w:rPr>
          <w:t>.</w:t>
        </w:r>
      </w:ins>
      <w:ins w:id="2831" w:author="Windows User" w:date="2019-09-19T03:26:00Z">
        <w:r w:rsidRPr="006A0BE8">
          <w:rPr>
            <w:rFonts w:cs="Times New Roman"/>
            <w:szCs w:val="24"/>
          </w:rPr>
          <w:t xml:space="preserve"> </w:t>
        </w:r>
        <w:r w:rsidRPr="006A0BE8">
          <w:rPr>
            <w:rFonts w:cs="Times New Roman"/>
            <w:i/>
            <w:szCs w:val="24"/>
            <w:rPrChange w:id="2832" w:author="Windows User" w:date="2019-09-19T03:26:00Z">
              <w:rPr>
                <w:rFonts w:cs="Times New Roman"/>
                <w:szCs w:val="24"/>
              </w:rPr>
            </w:rPrChange>
          </w:rPr>
          <w:t>Use</w:t>
        </w:r>
        <w:r w:rsidRPr="006A0BE8">
          <w:rPr>
            <w:rFonts w:cs="Times New Roman"/>
            <w:szCs w:val="24"/>
          </w:rPr>
          <w:t xml:space="preserve">r yang ingin keluar dari sistem hanya perlu memilih menu log out maka </w:t>
        </w:r>
      </w:ins>
      <w:r>
        <w:rPr>
          <w:rFonts w:cs="Times New Roman"/>
          <w:szCs w:val="24"/>
        </w:rPr>
        <w:t xml:space="preserve">sistem </w:t>
      </w:r>
      <w:ins w:id="2833" w:author="Windows User" w:date="2019-09-19T03:27:00Z">
        <w:r w:rsidRPr="006A0BE8">
          <w:rPr>
            <w:rFonts w:cs="Times New Roman"/>
            <w:szCs w:val="24"/>
          </w:rPr>
          <w:t>akan langsung kembali menampilkan halaman log in.</w:t>
        </w:r>
      </w:ins>
      <w:ins w:id="2834" w:author="Windows User" w:date="2019-09-19T02:16:00Z">
        <w:r w:rsidRPr="006A0BE8">
          <w:rPr>
            <w:rFonts w:cs="Times New Roman"/>
            <w:szCs w:val="24"/>
          </w:rPr>
          <w:t xml:space="preserve"> </w:t>
        </w:r>
      </w:ins>
      <w:r>
        <w:rPr>
          <w:rFonts w:cs="Times New Roman"/>
          <w:szCs w:val="24"/>
        </w:rPr>
        <w:t>Fitur ini</w:t>
      </w:r>
      <w:r w:rsidR="00EE7D0E">
        <w:rPr>
          <w:rFonts w:cs="Times New Roman"/>
          <w:szCs w:val="24"/>
        </w:rPr>
        <w:t xml:space="preserve"> dapat dilihat pada Gambar 5.11</w:t>
      </w:r>
    </w:p>
    <w:p w14:paraId="283ED754" w14:textId="17B58E87" w:rsidR="004643D5" w:rsidRDefault="00A5626E" w:rsidP="00A5626E">
      <w:pPr>
        <w:pStyle w:val="Heading2"/>
        <w:ind w:left="426" w:hanging="426"/>
        <w:rPr>
          <w:i/>
        </w:rPr>
      </w:pPr>
      <w:bookmarkStart w:id="2835" w:name="_Toc23552416"/>
      <w:r>
        <w:t xml:space="preserve">Hasil Implementasi Solar Tracker dengan Metode </w:t>
      </w:r>
      <w:r w:rsidRPr="00A5626E">
        <w:rPr>
          <w:i/>
        </w:rPr>
        <w:t>Fuzzy</w:t>
      </w:r>
      <w:bookmarkEnd w:id="2835"/>
    </w:p>
    <w:p w14:paraId="2B299C0C" w14:textId="36F194BA" w:rsidR="00A5626E" w:rsidRDefault="00A5626E" w:rsidP="00A5626E">
      <w:pPr>
        <w:pStyle w:val="Heading2"/>
        <w:ind w:left="426" w:hanging="426"/>
      </w:pPr>
      <w:bookmarkStart w:id="2836" w:name="_Toc23552417"/>
      <w:r>
        <w:t>Hasil Implementasi Aktuator dengan Metode PID</w:t>
      </w:r>
      <w:bookmarkEnd w:id="2836"/>
    </w:p>
    <w:p w14:paraId="6CE3801B" w14:textId="2D1AB435" w:rsidR="00A5626E" w:rsidRPr="00A5626E" w:rsidRDefault="00A5626E" w:rsidP="00A5626E">
      <w:pPr>
        <w:pStyle w:val="Heading2"/>
        <w:ind w:left="426" w:hanging="426"/>
        <w:rPr>
          <w:i/>
        </w:rPr>
      </w:pPr>
      <w:bookmarkStart w:id="2837" w:name="_Toc23552418"/>
      <w:r>
        <w:t xml:space="preserve">Hasil Implementasi Web </w:t>
      </w:r>
      <w:r w:rsidRPr="00A5626E">
        <w:rPr>
          <w:i/>
        </w:rPr>
        <w:t>Solar Tracker System</w:t>
      </w:r>
      <w:bookmarkEnd w:id="2837"/>
    </w:p>
    <w:p w14:paraId="44F894B4" w14:textId="77777777" w:rsidR="00A5626E" w:rsidRPr="003B372D" w:rsidRDefault="00A5626E" w:rsidP="004643D5"/>
    <w:p w14:paraId="4AC3EDF2" w14:textId="77777777" w:rsidR="00984DD7" w:rsidRPr="006A0BE8" w:rsidRDefault="00984DD7">
      <w:pPr>
        <w:spacing w:after="160" w:line="259" w:lineRule="auto"/>
        <w:jc w:val="left"/>
        <w:rPr>
          <w:rFonts w:eastAsia="Times New Roman" w:cs="Times New Roman"/>
          <w:b/>
          <w:sz w:val="28"/>
          <w:szCs w:val="32"/>
          <w:lang w:val="en-ID" w:eastAsia="id-ID"/>
        </w:rPr>
      </w:pPr>
      <w:r w:rsidRPr="006A0BE8">
        <w:rPr>
          <w:rFonts w:eastAsia="Times New Roman" w:cs="Times New Roman"/>
          <w:b/>
          <w:sz w:val="28"/>
          <w:szCs w:val="32"/>
          <w:lang w:val="en-ID" w:eastAsia="id-ID"/>
        </w:rPr>
        <w:br w:type="page"/>
      </w:r>
    </w:p>
    <w:p w14:paraId="512AA751" w14:textId="29E06AF6" w:rsidR="00750347" w:rsidRPr="006A0BE8" w:rsidRDefault="00750347" w:rsidP="00750347">
      <w:pPr>
        <w:pStyle w:val="Heading1"/>
        <w:rPr>
          <w:ins w:id="2838" w:author="Windows User" w:date="2019-09-20T01:41:00Z"/>
        </w:rPr>
      </w:pPr>
      <w:bookmarkStart w:id="2839" w:name="_Toc23552419"/>
      <w:ins w:id="2840" w:author="Windows User" w:date="2019-09-20T01:43:00Z">
        <w:r w:rsidRPr="006A0BE8">
          <w:lastRenderedPageBreak/>
          <w:t>KESIMPULAN</w:t>
        </w:r>
      </w:ins>
      <w:bookmarkEnd w:id="2839"/>
    </w:p>
    <w:p w14:paraId="5FA14C9C" w14:textId="71B1EDE4" w:rsidR="00750347" w:rsidRPr="006A0BE8" w:rsidRDefault="00750347">
      <w:pPr>
        <w:spacing w:after="160" w:line="259" w:lineRule="auto"/>
        <w:jc w:val="left"/>
        <w:rPr>
          <w:ins w:id="2841" w:author="Windows User" w:date="2019-09-20T01:39:00Z"/>
          <w:rFonts w:cs="Times New Roman"/>
        </w:rPr>
      </w:pPr>
    </w:p>
    <w:p w14:paraId="34AF0321" w14:textId="352095AE" w:rsidR="00497E27" w:rsidRPr="006A0BE8" w:rsidRDefault="00497E27">
      <w:pPr>
        <w:rPr>
          <w:ins w:id="2842" w:author="Windows User" w:date="2019-09-19T00:36:00Z"/>
          <w:rFonts w:cs="Times New Roman"/>
        </w:rPr>
        <w:pPrChange w:id="2843" w:author="Windows User" w:date="2019-09-19T00:43:00Z">
          <w:pPr>
            <w:spacing w:after="160" w:line="259" w:lineRule="auto"/>
            <w:jc w:val="left"/>
          </w:pPr>
        </w:pPrChange>
      </w:pPr>
    </w:p>
    <w:p w14:paraId="6FA091A2" w14:textId="198F2338" w:rsidR="008955CA" w:rsidRPr="006A0BE8" w:rsidDel="00750347" w:rsidRDefault="008059A9" w:rsidP="00D66FBD">
      <w:pPr>
        <w:ind w:firstLine="357"/>
        <w:rPr>
          <w:del w:id="2844" w:author="Windows User" w:date="2019-09-20T01:38:00Z"/>
          <w:rFonts w:cs="Times New Roman"/>
          <w:szCs w:val="24"/>
        </w:rPr>
      </w:pPr>
      <w:del w:id="2845" w:author="Windows User" w:date="2019-09-18T14:07:00Z">
        <w:r w:rsidRPr="006A0BE8" w:rsidDel="00F95759">
          <w:rPr>
            <w:rFonts w:cs="Times New Roman"/>
            <w:noProof/>
          </w:rPr>
          <w:drawing>
            <wp:anchor distT="0" distB="0" distL="114300" distR="114300" simplePos="0" relativeHeight="251657216" behindDoc="0" locked="0" layoutInCell="1" allowOverlap="1" wp14:anchorId="7252E87A" wp14:editId="4A5A7CAC">
              <wp:simplePos x="0" y="0"/>
              <wp:positionH relativeFrom="margin">
                <wp:posOffset>1430611</wp:posOffset>
              </wp:positionH>
              <wp:positionV relativeFrom="paragraph">
                <wp:posOffset>60724</wp:posOffset>
              </wp:positionV>
              <wp:extent cx="1775637" cy="2709536"/>
              <wp:effectExtent l="0" t="0" r="0" b="0"/>
              <wp:wrapNone/>
              <wp:docPr id="16" name="Picture 16" descr="C:\Users\Nila\AppData\Local\Microsoft\Windows\INetCache\Content.Word\al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la\AppData\Local\Microsoft\Windows\INetCache\Content.Word\alur.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3424" cy="2751938"/>
                      </a:xfrm>
                      <a:prstGeom prst="rect">
                        <a:avLst/>
                      </a:prstGeom>
                      <a:noFill/>
                      <a:ln>
                        <a:noFill/>
                      </a:ln>
                    </pic:spPr>
                  </pic:pic>
                </a:graphicData>
              </a:graphic>
              <wp14:sizeRelH relativeFrom="page">
                <wp14:pctWidth>0</wp14:pctWidth>
              </wp14:sizeRelH>
              <wp14:sizeRelV relativeFrom="page">
                <wp14:pctHeight>0</wp14:pctHeight>
              </wp14:sizeRelV>
            </wp:anchor>
          </w:drawing>
        </w:r>
      </w:del>
      <w:bookmarkStart w:id="2846" w:name="_Toc23496236"/>
      <w:bookmarkStart w:id="2847" w:name="_Toc23552420"/>
      <w:bookmarkEnd w:id="2846"/>
      <w:bookmarkEnd w:id="2847"/>
    </w:p>
    <w:p w14:paraId="2596A7B0" w14:textId="64760C86" w:rsidR="00691479" w:rsidRPr="006A0BE8" w:rsidDel="00EC39E5" w:rsidRDefault="00691479">
      <w:pPr>
        <w:numPr>
          <w:ilvl w:val="0"/>
          <w:numId w:val="45"/>
        </w:numPr>
        <w:rPr>
          <w:del w:id="2848" w:author="Windows User" w:date="2019-09-18T14:31:00Z"/>
          <w:rFonts w:cs="Times New Roman"/>
        </w:rPr>
        <w:pPrChange w:id="2849" w:author="Windows User" w:date="2019-09-19T03:35:00Z">
          <w:pPr/>
        </w:pPrChange>
      </w:pPr>
      <w:bookmarkStart w:id="2850" w:name="_Toc23496237"/>
      <w:bookmarkStart w:id="2851" w:name="_Toc23552421"/>
      <w:bookmarkEnd w:id="2850"/>
      <w:bookmarkEnd w:id="2851"/>
    </w:p>
    <w:p w14:paraId="79A7C809" w14:textId="67353CB7" w:rsidR="00EA3532" w:rsidRPr="006A0BE8" w:rsidDel="00EC39E5" w:rsidRDefault="00E31978">
      <w:pPr>
        <w:numPr>
          <w:ilvl w:val="0"/>
          <w:numId w:val="45"/>
        </w:numPr>
        <w:rPr>
          <w:del w:id="2852" w:author="Windows User" w:date="2019-09-18T14:31:00Z"/>
          <w:rFonts w:eastAsia="Times New Roman" w:cs="Times New Roman"/>
          <w:szCs w:val="24"/>
          <w:lang w:val="en-ID" w:eastAsia="id-ID"/>
        </w:rPr>
        <w:pPrChange w:id="2853" w:author="Windows User" w:date="2019-09-19T03:35:00Z">
          <w:pPr>
            <w:ind w:firstLine="567"/>
          </w:pPr>
        </w:pPrChange>
      </w:pPr>
      <w:del w:id="2854" w:author="Windows User" w:date="2019-09-18T14:31:00Z">
        <w:r w:rsidRPr="006A0BE8" w:rsidDel="00EC39E5">
          <w:rPr>
            <w:rFonts w:cs="Times New Roman"/>
            <w:szCs w:val="24"/>
            <w:lang w:val="id-ID"/>
          </w:rPr>
          <w:delText>.</w:delText>
        </w:r>
        <w:r w:rsidR="00F36997" w:rsidRPr="006A0BE8" w:rsidDel="00EC39E5">
          <w:rPr>
            <w:rFonts w:cs="Times New Roman"/>
            <w:szCs w:val="24"/>
            <w:lang w:val="en-ID"/>
          </w:rPr>
          <w:delText xml:space="preserve"> </w:delText>
        </w:r>
        <w:bookmarkStart w:id="2855" w:name="_Toc23496238"/>
        <w:bookmarkStart w:id="2856" w:name="_Toc23552422"/>
        <w:bookmarkEnd w:id="2855"/>
        <w:bookmarkEnd w:id="2856"/>
      </w:del>
    </w:p>
    <w:p w14:paraId="4588F779" w14:textId="1FCB4F51" w:rsidR="0026356A" w:rsidRPr="006A0BE8" w:rsidDel="00EC39E5" w:rsidRDefault="008955CA">
      <w:pPr>
        <w:numPr>
          <w:ilvl w:val="0"/>
          <w:numId w:val="45"/>
        </w:numPr>
        <w:rPr>
          <w:del w:id="2857" w:author="Windows User" w:date="2019-09-18T14:31:00Z"/>
          <w:rFonts w:eastAsia="Times New Roman" w:cs="Times New Roman"/>
          <w:szCs w:val="24"/>
          <w:lang w:val="en-ID" w:eastAsia="id-ID"/>
        </w:rPr>
        <w:pPrChange w:id="2858" w:author="Windows User" w:date="2019-09-19T03:35:00Z">
          <w:pPr/>
        </w:pPrChange>
      </w:pPr>
      <w:del w:id="2859" w:author="Windows User" w:date="2019-09-18T14:31:00Z">
        <w:r w:rsidRPr="006A0BE8" w:rsidDel="00EC39E5">
          <w:rPr>
            <w:rFonts w:cs="Times New Roman"/>
            <w:noProof/>
          </w:rPr>
          <mc:AlternateContent>
            <mc:Choice Requires="wps">
              <w:drawing>
                <wp:anchor distT="0" distB="0" distL="114300" distR="114300" simplePos="0" relativeHeight="251656192" behindDoc="0" locked="0" layoutInCell="1" allowOverlap="1" wp14:anchorId="46E19DE4" wp14:editId="0C6DA822">
                  <wp:simplePos x="0" y="0"/>
                  <wp:positionH relativeFrom="column">
                    <wp:posOffset>1425295</wp:posOffset>
                  </wp:positionH>
                  <wp:positionV relativeFrom="paragraph">
                    <wp:posOffset>1992083</wp:posOffset>
                  </wp:positionV>
                  <wp:extent cx="1857375" cy="635"/>
                  <wp:effectExtent l="0" t="0" r="9525" b="8255"/>
                  <wp:wrapNone/>
                  <wp:docPr id="15" name="Text Box 15"/>
                  <wp:cNvGraphicFramePr/>
                  <a:graphic xmlns:a="http://schemas.openxmlformats.org/drawingml/2006/main">
                    <a:graphicData uri="http://schemas.microsoft.com/office/word/2010/wordprocessingShape">
                      <wps:wsp>
                        <wps:cNvSpPr txBox="1"/>
                        <wps:spPr>
                          <a:xfrm>
                            <a:off x="0" y="0"/>
                            <a:ext cx="1857375" cy="635"/>
                          </a:xfrm>
                          <a:prstGeom prst="rect">
                            <a:avLst/>
                          </a:prstGeom>
                          <a:solidFill>
                            <a:prstClr val="white"/>
                          </a:solidFill>
                          <a:ln>
                            <a:noFill/>
                          </a:ln>
                        </wps:spPr>
                        <wps:txbx>
                          <w:txbxContent>
                            <w:p w14:paraId="7436163B" w14:textId="7E6FDBA5" w:rsidR="002B0652" w:rsidRPr="008955CA" w:rsidRDefault="002B0652" w:rsidP="008955CA">
                              <w:pPr>
                                <w:pStyle w:val="Caption"/>
                                <w:spacing w:line="360" w:lineRule="auto"/>
                                <w:rPr>
                                  <w:rFonts w:cs="Times New Roman"/>
                                  <w:i w:val="0"/>
                                  <w:noProof/>
                                  <w:color w:val="auto"/>
                                  <w:sz w:val="22"/>
                                  <w:szCs w:val="22"/>
                                </w:rPr>
                              </w:pPr>
                              <w:bookmarkStart w:id="2860" w:name="_Toc23552270"/>
                              <w:r w:rsidRPr="008955CA">
                                <w:rPr>
                                  <w:i w:val="0"/>
                                  <w:color w:val="auto"/>
                                  <w:sz w:val="22"/>
                                  <w:szCs w:val="22"/>
                                </w:rPr>
                                <w:t xml:space="preserve">Gambar </w:t>
                              </w:r>
                              <w:r>
                                <w:rPr>
                                  <w:i w:val="0"/>
                                  <w:color w:val="auto"/>
                                  <w:sz w:val="22"/>
                                  <w:szCs w:val="22"/>
                                </w:rPr>
                                <w:fldChar w:fldCharType="begin"/>
                              </w:r>
                              <w:r>
                                <w:rPr>
                                  <w:i w:val="0"/>
                                  <w:color w:val="auto"/>
                                  <w:sz w:val="22"/>
                                  <w:szCs w:val="22"/>
                                </w:rPr>
                                <w:instrText xml:space="preserve"> STYLEREF 1 \s </w:instrText>
                              </w:r>
                              <w:r>
                                <w:rPr>
                                  <w:i w:val="0"/>
                                  <w:color w:val="auto"/>
                                  <w:sz w:val="22"/>
                                  <w:szCs w:val="22"/>
                                </w:rPr>
                                <w:fldChar w:fldCharType="separate"/>
                              </w:r>
                              <w:r>
                                <w:rPr>
                                  <w:i w:val="0"/>
                                  <w:noProof/>
                                  <w:color w:val="auto"/>
                                  <w:sz w:val="22"/>
                                  <w:szCs w:val="22"/>
                                </w:rPr>
                                <w:t>6</w:t>
                              </w:r>
                              <w:r>
                                <w:rPr>
                                  <w:i w:val="0"/>
                                  <w:color w:val="auto"/>
                                  <w:sz w:val="22"/>
                                  <w:szCs w:val="22"/>
                                </w:rPr>
                                <w:fldChar w:fldCharType="end"/>
                              </w:r>
                              <w:r>
                                <w:rPr>
                                  <w:i w:val="0"/>
                                  <w:color w:val="auto"/>
                                  <w:sz w:val="22"/>
                                  <w:szCs w:val="22"/>
                                </w:rPr>
                                <w:t>.</w:t>
                              </w:r>
                              <w:r>
                                <w:rPr>
                                  <w:i w:val="0"/>
                                  <w:color w:val="auto"/>
                                  <w:sz w:val="22"/>
                                  <w:szCs w:val="22"/>
                                </w:rPr>
                                <w:fldChar w:fldCharType="begin"/>
                              </w:r>
                              <w:r>
                                <w:rPr>
                                  <w:i w:val="0"/>
                                  <w:color w:val="auto"/>
                                  <w:sz w:val="22"/>
                                  <w:szCs w:val="22"/>
                                </w:rPr>
                                <w:instrText xml:space="preserve"> SEQ Gambar \* ARABIC \s 1 </w:instrText>
                              </w:r>
                              <w:r>
                                <w:rPr>
                                  <w:i w:val="0"/>
                                  <w:color w:val="auto"/>
                                  <w:sz w:val="22"/>
                                  <w:szCs w:val="22"/>
                                </w:rPr>
                                <w:fldChar w:fldCharType="separate"/>
                              </w:r>
                              <w:r>
                                <w:rPr>
                                  <w:i w:val="0"/>
                                  <w:noProof/>
                                  <w:color w:val="auto"/>
                                  <w:sz w:val="22"/>
                                  <w:szCs w:val="22"/>
                                </w:rPr>
                                <w:t>1</w:t>
                              </w:r>
                              <w:r>
                                <w:rPr>
                                  <w:i w:val="0"/>
                                  <w:color w:val="auto"/>
                                  <w:sz w:val="22"/>
                                  <w:szCs w:val="22"/>
                                </w:rPr>
                                <w:fldChar w:fldCharType="end"/>
                              </w:r>
                              <w:del w:id="2861" w:author="Windows User" w:date="2019-09-18T14:43:00Z">
                                <w:r w:rsidDel="007F4597">
                                  <w:rPr>
                                    <w:i w:val="0"/>
                                    <w:color w:val="auto"/>
                                    <w:sz w:val="22"/>
                                    <w:szCs w:val="22"/>
                                  </w:rPr>
                                  <w:fldChar w:fldCharType="begin"/>
                                </w:r>
                                <w:r w:rsidDel="007F4597">
                                  <w:rPr>
                                    <w:i w:val="0"/>
                                    <w:color w:val="auto"/>
                                    <w:sz w:val="22"/>
                                    <w:szCs w:val="22"/>
                                  </w:rPr>
                                  <w:delInstrText xml:space="preserve"> STYLEREF 1 \s </w:delInstrText>
                                </w:r>
                                <w:r w:rsidDel="007F4597">
                                  <w:rPr>
                                    <w:i w:val="0"/>
                                    <w:color w:val="auto"/>
                                    <w:sz w:val="22"/>
                                    <w:szCs w:val="22"/>
                                  </w:rPr>
                                  <w:fldChar w:fldCharType="separate"/>
                                </w:r>
                                <w:r w:rsidDel="007F4597">
                                  <w:rPr>
                                    <w:i w:val="0"/>
                                    <w:noProof/>
                                    <w:color w:val="auto"/>
                                    <w:sz w:val="22"/>
                                    <w:szCs w:val="22"/>
                                  </w:rPr>
                                  <w:delText>3</w:delText>
                                </w:r>
                                <w:r w:rsidDel="007F4597">
                                  <w:rPr>
                                    <w:i w:val="0"/>
                                    <w:color w:val="auto"/>
                                    <w:sz w:val="22"/>
                                    <w:szCs w:val="22"/>
                                  </w:rPr>
                                  <w:fldChar w:fldCharType="end"/>
                                </w:r>
                                <w:r w:rsidDel="007F4597">
                                  <w:rPr>
                                    <w:i w:val="0"/>
                                    <w:color w:val="auto"/>
                                    <w:sz w:val="22"/>
                                    <w:szCs w:val="22"/>
                                  </w:rPr>
                                  <w:delText>.</w:delText>
                                </w:r>
                                <w:r w:rsidDel="007F4597">
                                  <w:rPr>
                                    <w:i w:val="0"/>
                                    <w:color w:val="auto"/>
                                    <w:sz w:val="22"/>
                                    <w:szCs w:val="22"/>
                                  </w:rPr>
                                  <w:fldChar w:fldCharType="begin"/>
                                </w:r>
                                <w:r w:rsidDel="007F4597">
                                  <w:rPr>
                                    <w:i w:val="0"/>
                                    <w:color w:val="auto"/>
                                    <w:sz w:val="22"/>
                                    <w:szCs w:val="22"/>
                                  </w:rPr>
                                  <w:delInstrText xml:space="preserve"> SEQ Gambar \* ARABIC \s 1 </w:delInstrText>
                                </w:r>
                                <w:r w:rsidDel="007F4597">
                                  <w:rPr>
                                    <w:i w:val="0"/>
                                    <w:color w:val="auto"/>
                                    <w:sz w:val="22"/>
                                    <w:szCs w:val="22"/>
                                  </w:rPr>
                                  <w:fldChar w:fldCharType="separate"/>
                                </w:r>
                                <w:r w:rsidDel="007F4597">
                                  <w:rPr>
                                    <w:i w:val="0"/>
                                    <w:noProof/>
                                    <w:color w:val="auto"/>
                                    <w:sz w:val="22"/>
                                    <w:szCs w:val="22"/>
                                  </w:rPr>
                                  <w:delText>1</w:delText>
                                </w:r>
                                <w:r w:rsidDel="007F4597">
                                  <w:rPr>
                                    <w:i w:val="0"/>
                                    <w:color w:val="auto"/>
                                    <w:sz w:val="22"/>
                                    <w:szCs w:val="22"/>
                                  </w:rPr>
                                  <w:fldChar w:fldCharType="end"/>
                                </w:r>
                              </w:del>
                              <w:r w:rsidRPr="008955CA">
                                <w:rPr>
                                  <w:i w:val="0"/>
                                  <w:color w:val="auto"/>
                                  <w:sz w:val="22"/>
                                  <w:szCs w:val="22"/>
                                </w:rPr>
                                <w:t xml:space="preserve"> Tahapan Penelitian</w:t>
                              </w:r>
                              <w:bookmarkEnd w:id="28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E19DE4" id="Text Box 15" o:spid="_x0000_s1060" type="#_x0000_t202" style="position:absolute;left:0;text-align:left;margin-left:112.25pt;margin-top:156.85pt;width:146.25pt;height:.0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" stroked="f">
                  <v:textbox style="mso-fit-shape-to-text:t" inset="0,0,0,0">
                    <w:txbxContent>
                      <w:p w14:paraId="7436163B" w14:textId="7E6FDBA5" w:rsidR="002B0652" w:rsidRPr="008955CA" w:rsidRDefault="002B0652" w:rsidP="008955CA">
                        <w:pPr>
                          <w:pStyle w:val="Caption"/>
                          <w:spacing w:line="360" w:lineRule="auto"/>
                          <w:rPr>
                            <w:rFonts w:cs="Times New Roman"/>
                            <w:i w:val="0"/>
                            <w:noProof/>
                            <w:color w:val="auto"/>
                            <w:sz w:val="22"/>
                            <w:szCs w:val="22"/>
                          </w:rPr>
                        </w:pPr>
                        <w:bookmarkStart w:id="2862" w:name="_Toc23552270"/>
                        <w:r w:rsidRPr="008955CA">
                          <w:rPr>
                            <w:i w:val="0"/>
                            <w:color w:val="auto"/>
                            <w:sz w:val="22"/>
                            <w:szCs w:val="22"/>
                          </w:rPr>
                          <w:t xml:space="preserve">Gambar </w:t>
                        </w:r>
                        <w:r>
                          <w:rPr>
                            <w:i w:val="0"/>
                            <w:color w:val="auto"/>
                            <w:sz w:val="22"/>
                            <w:szCs w:val="22"/>
                          </w:rPr>
                          <w:fldChar w:fldCharType="begin"/>
                        </w:r>
                        <w:r>
                          <w:rPr>
                            <w:i w:val="0"/>
                            <w:color w:val="auto"/>
                            <w:sz w:val="22"/>
                            <w:szCs w:val="22"/>
                          </w:rPr>
                          <w:instrText xml:space="preserve"> STYLEREF 1 \s </w:instrText>
                        </w:r>
                        <w:r>
                          <w:rPr>
                            <w:i w:val="0"/>
                            <w:color w:val="auto"/>
                            <w:sz w:val="22"/>
                            <w:szCs w:val="22"/>
                          </w:rPr>
                          <w:fldChar w:fldCharType="separate"/>
                        </w:r>
                        <w:r>
                          <w:rPr>
                            <w:i w:val="0"/>
                            <w:noProof/>
                            <w:color w:val="auto"/>
                            <w:sz w:val="22"/>
                            <w:szCs w:val="22"/>
                          </w:rPr>
                          <w:t>6</w:t>
                        </w:r>
                        <w:r>
                          <w:rPr>
                            <w:i w:val="0"/>
                            <w:color w:val="auto"/>
                            <w:sz w:val="22"/>
                            <w:szCs w:val="22"/>
                          </w:rPr>
                          <w:fldChar w:fldCharType="end"/>
                        </w:r>
                        <w:r>
                          <w:rPr>
                            <w:i w:val="0"/>
                            <w:color w:val="auto"/>
                            <w:sz w:val="22"/>
                            <w:szCs w:val="22"/>
                          </w:rPr>
                          <w:t>.</w:t>
                        </w:r>
                        <w:r>
                          <w:rPr>
                            <w:i w:val="0"/>
                            <w:color w:val="auto"/>
                            <w:sz w:val="22"/>
                            <w:szCs w:val="22"/>
                          </w:rPr>
                          <w:fldChar w:fldCharType="begin"/>
                        </w:r>
                        <w:r>
                          <w:rPr>
                            <w:i w:val="0"/>
                            <w:color w:val="auto"/>
                            <w:sz w:val="22"/>
                            <w:szCs w:val="22"/>
                          </w:rPr>
                          <w:instrText xml:space="preserve"> SEQ Gambar \* ARABIC \s 1 </w:instrText>
                        </w:r>
                        <w:r>
                          <w:rPr>
                            <w:i w:val="0"/>
                            <w:color w:val="auto"/>
                            <w:sz w:val="22"/>
                            <w:szCs w:val="22"/>
                          </w:rPr>
                          <w:fldChar w:fldCharType="separate"/>
                        </w:r>
                        <w:r>
                          <w:rPr>
                            <w:i w:val="0"/>
                            <w:noProof/>
                            <w:color w:val="auto"/>
                            <w:sz w:val="22"/>
                            <w:szCs w:val="22"/>
                          </w:rPr>
                          <w:t>1</w:t>
                        </w:r>
                        <w:r>
                          <w:rPr>
                            <w:i w:val="0"/>
                            <w:color w:val="auto"/>
                            <w:sz w:val="22"/>
                            <w:szCs w:val="22"/>
                          </w:rPr>
                          <w:fldChar w:fldCharType="end"/>
                        </w:r>
                        <w:del w:id="2863" w:author="Windows User" w:date="2019-09-18T14:43:00Z">
                          <w:r w:rsidDel="007F4597">
                            <w:rPr>
                              <w:i w:val="0"/>
                              <w:color w:val="auto"/>
                              <w:sz w:val="22"/>
                              <w:szCs w:val="22"/>
                            </w:rPr>
                            <w:fldChar w:fldCharType="begin"/>
                          </w:r>
                          <w:r w:rsidDel="007F4597">
                            <w:rPr>
                              <w:i w:val="0"/>
                              <w:color w:val="auto"/>
                              <w:sz w:val="22"/>
                              <w:szCs w:val="22"/>
                            </w:rPr>
                            <w:delInstrText xml:space="preserve"> STYLEREF 1 \s </w:delInstrText>
                          </w:r>
                          <w:r w:rsidDel="007F4597">
                            <w:rPr>
                              <w:i w:val="0"/>
                              <w:color w:val="auto"/>
                              <w:sz w:val="22"/>
                              <w:szCs w:val="22"/>
                            </w:rPr>
                            <w:fldChar w:fldCharType="separate"/>
                          </w:r>
                          <w:r w:rsidDel="007F4597">
                            <w:rPr>
                              <w:i w:val="0"/>
                              <w:noProof/>
                              <w:color w:val="auto"/>
                              <w:sz w:val="22"/>
                              <w:szCs w:val="22"/>
                            </w:rPr>
                            <w:delText>3</w:delText>
                          </w:r>
                          <w:r w:rsidDel="007F4597">
                            <w:rPr>
                              <w:i w:val="0"/>
                              <w:color w:val="auto"/>
                              <w:sz w:val="22"/>
                              <w:szCs w:val="22"/>
                            </w:rPr>
                            <w:fldChar w:fldCharType="end"/>
                          </w:r>
                          <w:r w:rsidDel="007F4597">
                            <w:rPr>
                              <w:i w:val="0"/>
                              <w:color w:val="auto"/>
                              <w:sz w:val="22"/>
                              <w:szCs w:val="22"/>
                            </w:rPr>
                            <w:delText>.</w:delText>
                          </w:r>
                          <w:r w:rsidDel="007F4597">
                            <w:rPr>
                              <w:i w:val="0"/>
                              <w:color w:val="auto"/>
                              <w:sz w:val="22"/>
                              <w:szCs w:val="22"/>
                            </w:rPr>
                            <w:fldChar w:fldCharType="begin"/>
                          </w:r>
                          <w:r w:rsidDel="007F4597">
                            <w:rPr>
                              <w:i w:val="0"/>
                              <w:color w:val="auto"/>
                              <w:sz w:val="22"/>
                              <w:szCs w:val="22"/>
                            </w:rPr>
                            <w:delInstrText xml:space="preserve"> SEQ Gambar \* ARABIC \s 1 </w:delInstrText>
                          </w:r>
                          <w:r w:rsidDel="007F4597">
                            <w:rPr>
                              <w:i w:val="0"/>
                              <w:color w:val="auto"/>
                              <w:sz w:val="22"/>
                              <w:szCs w:val="22"/>
                            </w:rPr>
                            <w:fldChar w:fldCharType="separate"/>
                          </w:r>
                          <w:r w:rsidDel="007F4597">
                            <w:rPr>
                              <w:i w:val="0"/>
                              <w:noProof/>
                              <w:color w:val="auto"/>
                              <w:sz w:val="22"/>
                              <w:szCs w:val="22"/>
                            </w:rPr>
                            <w:delText>1</w:delText>
                          </w:r>
                          <w:r w:rsidDel="007F4597">
                            <w:rPr>
                              <w:i w:val="0"/>
                              <w:color w:val="auto"/>
                              <w:sz w:val="22"/>
                              <w:szCs w:val="22"/>
                            </w:rPr>
                            <w:fldChar w:fldCharType="end"/>
                          </w:r>
                        </w:del>
                        <w:r w:rsidRPr="008955CA">
                          <w:rPr>
                            <w:i w:val="0"/>
                            <w:color w:val="auto"/>
                            <w:sz w:val="22"/>
                            <w:szCs w:val="22"/>
                          </w:rPr>
                          <w:t xml:space="preserve"> Tahapan Penelitian</w:t>
                        </w:r>
                        <w:bookmarkEnd w:id="2862"/>
                      </w:p>
                    </w:txbxContent>
                  </v:textbox>
                </v:shape>
              </w:pict>
            </mc:Fallback>
          </mc:AlternateContent>
        </w:r>
        <w:r w:rsidR="0026356A" w:rsidRPr="006A0BE8" w:rsidDel="00EC39E5">
          <w:rPr>
            <w:rFonts w:eastAsia="Times New Roman" w:cs="Times New Roman"/>
            <w:szCs w:val="24"/>
            <w:lang w:val="en-ID" w:eastAsia="id-ID"/>
          </w:rPr>
          <w:br w:type="page"/>
        </w:r>
        <w:bookmarkStart w:id="2864" w:name="_Toc23496239"/>
        <w:bookmarkStart w:id="2865" w:name="_Toc23552423"/>
        <w:bookmarkEnd w:id="2864"/>
        <w:bookmarkEnd w:id="2865"/>
      </w:del>
    </w:p>
    <w:p w14:paraId="3B58F365" w14:textId="55AE99B6" w:rsidR="0010463E" w:rsidRPr="006A0BE8" w:rsidDel="00EC39E5" w:rsidRDefault="0010463E">
      <w:pPr>
        <w:numPr>
          <w:ilvl w:val="0"/>
          <w:numId w:val="45"/>
        </w:numPr>
        <w:rPr>
          <w:del w:id="2866" w:author="Windows User" w:date="2019-09-18T14:31:00Z"/>
        </w:rPr>
        <w:sectPr w:rsidR="0010463E" w:rsidRPr="006A0BE8" w:rsidDel="00EC39E5" w:rsidSect="00CF5B06">
          <w:pgSz w:w="11906" w:h="16838" w:code="9"/>
          <w:pgMar w:top="2268" w:right="1701" w:bottom="1701" w:left="2268" w:header="720" w:footer="720" w:gutter="0"/>
          <w:cols w:space="720"/>
          <w:titlePg/>
          <w:docGrid w:linePitch="360"/>
        </w:sectPr>
        <w:pPrChange w:id="2867" w:author="Windows User" w:date="2019-09-19T03:35:00Z">
          <w:pPr>
            <w:pStyle w:val="Heading1"/>
          </w:pPr>
        </w:pPrChange>
      </w:pPr>
    </w:p>
    <w:p w14:paraId="7A8CAE63" w14:textId="5ABDE934" w:rsidR="00EE7827" w:rsidRPr="006A0BE8" w:rsidDel="00750347" w:rsidRDefault="00310DF9">
      <w:pPr>
        <w:pStyle w:val="Heading1"/>
        <w:numPr>
          <w:ilvl w:val="0"/>
          <w:numId w:val="45"/>
        </w:numPr>
        <w:ind w:left="426" w:hanging="426"/>
        <w:rPr>
          <w:del w:id="2868" w:author="Windows User" w:date="2019-09-20T01:38:00Z"/>
        </w:rPr>
        <w:pPrChange w:id="2869" w:author="Windows User" w:date="2019-09-19T03:35:00Z">
          <w:pPr>
            <w:pStyle w:val="Heading1"/>
          </w:pPr>
        </w:pPrChange>
      </w:pPr>
      <w:del w:id="2870" w:author="Windows User" w:date="2019-09-20T01:38:00Z">
        <w:r w:rsidRPr="006A0BE8" w:rsidDel="00750347">
          <w:delText>ANALISA DAN PENGEMBANGAN</w:delText>
        </w:r>
        <w:r w:rsidR="001A6616" w:rsidRPr="006A0BE8" w:rsidDel="00750347">
          <w:delText xml:space="preserve"> SISTEM</w:delText>
        </w:r>
        <w:bookmarkStart w:id="2871" w:name="_Toc23496240"/>
        <w:bookmarkStart w:id="2872" w:name="_Toc23552424"/>
        <w:bookmarkEnd w:id="2871"/>
        <w:bookmarkEnd w:id="2872"/>
      </w:del>
    </w:p>
    <w:p w14:paraId="41E854C7" w14:textId="14F1CFCB" w:rsidR="008B097C" w:rsidRPr="006A0BE8" w:rsidDel="00750347" w:rsidRDefault="008B097C" w:rsidP="008B097C">
      <w:pPr>
        <w:rPr>
          <w:del w:id="2873" w:author="Windows User" w:date="2019-09-20T01:38:00Z"/>
          <w:rFonts w:cs="Times New Roman"/>
          <w:lang w:val="en-ID" w:eastAsia="id-ID"/>
        </w:rPr>
      </w:pPr>
      <w:bookmarkStart w:id="2874" w:name="_Toc23496241"/>
      <w:bookmarkStart w:id="2875" w:name="_Toc23552425"/>
      <w:bookmarkEnd w:id="2874"/>
      <w:bookmarkEnd w:id="2875"/>
    </w:p>
    <w:p w14:paraId="4E154D1B" w14:textId="459B6801" w:rsidR="007D2B4F" w:rsidRPr="006A0BE8" w:rsidDel="00470091" w:rsidRDefault="008B097C">
      <w:pPr>
        <w:ind w:firstLine="720"/>
        <w:rPr>
          <w:del w:id="2876" w:author="Windows User" w:date="2019-09-18T15:53:00Z"/>
          <w:rFonts w:cs="Times New Roman"/>
          <w:lang w:eastAsia="id-ID"/>
        </w:rPr>
      </w:pPr>
      <w:del w:id="2877" w:author="Windows User" w:date="2019-09-20T01:38:00Z">
        <w:r w:rsidRPr="006A0BE8" w:rsidDel="00750347">
          <w:rPr>
            <w:rFonts w:cs="Times New Roman"/>
            <w:lang w:eastAsia="id-ID"/>
          </w:rPr>
          <w:delText xml:space="preserve">Bab  ini merupakan bagian yang membahas tentang pengembangan sistem kontrol posisi berbasis web pada panel surya menggunakan metode </w:delText>
        </w:r>
      </w:del>
      <w:del w:id="2878" w:author="Windows User" w:date="2019-09-14T03:53:00Z">
        <w:r w:rsidRPr="006A0BE8" w:rsidDel="00451BA0">
          <w:rPr>
            <w:rFonts w:cs="Times New Roman"/>
            <w:lang w:eastAsia="id-ID"/>
          </w:rPr>
          <w:delText>Fuzzy</w:delText>
        </w:r>
      </w:del>
      <w:del w:id="2879" w:author="Windows User" w:date="2019-09-20T01:38:00Z">
        <w:r w:rsidRPr="006A0BE8" w:rsidDel="00750347">
          <w:rPr>
            <w:rFonts w:cs="Times New Roman"/>
            <w:lang w:eastAsia="id-ID"/>
          </w:rPr>
          <w:delText xml:space="preserve"> PID Pengembangan  sistem  dilakukan  dengan  menggunakan  model waterfall, dengan tahapan yakni analisis kebutuhan fungsional dan non-fungsional sistem, pembuatan desain sistem, penulisan kode program dan pengujian sistem.</w:delText>
        </w:r>
      </w:del>
      <w:bookmarkStart w:id="2880" w:name="_Toc23496242"/>
      <w:bookmarkStart w:id="2881" w:name="_Toc23552426"/>
      <w:bookmarkEnd w:id="2880"/>
      <w:bookmarkEnd w:id="2881"/>
    </w:p>
    <w:p w14:paraId="6F044A86" w14:textId="3EB6FD41" w:rsidR="007D2B4F" w:rsidRPr="006A0BE8" w:rsidDel="00470091" w:rsidRDefault="00EE7827">
      <w:pPr>
        <w:ind w:firstLine="720"/>
        <w:rPr>
          <w:del w:id="2882" w:author="Windows User" w:date="2019-09-18T15:53:00Z"/>
          <w:rFonts w:cs="Times New Roman"/>
        </w:rPr>
        <w:pPrChange w:id="2883" w:author="Windows User" w:date="2019-09-18T15:53:00Z">
          <w:pPr>
            <w:pStyle w:val="Heading2"/>
          </w:pPr>
        </w:pPrChange>
      </w:pPr>
      <w:del w:id="2884" w:author="Windows User" w:date="2019-09-18T15:53:00Z">
        <w:r w:rsidRPr="006A0BE8" w:rsidDel="00470091">
          <w:rPr>
            <w:rFonts w:cs="Times New Roman"/>
          </w:rPr>
          <w:delText>Kebutuhan Fungsional dan Non</w:delText>
        </w:r>
      </w:del>
      <w:ins w:id="2885" w:author="nova" w:date="2019-09-02T07:45:00Z">
        <w:del w:id="2886" w:author="Windows User" w:date="2019-09-18T15:53:00Z">
          <w:r w:rsidR="005006BA" w:rsidRPr="006A0BE8" w:rsidDel="00470091">
            <w:rPr>
              <w:rFonts w:cs="Times New Roman"/>
            </w:rPr>
            <w:delText>-</w:delText>
          </w:r>
        </w:del>
      </w:ins>
      <w:del w:id="2887" w:author="Windows User" w:date="2019-09-18T15:53:00Z">
        <w:r w:rsidRPr="006A0BE8" w:rsidDel="00470091">
          <w:rPr>
            <w:rFonts w:cs="Times New Roman"/>
          </w:rPr>
          <w:delText xml:space="preserve"> Fungsional</w:delText>
        </w:r>
        <w:bookmarkStart w:id="2888" w:name="_Toc23496243"/>
        <w:bookmarkStart w:id="2889" w:name="_Toc23552427"/>
        <w:bookmarkEnd w:id="2888"/>
        <w:bookmarkEnd w:id="2889"/>
      </w:del>
    </w:p>
    <w:p w14:paraId="2888B537" w14:textId="6D197048" w:rsidR="00EA179E" w:rsidRPr="006A0BE8" w:rsidDel="00470091" w:rsidRDefault="00B066AE">
      <w:pPr>
        <w:ind w:firstLine="720"/>
        <w:rPr>
          <w:del w:id="2890" w:author="Windows User" w:date="2019-09-18T15:53:00Z"/>
          <w:rFonts w:cs="Times New Roman"/>
          <w:szCs w:val="24"/>
        </w:rPr>
        <w:pPrChange w:id="2891" w:author="Windows User" w:date="2019-09-18T15:53:00Z">
          <w:pPr>
            <w:ind w:firstLine="567"/>
          </w:pPr>
        </w:pPrChange>
      </w:pPr>
      <w:del w:id="2892" w:author="Windows User" w:date="2019-09-18T15:53:00Z">
        <w:r w:rsidRPr="006A0BE8" w:rsidDel="00470091">
          <w:rPr>
            <w:rFonts w:cs="Times New Roman"/>
            <w:szCs w:val="24"/>
          </w:rPr>
          <w:delText xml:space="preserve">Jenis kebutuhan </w:delText>
        </w:r>
        <w:r w:rsidR="00A26EDC" w:rsidRPr="006A0BE8" w:rsidDel="00470091">
          <w:rPr>
            <w:rFonts w:cs="Times New Roman"/>
            <w:szCs w:val="24"/>
          </w:rPr>
          <w:delText>berisi tentang</w:delText>
        </w:r>
        <w:r w:rsidR="00EA179E" w:rsidRPr="006A0BE8" w:rsidDel="00470091">
          <w:rPr>
            <w:rFonts w:cs="Times New Roman"/>
            <w:szCs w:val="24"/>
          </w:rPr>
          <w:delText xml:space="preserve"> apa saja yang di</w:delText>
        </w:r>
        <w:r w:rsidR="00A26EDC" w:rsidRPr="006A0BE8" w:rsidDel="00470091">
          <w:rPr>
            <w:rFonts w:cs="Times New Roman"/>
            <w:szCs w:val="24"/>
          </w:rPr>
          <w:delText>butuhkan</w:delText>
        </w:r>
        <w:r w:rsidR="00EA179E" w:rsidRPr="006A0BE8" w:rsidDel="00470091">
          <w:rPr>
            <w:rFonts w:cs="Times New Roman"/>
            <w:szCs w:val="24"/>
          </w:rPr>
          <w:delText xml:space="preserve"> oleh sistem serta ber</w:delText>
        </w:r>
        <w:r w:rsidRPr="006A0BE8" w:rsidDel="00470091">
          <w:rPr>
            <w:rFonts w:cs="Times New Roman"/>
            <w:szCs w:val="24"/>
          </w:rPr>
          <w:delText>bagai informasi yang dihasilkan</w:delText>
        </w:r>
        <w:r w:rsidR="00EA179E" w:rsidRPr="006A0BE8" w:rsidDel="00470091">
          <w:rPr>
            <w:rFonts w:cs="Times New Roman"/>
            <w:szCs w:val="24"/>
          </w:rPr>
          <w:delText xml:space="preserve"> oleh sistem. Berikut merupakan jenis kebutuhan sistem yang telah dibangun oleh pengembang.</w:delText>
        </w:r>
        <w:bookmarkStart w:id="2893" w:name="_Toc23496244"/>
        <w:bookmarkStart w:id="2894" w:name="_Toc23552428"/>
        <w:bookmarkEnd w:id="2893"/>
        <w:bookmarkEnd w:id="2894"/>
      </w:del>
    </w:p>
    <w:p w14:paraId="2C5E5A91" w14:textId="03F57352" w:rsidR="00EA179E" w:rsidRPr="006A0BE8" w:rsidDel="00F10288" w:rsidRDefault="002250E6">
      <w:pPr>
        <w:ind w:firstLine="720"/>
        <w:rPr>
          <w:del w:id="2895" w:author="Windows User" w:date="2019-09-18T15:50:00Z"/>
          <w:rFonts w:cs="Times New Roman"/>
        </w:rPr>
        <w:pPrChange w:id="2896" w:author="Windows User" w:date="2019-09-18T15:53:00Z">
          <w:pPr>
            <w:pStyle w:val="Heading3"/>
          </w:pPr>
        </w:pPrChange>
      </w:pPr>
      <w:del w:id="2897" w:author="Windows User" w:date="2019-09-18T15:53:00Z">
        <w:r w:rsidRPr="006A0BE8" w:rsidDel="00470091">
          <w:rPr>
            <w:rFonts w:cs="Times New Roman"/>
          </w:rPr>
          <w:delText xml:space="preserve">  </w:delText>
        </w:r>
      </w:del>
      <w:del w:id="2898" w:author="Windows User" w:date="2019-09-18T15:50:00Z">
        <w:r w:rsidR="00EA179E" w:rsidRPr="006A0BE8" w:rsidDel="00F10288">
          <w:rPr>
            <w:rFonts w:cs="Times New Roman"/>
          </w:rPr>
          <w:delText>Kebutuhan Fumgsional</w:delText>
        </w:r>
        <w:bookmarkStart w:id="2899" w:name="_Toc23496245"/>
        <w:bookmarkStart w:id="2900" w:name="_Toc23552429"/>
        <w:bookmarkEnd w:id="2899"/>
        <w:bookmarkEnd w:id="2900"/>
      </w:del>
    </w:p>
    <w:p w14:paraId="0B36F5ED" w14:textId="30B5E166" w:rsidR="001710D6" w:rsidRPr="006A0BE8" w:rsidDel="0067537E" w:rsidRDefault="00EA179E">
      <w:pPr>
        <w:ind w:firstLine="720"/>
        <w:rPr>
          <w:del w:id="2901" w:author="Windows User" w:date="2019-09-18T15:45:00Z"/>
          <w:rFonts w:cs="Times New Roman"/>
        </w:rPr>
        <w:pPrChange w:id="2902" w:author="Windows User" w:date="2019-09-18T15:53:00Z">
          <w:pPr>
            <w:ind w:firstLine="709"/>
          </w:pPr>
        </w:pPrChange>
      </w:pPr>
      <w:del w:id="2903" w:author="Windows User" w:date="2019-09-18T15:45:00Z">
        <w:r w:rsidRPr="006A0BE8" w:rsidDel="0067537E">
          <w:rPr>
            <w:rFonts w:cs="Times New Roman"/>
          </w:rPr>
          <w:delText xml:space="preserve">Kebutuhan fungsional adalah kebutuhan utama yang harus dilakukan oleh sistem. Kebutuhan yang berkaitan dengan fungsi sistem pada kebutuhan fungsional </w:delText>
        </w:r>
        <w:r w:rsidR="00895EE8" w:rsidRPr="006A0BE8" w:rsidDel="0067537E">
          <w:rPr>
            <w:rFonts w:cs="Times New Roman"/>
          </w:rPr>
          <w:delText>atau</w:delText>
        </w:r>
        <w:r w:rsidR="00895EE8" w:rsidRPr="006A0BE8" w:rsidDel="0067537E">
          <w:rPr>
            <w:rFonts w:cs="Times New Roman"/>
            <w:i/>
          </w:rPr>
          <w:delText xml:space="preserve"> Software Requirement Spesification Functional</w:delText>
        </w:r>
        <w:r w:rsidR="00895EE8" w:rsidRPr="006A0BE8" w:rsidDel="0067537E">
          <w:rPr>
            <w:rFonts w:cs="Times New Roman"/>
          </w:rPr>
          <w:delText xml:space="preserve"> </w:delText>
        </w:r>
        <w:r w:rsidRPr="006A0BE8" w:rsidDel="0067537E">
          <w:rPr>
            <w:rFonts w:cs="Times New Roman"/>
          </w:rPr>
          <w:delText xml:space="preserve">untuk dapat menghasilkan keluaran yang diinginkan oleh pengembang </w:delText>
        </w:r>
      </w:del>
      <w:customXmlDelRangeStart w:id="2904" w:author="Windows User" w:date="2019-09-18T15:45:00Z"/>
      <w:sdt>
        <w:sdtPr>
          <w:rPr>
            <w:rFonts w:cs="Times New Roman"/>
          </w:rPr>
          <w:id w:val="21288576"/>
          <w:citation/>
        </w:sdtPr>
        <w:sdtContent>
          <w:customXmlDelRangeEnd w:id="2904"/>
          <w:del w:id="2905" w:author="Windows User" w:date="2019-09-18T15:45:00Z">
            <w:r w:rsidR="00895EE8" w:rsidRPr="006A0BE8" w:rsidDel="0067537E">
              <w:rPr>
                <w:rFonts w:cs="Times New Roman"/>
              </w:rPr>
              <w:fldChar w:fldCharType="begin"/>
            </w:r>
            <w:r w:rsidR="00895EE8" w:rsidRPr="006A0BE8" w:rsidDel="0067537E">
              <w:rPr>
                <w:rFonts w:cs="Times New Roman"/>
                <w:lang w:val="en-ID"/>
              </w:rPr>
              <w:delInstrText xml:space="preserve"> CITATION Dwi15 \l 14345 </w:delInstrText>
            </w:r>
            <w:r w:rsidR="00895EE8" w:rsidRPr="006A0BE8" w:rsidDel="0067537E">
              <w:rPr>
                <w:rFonts w:cs="Times New Roman"/>
              </w:rPr>
              <w:fldChar w:fldCharType="separate"/>
            </w:r>
            <w:r w:rsidR="00895EE8" w:rsidRPr="006A0BE8" w:rsidDel="0067537E">
              <w:rPr>
                <w:rFonts w:cs="Times New Roman"/>
                <w:noProof/>
                <w:lang w:val="en-ID"/>
              </w:rPr>
              <w:delText>(Febrianto, 2015)</w:delText>
            </w:r>
            <w:r w:rsidR="00895EE8" w:rsidRPr="006A0BE8" w:rsidDel="0067537E">
              <w:rPr>
                <w:rFonts w:cs="Times New Roman"/>
              </w:rPr>
              <w:fldChar w:fldCharType="end"/>
            </w:r>
          </w:del>
          <w:customXmlDelRangeStart w:id="2906" w:author="Windows User" w:date="2019-09-18T15:45:00Z"/>
        </w:sdtContent>
      </w:sdt>
      <w:customXmlDelRangeEnd w:id="2906"/>
      <w:del w:id="2907" w:author="Windows User" w:date="2019-09-18T15:45:00Z">
        <w:r w:rsidRPr="006A0BE8" w:rsidDel="0067537E">
          <w:rPr>
            <w:rFonts w:cs="Times New Roman"/>
          </w:rPr>
          <w:delText>.</w:delText>
        </w:r>
        <w:r w:rsidR="007700B3" w:rsidRPr="006A0BE8" w:rsidDel="0067537E">
          <w:rPr>
            <w:rFonts w:cs="Times New Roman"/>
          </w:rPr>
          <w:delText xml:space="preserve"> Kebutuhan ini dapat dilihat pada </w:delText>
        </w:r>
        <w:r w:rsidR="006343B3" w:rsidRPr="006A0BE8" w:rsidDel="0067537E">
          <w:rPr>
            <w:rFonts w:cs="Times New Roman"/>
          </w:rPr>
          <w:delText>Tabel</w:delText>
        </w:r>
        <w:r w:rsidR="007700B3" w:rsidRPr="006A0BE8" w:rsidDel="0067537E">
          <w:rPr>
            <w:rFonts w:cs="Times New Roman"/>
          </w:rPr>
          <w:delText xml:space="preserve"> 4.1.</w:delText>
        </w:r>
        <w:bookmarkStart w:id="2908" w:name="_Toc23496246"/>
        <w:bookmarkStart w:id="2909" w:name="_Toc23552430"/>
        <w:bookmarkEnd w:id="2908"/>
        <w:bookmarkEnd w:id="2909"/>
      </w:del>
    </w:p>
    <w:p w14:paraId="2FA28F27" w14:textId="585C6589" w:rsidR="00190ACB" w:rsidRPr="006A0BE8" w:rsidDel="0067537E" w:rsidRDefault="00190ACB">
      <w:pPr>
        <w:ind w:firstLine="720"/>
        <w:rPr>
          <w:del w:id="2910" w:author="Windows User" w:date="2019-09-18T15:45:00Z"/>
          <w:rFonts w:cs="Times New Roman"/>
        </w:rPr>
        <w:pPrChange w:id="2911" w:author="Windows User" w:date="2019-09-18T15:53:00Z">
          <w:pPr>
            <w:pStyle w:val="Caption"/>
            <w:keepNext/>
            <w:jc w:val="center"/>
          </w:pPr>
        </w:pPrChange>
      </w:pPr>
      <w:del w:id="2912" w:author="Windows User" w:date="2019-09-18T15:45:00Z">
        <w:r w:rsidRPr="006A0BE8" w:rsidDel="0067537E">
          <w:rPr>
            <w:rFonts w:cs="Times New Roman"/>
            <w:i/>
          </w:rPr>
          <w:delText xml:space="preserve">Tabel </w:delText>
        </w:r>
        <w:r w:rsidR="007E74B5" w:rsidRPr="006A0BE8" w:rsidDel="0067537E">
          <w:rPr>
            <w:rFonts w:cs="Times New Roman"/>
            <w:i/>
          </w:rPr>
          <w:fldChar w:fldCharType="begin"/>
        </w:r>
        <w:r w:rsidR="007E74B5" w:rsidRPr="006A0BE8" w:rsidDel="0067537E">
          <w:rPr>
            <w:rFonts w:cs="Times New Roman"/>
            <w:i/>
          </w:rPr>
          <w:delInstrText xml:space="preserve"> STYLEREF 1 \s </w:delInstrText>
        </w:r>
        <w:r w:rsidR="007E74B5" w:rsidRPr="006A0BE8" w:rsidDel="0067537E">
          <w:rPr>
            <w:rFonts w:cs="Times New Roman"/>
            <w:i/>
          </w:rPr>
          <w:fldChar w:fldCharType="separate"/>
        </w:r>
        <w:r w:rsidR="007E74B5" w:rsidRPr="006A0BE8" w:rsidDel="0067537E">
          <w:rPr>
            <w:rFonts w:cs="Times New Roman"/>
            <w:i/>
            <w:noProof/>
          </w:rPr>
          <w:delText>4</w:delText>
        </w:r>
        <w:r w:rsidR="007E74B5" w:rsidRPr="006A0BE8" w:rsidDel="0067537E">
          <w:rPr>
            <w:rFonts w:cs="Times New Roman"/>
            <w:i/>
          </w:rPr>
          <w:fldChar w:fldCharType="end"/>
        </w:r>
        <w:r w:rsidR="007E74B5" w:rsidRPr="006A0BE8" w:rsidDel="0067537E">
          <w:rPr>
            <w:rFonts w:cs="Times New Roman"/>
            <w:i/>
          </w:rPr>
          <w:delText>.</w:delText>
        </w:r>
        <w:r w:rsidR="007E74B5" w:rsidRPr="006A0BE8" w:rsidDel="0067537E">
          <w:rPr>
            <w:rFonts w:cs="Times New Roman"/>
            <w:i/>
          </w:rPr>
          <w:fldChar w:fldCharType="begin"/>
        </w:r>
        <w:r w:rsidR="007E74B5" w:rsidRPr="006A0BE8" w:rsidDel="0067537E">
          <w:rPr>
            <w:rFonts w:cs="Times New Roman"/>
            <w:i/>
          </w:rPr>
          <w:delInstrText xml:space="preserve"> SEQ Tabel \* ARABIC \s 1 </w:delInstrText>
        </w:r>
        <w:r w:rsidR="007E74B5" w:rsidRPr="006A0BE8" w:rsidDel="0067537E">
          <w:rPr>
            <w:rFonts w:cs="Times New Roman"/>
            <w:i/>
          </w:rPr>
          <w:fldChar w:fldCharType="separate"/>
        </w:r>
        <w:r w:rsidR="007E74B5" w:rsidRPr="006A0BE8" w:rsidDel="0067537E">
          <w:rPr>
            <w:rFonts w:cs="Times New Roman"/>
            <w:i/>
            <w:noProof/>
          </w:rPr>
          <w:delText>1</w:delText>
        </w:r>
        <w:r w:rsidR="007E74B5" w:rsidRPr="006A0BE8" w:rsidDel="0067537E">
          <w:rPr>
            <w:rFonts w:cs="Times New Roman"/>
            <w:i/>
          </w:rPr>
          <w:fldChar w:fldCharType="end"/>
        </w:r>
        <w:r w:rsidRPr="006A0BE8" w:rsidDel="0067537E">
          <w:rPr>
            <w:rFonts w:cs="Times New Roman"/>
            <w:i/>
          </w:rPr>
          <w:delText xml:space="preserve"> Kebutuhan Fungsional</w:delText>
        </w:r>
        <w:bookmarkStart w:id="2913" w:name="_Toc23496247"/>
        <w:bookmarkStart w:id="2914" w:name="_Toc23552431"/>
        <w:bookmarkEnd w:id="2913"/>
        <w:bookmarkEnd w:id="2914"/>
      </w:del>
    </w:p>
    <w:tbl>
      <w:tblPr>
        <w:tblStyle w:val="TableGrid"/>
        <w:tblW w:w="0" w:type="auto"/>
        <w:tblLook w:val="04A0" w:firstRow="1" w:lastRow="0" w:firstColumn="1" w:lastColumn="0" w:noHBand="0" w:noVBand="1"/>
      </w:tblPr>
      <w:tblGrid>
        <w:gridCol w:w="2122"/>
        <w:gridCol w:w="5805"/>
      </w:tblGrid>
      <w:tr w:rsidR="00895EE8" w:rsidRPr="006A0BE8" w:rsidDel="0067537E" w14:paraId="12200049" w14:textId="32022B87" w:rsidTr="00190ACB">
        <w:trPr>
          <w:del w:id="2915" w:author="Windows User" w:date="2019-09-18T15:45:00Z"/>
        </w:trPr>
        <w:tc>
          <w:tcPr>
            <w:tcW w:w="2122" w:type="dxa"/>
          </w:tcPr>
          <w:p w14:paraId="0E1CC114" w14:textId="4FE4BC6F" w:rsidR="00895EE8" w:rsidRPr="006A0BE8" w:rsidDel="0067537E" w:rsidRDefault="00895EE8">
            <w:pPr>
              <w:ind w:firstLine="720"/>
              <w:rPr>
                <w:del w:id="2916" w:author="Windows User" w:date="2019-09-18T15:45:00Z"/>
                <w:rFonts w:cs="Times New Roman"/>
              </w:rPr>
              <w:pPrChange w:id="2917" w:author="Windows User" w:date="2019-09-18T15:53:00Z">
                <w:pPr>
                  <w:spacing w:line="240" w:lineRule="auto"/>
                  <w:jc w:val="center"/>
                </w:pPr>
              </w:pPrChange>
            </w:pPr>
            <w:del w:id="2918" w:author="Windows User" w:date="2019-09-18T15:45:00Z">
              <w:r w:rsidRPr="006A0BE8" w:rsidDel="0067537E">
                <w:rPr>
                  <w:rFonts w:cs="Times New Roman"/>
                </w:rPr>
                <w:delText>SRSF ID</w:delText>
              </w:r>
              <w:bookmarkStart w:id="2919" w:name="_Toc23496248"/>
              <w:bookmarkStart w:id="2920" w:name="_Toc23552432"/>
              <w:bookmarkEnd w:id="2919"/>
              <w:bookmarkEnd w:id="2920"/>
            </w:del>
          </w:p>
        </w:tc>
        <w:tc>
          <w:tcPr>
            <w:tcW w:w="5805" w:type="dxa"/>
          </w:tcPr>
          <w:p w14:paraId="0027CE3F" w14:textId="151DC458" w:rsidR="00895EE8" w:rsidRPr="006A0BE8" w:rsidDel="0067537E" w:rsidRDefault="00895EE8">
            <w:pPr>
              <w:ind w:firstLine="720"/>
              <w:rPr>
                <w:del w:id="2921" w:author="Windows User" w:date="2019-09-18T15:45:00Z"/>
                <w:rFonts w:cs="Times New Roman"/>
              </w:rPr>
              <w:pPrChange w:id="2922" w:author="Windows User" w:date="2019-09-18T15:53:00Z">
                <w:pPr>
                  <w:spacing w:line="240" w:lineRule="auto"/>
                  <w:jc w:val="center"/>
                </w:pPr>
              </w:pPrChange>
            </w:pPr>
            <w:del w:id="2923" w:author="Windows User" w:date="2019-09-18T15:45:00Z">
              <w:r w:rsidRPr="006A0BE8" w:rsidDel="0067537E">
                <w:rPr>
                  <w:rFonts w:cs="Times New Roman"/>
                </w:rPr>
                <w:delText>Identifikasi</w:delText>
              </w:r>
              <w:bookmarkStart w:id="2924" w:name="_Toc23496249"/>
              <w:bookmarkStart w:id="2925" w:name="_Toc23552433"/>
              <w:bookmarkEnd w:id="2924"/>
              <w:bookmarkEnd w:id="2925"/>
            </w:del>
          </w:p>
        </w:tc>
        <w:bookmarkStart w:id="2926" w:name="_Toc23496250"/>
        <w:bookmarkStart w:id="2927" w:name="_Toc23552434"/>
        <w:bookmarkEnd w:id="2926"/>
        <w:bookmarkEnd w:id="2927"/>
      </w:tr>
      <w:tr w:rsidR="00895EE8" w:rsidRPr="006A0BE8" w:rsidDel="0067537E" w14:paraId="69C0B6BA" w14:textId="1B0644F1" w:rsidTr="00190ACB">
        <w:trPr>
          <w:del w:id="2928" w:author="Windows User" w:date="2019-09-18T15:45:00Z"/>
        </w:trPr>
        <w:tc>
          <w:tcPr>
            <w:tcW w:w="2122" w:type="dxa"/>
          </w:tcPr>
          <w:p w14:paraId="70B7A93D" w14:textId="184C9F6E" w:rsidR="00895EE8" w:rsidRPr="006A0BE8" w:rsidDel="0067537E" w:rsidRDefault="00895EE8">
            <w:pPr>
              <w:ind w:firstLine="720"/>
              <w:rPr>
                <w:del w:id="2929" w:author="Windows User" w:date="2019-09-18T15:45:00Z"/>
                <w:rFonts w:cs="Times New Roman"/>
              </w:rPr>
              <w:pPrChange w:id="2930" w:author="Windows User" w:date="2019-09-18T15:53:00Z">
                <w:pPr>
                  <w:spacing w:line="240" w:lineRule="auto"/>
                </w:pPr>
              </w:pPrChange>
            </w:pPr>
            <w:del w:id="2931" w:author="Windows User" w:date="2019-09-18T15:45:00Z">
              <w:r w:rsidRPr="006A0BE8" w:rsidDel="0067537E">
                <w:rPr>
                  <w:rFonts w:cs="Times New Roman"/>
                </w:rPr>
                <w:delText>SRSF_1</w:delText>
              </w:r>
              <w:bookmarkStart w:id="2932" w:name="_Toc23496251"/>
              <w:bookmarkStart w:id="2933" w:name="_Toc23552435"/>
              <w:bookmarkEnd w:id="2932"/>
              <w:bookmarkEnd w:id="2933"/>
            </w:del>
          </w:p>
        </w:tc>
        <w:tc>
          <w:tcPr>
            <w:tcW w:w="5805" w:type="dxa"/>
          </w:tcPr>
          <w:p w14:paraId="50E4849F" w14:textId="28C14F27" w:rsidR="00895EE8" w:rsidRPr="006A0BE8" w:rsidDel="0067537E" w:rsidRDefault="00CA24FC">
            <w:pPr>
              <w:ind w:firstLine="720"/>
              <w:rPr>
                <w:del w:id="2934" w:author="Windows User" w:date="2019-09-18T15:45:00Z"/>
                <w:rFonts w:cs="Times New Roman"/>
              </w:rPr>
              <w:pPrChange w:id="2935" w:author="Windows User" w:date="2019-09-18T15:53:00Z">
                <w:pPr>
                  <w:spacing w:line="240" w:lineRule="auto"/>
                </w:pPr>
              </w:pPrChange>
            </w:pPr>
            <w:del w:id="2936" w:author="Windows User" w:date="2019-09-18T15:45:00Z">
              <w:r w:rsidRPr="006A0BE8" w:rsidDel="0067537E">
                <w:rPr>
                  <w:rFonts w:cs="Times New Roman"/>
                </w:rPr>
                <w:delText xml:space="preserve">Dapat memproses metode </w:delText>
              </w:r>
            </w:del>
            <w:del w:id="2937" w:author="Windows User" w:date="2019-09-14T03:53:00Z">
              <w:r w:rsidRPr="006A0BE8" w:rsidDel="00451BA0">
                <w:rPr>
                  <w:rFonts w:cs="Times New Roman"/>
                </w:rPr>
                <w:delText>fuzzy</w:delText>
              </w:r>
            </w:del>
            <w:del w:id="2938" w:author="Windows User" w:date="2019-09-18T15:45:00Z">
              <w:r w:rsidRPr="006A0BE8" w:rsidDel="0067537E">
                <w:rPr>
                  <w:rFonts w:cs="Times New Roman"/>
                </w:rPr>
                <w:delText xml:space="preserve"> yang digunakan pada </w:delText>
              </w:r>
              <w:r w:rsidR="00681AEC" w:rsidRPr="006A0BE8" w:rsidDel="0067537E">
                <w:rPr>
                  <w:rFonts w:cs="Times New Roman"/>
                  <w:i/>
                </w:rPr>
                <w:delText>tracker</w:delText>
              </w:r>
              <w:bookmarkStart w:id="2939" w:name="_Toc23496252"/>
              <w:bookmarkStart w:id="2940" w:name="_Toc23552436"/>
              <w:bookmarkEnd w:id="2939"/>
              <w:bookmarkEnd w:id="2940"/>
            </w:del>
          </w:p>
        </w:tc>
        <w:bookmarkStart w:id="2941" w:name="_Toc23496253"/>
        <w:bookmarkStart w:id="2942" w:name="_Toc23552437"/>
        <w:bookmarkEnd w:id="2941"/>
        <w:bookmarkEnd w:id="2942"/>
      </w:tr>
      <w:tr w:rsidR="00895EE8" w:rsidRPr="006A0BE8" w:rsidDel="0067537E" w14:paraId="712F0CC9" w14:textId="49EB9B95" w:rsidTr="00190ACB">
        <w:trPr>
          <w:del w:id="2943" w:author="Windows User" w:date="2019-09-18T15:45:00Z"/>
        </w:trPr>
        <w:tc>
          <w:tcPr>
            <w:tcW w:w="2122" w:type="dxa"/>
          </w:tcPr>
          <w:p w14:paraId="212EFE26" w14:textId="5A8F86C0" w:rsidR="00895EE8" w:rsidRPr="006A0BE8" w:rsidDel="0067537E" w:rsidRDefault="00895EE8">
            <w:pPr>
              <w:ind w:firstLine="720"/>
              <w:rPr>
                <w:del w:id="2944" w:author="Windows User" w:date="2019-09-18T15:45:00Z"/>
                <w:rFonts w:cs="Times New Roman"/>
              </w:rPr>
              <w:pPrChange w:id="2945" w:author="Windows User" w:date="2019-09-18T15:53:00Z">
                <w:pPr>
                  <w:spacing w:line="240" w:lineRule="auto"/>
                </w:pPr>
              </w:pPrChange>
            </w:pPr>
            <w:del w:id="2946" w:author="Windows User" w:date="2019-09-18T15:45:00Z">
              <w:r w:rsidRPr="006A0BE8" w:rsidDel="0067537E">
                <w:rPr>
                  <w:rFonts w:cs="Times New Roman"/>
                </w:rPr>
                <w:delText>SRSF_2</w:delText>
              </w:r>
              <w:bookmarkStart w:id="2947" w:name="_Toc23496254"/>
              <w:bookmarkStart w:id="2948" w:name="_Toc23552438"/>
              <w:bookmarkEnd w:id="2947"/>
              <w:bookmarkEnd w:id="2948"/>
            </w:del>
          </w:p>
        </w:tc>
        <w:tc>
          <w:tcPr>
            <w:tcW w:w="5805" w:type="dxa"/>
          </w:tcPr>
          <w:p w14:paraId="22D8C5F5" w14:textId="4F389CFE" w:rsidR="00CA24FC" w:rsidRPr="006A0BE8" w:rsidDel="0067537E" w:rsidRDefault="00CA24FC">
            <w:pPr>
              <w:ind w:firstLine="720"/>
              <w:rPr>
                <w:del w:id="2949" w:author="Windows User" w:date="2019-09-18T15:45:00Z"/>
                <w:rFonts w:cs="Times New Roman"/>
              </w:rPr>
              <w:pPrChange w:id="2950" w:author="Windows User" w:date="2019-09-18T15:53:00Z">
                <w:pPr>
                  <w:spacing w:line="240" w:lineRule="auto"/>
                </w:pPr>
              </w:pPrChange>
            </w:pPr>
            <w:del w:id="2951" w:author="Windows User" w:date="2019-09-18T15:45:00Z">
              <w:r w:rsidRPr="006A0BE8" w:rsidDel="0067537E">
                <w:rPr>
                  <w:rFonts w:cs="Times New Roman"/>
                </w:rPr>
                <w:delText xml:space="preserve">Dapat </w:delText>
              </w:r>
              <w:r w:rsidR="00681AEC" w:rsidRPr="006A0BE8" w:rsidDel="0067537E">
                <w:rPr>
                  <w:rFonts w:cs="Times New Roman"/>
                </w:rPr>
                <w:delText xml:space="preserve">memproses PID berdasarkan </w:delText>
              </w:r>
              <w:r w:rsidR="00681AEC" w:rsidRPr="006A0BE8" w:rsidDel="0067537E">
                <w:rPr>
                  <w:rFonts w:cs="Times New Roman"/>
                  <w:i/>
                </w:rPr>
                <w:delText>setpoint</w:delText>
              </w:r>
              <w:r w:rsidR="00681AEC" w:rsidRPr="006A0BE8" w:rsidDel="0067537E">
                <w:rPr>
                  <w:rFonts w:cs="Times New Roman"/>
                </w:rPr>
                <w:delText xml:space="preserve"> yang didapatkan oleh </w:delText>
              </w:r>
              <w:r w:rsidR="00681AEC" w:rsidRPr="006A0BE8" w:rsidDel="0067537E">
                <w:rPr>
                  <w:rFonts w:cs="Times New Roman"/>
                  <w:i/>
                </w:rPr>
                <w:delText>tracker.</w:delText>
              </w:r>
              <w:bookmarkStart w:id="2952" w:name="_Toc23496255"/>
              <w:bookmarkStart w:id="2953" w:name="_Toc23552439"/>
              <w:bookmarkEnd w:id="2952"/>
              <w:bookmarkEnd w:id="2953"/>
            </w:del>
          </w:p>
        </w:tc>
        <w:bookmarkStart w:id="2954" w:name="_Toc23496256"/>
        <w:bookmarkStart w:id="2955" w:name="_Toc23552440"/>
        <w:bookmarkEnd w:id="2954"/>
        <w:bookmarkEnd w:id="2955"/>
      </w:tr>
      <w:tr w:rsidR="00895EE8" w:rsidRPr="006A0BE8" w:rsidDel="0067537E" w14:paraId="44D07BB6" w14:textId="551DA7D9" w:rsidTr="00190ACB">
        <w:trPr>
          <w:del w:id="2956" w:author="Windows User" w:date="2019-09-18T15:45:00Z"/>
        </w:trPr>
        <w:tc>
          <w:tcPr>
            <w:tcW w:w="2122" w:type="dxa"/>
          </w:tcPr>
          <w:p w14:paraId="350A717B" w14:textId="6EBC7EC4" w:rsidR="00895EE8" w:rsidRPr="006A0BE8" w:rsidDel="0067537E" w:rsidRDefault="00895EE8">
            <w:pPr>
              <w:ind w:firstLine="720"/>
              <w:rPr>
                <w:del w:id="2957" w:author="Windows User" w:date="2019-09-18T15:45:00Z"/>
                <w:rFonts w:cs="Times New Roman"/>
              </w:rPr>
              <w:pPrChange w:id="2958" w:author="Windows User" w:date="2019-09-18T15:53:00Z">
                <w:pPr>
                  <w:spacing w:line="240" w:lineRule="auto"/>
                </w:pPr>
              </w:pPrChange>
            </w:pPr>
            <w:del w:id="2959" w:author="Windows User" w:date="2019-09-18T15:45:00Z">
              <w:r w:rsidRPr="006A0BE8" w:rsidDel="0067537E">
                <w:rPr>
                  <w:rFonts w:cs="Times New Roman"/>
                </w:rPr>
                <w:delText>SRSF_3</w:delText>
              </w:r>
              <w:bookmarkStart w:id="2960" w:name="_Toc23496257"/>
              <w:bookmarkStart w:id="2961" w:name="_Toc23552441"/>
              <w:bookmarkEnd w:id="2960"/>
              <w:bookmarkEnd w:id="2961"/>
            </w:del>
          </w:p>
        </w:tc>
        <w:tc>
          <w:tcPr>
            <w:tcW w:w="5805" w:type="dxa"/>
          </w:tcPr>
          <w:p w14:paraId="6CB05C44" w14:textId="683BB1B7" w:rsidR="00895EE8" w:rsidRPr="006A0BE8" w:rsidDel="0067537E" w:rsidRDefault="00CA24FC">
            <w:pPr>
              <w:ind w:firstLine="720"/>
              <w:rPr>
                <w:del w:id="2962" w:author="Windows User" w:date="2019-09-18T15:45:00Z"/>
                <w:rFonts w:cs="Times New Roman"/>
              </w:rPr>
              <w:pPrChange w:id="2963" w:author="Windows User" w:date="2019-09-18T15:53:00Z">
                <w:pPr>
                  <w:spacing w:line="240" w:lineRule="auto"/>
                </w:pPr>
              </w:pPrChange>
            </w:pPr>
            <w:del w:id="2964" w:author="Windows User" w:date="2019-09-18T15:45:00Z">
              <w:r w:rsidRPr="006A0BE8" w:rsidDel="0067537E">
                <w:rPr>
                  <w:rFonts w:cs="Times New Roman"/>
                </w:rPr>
                <w:delText>Membaca hasil pembangkitan energ</w:delText>
              </w:r>
              <w:r w:rsidR="001710D6" w:rsidRPr="006A0BE8" w:rsidDel="0067537E">
                <w:rPr>
                  <w:rFonts w:cs="Times New Roman"/>
                </w:rPr>
                <w:delText>i</w:delText>
              </w:r>
              <w:r w:rsidRPr="006A0BE8" w:rsidDel="0067537E">
                <w:rPr>
                  <w:rFonts w:cs="Times New Roman"/>
                </w:rPr>
                <w:delText xml:space="preserve"> berupa </w:delText>
              </w:r>
              <w:r w:rsidRPr="006A0BE8" w:rsidDel="0067537E">
                <w:rPr>
                  <w:rFonts w:cs="Times New Roman"/>
                  <w:i/>
                </w:rPr>
                <w:delText>voltage</w:delText>
              </w:r>
              <w:r w:rsidRPr="006A0BE8" w:rsidDel="0067537E">
                <w:rPr>
                  <w:rFonts w:cs="Times New Roman"/>
                </w:rPr>
                <w:delText xml:space="preserve"> dan </w:delText>
              </w:r>
              <w:r w:rsidRPr="006A0BE8" w:rsidDel="0067537E">
                <w:rPr>
                  <w:rFonts w:cs="Times New Roman"/>
                  <w:i/>
                </w:rPr>
                <w:delText>ampere</w:delText>
              </w:r>
              <w:bookmarkStart w:id="2965" w:name="_Toc23496258"/>
              <w:bookmarkStart w:id="2966" w:name="_Toc23552442"/>
              <w:bookmarkEnd w:id="2965"/>
              <w:bookmarkEnd w:id="2966"/>
            </w:del>
          </w:p>
        </w:tc>
        <w:bookmarkStart w:id="2967" w:name="_Toc23496259"/>
        <w:bookmarkStart w:id="2968" w:name="_Toc23552443"/>
        <w:bookmarkEnd w:id="2967"/>
        <w:bookmarkEnd w:id="2968"/>
      </w:tr>
    </w:tbl>
    <w:p w14:paraId="374BA4F9" w14:textId="4328DC56" w:rsidR="00895EE8" w:rsidRPr="006A0BE8" w:rsidDel="00470091" w:rsidRDefault="00895EE8">
      <w:pPr>
        <w:ind w:firstLine="720"/>
        <w:rPr>
          <w:del w:id="2969" w:author="Windows User" w:date="2019-09-18T15:53:00Z"/>
          <w:rFonts w:cs="Times New Roman"/>
        </w:rPr>
        <w:pPrChange w:id="2970" w:author="Windows User" w:date="2019-09-18T15:53:00Z">
          <w:pPr/>
        </w:pPrChange>
      </w:pPr>
      <w:bookmarkStart w:id="2971" w:name="_Toc23496260"/>
      <w:bookmarkStart w:id="2972" w:name="_Toc23552444"/>
      <w:bookmarkEnd w:id="2971"/>
      <w:bookmarkEnd w:id="2972"/>
    </w:p>
    <w:p w14:paraId="12A6B82C" w14:textId="626B5F92" w:rsidR="001710D6" w:rsidRPr="006A0BE8" w:rsidDel="00470091" w:rsidRDefault="00EA179E">
      <w:pPr>
        <w:ind w:firstLine="720"/>
        <w:rPr>
          <w:del w:id="2973" w:author="Windows User" w:date="2019-09-18T15:53:00Z"/>
          <w:rFonts w:cs="Times New Roman"/>
        </w:rPr>
        <w:pPrChange w:id="2974" w:author="Windows User" w:date="2019-09-18T15:53:00Z">
          <w:pPr>
            <w:pStyle w:val="Heading3"/>
          </w:pPr>
        </w:pPrChange>
      </w:pPr>
      <w:del w:id="2975" w:author="Windows User" w:date="2019-09-18T15:53:00Z">
        <w:r w:rsidRPr="006A0BE8" w:rsidDel="00470091">
          <w:rPr>
            <w:rFonts w:cs="Times New Roman"/>
          </w:rPr>
          <w:delText>Kebutuhan Non Fungsional</w:delText>
        </w:r>
        <w:bookmarkStart w:id="2976" w:name="_Toc23496261"/>
        <w:bookmarkStart w:id="2977" w:name="_Toc23552445"/>
        <w:bookmarkEnd w:id="2976"/>
        <w:bookmarkEnd w:id="2977"/>
      </w:del>
    </w:p>
    <w:p w14:paraId="716F363C" w14:textId="7EC961D0" w:rsidR="007700B3" w:rsidRPr="006A0BE8" w:rsidDel="00470091" w:rsidRDefault="001710D6">
      <w:pPr>
        <w:ind w:firstLine="720"/>
        <w:rPr>
          <w:del w:id="2978" w:author="Windows User" w:date="2019-09-18T15:53:00Z"/>
          <w:rFonts w:cs="Times New Roman"/>
        </w:rPr>
        <w:pPrChange w:id="2979" w:author="Windows User" w:date="2019-09-18T15:53:00Z">
          <w:pPr>
            <w:ind w:left="-11" w:firstLine="578"/>
          </w:pPr>
        </w:pPrChange>
      </w:pPr>
      <w:del w:id="2980" w:author="Windows User" w:date="2019-09-18T15:53:00Z">
        <w:r w:rsidRPr="006A0BE8" w:rsidDel="00470091">
          <w:rPr>
            <w:rFonts w:cs="Times New Roman"/>
          </w:rPr>
          <w:delText xml:space="preserve">Kebutuhan non fungsional adalah kebutuhan sekunder yang dimiliki sistem yang secara tidak langsung berkaitan dengan sistem yang dibangun </w:delText>
        </w:r>
      </w:del>
      <w:customXmlDelRangeStart w:id="2981" w:author="Windows User" w:date="2019-09-18T15:53:00Z"/>
      <w:sdt>
        <w:sdtPr>
          <w:rPr>
            <w:rFonts w:cs="Times New Roman"/>
          </w:rPr>
          <w:id w:val="-527095080"/>
          <w:citation/>
        </w:sdtPr>
        <w:sdtContent>
          <w:customXmlDelRangeEnd w:id="2981"/>
          <w:del w:id="2982" w:author="Windows User" w:date="2019-09-18T15:53:00Z">
            <w:r w:rsidRPr="006A0BE8" w:rsidDel="00470091">
              <w:rPr>
                <w:rFonts w:cs="Times New Roman"/>
              </w:rPr>
              <w:fldChar w:fldCharType="begin"/>
            </w:r>
            <w:r w:rsidRPr="006A0BE8" w:rsidDel="00470091">
              <w:rPr>
                <w:rFonts w:cs="Times New Roman"/>
                <w:lang w:val="en-ID"/>
              </w:rPr>
              <w:delInstrText xml:space="preserve"> CITATION Dwi15 \l 14345 </w:delInstrText>
            </w:r>
            <w:r w:rsidRPr="006A0BE8" w:rsidDel="00470091">
              <w:rPr>
                <w:rFonts w:cs="Times New Roman"/>
              </w:rPr>
              <w:fldChar w:fldCharType="separate"/>
            </w:r>
            <w:r w:rsidRPr="006A0BE8" w:rsidDel="00470091">
              <w:rPr>
                <w:rFonts w:cs="Times New Roman"/>
                <w:noProof/>
                <w:lang w:val="en-ID"/>
              </w:rPr>
              <w:delText>(Febrianto, 2015)</w:delText>
            </w:r>
            <w:r w:rsidRPr="006A0BE8" w:rsidDel="00470091">
              <w:rPr>
                <w:rFonts w:cs="Times New Roman"/>
              </w:rPr>
              <w:fldChar w:fldCharType="end"/>
            </w:r>
          </w:del>
          <w:customXmlDelRangeStart w:id="2983" w:author="Windows User" w:date="2019-09-18T15:53:00Z"/>
        </w:sdtContent>
      </w:sdt>
      <w:customXmlDelRangeEnd w:id="2983"/>
      <w:del w:id="2984" w:author="Windows User" w:date="2019-09-18T15:53:00Z">
        <w:r w:rsidRPr="006A0BE8" w:rsidDel="00470091">
          <w:rPr>
            <w:rFonts w:cs="Times New Roman"/>
          </w:rPr>
          <w:delText xml:space="preserve">. Kebutuhan non fungsional ini akan dijelaskan pada </w:delText>
        </w:r>
        <w:r w:rsidR="006343B3" w:rsidRPr="006A0BE8" w:rsidDel="00470091">
          <w:rPr>
            <w:rFonts w:cs="Times New Roman"/>
          </w:rPr>
          <w:delText>Tabel</w:delText>
        </w:r>
        <w:r w:rsidR="004B76E2" w:rsidRPr="006A0BE8" w:rsidDel="00470091">
          <w:rPr>
            <w:rFonts w:cs="Times New Roman"/>
          </w:rPr>
          <w:delText xml:space="preserve"> </w:delText>
        </w:r>
        <w:r w:rsidR="007700B3" w:rsidRPr="006A0BE8" w:rsidDel="00470091">
          <w:rPr>
            <w:rFonts w:cs="Times New Roman"/>
          </w:rPr>
          <w:delText>4.</w:delText>
        </w:r>
        <w:r w:rsidR="004B76E2" w:rsidRPr="006A0BE8" w:rsidDel="00470091">
          <w:rPr>
            <w:rFonts w:cs="Times New Roman"/>
          </w:rPr>
          <w:delText xml:space="preserve">5. </w:delText>
        </w:r>
        <w:bookmarkStart w:id="2985" w:name="_Toc23496262"/>
        <w:bookmarkStart w:id="2986" w:name="_Toc23552446"/>
        <w:bookmarkEnd w:id="2985"/>
        <w:bookmarkEnd w:id="2986"/>
      </w:del>
    </w:p>
    <w:p w14:paraId="69B2C028" w14:textId="5FF067E0" w:rsidR="005E1D23" w:rsidRPr="006A0BE8" w:rsidDel="00470091" w:rsidRDefault="005E1D23">
      <w:pPr>
        <w:ind w:firstLine="720"/>
        <w:rPr>
          <w:del w:id="2987" w:author="Windows User" w:date="2019-09-18T15:53:00Z"/>
          <w:rFonts w:cs="Times New Roman"/>
        </w:rPr>
        <w:pPrChange w:id="2988" w:author="Windows User" w:date="2019-09-18T15:53:00Z">
          <w:pPr>
            <w:pStyle w:val="Caption"/>
            <w:keepNext/>
            <w:jc w:val="center"/>
          </w:pPr>
        </w:pPrChange>
      </w:pPr>
      <w:del w:id="2989" w:author="Windows User" w:date="2019-09-18T15:53:00Z">
        <w:r w:rsidRPr="006A0BE8" w:rsidDel="00470091">
          <w:rPr>
            <w:rFonts w:cs="Times New Roman"/>
            <w:i/>
          </w:rPr>
          <w:delText xml:space="preserve">Tabel </w:delText>
        </w:r>
      </w:del>
      <w:del w:id="2990" w:author="Windows User" w:date="2019-09-18T15:48:00Z">
        <w:r w:rsidR="007E74B5" w:rsidRPr="006A0BE8" w:rsidDel="00F10288">
          <w:rPr>
            <w:rFonts w:cs="Times New Roman"/>
            <w:i/>
          </w:rPr>
          <w:fldChar w:fldCharType="begin"/>
        </w:r>
        <w:r w:rsidR="007E74B5" w:rsidRPr="006A0BE8" w:rsidDel="00F10288">
          <w:rPr>
            <w:rFonts w:cs="Times New Roman"/>
            <w:i/>
          </w:rPr>
          <w:delInstrText xml:space="preserve"> STYLEREF 1 \s </w:delInstrText>
        </w:r>
        <w:r w:rsidR="007E74B5" w:rsidRPr="006A0BE8" w:rsidDel="00F10288">
          <w:rPr>
            <w:rFonts w:cs="Times New Roman"/>
            <w:i/>
          </w:rPr>
          <w:fldChar w:fldCharType="separate"/>
        </w:r>
        <w:r w:rsidR="007E74B5" w:rsidRPr="006A0BE8" w:rsidDel="00F10288">
          <w:rPr>
            <w:rFonts w:cs="Times New Roman"/>
            <w:i/>
            <w:noProof/>
          </w:rPr>
          <w:delText>4</w:delText>
        </w:r>
        <w:r w:rsidR="007E74B5" w:rsidRPr="006A0BE8" w:rsidDel="00F10288">
          <w:rPr>
            <w:rFonts w:cs="Times New Roman"/>
            <w:i/>
          </w:rPr>
          <w:fldChar w:fldCharType="end"/>
        </w:r>
        <w:r w:rsidR="007E74B5" w:rsidRPr="006A0BE8" w:rsidDel="00F10288">
          <w:rPr>
            <w:rFonts w:cs="Times New Roman"/>
            <w:i/>
          </w:rPr>
          <w:delText>.</w:delText>
        </w:r>
        <w:r w:rsidR="007E74B5" w:rsidRPr="006A0BE8" w:rsidDel="00F10288">
          <w:rPr>
            <w:rFonts w:cs="Times New Roman"/>
            <w:i/>
          </w:rPr>
          <w:fldChar w:fldCharType="begin"/>
        </w:r>
        <w:r w:rsidR="007E74B5" w:rsidRPr="006A0BE8" w:rsidDel="00F10288">
          <w:rPr>
            <w:rFonts w:cs="Times New Roman"/>
            <w:i/>
          </w:rPr>
          <w:delInstrText xml:space="preserve"> SEQ Tabel \* ARABIC \s 1 </w:delInstrText>
        </w:r>
        <w:r w:rsidR="007E74B5" w:rsidRPr="006A0BE8" w:rsidDel="00F10288">
          <w:rPr>
            <w:rFonts w:cs="Times New Roman"/>
            <w:i/>
          </w:rPr>
          <w:fldChar w:fldCharType="separate"/>
        </w:r>
        <w:r w:rsidR="007E74B5" w:rsidRPr="006A0BE8" w:rsidDel="00F10288">
          <w:rPr>
            <w:rFonts w:cs="Times New Roman"/>
            <w:i/>
            <w:noProof/>
          </w:rPr>
          <w:delText>2</w:delText>
        </w:r>
        <w:r w:rsidR="007E74B5" w:rsidRPr="006A0BE8" w:rsidDel="00F10288">
          <w:rPr>
            <w:rFonts w:cs="Times New Roman"/>
            <w:i/>
          </w:rPr>
          <w:fldChar w:fldCharType="end"/>
        </w:r>
      </w:del>
      <w:del w:id="2991" w:author="Windows User" w:date="2019-09-18T15:53:00Z">
        <w:r w:rsidRPr="006A0BE8" w:rsidDel="00470091">
          <w:rPr>
            <w:rFonts w:cs="Times New Roman"/>
            <w:i/>
          </w:rPr>
          <w:delText xml:space="preserve"> Kebutuhan Non Fungsional</w:delText>
        </w:r>
        <w:bookmarkStart w:id="2992" w:name="_Toc23496263"/>
        <w:bookmarkStart w:id="2993" w:name="_Toc23552447"/>
        <w:bookmarkEnd w:id="2992"/>
        <w:bookmarkEnd w:id="2993"/>
      </w:del>
    </w:p>
    <w:tbl>
      <w:tblPr>
        <w:tblStyle w:val="TableGrid"/>
        <w:tblW w:w="0" w:type="auto"/>
        <w:tblLook w:val="04A0" w:firstRow="1" w:lastRow="0" w:firstColumn="1" w:lastColumn="0" w:noHBand="0" w:noVBand="1"/>
      </w:tblPr>
      <w:tblGrid>
        <w:gridCol w:w="2133"/>
        <w:gridCol w:w="5794"/>
      </w:tblGrid>
      <w:tr w:rsidR="002C6D0C" w:rsidRPr="006A0BE8" w:rsidDel="00470091" w14:paraId="02212339" w14:textId="1E6CBACC" w:rsidTr="005E1D23">
        <w:trPr>
          <w:del w:id="2994" w:author="Windows User" w:date="2019-09-18T15:53:00Z"/>
        </w:trPr>
        <w:tc>
          <w:tcPr>
            <w:tcW w:w="2133" w:type="dxa"/>
          </w:tcPr>
          <w:p w14:paraId="4C10C0C1" w14:textId="3DF44BD7" w:rsidR="002C6D0C" w:rsidRPr="006A0BE8" w:rsidDel="00470091" w:rsidRDefault="002C6D0C">
            <w:pPr>
              <w:ind w:firstLine="720"/>
              <w:rPr>
                <w:del w:id="2995" w:author="Windows User" w:date="2019-09-18T15:53:00Z"/>
                <w:rFonts w:cs="Times New Roman"/>
                <w:sz w:val="22"/>
                <w:szCs w:val="24"/>
              </w:rPr>
              <w:pPrChange w:id="2996" w:author="Windows User" w:date="2019-09-18T15:53:00Z">
                <w:pPr>
                  <w:spacing w:line="240" w:lineRule="auto"/>
                  <w:jc w:val="center"/>
                </w:pPr>
              </w:pPrChange>
            </w:pPr>
            <w:del w:id="2997" w:author="Windows User" w:date="2019-09-18T15:53:00Z">
              <w:r w:rsidRPr="006A0BE8" w:rsidDel="00470091">
                <w:rPr>
                  <w:rFonts w:cs="Times New Roman"/>
                  <w:sz w:val="22"/>
                  <w:szCs w:val="24"/>
                </w:rPr>
                <w:delText>SRSNF ID</w:delText>
              </w:r>
              <w:bookmarkStart w:id="2998" w:name="_Toc23496264"/>
              <w:bookmarkStart w:id="2999" w:name="_Toc23552448"/>
              <w:bookmarkEnd w:id="2998"/>
              <w:bookmarkEnd w:id="2999"/>
            </w:del>
          </w:p>
        </w:tc>
        <w:tc>
          <w:tcPr>
            <w:tcW w:w="5794" w:type="dxa"/>
          </w:tcPr>
          <w:p w14:paraId="39BF7CBD" w14:textId="600E44A8" w:rsidR="002C6D0C" w:rsidRPr="006A0BE8" w:rsidDel="00470091" w:rsidRDefault="002C6D0C">
            <w:pPr>
              <w:ind w:firstLine="720"/>
              <w:rPr>
                <w:del w:id="3000" w:author="Windows User" w:date="2019-09-18T15:53:00Z"/>
                <w:rFonts w:cs="Times New Roman"/>
                <w:sz w:val="22"/>
                <w:szCs w:val="24"/>
              </w:rPr>
              <w:pPrChange w:id="3001" w:author="Windows User" w:date="2019-09-18T15:53:00Z">
                <w:pPr>
                  <w:spacing w:line="240" w:lineRule="auto"/>
                  <w:jc w:val="center"/>
                </w:pPr>
              </w:pPrChange>
            </w:pPr>
            <w:del w:id="3002" w:author="Windows User" w:date="2019-09-18T15:53:00Z">
              <w:r w:rsidRPr="006A0BE8" w:rsidDel="00470091">
                <w:rPr>
                  <w:rFonts w:cs="Times New Roman"/>
                  <w:sz w:val="22"/>
                  <w:szCs w:val="24"/>
                </w:rPr>
                <w:delText>Identifikasi</w:delText>
              </w:r>
              <w:bookmarkStart w:id="3003" w:name="_Toc23496265"/>
              <w:bookmarkStart w:id="3004" w:name="_Toc23552449"/>
              <w:bookmarkEnd w:id="3003"/>
              <w:bookmarkEnd w:id="3004"/>
            </w:del>
          </w:p>
        </w:tc>
        <w:bookmarkStart w:id="3005" w:name="_Toc23496266"/>
        <w:bookmarkStart w:id="3006" w:name="_Toc23552450"/>
        <w:bookmarkEnd w:id="3005"/>
        <w:bookmarkEnd w:id="3006"/>
      </w:tr>
      <w:tr w:rsidR="002C6D0C" w:rsidRPr="006A0BE8" w:rsidDel="00470091" w14:paraId="3DCE7385" w14:textId="1792E144" w:rsidTr="005E1D23">
        <w:trPr>
          <w:del w:id="3007" w:author="Windows User" w:date="2019-09-18T15:53:00Z"/>
        </w:trPr>
        <w:tc>
          <w:tcPr>
            <w:tcW w:w="2133" w:type="dxa"/>
          </w:tcPr>
          <w:p w14:paraId="4C50FCE6" w14:textId="58447F12" w:rsidR="002C6D0C" w:rsidRPr="006A0BE8" w:rsidDel="00470091" w:rsidRDefault="002C6D0C">
            <w:pPr>
              <w:ind w:firstLine="720"/>
              <w:rPr>
                <w:del w:id="3008" w:author="Windows User" w:date="2019-09-18T15:53:00Z"/>
                <w:rFonts w:cs="Times New Roman"/>
                <w:b/>
                <w:sz w:val="22"/>
                <w:szCs w:val="24"/>
              </w:rPr>
              <w:pPrChange w:id="3009" w:author="Windows User" w:date="2019-09-18T15:53:00Z">
                <w:pPr>
                  <w:spacing w:line="240" w:lineRule="auto"/>
                </w:pPr>
              </w:pPrChange>
            </w:pPr>
            <w:del w:id="3010" w:author="Windows User" w:date="2019-09-18T15:53:00Z">
              <w:r w:rsidRPr="006A0BE8" w:rsidDel="00470091">
                <w:rPr>
                  <w:rFonts w:cs="Times New Roman"/>
                  <w:sz w:val="22"/>
                  <w:szCs w:val="24"/>
                </w:rPr>
                <w:delText>SRSNF_1</w:delText>
              </w:r>
              <w:bookmarkStart w:id="3011" w:name="_Toc23496267"/>
              <w:bookmarkStart w:id="3012" w:name="_Toc23552451"/>
              <w:bookmarkEnd w:id="3011"/>
              <w:bookmarkEnd w:id="3012"/>
            </w:del>
          </w:p>
        </w:tc>
        <w:tc>
          <w:tcPr>
            <w:tcW w:w="5794" w:type="dxa"/>
          </w:tcPr>
          <w:p w14:paraId="5A02F06D" w14:textId="42D2444C" w:rsidR="002C6D0C" w:rsidRPr="006A0BE8" w:rsidDel="00470091" w:rsidRDefault="002C6D0C">
            <w:pPr>
              <w:ind w:firstLine="720"/>
              <w:rPr>
                <w:del w:id="3013" w:author="Windows User" w:date="2019-09-18T15:53:00Z"/>
                <w:rFonts w:cs="Times New Roman"/>
                <w:sz w:val="22"/>
                <w:szCs w:val="24"/>
              </w:rPr>
              <w:pPrChange w:id="3014" w:author="Windows User" w:date="2019-09-18T15:53:00Z">
                <w:pPr>
                  <w:spacing w:line="240" w:lineRule="auto"/>
                </w:pPr>
              </w:pPrChange>
            </w:pPr>
            <w:del w:id="3015" w:author="Windows User" w:date="2019-09-18T15:53:00Z">
              <w:r w:rsidRPr="006A0BE8" w:rsidDel="00470091">
                <w:rPr>
                  <w:rFonts w:cs="Times New Roman"/>
                  <w:i/>
                  <w:sz w:val="22"/>
                  <w:szCs w:val="24"/>
                </w:rPr>
                <w:delText>Availability</w:delText>
              </w:r>
              <w:r w:rsidR="004B76E2" w:rsidRPr="006A0BE8" w:rsidDel="00470091">
                <w:rPr>
                  <w:rFonts w:cs="Times New Roman"/>
                  <w:i/>
                  <w:sz w:val="22"/>
                  <w:szCs w:val="24"/>
                </w:rPr>
                <w:delText>,</w:delText>
              </w:r>
              <w:r w:rsidR="004B76E2" w:rsidRPr="006A0BE8" w:rsidDel="00470091">
                <w:rPr>
                  <w:rFonts w:cs="Times New Roman"/>
                  <w:sz w:val="22"/>
                  <w:szCs w:val="24"/>
                </w:rPr>
                <w:delText xml:space="preserve"> s</w:delText>
              </w:r>
              <w:r w:rsidRPr="006A0BE8" w:rsidDel="00470091">
                <w:rPr>
                  <w:rFonts w:cs="Times New Roman"/>
                  <w:sz w:val="22"/>
                  <w:szCs w:val="24"/>
                </w:rPr>
                <w:delText>istem harus dapat diakses selama proses penelitian ini yaitu mulai dari jam 5 p</w:delText>
              </w:r>
              <w:r w:rsidR="00217B12" w:rsidRPr="006A0BE8" w:rsidDel="00470091">
                <w:rPr>
                  <w:rFonts w:cs="Times New Roman"/>
                  <w:sz w:val="22"/>
                  <w:szCs w:val="24"/>
                </w:rPr>
                <w:delText>agi sampai jam 6  malam selama satu</w:delText>
              </w:r>
              <w:r w:rsidRPr="006A0BE8" w:rsidDel="00470091">
                <w:rPr>
                  <w:rFonts w:cs="Times New Roman"/>
                  <w:sz w:val="22"/>
                  <w:szCs w:val="24"/>
                </w:rPr>
                <w:delText xml:space="preserve"> hari.</w:delText>
              </w:r>
              <w:bookmarkStart w:id="3016" w:name="_Toc23496268"/>
              <w:bookmarkStart w:id="3017" w:name="_Toc23552452"/>
              <w:bookmarkEnd w:id="3016"/>
              <w:bookmarkEnd w:id="3017"/>
            </w:del>
          </w:p>
        </w:tc>
        <w:bookmarkStart w:id="3018" w:name="_Toc23496269"/>
        <w:bookmarkStart w:id="3019" w:name="_Toc23552453"/>
        <w:bookmarkEnd w:id="3018"/>
        <w:bookmarkEnd w:id="3019"/>
      </w:tr>
      <w:tr w:rsidR="002C6D0C" w:rsidRPr="006A0BE8" w:rsidDel="00470091" w14:paraId="22F88F22" w14:textId="1BE33B52" w:rsidTr="005E1D23">
        <w:trPr>
          <w:del w:id="3020" w:author="Windows User" w:date="2019-09-18T15:53:00Z"/>
        </w:trPr>
        <w:tc>
          <w:tcPr>
            <w:tcW w:w="2133" w:type="dxa"/>
          </w:tcPr>
          <w:p w14:paraId="34327AB3" w14:textId="2CD9AEC9" w:rsidR="002C6D0C" w:rsidRPr="006A0BE8" w:rsidDel="00470091" w:rsidRDefault="002C6D0C">
            <w:pPr>
              <w:ind w:firstLine="720"/>
              <w:rPr>
                <w:del w:id="3021" w:author="Windows User" w:date="2019-09-18T15:53:00Z"/>
                <w:rFonts w:cs="Times New Roman"/>
                <w:b/>
                <w:sz w:val="22"/>
                <w:szCs w:val="24"/>
              </w:rPr>
              <w:pPrChange w:id="3022" w:author="Windows User" w:date="2019-09-18T15:53:00Z">
                <w:pPr>
                  <w:spacing w:line="240" w:lineRule="auto"/>
                </w:pPr>
              </w:pPrChange>
            </w:pPr>
            <w:del w:id="3023" w:author="Windows User" w:date="2019-09-18T15:53:00Z">
              <w:r w:rsidRPr="006A0BE8" w:rsidDel="00470091">
                <w:rPr>
                  <w:rFonts w:cs="Times New Roman"/>
                  <w:sz w:val="22"/>
                  <w:szCs w:val="24"/>
                </w:rPr>
                <w:delText>SRSNF_2</w:delText>
              </w:r>
              <w:bookmarkStart w:id="3024" w:name="_Toc23496270"/>
              <w:bookmarkStart w:id="3025" w:name="_Toc23552454"/>
              <w:bookmarkEnd w:id="3024"/>
              <w:bookmarkEnd w:id="3025"/>
            </w:del>
          </w:p>
        </w:tc>
        <w:tc>
          <w:tcPr>
            <w:tcW w:w="5794" w:type="dxa"/>
          </w:tcPr>
          <w:p w14:paraId="0F9A0683" w14:textId="40DDE692" w:rsidR="002C6D0C" w:rsidRPr="006A0BE8" w:rsidDel="00470091" w:rsidRDefault="002C6D0C">
            <w:pPr>
              <w:ind w:firstLine="720"/>
              <w:rPr>
                <w:del w:id="3026" w:author="Windows User" w:date="2019-09-18T15:53:00Z"/>
                <w:rFonts w:cs="Times New Roman"/>
                <w:sz w:val="22"/>
                <w:szCs w:val="24"/>
              </w:rPr>
              <w:pPrChange w:id="3027" w:author="Windows User" w:date="2019-09-18T15:53:00Z">
                <w:pPr>
                  <w:spacing w:line="240" w:lineRule="auto"/>
                </w:pPr>
              </w:pPrChange>
            </w:pPr>
            <w:del w:id="3028" w:author="Windows User" w:date="2019-09-18T15:53:00Z">
              <w:r w:rsidRPr="006A0BE8" w:rsidDel="00470091">
                <w:rPr>
                  <w:rFonts w:cs="Times New Roman"/>
                  <w:i/>
                  <w:sz w:val="22"/>
                  <w:szCs w:val="24"/>
                </w:rPr>
                <w:delText>Response Time</w:delText>
              </w:r>
              <w:r w:rsidR="004B76E2" w:rsidRPr="006A0BE8" w:rsidDel="00470091">
                <w:rPr>
                  <w:rFonts w:cs="Times New Roman"/>
                  <w:sz w:val="22"/>
                  <w:szCs w:val="24"/>
                </w:rPr>
                <w:delText>, s</w:delText>
              </w:r>
              <w:r w:rsidRPr="006A0BE8" w:rsidDel="00470091">
                <w:rPr>
                  <w:rFonts w:cs="Times New Roman"/>
                  <w:sz w:val="22"/>
                  <w:szCs w:val="24"/>
                </w:rPr>
                <w:delText>istem harus dapat memproses request data secara real time.</w:delText>
              </w:r>
              <w:bookmarkStart w:id="3029" w:name="_Toc23496271"/>
              <w:bookmarkStart w:id="3030" w:name="_Toc23552455"/>
              <w:bookmarkEnd w:id="3029"/>
              <w:bookmarkEnd w:id="3030"/>
            </w:del>
          </w:p>
        </w:tc>
        <w:bookmarkStart w:id="3031" w:name="_Toc23496272"/>
        <w:bookmarkStart w:id="3032" w:name="_Toc23552456"/>
        <w:bookmarkEnd w:id="3031"/>
        <w:bookmarkEnd w:id="3032"/>
      </w:tr>
      <w:tr w:rsidR="002C6D0C" w:rsidRPr="006A0BE8" w:rsidDel="00470091" w14:paraId="116E8395" w14:textId="2E7D53C8" w:rsidTr="005E1D23">
        <w:trPr>
          <w:del w:id="3033" w:author="Windows User" w:date="2019-09-18T15:53:00Z"/>
        </w:trPr>
        <w:tc>
          <w:tcPr>
            <w:tcW w:w="2133" w:type="dxa"/>
          </w:tcPr>
          <w:p w14:paraId="3497C007" w14:textId="3B0BBB4B" w:rsidR="002C6D0C" w:rsidRPr="006A0BE8" w:rsidDel="00470091" w:rsidRDefault="002C6D0C">
            <w:pPr>
              <w:ind w:firstLine="720"/>
              <w:rPr>
                <w:del w:id="3034" w:author="Windows User" w:date="2019-09-18T15:53:00Z"/>
                <w:rFonts w:cs="Times New Roman"/>
                <w:b/>
                <w:sz w:val="22"/>
                <w:szCs w:val="24"/>
              </w:rPr>
              <w:pPrChange w:id="3035" w:author="Windows User" w:date="2019-09-18T15:53:00Z">
                <w:pPr>
                  <w:spacing w:line="240" w:lineRule="auto"/>
                </w:pPr>
              </w:pPrChange>
            </w:pPr>
            <w:del w:id="3036" w:author="Windows User" w:date="2019-09-18T15:53:00Z">
              <w:r w:rsidRPr="006A0BE8" w:rsidDel="00470091">
                <w:rPr>
                  <w:rFonts w:cs="Times New Roman"/>
                  <w:sz w:val="22"/>
                  <w:szCs w:val="24"/>
                </w:rPr>
                <w:delText>SRSNF_3</w:delText>
              </w:r>
              <w:bookmarkStart w:id="3037" w:name="_Toc23496273"/>
              <w:bookmarkStart w:id="3038" w:name="_Toc23552457"/>
              <w:bookmarkEnd w:id="3037"/>
              <w:bookmarkEnd w:id="3038"/>
            </w:del>
          </w:p>
        </w:tc>
        <w:tc>
          <w:tcPr>
            <w:tcW w:w="5794" w:type="dxa"/>
          </w:tcPr>
          <w:p w14:paraId="3CAE9A9E" w14:textId="33751A43" w:rsidR="002C6D0C" w:rsidRPr="006A0BE8" w:rsidDel="00470091" w:rsidRDefault="004B76E2">
            <w:pPr>
              <w:ind w:firstLine="720"/>
              <w:rPr>
                <w:del w:id="3039" w:author="Windows User" w:date="2019-09-18T15:53:00Z"/>
                <w:rFonts w:cs="Times New Roman"/>
                <w:sz w:val="22"/>
                <w:szCs w:val="24"/>
              </w:rPr>
              <w:pPrChange w:id="3040" w:author="Windows User" w:date="2019-09-18T15:53:00Z">
                <w:pPr>
                  <w:spacing w:line="240" w:lineRule="auto"/>
                </w:pPr>
              </w:pPrChange>
            </w:pPr>
            <w:del w:id="3041" w:author="Windows User" w:date="2019-09-18T15:53:00Z">
              <w:r w:rsidRPr="006A0BE8" w:rsidDel="00470091">
                <w:rPr>
                  <w:rFonts w:cs="Times New Roman"/>
                  <w:sz w:val="22"/>
                  <w:szCs w:val="24"/>
                </w:rPr>
                <w:delText>Security, s</w:delText>
              </w:r>
              <w:r w:rsidR="00504626" w:rsidRPr="006A0BE8" w:rsidDel="00470091">
                <w:rPr>
                  <w:rFonts w:cs="Times New Roman"/>
                  <w:sz w:val="22"/>
                  <w:szCs w:val="24"/>
                </w:rPr>
                <w:delText>istem harus memiliki hak akses dalam pengaksesan sistem.</w:delText>
              </w:r>
              <w:bookmarkStart w:id="3042" w:name="_Toc23496274"/>
              <w:bookmarkStart w:id="3043" w:name="_Toc23552458"/>
              <w:bookmarkEnd w:id="3042"/>
              <w:bookmarkEnd w:id="3043"/>
            </w:del>
          </w:p>
        </w:tc>
        <w:bookmarkStart w:id="3044" w:name="_Toc23496275"/>
        <w:bookmarkStart w:id="3045" w:name="_Toc23552459"/>
        <w:bookmarkEnd w:id="3044"/>
        <w:bookmarkEnd w:id="3045"/>
      </w:tr>
      <w:tr w:rsidR="002C6D0C" w:rsidRPr="006A0BE8" w:rsidDel="00470091" w14:paraId="0C777DC7" w14:textId="1766ADAB" w:rsidTr="005E1D23">
        <w:trPr>
          <w:del w:id="3046" w:author="Windows User" w:date="2019-09-18T15:53:00Z"/>
        </w:trPr>
        <w:tc>
          <w:tcPr>
            <w:tcW w:w="2133" w:type="dxa"/>
          </w:tcPr>
          <w:p w14:paraId="57BA98FC" w14:textId="4861F07D" w:rsidR="002C6D0C" w:rsidRPr="006A0BE8" w:rsidDel="00470091" w:rsidRDefault="002C6D0C">
            <w:pPr>
              <w:ind w:firstLine="720"/>
              <w:rPr>
                <w:del w:id="3047" w:author="Windows User" w:date="2019-09-18T15:53:00Z"/>
                <w:rFonts w:cs="Times New Roman"/>
                <w:b/>
                <w:sz w:val="22"/>
                <w:szCs w:val="24"/>
              </w:rPr>
              <w:pPrChange w:id="3048" w:author="Windows User" w:date="2019-09-18T15:53:00Z">
                <w:pPr>
                  <w:spacing w:line="240" w:lineRule="auto"/>
                </w:pPr>
              </w:pPrChange>
            </w:pPr>
            <w:del w:id="3049" w:author="Windows User" w:date="2019-09-18T15:53:00Z">
              <w:r w:rsidRPr="006A0BE8" w:rsidDel="00470091">
                <w:rPr>
                  <w:rFonts w:cs="Times New Roman"/>
                  <w:sz w:val="22"/>
                  <w:szCs w:val="24"/>
                </w:rPr>
                <w:delText>SRSNF_4</w:delText>
              </w:r>
              <w:bookmarkStart w:id="3050" w:name="_Toc23496276"/>
              <w:bookmarkStart w:id="3051" w:name="_Toc23552460"/>
              <w:bookmarkEnd w:id="3050"/>
              <w:bookmarkEnd w:id="3051"/>
            </w:del>
          </w:p>
        </w:tc>
        <w:tc>
          <w:tcPr>
            <w:tcW w:w="5794" w:type="dxa"/>
          </w:tcPr>
          <w:p w14:paraId="2C8BDBAE" w14:textId="272A28A9" w:rsidR="002C6D0C" w:rsidRPr="006A0BE8" w:rsidDel="00470091" w:rsidRDefault="004B76E2">
            <w:pPr>
              <w:ind w:firstLine="720"/>
              <w:rPr>
                <w:del w:id="3052" w:author="Windows User" w:date="2019-09-18T15:53:00Z"/>
                <w:rFonts w:cs="Times New Roman"/>
                <w:sz w:val="22"/>
                <w:szCs w:val="24"/>
              </w:rPr>
              <w:pPrChange w:id="3053" w:author="Windows User" w:date="2019-09-18T15:53:00Z">
                <w:pPr>
                  <w:spacing w:line="240" w:lineRule="auto"/>
                </w:pPr>
              </w:pPrChange>
            </w:pPr>
            <w:del w:id="3054" w:author="Windows User" w:date="2019-09-18T15:53:00Z">
              <w:r w:rsidRPr="006A0BE8" w:rsidDel="00470091">
                <w:rPr>
                  <w:rFonts w:cs="Times New Roman"/>
                  <w:i/>
                  <w:sz w:val="22"/>
                  <w:szCs w:val="24"/>
                </w:rPr>
                <w:delText xml:space="preserve">User Friendly, </w:delText>
              </w:r>
              <w:r w:rsidRPr="006A0BE8" w:rsidDel="00470091">
                <w:rPr>
                  <w:rFonts w:cs="Times New Roman"/>
                  <w:sz w:val="22"/>
                  <w:szCs w:val="24"/>
                </w:rPr>
                <w:delText>sistem harus didesain untuk memudahkan pengguna.</w:delText>
              </w:r>
              <w:bookmarkStart w:id="3055" w:name="_Toc23496277"/>
              <w:bookmarkStart w:id="3056" w:name="_Toc23552461"/>
              <w:bookmarkEnd w:id="3055"/>
              <w:bookmarkEnd w:id="3056"/>
            </w:del>
          </w:p>
        </w:tc>
        <w:bookmarkStart w:id="3057" w:name="_Toc23496278"/>
        <w:bookmarkStart w:id="3058" w:name="_Toc23552462"/>
        <w:bookmarkEnd w:id="3057"/>
        <w:bookmarkEnd w:id="3058"/>
      </w:tr>
      <w:tr w:rsidR="002C6D0C" w:rsidRPr="006A0BE8" w:rsidDel="00470091" w14:paraId="7D797C11" w14:textId="4EFC47F2" w:rsidTr="005E1D23">
        <w:trPr>
          <w:del w:id="3059" w:author="Windows User" w:date="2019-09-18T15:53:00Z"/>
        </w:trPr>
        <w:tc>
          <w:tcPr>
            <w:tcW w:w="2133" w:type="dxa"/>
          </w:tcPr>
          <w:p w14:paraId="6CA784A3" w14:textId="59213D88" w:rsidR="002C6D0C" w:rsidRPr="006A0BE8" w:rsidDel="00470091" w:rsidRDefault="002C6D0C">
            <w:pPr>
              <w:ind w:firstLine="720"/>
              <w:rPr>
                <w:del w:id="3060" w:author="Windows User" w:date="2019-09-18T15:53:00Z"/>
                <w:rFonts w:cs="Times New Roman"/>
                <w:sz w:val="22"/>
                <w:szCs w:val="24"/>
              </w:rPr>
              <w:pPrChange w:id="3061" w:author="Windows User" w:date="2019-09-18T15:53:00Z">
                <w:pPr>
                  <w:spacing w:line="240" w:lineRule="auto"/>
                </w:pPr>
              </w:pPrChange>
            </w:pPr>
            <w:del w:id="3062" w:author="Windows User" w:date="2019-09-18T15:53:00Z">
              <w:r w:rsidRPr="006A0BE8" w:rsidDel="00470091">
                <w:rPr>
                  <w:rFonts w:cs="Times New Roman"/>
                  <w:sz w:val="22"/>
                  <w:szCs w:val="24"/>
                </w:rPr>
                <w:delText>SRSNF_5</w:delText>
              </w:r>
              <w:bookmarkStart w:id="3063" w:name="_Toc23496279"/>
              <w:bookmarkStart w:id="3064" w:name="_Toc23552463"/>
              <w:bookmarkEnd w:id="3063"/>
              <w:bookmarkEnd w:id="3064"/>
            </w:del>
          </w:p>
        </w:tc>
        <w:tc>
          <w:tcPr>
            <w:tcW w:w="5794" w:type="dxa"/>
          </w:tcPr>
          <w:p w14:paraId="71985ECB" w14:textId="5624707D" w:rsidR="002C6D0C" w:rsidRPr="006A0BE8" w:rsidDel="00470091" w:rsidRDefault="004B76E2">
            <w:pPr>
              <w:ind w:firstLine="720"/>
              <w:rPr>
                <w:del w:id="3065" w:author="Windows User" w:date="2019-09-18T15:53:00Z"/>
                <w:rFonts w:cs="Times New Roman"/>
                <w:i/>
                <w:sz w:val="22"/>
                <w:szCs w:val="24"/>
              </w:rPr>
              <w:pPrChange w:id="3066" w:author="Windows User" w:date="2019-09-18T15:53:00Z">
                <w:pPr>
                  <w:spacing w:line="240" w:lineRule="auto"/>
                </w:pPr>
              </w:pPrChange>
            </w:pPr>
            <w:del w:id="3067" w:author="Windows User" w:date="2019-09-18T15:53:00Z">
              <w:r w:rsidRPr="006A0BE8" w:rsidDel="00470091">
                <w:rPr>
                  <w:rFonts w:cs="Times New Roman"/>
                  <w:i/>
                  <w:sz w:val="22"/>
                  <w:szCs w:val="24"/>
                </w:rPr>
                <w:delText xml:space="preserve">Realibility. </w:delText>
              </w:r>
              <w:r w:rsidRPr="006A0BE8" w:rsidDel="00470091">
                <w:rPr>
                  <w:rFonts w:cs="Times New Roman"/>
                  <w:sz w:val="22"/>
                  <w:szCs w:val="24"/>
                </w:rPr>
                <w:delText>sistem harus berjalan sesuai kebutuhan pengguna</w:delText>
              </w:r>
              <w:bookmarkStart w:id="3068" w:name="_Toc23496280"/>
              <w:bookmarkStart w:id="3069" w:name="_Toc23552464"/>
              <w:bookmarkEnd w:id="3068"/>
              <w:bookmarkEnd w:id="3069"/>
            </w:del>
          </w:p>
        </w:tc>
        <w:bookmarkStart w:id="3070" w:name="_Toc23496281"/>
        <w:bookmarkStart w:id="3071" w:name="_Toc23552465"/>
        <w:bookmarkEnd w:id="3070"/>
        <w:bookmarkEnd w:id="3071"/>
      </w:tr>
    </w:tbl>
    <w:p w14:paraId="43BE68FC" w14:textId="299D8FDF" w:rsidR="001710D6" w:rsidRPr="006A0BE8" w:rsidDel="00470091" w:rsidRDefault="001710D6">
      <w:pPr>
        <w:rPr>
          <w:del w:id="3072" w:author="Windows User" w:date="2019-09-18T15:53:00Z"/>
          <w:rFonts w:cs="Times New Roman"/>
          <w:szCs w:val="24"/>
        </w:rPr>
        <w:pPrChange w:id="3073" w:author="Windows User" w:date="2019-09-18T15:54:00Z">
          <w:pPr>
            <w:pStyle w:val="Heading2"/>
          </w:pPr>
        </w:pPrChange>
      </w:pPr>
      <w:bookmarkStart w:id="3074" w:name="_Toc23496282"/>
      <w:bookmarkStart w:id="3075" w:name="_Toc23552466"/>
      <w:bookmarkEnd w:id="3074"/>
      <w:bookmarkEnd w:id="3075"/>
    </w:p>
    <w:p w14:paraId="11F18272" w14:textId="13592303" w:rsidR="00415F4D" w:rsidRPr="006A0BE8" w:rsidDel="00750347" w:rsidRDefault="00415F4D">
      <w:pPr>
        <w:pStyle w:val="Heading2"/>
        <w:numPr>
          <w:ilvl w:val="1"/>
          <w:numId w:val="45"/>
        </w:numPr>
        <w:ind w:left="357" w:hanging="357"/>
        <w:rPr>
          <w:del w:id="3076" w:author="Windows User" w:date="2019-09-20T01:38:00Z"/>
          <w:rFonts w:cs="Times New Roman"/>
        </w:rPr>
        <w:pPrChange w:id="3077" w:author="Windows User" w:date="2019-09-19T03:35:00Z">
          <w:pPr>
            <w:pStyle w:val="Heading2"/>
          </w:pPr>
        </w:pPrChange>
      </w:pPr>
      <w:del w:id="3078" w:author="Windows User" w:date="2019-09-20T01:38:00Z">
        <w:r w:rsidRPr="006A0BE8" w:rsidDel="00750347">
          <w:rPr>
            <w:rFonts w:cs="Times New Roman"/>
          </w:rPr>
          <w:delText>Business Process</w:delText>
        </w:r>
        <w:bookmarkStart w:id="3079" w:name="_Toc23496283"/>
        <w:bookmarkStart w:id="3080" w:name="_Toc23552467"/>
        <w:bookmarkEnd w:id="3079"/>
        <w:bookmarkEnd w:id="3080"/>
      </w:del>
    </w:p>
    <w:p w14:paraId="0BBA3418" w14:textId="51D8B5C8" w:rsidR="003D60DB" w:rsidRPr="006A0BE8" w:rsidDel="00750347" w:rsidRDefault="003D60DB">
      <w:pPr>
        <w:spacing w:after="0"/>
        <w:ind w:firstLine="567"/>
        <w:rPr>
          <w:del w:id="3081" w:author="Windows User" w:date="2019-09-20T01:38:00Z"/>
          <w:rFonts w:cs="Times New Roman"/>
          <w:szCs w:val="24"/>
        </w:rPr>
        <w:pPrChange w:id="3082" w:author="Windows User" w:date="2019-09-19T00:56:00Z">
          <w:pPr>
            <w:ind w:firstLine="567"/>
          </w:pPr>
        </w:pPrChange>
      </w:pPr>
      <w:del w:id="3083" w:author="Windows User" w:date="2019-09-20T01:38:00Z">
        <w:r w:rsidRPr="006A0BE8" w:rsidDel="00750347">
          <w:rPr>
            <w:rFonts w:cs="Times New Roman"/>
            <w:i/>
            <w:szCs w:val="24"/>
          </w:rPr>
          <w:delText>Business process</w:delText>
        </w:r>
        <w:r w:rsidRPr="006A0BE8" w:rsidDel="00750347">
          <w:rPr>
            <w:rFonts w:cs="Times New Roman"/>
            <w:szCs w:val="24"/>
          </w:rPr>
          <w:delText xml:space="preserve"> merupakan kumpulan proses yang berisi aktifitas yang saling berelasi yang menghasilkan keluaran dari suatu proses dengan adanya data masukan guna men</w:delText>
        </w:r>
        <w:r w:rsidR="00F96B08" w:rsidRPr="006A0BE8" w:rsidDel="00750347">
          <w:rPr>
            <w:rFonts w:cs="Times New Roman"/>
            <w:szCs w:val="24"/>
          </w:rPr>
          <w:delText xml:space="preserve">capai suatu tujuan </w:delText>
        </w:r>
      </w:del>
      <w:customXmlDelRangeStart w:id="3084" w:author="Windows User" w:date="2019-09-20T01:38:00Z"/>
      <w:sdt>
        <w:sdtPr>
          <w:rPr>
            <w:rFonts w:cs="Times New Roman"/>
            <w:szCs w:val="24"/>
          </w:rPr>
          <w:id w:val="1995839862"/>
          <w:citation/>
        </w:sdtPr>
        <w:sdtContent>
          <w:customXmlDelRangeEnd w:id="3084"/>
          <w:del w:id="3085" w:author="Windows User" w:date="2019-09-20T01:38:00Z">
            <w:r w:rsidR="00F96B08" w:rsidRPr="006A0BE8" w:rsidDel="00750347">
              <w:rPr>
                <w:rFonts w:cs="Times New Roman"/>
                <w:szCs w:val="24"/>
              </w:rPr>
              <w:fldChar w:fldCharType="begin"/>
            </w:r>
            <w:r w:rsidR="00F96B08" w:rsidRPr="006A0BE8" w:rsidDel="00750347">
              <w:rPr>
                <w:rFonts w:cs="Times New Roman"/>
                <w:szCs w:val="24"/>
                <w:lang w:val="en-ID"/>
              </w:rPr>
              <w:delInstrText xml:space="preserve"> CITATION Dwi15 \l 14345 </w:delInstrText>
            </w:r>
            <w:r w:rsidR="00F96B08" w:rsidRPr="006A0BE8" w:rsidDel="00750347">
              <w:rPr>
                <w:rFonts w:cs="Times New Roman"/>
                <w:szCs w:val="24"/>
              </w:rPr>
              <w:fldChar w:fldCharType="separate"/>
            </w:r>
            <w:r w:rsidR="00F96B08" w:rsidRPr="006A0BE8" w:rsidDel="00750347">
              <w:rPr>
                <w:rFonts w:cs="Times New Roman"/>
                <w:noProof/>
                <w:szCs w:val="24"/>
                <w:lang w:val="en-ID"/>
              </w:rPr>
              <w:delText>(Febrianto, 2015)</w:delText>
            </w:r>
            <w:r w:rsidR="00F96B08" w:rsidRPr="006A0BE8" w:rsidDel="00750347">
              <w:rPr>
                <w:rFonts w:cs="Times New Roman"/>
                <w:szCs w:val="24"/>
              </w:rPr>
              <w:fldChar w:fldCharType="end"/>
            </w:r>
          </w:del>
          <w:customXmlDelRangeStart w:id="3086" w:author="Windows User" w:date="2019-09-20T01:38:00Z"/>
        </w:sdtContent>
      </w:sdt>
      <w:customXmlDelRangeEnd w:id="3086"/>
      <w:del w:id="3087" w:author="Windows User" w:date="2019-09-20T01:38:00Z">
        <w:r w:rsidR="00F96B08" w:rsidRPr="006A0BE8" w:rsidDel="00750347">
          <w:rPr>
            <w:rFonts w:cs="Times New Roman"/>
            <w:szCs w:val="24"/>
          </w:rPr>
          <w:delText>. Pada gambar</w:delText>
        </w:r>
        <w:r w:rsidR="00354093" w:rsidRPr="006A0BE8" w:rsidDel="00750347">
          <w:rPr>
            <w:rFonts w:cs="Times New Roman"/>
            <w:szCs w:val="24"/>
          </w:rPr>
          <w:delText xml:space="preserve"> </w:delText>
        </w:r>
      </w:del>
      <w:commentRangeStart w:id="3088"/>
      <w:ins w:id="3089" w:author="nova" w:date="2019-09-02T07:46:00Z">
        <w:del w:id="3090" w:author="Windows User" w:date="2019-09-20T01:38:00Z">
          <w:r w:rsidR="005006BA" w:rsidRPr="006A0BE8" w:rsidDel="00750347">
            <w:rPr>
              <w:rFonts w:cs="Times New Roman"/>
              <w:szCs w:val="24"/>
            </w:rPr>
            <w:delText xml:space="preserve">Gambar </w:delText>
          </w:r>
          <w:commentRangeEnd w:id="3088"/>
          <w:r w:rsidR="005006BA" w:rsidRPr="006A0BE8" w:rsidDel="00750347">
            <w:rPr>
              <w:rStyle w:val="CommentReference"/>
              <w:rFonts w:cs="Times New Roman"/>
            </w:rPr>
            <w:commentReference w:id="3088"/>
          </w:r>
        </w:del>
      </w:ins>
      <w:del w:id="3091" w:author="Windows User" w:date="2019-09-20T01:38:00Z">
        <w:r w:rsidR="00354093" w:rsidRPr="006A0BE8" w:rsidDel="00750347">
          <w:rPr>
            <w:rFonts w:cs="Times New Roman"/>
            <w:szCs w:val="24"/>
          </w:rPr>
          <w:delText>4</w:delText>
        </w:r>
        <w:r w:rsidR="007700B3" w:rsidRPr="006A0BE8" w:rsidDel="00750347">
          <w:rPr>
            <w:rFonts w:cs="Times New Roman"/>
            <w:szCs w:val="24"/>
          </w:rPr>
          <w:delText>.1</w:delText>
        </w:r>
        <w:r w:rsidR="00F96B08" w:rsidRPr="006A0BE8" w:rsidDel="00750347">
          <w:rPr>
            <w:rFonts w:cs="Times New Roman"/>
            <w:szCs w:val="24"/>
          </w:rPr>
          <w:delText xml:space="preserve"> business process </w:delText>
        </w:r>
        <w:r w:rsidR="00F96B08" w:rsidRPr="006A0BE8" w:rsidDel="00750347">
          <w:rPr>
            <w:rFonts w:cs="Times New Roman"/>
            <w:szCs w:val="24"/>
            <w:lang w:val="en-ID"/>
          </w:rPr>
          <w:delText xml:space="preserve">kontrol posisi berbasis web pada panel surya menggunakan metode </w:delText>
        </w:r>
      </w:del>
      <w:del w:id="3092" w:author="Windows User" w:date="2019-09-14T03:53:00Z">
        <w:r w:rsidR="00F96B08" w:rsidRPr="006A0BE8" w:rsidDel="00451BA0">
          <w:rPr>
            <w:rFonts w:cs="Times New Roman"/>
            <w:szCs w:val="24"/>
            <w:lang w:val="en-ID"/>
          </w:rPr>
          <w:delText>fuzzy</w:delText>
        </w:r>
      </w:del>
      <w:del w:id="3093" w:author="Windows User" w:date="2019-09-20T01:38:00Z">
        <w:r w:rsidR="00F96B08" w:rsidRPr="006A0BE8" w:rsidDel="00750347">
          <w:rPr>
            <w:rFonts w:cs="Times New Roman"/>
            <w:szCs w:val="24"/>
            <w:lang w:val="en-ID"/>
          </w:rPr>
          <w:delText xml:space="preserve"> PID memiliki masukan data berupa data user, data sudut x dan y pada </w:delText>
        </w:r>
        <w:r w:rsidR="00F96B08" w:rsidRPr="006A0BE8" w:rsidDel="00750347">
          <w:rPr>
            <w:rFonts w:cs="Times New Roman"/>
            <w:i/>
            <w:szCs w:val="24"/>
            <w:lang w:val="en-ID"/>
          </w:rPr>
          <w:delText>actuator</w:delText>
        </w:r>
        <w:r w:rsidR="00F96B08" w:rsidRPr="006A0BE8" w:rsidDel="00750347">
          <w:rPr>
            <w:rFonts w:cs="Times New Roman"/>
            <w:szCs w:val="24"/>
            <w:lang w:val="en-ID"/>
          </w:rPr>
          <w:delText xml:space="preserve">, data sudut x dan y pada </w:delText>
        </w:r>
        <w:r w:rsidR="00F96B08" w:rsidRPr="006A0BE8" w:rsidDel="00750347">
          <w:rPr>
            <w:rFonts w:cs="Times New Roman"/>
            <w:i/>
            <w:szCs w:val="24"/>
            <w:lang w:val="en-ID"/>
          </w:rPr>
          <w:delText>tracker</w:delText>
        </w:r>
        <w:r w:rsidR="00F96B08" w:rsidRPr="006A0BE8" w:rsidDel="00750347">
          <w:rPr>
            <w:rFonts w:cs="Times New Roman"/>
            <w:szCs w:val="24"/>
            <w:lang w:val="en-ID"/>
          </w:rPr>
          <w:delText xml:space="preserve">, data arus, dan data tegangan. Sedangkan untuk keluaran nya berupa grafik x, grafik y, history login, history sudut x, history sudut y, grafik tegangan, grafik arus, dan hasil perhitungan </w:delText>
        </w:r>
      </w:del>
      <w:del w:id="3094" w:author="Windows User" w:date="2019-09-14T03:53:00Z">
        <w:r w:rsidR="00F96B08" w:rsidRPr="006A0BE8" w:rsidDel="00451BA0">
          <w:rPr>
            <w:rFonts w:cs="Times New Roman"/>
            <w:szCs w:val="24"/>
            <w:lang w:val="en-ID"/>
          </w:rPr>
          <w:delText>fuzzy</w:delText>
        </w:r>
      </w:del>
      <w:del w:id="3095" w:author="Windows User" w:date="2019-09-20T01:38:00Z">
        <w:r w:rsidR="00F96B08" w:rsidRPr="006A0BE8" w:rsidDel="00750347">
          <w:rPr>
            <w:rFonts w:cs="Times New Roman"/>
            <w:szCs w:val="24"/>
            <w:lang w:val="en-ID"/>
          </w:rPr>
          <w:delText>.</w:delText>
        </w:r>
        <w:bookmarkStart w:id="3096" w:name="_Toc23496284"/>
        <w:bookmarkStart w:id="3097" w:name="_Toc23552468"/>
        <w:bookmarkEnd w:id="3096"/>
        <w:bookmarkEnd w:id="3097"/>
      </w:del>
    </w:p>
    <w:p w14:paraId="4F45385F" w14:textId="2483D410" w:rsidR="007700B3" w:rsidRPr="006A0BE8" w:rsidDel="00750347" w:rsidRDefault="00354093">
      <w:pPr>
        <w:keepNext/>
        <w:spacing w:after="0"/>
        <w:rPr>
          <w:del w:id="3098" w:author="Windows User" w:date="2019-09-20T01:38:00Z"/>
          <w:rFonts w:cs="Times New Roman"/>
        </w:rPr>
        <w:pPrChange w:id="3099" w:author="Windows User" w:date="2019-09-19T00:56:00Z">
          <w:pPr>
            <w:keepNext/>
          </w:pPr>
        </w:pPrChange>
      </w:pPr>
      <w:del w:id="3100" w:author="Windows User" w:date="2019-09-20T01:38:00Z">
        <w:r w:rsidRPr="006A0BE8" w:rsidDel="00750347">
          <w:rPr>
            <w:rFonts w:cs="Times New Roman"/>
            <w:noProof/>
          </w:rPr>
          <w:drawing>
            <wp:inline distT="0" distB="0" distL="0" distR="0" wp14:anchorId="7C73DBA2" wp14:editId="65D7C510">
              <wp:extent cx="5040987" cy="2481943"/>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spro.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82758" cy="2502509"/>
                      </a:xfrm>
                      <a:prstGeom prst="rect">
                        <a:avLst/>
                      </a:prstGeom>
                    </pic:spPr>
                  </pic:pic>
                </a:graphicData>
              </a:graphic>
            </wp:inline>
          </w:drawing>
        </w:r>
        <w:bookmarkStart w:id="3101" w:name="_Toc23496285"/>
        <w:bookmarkStart w:id="3102" w:name="_Toc23552469"/>
        <w:bookmarkEnd w:id="3101"/>
        <w:bookmarkEnd w:id="3102"/>
      </w:del>
    </w:p>
    <w:p w14:paraId="5160DFD1" w14:textId="7CDB3157" w:rsidR="003D60DB" w:rsidRPr="006A0BE8" w:rsidDel="00750347" w:rsidRDefault="007700B3">
      <w:pPr>
        <w:pStyle w:val="Caption"/>
        <w:spacing w:after="0"/>
        <w:jc w:val="center"/>
        <w:rPr>
          <w:del w:id="3103" w:author="Windows User" w:date="2019-09-20T01:38:00Z"/>
          <w:rFonts w:cs="Times New Roman"/>
          <w:i w:val="0"/>
          <w:color w:val="auto"/>
          <w:sz w:val="22"/>
        </w:rPr>
        <w:pPrChange w:id="3104" w:author="Windows User" w:date="2019-09-19T00:56:00Z">
          <w:pPr>
            <w:pStyle w:val="Caption"/>
            <w:jc w:val="center"/>
          </w:pPr>
        </w:pPrChange>
      </w:pPr>
      <w:del w:id="3105" w:author="Windows User" w:date="2019-09-20T01:38:00Z">
        <w:r w:rsidRPr="006A0BE8" w:rsidDel="00750347">
          <w:rPr>
            <w:rFonts w:cs="Times New Roman"/>
            <w:i w:val="0"/>
            <w:color w:val="auto"/>
            <w:sz w:val="22"/>
          </w:rPr>
          <w:delText xml:space="preserve">Gambar </w:delText>
        </w:r>
      </w:del>
      <w:del w:id="3106" w:author="Windows User" w:date="2019-09-18T14:43:00Z">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1</w:delText>
        </w:r>
        <w:r w:rsidR="00F25887" w:rsidRPr="006A0BE8" w:rsidDel="007F4597">
          <w:rPr>
            <w:rFonts w:cs="Times New Roman"/>
            <w:i w:val="0"/>
            <w:sz w:val="22"/>
          </w:rPr>
          <w:fldChar w:fldCharType="end"/>
        </w:r>
      </w:del>
      <w:del w:id="3107" w:author="Windows User" w:date="2019-09-20T01:38:00Z">
        <w:r w:rsidRPr="006A0BE8" w:rsidDel="00750347">
          <w:rPr>
            <w:rFonts w:cs="Times New Roman"/>
            <w:i w:val="0"/>
            <w:color w:val="auto"/>
            <w:sz w:val="22"/>
          </w:rPr>
          <w:delText xml:space="preserve"> </w:delText>
        </w:r>
        <w:r w:rsidRPr="006A0BE8" w:rsidDel="00750347">
          <w:rPr>
            <w:rFonts w:cs="Times New Roman"/>
            <w:color w:val="auto"/>
            <w:sz w:val="22"/>
          </w:rPr>
          <w:delText>Business Process</w:delText>
        </w:r>
        <w:bookmarkStart w:id="3108" w:name="_Toc23496286"/>
        <w:bookmarkStart w:id="3109" w:name="_Toc23552470"/>
        <w:bookmarkEnd w:id="3108"/>
        <w:bookmarkEnd w:id="3109"/>
      </w:del>
    </w:p>
    <w:p w14:paraId="53AED13B" w14:textId="060D00D1" w:rsidR="00415F4D" w:rsidRPr="006A0BE8" w:rsidDel="00750347" w:rsidRDefault="00415F4D">
      <w:pPr>
        <w:pStyle w:val="Heading2"/>
        <w:numPr>
          <w:ilvl w:val="1"/>
          <w:numId w:val="45"/>
        </w:numPr>
        <w:ind w:left="357" w:hanging="357"/>
        <w:rPr>
          <w:del w:id="3110" w:author="Windows User" w:date="2019-09-20T01:38:00Z"/>
          <w:rFonts w:cs="Times New Roman"/>
        </w:rPr>
        <w:pPrChange w:id="3111" w:author="Windows User" w:date="2019-09-19T03:35:00Z">
          <w:pPr>
            <w:pStyle w:val="Heading2"/>
          </w:pPr>
        </w:pPrChange>
      </w:pPr>
      <w:del w:id="3112" w:author="Windows User" w:date="2019-09-20T01:38:00Z">
        <w:r w:rsidRPr="006A0BE8" w:rsidDel="00750347">
          <w:rPr>
            <w:rFonts w:cs="Times New Roman"/>
          </w:rPr>
          <w:delText>Usecase Diagram</w:delText>
        </w:r>
        <w:bookmarkStart w:id="3113" w:name="_Toc23496287"/>
        <w:bookmarkStart w:id="3114" w:name="_Toc23552471"/>
        <w:bookmarkEnd w:id="3113"/>
        <w:bookmarkEnd w:id="3114"/>
      </w:del>
    </w:p>
    <w:p w14:paraId="1B392FBD" w14:textId="0D5FB73F" w:rsidR="00354093" w:rsidRPr="006A0BE8" w:rsidDel="00750347" w:rsidRDefault="00354093" w:rsidP="00354093">
      <w:pPr>
        <w:ind w:firstLine="567"/>
        <w:rPr>
          <w:del w:id="3115" w:author="Windows User" w:date="2019-09-20T01:38:00Z"/>
          <w:rFonts w:cs="Times New Roman"/>
          <w:szCs w:val="24"/>
        </w:rPr>
      </w:pPr>
      <w:del w:id="3116" w:author="Windows User" w:date="2019-09-20T01:38:00Z">
        <w:r w:rsidRPr="006A0BE8" w:rsidDel="00750347">
          <w:rPr>
            <w:rFonts w:cs="Times New Roman"/>
            <w:szCs w:val="24"/>
          </w:rPr>
          <w:delText>Usecase diagram pada sistem berguna untuk menggambarkan fitur-fitur yang akan dibuat pada sistem. Selain itu juga berguna untuk menggambarkan interaksi antara aktor dengan sistem. Usecase pada sistem ini sesuai pada gambar 4.</w:delText>
        </w:r>
        <w:r w:rsidR="007700B3" w:rsidRPr="006A0BE8" w:rsidDel="00750347">
          <w:rPr>
            <w:rFonts w:cs="Times New Roman"/>
            <w:szCs w:val="24"/>
          </w:rPr>
          <w:delText>3</w:delText>
        </w:r>
        <w:r w:rsidRPr="006A0BE8" w:rsidDel="00750347">
          <w:rPr>
            <w:rFonts w:cs="Times New Roman"/>
            <w:szCs w:val="24"/>
          </w:rPr>
          <w:delText xml:space="preserve">. </w:delText>
        </w:r>
        <w:bookmarkStart w:id="3117" w:name="_Toc23496288"/>
        <w:bookmarkStart w:id="3118" w:name="_Toc23552472"/>
        <w:bookmarkEnd w:id="3117"/>
        <w:bookmarkEnd w:id="3118"/>
      </w:del>
    </w:p>
    <w:p w14:paraId="526C4E9D" w14:textId="63FC3127" w:rsidR="007700B3" w:rsidRPr="006A0BE8" w:rsidDel="00750347" w:rsidRDefault="00184207" w:rsidP="00190ACB">
      <w:pPr>
        <w:ind w:firstLine="567"/>
        <w:rPr>
          <w:del w:id="3119" w:author="Windows User" w:date="2019-09-20T01:38:00Z"/>
          <w:rFonts w:cs="Times New Roman"/>
          <w:szCs w:val="24"/>
        </w:rPr>
      </w:pPr>
      <w:del w:id="3120" w:author="Windows User" w:date="2019-09-20T01:38:00Z">
        <w:r w:rsidRPr="006A0BE8" w:rsidDel="00750347">
          <w:rPr>
            <w:rFonts w:cs="Times New Roman"/>
            <w:szCs w:val="24"/>
          </w:rPr>
          <w:delText xml:space="preserve">Usecase diagram pada penelitian ini memiliki 2 aktor yaitu admin dan user. Definisi untuk setiap actor dapat dilihat pada </w:delText>
        </w:r>
        <w:r w:rsidR="006343B3" w:rsidRPr="006A0BE8" w:rsidDel="00750347">
          <w:rPr>
            <w:rFonts w:cs="Times New Roman"/>
            <w:szCs w:val="24"/>
          </w:rPr>
          <w:delText>Tabel</w:delText>
        </w:r>
      </w:del>
      <w:ins w:id="3121" w:author="nova" w:date="2019-09-02T07:50:00Z">
        <w:del w:id="3122" w:author="Windows User" w:date="2019-09-20T01:38:00Z">
          <w:r w:rsidR="005006BA" w:rsidRPr="006A0BE8" w:rsidDel="00750347">
            <w:rPr>
              <w:rFonts w:cs="Times New Roman"/>
              <w:szCs w:val="24"/>
            </w:rPr>
            <w:delText xml:space="preserve"> 4.3.</w:delText>
          </w:r>
        </w:del>
      </w:ins>
      <w:bookmarkStart w:id="3123" w:name="_Toc23496289"/>
      <w:bookmarkStart w:id="3124" w:name="_Toc23552473"/>
      <w:bookmarkEnd w:id="3123"/>
      <w:bookmarkEnd w:id="3124"/>
    </w:p>
    <w:p w14:paraId="2E697F21" w14:textId="0CECA320" w:rsidR="00190ACB" w:rsidRPr="006A0BE8" w:rsidDel="00750347" w:rsidRDefault="00190ACB" w:rsidP="00190ACB">
      <w:pPr>
        <w:pStyle w:val="Caption"/>
        <w:keepNext/>
        <w:jc w:val="center"/>
        <w:rPr>
          <w:del w:id="3125" w:author="Windows User" w:date="2019-09-20T01:38:00Z"/>
          <w:rFonts w:cs="Times New Roman"/>
          <w:i w:val="0"/>
          <w:color w:val="auto"/>
          <w:sz w:val="24"/>
        </w:rPr>
      </w:pPr>
      <w:del w:id="3126" w:author="Windows User" w:date="2019-09-20T01:38:00Z">
        <w:r w:rsidRPr="006A0BE8" w:rsidDel="00750347">
          <w:rPr>
            <w:rFonts w:cs="Times New Roman"/>
            <w:i w:val="0"/>
            <w:color w:val="auto"/>
            <w:sz w:val="24"/>
          </w:rPr>
          <w:delText xml:space="preserve">Tabel </w:delText>
        </w:r>
      </w:del>
      <w:del w:id="3127" w:author="Windows User" w:date="2019-09-18T15:48:00Z">
        <w:r w:rsidR="007E74B5" w:rsidRPr="006A0BE8" w:rsidDel="00F10288">
          <w:rPr>
            <w:rFonts w:cs="Times New Roman"/>
            <w:i w:val="0"/>
          </w:rPr>
          <w:fldChar w:fldCharType="begin"/>
        </w:r>
        <w:r w:rsidR="007E74B5" w:rsidRPr="006A0BE8" w:rsidDel="00F10288">
          <w:rPr>
            <w:rFonts w:cs="Times New Roman"/>
            <w:i w:val="0"/>
            <w:color w:val="auto"/>
            <w:sz w:val="24"/>
          </w:rPr>
          <w:delInstrText xml:space="preserve"> STYLEREF 1 \s </w:delInstrText>
        </w:r>
        <w:r w:rsidR="007E74B5" w:rsidRPr="006A0BE8" w:rsidDel="00F10288">
          <w:rPr>
            <w:rFonts w:cs="Times New Roman"/>
            <w:i w:val="0"/>
          </w:rPr>
          <w:fldChar w:fldCharType="separate"/>
        </w:r>
        <w:r w:rsidR="007E74B5" w:rsidRPr="006A0BE8" w:rsidDel="00F10288">
          <w:rPr>
            <w:rFonts w:cs="Times New Roman"/>
            <w:i w:val="0"/>
            <w:noProof/>
            <w:color w:val="auto"/>
            <w:sz w:val="24"/>
          </w:rPr>
          <w:delText>4</w:delText>
        </w:r>
        <w:r w:rsidR="007E74B5" w:rsidRPr="006A0BE8" w:rsidDel="00F10288">
          <w:rPr>
            <w:rFonts w:cs="Times New Roman"/>
            <w:i w:val="0"/>
          </w:rPr>
          <w:fldChar w:fldCharType="end"/>
        </w:r>
        <w:r w:rsidR="007E74B5" w:rsidRPr="006A0BE8" w:rsidDel="00F10288">
          <w:rPr>
            <w:rFonts w:cs="Times New Roman"/>
            <w:i w:val="0"/>
            <w:color w:val="auto"/>
            <w:sz w:val="24"/>
          </w:rPr>
          <w:delText>.</w:delText>
        </w:r>
        <w:r w:rsidR="007E74B5" w:rsidRPr="006A0BE8" w:rsidDel="00F10288">
          <w:rPr>
            <w:rFonts w:cs="Times New Roman"/>
            <w:i w:val="0"/>
          </w:rPr>
          <w:fldChar w:fldCharType="begin"/>
        </w:r>
        <w:r w:rsidR="007E74B5" w:rsidRPr="006A0BE8" w:rsidDel="00F10288">
          <w:rPr>
            <w:rFonts w:cs="Times New Roman"/>
            <w:i w:val="0"/>
            <w:color w:val="auto"/>
            <w:sz w:val="24"/>
          </w:rPr>
          <w:delInstrText xml:space="preserve"> SEQ Tabel \* ARABIC \s 1 </w:delInstrText>
        </w:r>
        <w:r w:rsidR="007E74B5" w:rsidRPr="006A0BE8" w:rsidDel="00F10288">
          <w:rPr>
            <w:rFonts w:cs="Times New Roman"/>
            <w:i w:val="0"/>
          </w:rPr>
          <w:fldChar w:fldCharType="separate"/>
        </w:r>
        <w:r w:rsidR="007E74B5" w:rsidRPr="006A0BE8" w:rsidDel="00F10288">
          <w:rPr>
            <w:rFonts w:cs="Times New Roman"/>
            <w:i w:val="0"/>
            <w:noProof/>
            <w:color w:val="auto"/>
            <w:sz w:val="24"/>
          </w:rPr>
          <w:delText>3</w:delText>
        </w:r>
        <w:r w:rsidR="007E74B5" w:rsidRPr="006A0BE8" w:rsidDel="00F10288">
          <w:rPr>
            <w:rFonts w:cs="Times New Roman"/>
            <w:i w:val="0"/>
          </w:rPr>
          <w:fldChar w:fldCharType="end"/>
        </w:r>
      </w:del>
      <w:del w:id="3128" w:author="Windows User" w:date="2019-09-20T01:38:00Z">
        <w:r w:rsidRPr="006A0BE8" w:rsidDel="00750347">
          <w:rPr>
            <w:rFonts w:cs="Times New Roman"/>
            <w:i w:val="0"/>
            <w:color w:val="auto"/>
            <w:sz w:val="24"/>
          </w:rPr>
          <w:delText xml:space="preserve"> Definisi Tugas</w:delText>
        </w:r>
        <w:bookmarkStart w:id="3129" w:name="_Toc23496290"/>
        <w:bookmarkStart w:id="3130" w:name="_Toc23552474"/>
        <w:bookmarkEnd w:id="3129"/>
        <w:bookmarkEnd w:id="3130"/>
      </w:del>
    </w:p>
    <w:tbl>
      <w:tblPr>
        <w:tblStyle w:val="TableGrid"/>
        <w:tblW w:w="0" w:type="auto"/>
        <w:tblLook w:val="04A0" w:firstRow="1" w:lastRow="0" w:firstColumn="1" w:lastColumn="0" w:noHBand="0" w:noVBand="1"/>
      </w:tblPr>
      <w:tblGrid>
        <w:gridCol w:w="704"/>
        <w:gridCol w:w="992"/>
        <w:gridCol w:w="6231"/>
      </w:tblGrid>
      <w:tr w:rsidR="00184207" w:rsidRPr="006A0BE8" w:rsidDel="00750347" w14:paraId="79D80CD0" w14:textId="4ADDD293" w:rsidTr="00190ACB">
        <w:trPr>
          <w:del w:id="3131" w:author="Windows User" w:date="2019-09-20T01:38:00Z"/>
        </w:trPr>
        <w:tc>
          <w:tcPr>
            <w:tcW w:w="704" w:type="dxa"/>
          </w:tcPr>
          <w:p w14:paraId="592FB0CC" w14:textId="1CFDAE5C" w:rsidR="00184207" w:rsidRPr="006A0BE8" w:rsidDel="00750347" w:rsidRDefault="00184207" w:rsidP="00190ACB">
            <w:pPr>
              <w:spacing w:line="240" w:lineRule="auto"/>
              <w:jc w:val="center"/>
              <w:rPr>
                <w:del w:id="3132" w:author="Windows User" w:date="2019-09-20T01:38:00Z"/>
                <w:rFonts w:cs="Times New Roman"/>
                <w:sz w:val="22"/>
                <w:szCs w:val="24"/>
              </w:rPr>
            </w:pPr>
            <w:del w:id="3133" w:author="Windows User" w:date="2019-09-20T01:38:00Z">
              <w:r w:rsidRPr="006A0BE8" w:rsidDel="00750347">
                <w:rPr>
                  <w:rFonts w:cs="Times New Roman"/>
                  <w:sz w:val="22"/>
                  <w:szCs w:val="24"/>
                </w:rPr>
                <w:delText>No</w:delText>
              </w:r>
              <w:bookmarkStart w:id="3134" w:name="_Toc23496291"/>
              <w:bookmarkStart w:id="3135" w:name="_Toc23552475"/>
              <w:bookmarkEnd w:id="3134"/>
              <w:bookmarkEnd w:id="3135"/>
            </w:del>
          </w:p>
        </w:tc>
        <w:tc>
          <w:tcPr>
            <w:tcW w:w="992" w:type="dxa"/>
          </w:tcPr>
          <w:p w14:paraId="6855CDB6" w14:textId="4B16C135" w:rsidR="00184207" w:rsidRPr="006A0BE8" w:rsidDel="00750347" w:rsidRDefault="00184207" w:rsidP="00190ACB">
            <w:pPr>
              <w:spacing w:line="240" w:lineRule="auto"/>
              <w:jc w:val="center"/>
              <w:rPr>
                <w:del w:id="3136" w:author="Windows User" w:date="2019-09-20T01:38:00Z"/>
                <w:rFonts w:cs="Times New Roman"/>
                <w:sz w:val="22"/>
                <w:szCs w:val="24"/>
              </w:rPr>
            </w:pPr>
            <w:del w:id="3137" w:author="Windows User" w:date="2019-09-20T01:38:00Z">
              <w:r w:rsidRPr="006A0BE8" w:rsidDel="00750347">
                <w:rPr>
                  <w:rFonts w:cs="Times New Roman"/>
                  <w:sz w:val="22"/>
                  <w:szCs w:val="24"/>
                </w:rPr>
                <w:delText>Aktor</w:delText>
              </w:r>
              <w:bookmarkStart w:id="3138" w:name="_Toc23496292"/>
              <w:bookmarkStart w:id="3139" w:name="_Toc23552476"/>
              <w:bookmarkEnd w:id="3138"/>
              <w:bookmarkEnd w:id="3139"/>
            </w:del>
          </w:p>
        </w:tc>
        <w:tc>
          <w:tcPr>
            <w:tcW w:w="6231" w:type="dxa"/>
          </w:tcPr>
          <w:p w14:paraId="159E6D69" w14:textId="42FEFA87" w:rsidR="00184207" w:rsidRPr="006A0BE8" w:rsidDel="00750347" w:rsidRDefault="00184207" w:rsidP="00190ACB">
            <w:pPr>
              <w:spacing w:line="240" w:lineRule="auto"/>
              <w:jc w:val="center"/>
              <w:rPr>
                <w:del w:id="3140" w:author="Windows User" w:date="2019-09-20T01:38:00Z"/>
                <w:rFonts w:cs="Times New Roman"/>
                <w:sz w:val="22"/>
                <w:szCs w:val="24"/>
              </w:rPr>
            </w:pPr>
            <w:del w:id="3141" w:author="Windows User" w:date="2019-09-20T01:38:00Z">
              <w:r w:rsidRPr="006A0BE8" w:rsidDel="00750347">
                <w:rPr>
                  <w:rFonts w:cs="Times New Roman"/>
                  <w:sz w:val="22"/>
                  <w:szCs w:val="24"/>
                </w:rPr>
                <w:delText>Definisi Tugas</w:delText>
              </w:r>
              <w:bookmarkStart w:id="3142" w:name="_Toc23496293"/>
              <w:bookmarkStart w:id="3143" w:name="_Toc23552477"/>
              <w:bookmarkEnd w:id="3142"/>
              <w:bookmarkEnd w:id="3143"/>
            </w:del>
          </w:p>
        </w:tc>
        <w:bookmarkStart w:id="3144" w:name="_Toc23496294"/>
        <w:bookmarkStart w:id="3145" w:name="_Toc23552478"/>
        <w:bookmarkEnd w:id="3144"/>
        <w:bookmarkEnd w:id="3145"/>
      </w:tr>
      <w:tr w:rsidR="00184207" w:rsidRPr="006A0BE8" w:rsidDel="00750347" w14:paraId="45E5E9E0" w14:textId="005EBE36" w:rsidTr="00190ACB">
        <w:trPr>
          <w:del w:id="3146" w:author="Windows User" w:date="2019-09-20T01:38:00Z"/>
        </w:trPr>
        <w:tc>
          <w:tcPr>
            <w:tcW w:w="704" w:type="dxa"/>
          </w:tcPr>
          <w:p w14:paraId="70708630" w14:textId="3AE440D2" w:rsidR="00184207" w:rsidRPr="006A0BE8" w:rsidDel="00750347" w:rsidRDefault="00184207" w:rsidP="00190ACB">
            <w:pPr>
              <w:spacing w:line="240" w:lineRule="auto"/>
              <w:jc w:val="center"/>
              <w:rPr>
                <w:del w:id="3147" w:author="Windows User" w:date="2019-09-20T01:38:00Z"/>
                <w:rFonts w:cs="Times New Roman"/>
                <w:sz w:val="22"/>
                <w:szCs w:val="24"/>
              </w:rPr>
            </w:pPr>
            <w:del w:id="3148" w:author="Windows User" w:date="2019-09-20T01:38:00Z">
              <w:r w:rsidRPr="006A0BE8" w:rsidDel="00750347">
                <w:rPr>
                  <w:rFonts w:cs="Times New Roman"/>
                  <w:sz w:val="22"/>
                  <w:szCs w:val="24"/>
                </w:rPr>
                <w:delText>1</w:delText>
              </w:r>
              <w:bookmarkStart w:id="3149" w:name="_Toc23496295"/>
              <w:bookmarkStart w:id="3150" w:name="_Toc23552479"/>
              <w:bookmarkEnd w:id="3149"/>
              <w:bookmarkEnd w:id="3150"/>
            </w:del>
          </w:p>
        </w:tc>
        <w:tc>
          <w:tcPr>
            <w:tcW w:w="992" w:type="dxa"/>
          </w:tcPr>
          <w:p w14:paraId="27461BF3" w14:textId="619795F3" w:rsidR="00184207" w:rsidRPr="006A0BE8" w:rsidDel="00750347" w:rsidRDefault="00184207" w:rsidP="00190ACB">
            <w:pPr>
              <w:spacing w:line="240" w:lineRule="auto"/>
              <w:rPr>
                <w:del w:id="3151" w:author="Windows User" w:date="2019-09-20T01:38:00Z"/>
                <w:rFonts w:cs="Times New Roman"/>
                <w:sz w:val="22"/>
                <w:szCs w:val="24"/>
              </w:rPr>
            </w:pPr>
            <w:del w:id="3152" w:author="Windows User" w:date="2019-09-20T01:38:00Z">
              <w:r w:rsidRPr="006A0BE8" w:rsidDel="00750347">
                <w:rPr>
                  <w:rFonts w:cs="Times New Roman"/>
                  <w:sz w:val="22"/>
                  <w:szCs w:val="24"/>
                </w:rPr>
                <w:delText>Admin</w:delText>
              </w:r>
              <w:bookmarkStart w:id="3153" w:name="_Toc23496296"/>
              <w:bookmarkStart w:id="3154" w:name="_Toc23552480"/>
              <w:bookmarkEnd w:id="3153"/>
              <w:bookmarkEnd w:id="3154"/>
            </w:del>
          </w:p>
        </w:tc>
        <w:tc>
          <w:tcPr>
            <w:tcW w:w="6231" w:type="dxa"/>
          </w:tcPr>
          <w:p w14:paraId="27D8DEBE" w14:textId="0F606711" w:rsidR="00184207" w:rsidRPr="006A0BE8" w:rsidDel="00750347" w:rsidRDefault="00184207" w:rsidP="00190ACB">
            <w:pPr>
              <w:spacing w:line="240" w:lineRule="auto"/>
              <w:rPr>
                <w:del w:id="3155" w:author="Windows User" w:date="2019-09-20T01:38:00Z"/>
                <w:rFonts w:cs="Times New Roman"/>
                <w:sz w:val="22"/>
                <w:szCs w:val="24"/>
              </w:rPr>
            </w:pPr>
            <w:del w:id="3156" w:author="Windows User" w:date="2019-09-20T01:38:00Z">
              <w:r w:rsidRPr="006A0BE8" w:rsidDel="00750347">
                <w:rPr>
                  <w:rFonts w:cs="Times New Roman"/>
                  <w:sz w:val="22"/>
                  <w:szCs w:val="24"/>
                </w:rPr>
                <w:delText>Dapat melakukan semua proses mulai dari penambahan user sampai simulasi</w:delText>
              </w:r>
              <w:bookmarkStart w:id="3157" w:name="_Toc23496297"/>
              <w:bookmarkStart w:id="3158" w:name="_Toc23552481"/>
              <w:bookmarkEnd w:id="3157"/>
              <w:bookmarkEnd w:id="3158"/>
            </w:del>
          </w:p>
        </w:tc>
        <w:bookmarkStart w:id="3159" w:name="_Toc23496298"/>
        <w:bookmarkStart w:id="3160" w:name="_Toc23552482"/>
        <w:bookmarkEnd w:id="3159"/>
        <w:bookmarkEnd w:id="3160"/>
      </w:tr>
      <w:tr w:rsidR="00184207" w:rsidRPr="006A0BE8" w:rsidDel="00750347" w14:paraId="44A0175D" w14:textId="74073290" w:rsidTr="00190ACB">
        <w:trPr>
          <w:del w:id="3161" w:author="Windows User" w:date="2019-09-20T01:38:00Z"/>
        </w:trPr>
        <w:tc>
          <w:tcPr>
            <w:tcW w:w="704" w:type="dxa"/>
          </w:tcPr>
          <w:p w14:paraId="204A21D3" w14:textId="4DB3D896" w:rsidR="00184207" w:rsidRPr="006A0BE8" w:rsidDel="00750347" w:rsidRDefault="00184207" w:rsidP="00190ACB">
            <w:pPr>
              <w:spacing w:line="240" w:lineRule="auto"/>
              <w:jc w:val="center"/>
              <w:rPr>
                <w:del w:id="3162" w:author="Windows User" w:date="2019-09-20T01:38:00Z"/>
                <w:rFonts w:cs="Times New Roman"/>
                <w:sz w:val="22"/>
                <w:szCs w:val="24"/>
              </w:rPr>
            </w:pPr>
            <w:del w:id="3163" w:author="Windows User" w:date="2019-09-20T01:38:00Z">
              <w:r w:rsidRPr="006A0BE8" w:rsidDel="00750347">
                <w:rPr>
                  <w:rFonts w:cs="Times New Roman"/>
                  <w:sz w:val="22"/>
                  <w:szCs w:val="24"/>
                </w:rPr>
                <w:delText>2</w:delText>
              </w:r>
              <w:bookmarkStart w:id="3164" w:name="_Toc23496299"/>
              <w:bookmarkStart w:id="3165" w:name="_Toc23552483"/>
              <w:bookmarkEnd w:id="3164"/>
              <w:bookmarkEnd w:id="3165"/>
            </w:del>
          </w:p>
        </w:tc>
        <w:tc>
          <w:tcPr>
            <w:tcW w:w="992" w:type="dxa"/>
          </w:tcPr>
          <w:p w14:paraId="060C99FA" w14:textId="0788CA77" w:rsidR="00184207" w:rsidRPr="006A0BE8" w:rsidDel="00750347" w:rsidRDefault="00184207" w:rsidP="00190ACB">
            <w:pPr>
              <w:spacing w:line="240" w:lineRule="auto"/>
              <w:rPr>
                <w:del w:id="3166" w:author="Windows User" w:date="2019-09-20T01:38:00Z"/>
                <w:rFonts w:cs="Times New Roman"/>
                <w:sz w:val="22"/>
                <w:szCs w:val="24"/>
              </w:rPr>
            </w:pPr>
            <w:del w:id="3167" w:author="Windows User" w:date="2019-09-20T01:38:00Z">
              <w:r w:rsidRPr="006A0BE8" w:rsidDel="00750347">
                <w:rPr>
                  <w:rFonts w:cs="Times New Roman"/>
                  <w:sz w:val="22"/>
                  <w:szCs w:val="24"/>
                </w:rPr>
                <w:delText>User</w:delText>
              </w:r>
              <w:bookmarkStart w:id="3168" w:name="_Toc23496300"/>
              <w:bookmarkStart w:id="3169" w:name="_Toc23552484"/>
              <w:bookmarkEnd w:id="3168"/>
              <w:bookmarkEnd w:id="3169"/>
            </w:del>
          </w:p>
        </w:tc>
        <w:tc>
          <w:tcPr>
            <w:tcW w:w="6231" w:type="dxa"/>
          </w:tcPr>
          <w:p w14:paraId="57006142" w14:textId="4ED8F3A0" w:rsidR="00184207" w:rsidRPr="006A0BE8" w:rsidDel="00750347" w:rsidRDefault="006B3D88" w:rsidP="00190ACB">
            <w:pPr>
              <w:keepNext/>
              <w:spacing w:line="240" w:lineRule="auto"/>
              <w:rPr>
                <w:del w:id="3170" w:author="Windows User" w:date="2019-09-20T01:38:00Z"/>
                <w:rFonts w:cs="Times New Roman"/>
                <w:sz w:val="22"/>
                <w:szCs w:val="24"/>
              </w:rPr>
            </w:pPr>
            <w:del w:id="3171" w:author="Windows User" w:date="2019-09-20T01:38:00Z">
              <w:r w:rsidRPr="006A0BE8" w:rsidDel="00750347">
                <w:rPr>
                  <w:rFonts w:cs="Times New Roman"/>
                  <w:sz w:val="22"/>
                  <w:szCs w:val="24"/>
                </w:rPr>
                <w:delText xml:space="preserve">Memantau grafik perolehan </w:delText>
              </w:r>
              <w:r w:rsidR="00E404DF" w:rsidRPr="006A0BE8" w:rsidDel="00750347">
                <w:rPr>
                  <w:rFonts w:cs="Times New Roman"/>
                  <w:sz w:val="22"/>
                  <w:szCs w:val="24"/>
                </w:rPr>
                <w:delText>energi</w:delText>
              </w:r>
              <w:r w:rsidRPr="006A0BE8" w:rsidDel="00750347">
                <w:rPr>
                  <w:rFonts w:cs="Times New Roman"/>
                  <w:sz w:val="22"/>
                  <w:szCs w:val="24"/>
                </w:rPr>
                <w:delText xml:space="preserve"> (arus dan tegangan), posisi </w:delText>
              </w:r>
              <w:r w:rsidRPr="006A0BE8" w:rsidDel="00750347">
                <w:rPr>
                  <w:rFonts w:cs="Times New Roman"/>
                  <w:i/>
                  <w:sz w:val="22"/>
                  <w:szCs w:val="24"/>
                </w:rPr>
                <w:delText>tracker</w:delText>
              </w:r>
              <w:r w:rsidRPr="006A0BE8" w:rsidDel="00750347">
                <w:rPr>
                  <w:rFonts w:cs="Times New Roman"/>
                  <w:sz w:val="22"/>
                  <w:szCs w:val="24"/>
                </w:rPr>
                <w:delText>, posisi aktuator  dan melakukan simulasi</w:delText>
              </w:r>
              <w:bookmarkStart w:id="3172" w:name="_Toc23496301"/>
              <w:bookmarkStart w:id="3173" w:name="_Toc23552485"/>
              <w:bookmarkEnd w:id="3172"/>
              <w:bookmarkEnd w:id="3173"/>
            </w:del>
          </w:p>
        </w:tc>
        <w:bookmarkStart w:id="3174" w:name="_Toc23496302"/>
        <w:bookmarkStart w:id="3175" w:name="_Toc23552486"/>
        <w:bookmarkEnd w:id="3174"/>
        <w:bookmarkEnd w:id="3175"/>
      </w:tr>
    </w:tbl>
    <w:p w14:paraId="1454BC58" w14:textId="532BBEAA" w:rsidR="00354093" w:rsidRPr="006A0BE8" w:rsidDel="00750347" w:rsidRDefault="00354093" w:rsidP="00354093">
      <w:pPr>
        <w:ind w:firstLine="567"/>
        <w:rPr>
          <w:del w:id="3176" w:author="Windows User" w:date="2019-09-20T01:38:00Z"/>
          <w:rFonts w:cs="Times New Roman"/>
          <w:szCs w:val="24"/>
        </w:rPr>
      </w:pPr>
      <w:bookmarkStart w:id="3177" w:name="_Toc23496303"/>
      <w:bookmarkStart w:id="3178" w:name="_Toc23552487"/>
      <w:bookmarkEnd w:id="3177"/>
      <w:bookmarkEnd w:id="3178"/>
    </w:p>
    <w:p w14:paraId="680FDA06" w14:textId="6C0E3976" w:rsidR="007700B3" w:rsidRPr="006A0BE8" w:rsidDel="00750347" w:rsidRDefault="00885ECE" w:rsidP="00EB6254">
      <w:pPr>
        <w:ind w:firstLine="567"/>
        <w:rPr>
          <w:del w:id="3179" w:author="Windows User" w:date="2019-09-20T01:38:00Z"/>
          <w:rFonts w:cs="Times New Roman"/>
          <w:szCs w:val="24"/>
        </w:rPr>
      </w:pPr>
      <w:commentRangeStart w:id="3180"/>
      <w:del w:id="3181" w:author="Windows User" w:date="2019-09-14T04:29:00Z">
        <w:r w:rsidRPr="006A0BE8" w:rsidDel="008059A9">
          <w:rPr>
            <w:rFonts w:cs="Times New Roman"/>
            <w:i/>
            <w:szCs w:val="24"/>
            <w:rPrChange w:id="3182" w:author="Windows User" w:date="2019-09-14T04:29:00Z">
              <w:rPr>
                <w:rFonts w:cs="Times New Roman"/>
                <w:szCs w:val="24"/>
              </w:rPr>
            </w:rPrChange>
          </w:rPr>
          <w:delText>Pada</w:delText>
        </w:r>
        <w:commentRangeEnd w:id="3180"/>
        <w:r w:rsidR="005006BA" w:rsidRPr="006A0BE8" w:rsidDel="008059A9">
          <w:rPr>
            <w:rStyle w:val="CommentReference"/>
            <w:rFonts w:cs="Times New Roman"/>
            <w:i/>
            <w:rPrChange w:id="3183" w:author="Windows User" w:date="2019-09-14T04:29:00Z">
              <w:rPr>
                <w:rStyle w:val="CommentReference"/>
              </w:rPr>
            </w:rPrChange>
          </w:rPr>
          <w:commentReference w:id="3180"/>
        </w:r>
        <w:r w:rsidRPr="006A0BE8" w:rsidDel="008059A9">
          <w:rPr>
            <w:rFonts w:cs="Times New Roman"/>
            <w:szCs w:val="24"/>
          </w:rPr>
          <w:delText xml:space="preserve"> </w:delText>
        </w:r>
        <w:r w:rsidRPr="006A0BE8" w:rsidDel="008059A9">
          <w:rPr>
            <w:rFonts w:cs="Times New Roman"/>
            <w:i/>
            <w:szCs w:val="24"/>
          </w:rPr>
          <w:delText>u</w:delText>
        </w:r>
      </w:del>
      <w:del w:id="3184" w:author="Windows User" w:date="2019-09-20T01:38:00Z">
        <w:r w:rsidRPr="006A0BE8" w:rsidDel="00750347">
          <w:rPr>
            <w:rFonts w:cs="Times New Roman"/>
            <w:i/>
            <w:szCs w:val="24"/>
          </w:rPr>
          <w:delText xml:space="preserve">secase </w:delText>
        </w:r>
      </w:del>
      <w:del w:id="3185" w:author="Windows User" w:date="2019-09-14T04:30:00Z">
        <w:r w:rsidRPr="006A0BE8" w:rsidDel="008059A9">
          <w:rPr>
            <w:rFonts w:cs="Times New Roman"/>
            <w:szCs w:val="24"/>
          </w:rPr>
          <w:delText>terdapat</w:delText>
        </w:r>
      </w:del>
      <w:del w:id="3186" w:author="Windows User" w:date="2019-09-20T01:38:00Z">
        <w:r w:rsidRPr="006A0BE8" w:rsidDel="00750347">
          <w:rPr>
            <w:rFonts w:cs="Times New Roman"/>
            <w:szCs w:val="24"/>
          </w:rPr>
          <w:delText xml:space="preserve"> fitur-fitur pada sistem yang akan diakses oleh aktor dengan hak akses masing-masing. Berikut adalah definisi dari masing-masing usecase yang dapat dilihat pada </w:delText>
        </w:r>
        <w:r w:rsidR="006343B3" w:rsidRPr="006A0BE8" w:rsidDel="00750347">
          <w:rPr>
            <w:rFonts w:cs="Times New Roman"/>
            <w:szCs w:val="24"/>
          </w:rPr>
          <w:delText>Tabel</w:delText>
        </w:r>
        <w:r w:rsidRPr="006A0BE8" w:rsidDel="00750347">
          <w:rPr>
            <w:rFonts w:cs="Times New Roman"/>
            <w:szCs w:val="24"/>
          </w:rPr>
          <w:delText xml:space="preserve"> </w:delText>
        </w:r>
      </w:del>
      <w:ins w:id="3187" w:author="nova" w:date="2019-09-02T07:49:00Z">
        <w:del w:id="3188" w:author="Windows User" w:date="2019-09-20T01:38:00Z">
          <w:r w:rsidR="005006BA" w:rsidRPr="006A0BE8" w:rsidDel="00750347">
            <w:rPr>
              <w:rFonts w:cs="Times New Roman"/>
              <w:szCs w:val="24"/>
            </w:rPr>
            <w:delText>4.4.</w:delText>
          </w:r>
        </w:del>
      </w:ins>
      <w:bookmarkStart w:id="3189" w:name="_Toc23496304"/>
      <w:bookmarkStart w:id="3190" w:name="_Toc23552488"/>
      <w:bookmarkEnd w:id="3189"/>
      <w:bookmarkEnd w:id="3190"/>
    </w:p>
    <w:p w14:paraId="4C5845D2" w14:textId="62AAF9A2" w:rsidR="00EB6254" w:rsidRPr="006A0BE8" w:rsidDel="00750347" w:rsidRDefault="00EB6254" w:rsidP="00EB6254">
      <w:pPr>
        <w:pStyle w:val="Caption"/>
        <w:keepNext/>
        <w:jc w:val="center"/>
        <w:rPr>
          <w:del w:id="3191" w:author="Windows User" w:date="2019-09-20T01:38:00Z"/>
          <w:rFonts w:cs="Times New Roman"/>
          <w:i w:val="0"/>
          <w:color w:val="auto"/>
          <w:sz w:val="24"/>
        </w:rPr>
      </w:pPr>
      <w:del w:id="3192" w:author="Windows User" w:date="2019-09-20T01:38:00Z">
        <w:r w:rsidRPr="006A0BE8" w:rsidDel="00750347">
          <w:rPr>
            <w:rFonts w:cs="Times New Roman"/>
            <w:i w:val="0"/>
            <w:color w:val="auto"/>
            <w:sz w:val="24"/>
          </w:rPr>
          <w:delText xml:space="preserve">Tabel </w:delText>
        </w:r>
      </w:del>
      <w:del w:id="3193" w:author="Windows User" w:date="2019-09-18T15:48:00Z">
        <w:r w:rsidR="007E74B5" w:rsidRPr="006A0BE8" w:rsidDel="00F10288">
          <w:rPr>
            <w:rFonts w:cs="Times New Roman"/>
            <w:i w:val="0"/>
          </w:rPr>
          <w:fldChar w:fldCharType="begin"/>
        </w:r>
        <w:r w:rsidR="007E74B5" w:rsidRPr="006A0BE8" w:rsidDel="00F10288">
          <w:rPr>
            <w:rFonts w:cs="Times New Roman"/>
            <w:i w:val="0"/>
            <w:color w:val="auto"/>
            <w:sz w:val="24"/>
          </w:rPr>
          <w:delInstrText xml:space="preserve"> STYLEREF 1 \s </w:delInstrText>
        </w:r>
        <w:r w:rsidR="007E74B5" w:rsidRPr="006A0BE8" w:rsidDel="00F10288">
          <w:rPr>
            <w:rFonts w:cs="Times New Roman"/>
            <w:i w:val="0"/>
          </w:rPr>
          <w:fldChar w:fldCharType="separate"/>
        </w:r>
        <w:r w:rsidR="007E74B5" w:rsidRPr="006A0BE8" w:rsidDel="00F10288">
          <w:rPr>
            <w:rFonts w:cs="Times New Roman"/>
            <w:i w:val="0"/>
            <w:noProof/>
            <w:color w:val="auto"/>
            <w:sz w:val="24"/>
          </w:rPr>
          <w:delText>4</w:delText>
        </w:r>
        <w:r w:rsidR="007E74B5" w:rsidRPr="006A0BE8" w:rsidDel="00F10288">
          <w:rPr>
            <w:rFonts w:cs="Times New Roman"/>
            <w:i w:val="0"/>
          </w:rPr>
          <w:fldChar w:fldCharType="end"/>
        </w:r>
        <w:r w:rsidR="007E74B5" w:rsidRPr="006A0BE8" w:rsidDel="00F10288">
          <w:rPr>
            <w:rFonts w:cs="Times New Roman"/>
            <w:i w:val="0"/>
            <w:color w:val="auto"/>
            <w:sz w:val="24"/>
          </w:rPr>
          <w:delText>.</w:delText>
        </w:r>
        <w:r w:rsidR="007E74B5" w:rsidRPr="006A0BE8" w:rsidDel="00F10288">
          <w:rPr>
            <w:rFonts w:cs="Times New Roman"/>
            <w:i w:val="0"/>
          </w:rPr>
          <w:fldChar w:fldCharType="begin"/>
        </w:r>
        <w:r w:rsidR="007E74B5" w:rsidRPr="006A0BE8" w:rsidDel="00F10288">
          <w:rPr>
            <w:rFonts w:cs="Times New Roman"/>
            <w:i w:val="0"/>
            <w:color w:val="auto"/>
            <w:sz w:val="24"/>
          </w:rPr>
          <w:delInstrText xml:space="preserve"> SEQ Tabel \* ARABIC \s 1 </w:delInstrText>
        </w:r>
        <w:r w:rsidR="007E74B5" w:rsidRPr="006A0BE8" w:rsidDel="00F10288">
          <w:rPr>
            <w:rFonts w:cs="Times New Roman"/>
            <w:i w:val="0"/>
          </w:rPr>
          <w:fldChar w:fldCharType="separate"/>
        </w:r>
        <w:r w:rsidR="007E74B5" w:rsidRPr="006A0BE8" w:rsidDel="00F10288">
          <w:rPr>
            <w:rFonts w:cs="Times New Roman"/>
            <w:i w:val="0"/>
            <w:noProof/>
            <w:color w:val="auto"/>
            <w:sz w:val="24"/>
          </w:rPr>
          <w:delText>4</w:delText>
        </w:r>
        <w:r w:rsidR="007E74B5" w:rsidRPr="006A0BE8" w:rsidDel="00F10288">
          <w:rPr>
            <w:rFonts w:cs="Times New Roman"/>
            <w:i w:val="0"/>
          </w:rPr>
          <w:fldChar w:fldCharType="end"/>
        </w:r>
      </w:del>
      <w:del w:id="3194" w:author="Windows User" w:date="2019-09-20T01:38:00Z">
        <w:r w:rsidRPr="006A0BE8" w:rsidDel="00750347">
          <w:rPr>
            <w:rFonts w:cs="Times New Roman"/>
            <w:i w:val="0"/>
            <w:color w:val="auto"/>
            <w:sz w:val="24"/>
          </w:rPr>
          <w:delText xml:space="preserve"> Deskripsi Usecase</w:delText>
        </w:r>
        <w:bookmarkStart w:id="3195" w:name="_Toc23496305"/>
        <w:bookmarkStart w:id="3196" w:name="_Toc23552489"/>
        <w:bookmarkEnd w:id="3195"/>
        <w:bookmarkEnd w:id="3196"/>
      </w:del>
    </w:p>
    <w:tbl>
      <w:tblPr>
        <w:tblStyle w:val="TableGrid"/>
        <w:tblW w:w="0" w:type="auto"/>
        <w:tblLook w:val="04A0" w:firstRow="1" w:lastRow="0" w:firstColumn="1" w:lastColumn="0" w:noHBand="0" w:noVBand="1"/>
      </w:tblPr>
      <w:tblGrid>
        <w:gridCol w:w="704"/>
        <w:gridCol w:w="2268"/>
        <w:gridCol w:w="4955"/>
      </w:tblGrid>
      <w:tr w:rsidR="00885ECE" w:rsidRPr="006A0BE8" w:rsidDel="00750347" w14:paraId="038D9542" w14:textId="1F6F3B6A" w:rsidTr="00DB0096">
        <w:trPr>
          <w:del w:id="3197" w:author="Windows User" w:date="2019-09-20T01:38:00Z"/>
        </w:trPr>
        <w:tc>
          <w:tcPr>
            <w:tcW w:w="704" w:type="dxa"/>
          </w:tcPr>
          <w:p w14:paraId="748555A1" w14:textId="0A050F35" w:rsidR="00885ECE" w:rsidRPr="006A0BE8" w:rsidDel="00750347" w:rsidRDefault="00885ECE" w:rsidP="00EB6254">
            <w:pPr>
              <w:spacing w:line="240" w:lineRule="auto"/>
              <w:jc w:val="center"/>
              <w:rPr>
                <w:del w:id="3198" w:author="Windows User" w:date="2019-09-20T01:38:00Z"/>
                <w:rFonts w:cs="Times New Roman"/>
                <w:szCs w:val="24"/>
              </w:rPr>
            </w:pPr>
            <w:del w:id="3199" w:author="Windows User" w:date="2019-09-20T01:38:00Z">
              <w:r w:rsidRPr="006A0BE8" w:rsidDel="00750347">
                <w:rPr>
                  <w:rFonts w:cs="Times New Roman"/>
                  <w:szCs w:val="24"/>
                </w:rPr>
                <w:delText>No</w:delText>
              </w:r>
              <w:bookmarkStart w:id="3200" w:name="_Toc23496306"/>
              <w:bookmarkStart w:id="3201" w:name="_Toc23552490"/>
              <w:bookmarkEnd w:id="3200"/>
              <w:bookmarkEnd w:id="3201"/>
            </w:del>
          </w:p>
        </w:tc>
        <w:tc>
          <w:tcPr>
            <w:tcW w:w="2268" w:type="dxa"/>
          </w:tcPr>
          <w:p w14:paraId="3A330A3C" w14:textId="7F250B96" w:rsidR="00885ECE" w:rsidRPr="006A0BE8" w:rsidDel="00750347" w:rsidRDefault="00885ECE" w:rsidP="00EB6254">
            <w:pPr>
              <w:spacing w:line="240" w:lineRule="auto"/>
              <w:rPr>
                <w:del w:id="3202" w:author="Windows User" w:date="2019-09-20T01:38:00Z"/>
                <w:rFonts w:cs="Times New Roman"/>
                <w:szCs w:val="24"/>
              </w:rPr>
            </w:pPr>
            <w:del w:id="3203" w:author="Windows User" w:date="2019-09-20T01:38:00Z">
              <w:r w:rsidRPr="006A0BE8" w:rsidDel="00750347">
                <w:rPr>
                  <w:rFonts w:cs="Times New Roman"/>
                  <w:szCs w:val="24"/>
                </w:rPr>
                <w:delText>Nama</w:delText>
              </w:r>
              <w:bookmarkStart w:id="3204" w:name="_Toc23496307"/>
              <w:bookmarkStart w:id="3205" w:name="_Toc23552491"/>
              <w:bookmarkEnd w:id="3204"/>
              <w:bookmarkEnd w:id="3205"/>
            </w:del>
          </w:p>
        </w:tc>
        <w:tc>
          <w:tcPr>
            <w:tcW w:w="4955" w:type="dxa"/>
          </w:tcPr>
          <w:p w14:paraId="531C664E" w14:textId="4B3A878E" w:rsidR="00885ECE" w:rsidRPr="006A0BE8" w:rsidDel="00750347" w:rsidRDefault="00885ECE" w:rsidP="00EB6254">
            <w:pPr>
              <w:spacing w:line="240" w:lineRule="auto"/>
              <w:rPr>
                <w:del w:id="3206" w:author="Windows User" w:date="2019-09-20T01:38:00Z"/>
                <w:rFonts w:cs="Times New Roman"/>
                <w:szCs w:val="24"/>
              </w:rPr>
            </w:pPr>
            <w:del w:id="3207" w:author="Windows User" w:date="2019-09-20T01:38:00Z">
              <w:r w:rsidRPr="006A0BE8" w:rsidDel="00750347">
                <w:rPr>
                  <w:rFonts w:cs="Times New Roman"/>
                  <w:szCs w:val="24"/>
                </w:rPr>
                <w:delText>Definisi</w:delText>
              </w:r>
              <w:bookmarkStart w:id="3208" w:name="_Toc23496308"/>
              <w:bookmarkStart w:id="3209" w:name="_Toc23552492"/>
              <w:bookmarkEnd w:id="3208"/>
              <w:bookmarkEnd w:id="3209"/>
            </w:del>
          </w:p>
        </w:tc>
        <w:bookmarkStart w:id="3210" w:name="_Toc23496309"/>
        <w:bookmarkStart w:id="3211" w:name="_Toc23552493"/>
        <w:bookmarkEnd w:id="3210"/>
        <w:bookmarkEnd w:id="3211"/>
      </w:tr>
      <w:tr w:rsidR="00885ECE" w:rsidRPr="006A0BE8" w:rsidDel="00750347" w14:paraId="50C6D70B" w14:textId="0CEE7CFC" w:rsidTr="00DB0096">
        <w:trPr>
          <w:del w:id="3212" w:author="Windows User" w:date="2019-09-20T01:38:00Z"/>
        </w:trPr>
        <w:tc>
          <w:tcPr>
            <w:tcW w:w="704" w:type="dxa"/>
          </w:tcPr>
          <w:p w14:paraId="69A3AD10" w14:textId="09470968" w:rsidR="00885ECE" w:rsidRPr="006A0BE8" w:rsidDel="00750347" w:rsidRDefault="00885ECE" w:rsidP="00EB6254">
            <w:pPr>
              <w:spacing w:line="240" w:lineRule="auto"/>
              <w:jc w:val="center"/>
              <w:rPr>
                <w:del w:id="3213" w:author="Windows User" w:date="2019-09-20T01:38:00Z"/>
                <w:rFonts w:cs="Times New Roman"/>
                <w:szCs w:val="24"/>
              </w:rPr>
            </w:pPr>
            <w:del w:id="3214" w:author="Windows User" w:date="2019-09-20T01:38:00Z">
              <w:r w:rsidRPr="006A0BE8" w:rsidDel="00750347">
                <w:rPr>
                  <w:rFonts w:cs="Times New Roman"/>
                  <w:szCs w:val="24"/>
                </w:rPr>
                <w:delText>1</w:delText>
              </w:r>
              <w:bookmarkStart w:id="3215" w:name="_Toc23496310"/>
              <w:bookmarkStart w:id="3216" w:name="_Toc23552494"/>
              <w:bookmarkEnd w:id="3215"/>
              <w:bookmarkEnd w:id="3216"/>
            </w:del>
          </w:p>
        </w:tc>
        <w:tc>
          <w:tcPr>
            <w:tcW w:w="2268" w:type="dxa"/>
          </w:tcPr>
          <w:p w14:paraId="47331F78" w14:textId="0540A198" w:rsidR="00264191" w:rsidRPr="006A0BE8" w:rsidDel="00750347" w:rsidRDefault="00264191" w:rsidP="00EB6254">
            <w:pPr>
              <w:spacing w:line="240" w:lineRule="auto"/>
              <w:rPr>
                <w:del w:id="3217" w:author="Windows User" w:date="2019-09-20T01:38:00Z"/>
                <w:rFonts w:cs="Times New Roman"/>
                <w:szCs w:val="24"/>
              </w:rPr>
            </w:pPr>
            <w:del w:id="3218" w:author="Windows User" w:date="2019-09-20T01:38:00Z">
              <w:r w:rsidRPr="006A0BE8" w:rsidDel="00750347">
                <w:rPr>
                  <w:rFonts w:cs="Times New Roman"/>
                  <w:szCs w:val="24"/>
                </w:rPr>
                <w:delText>Login</w:delText>
              </w:r>
              <w:bookmarkStart w:id="3219" w:name="_Toc23496311"/>
              <w:bookmarkStart w:id="3220" w:name="_Toc23552495"/>
              <w:bookmarkEnd w:id="3219"/>
              <w:bookmarkEnd w:id="3220"/>
            </w:del>
          </w:p>
        </w:tc>
        <w:tc>
          <w:tcPr>
            <w:tcW w:w="4955" w:type="dxa"/>
          </w:tcPr>
          <w:p w14:paraId="0F4B2493" w14:textId="2DEA348B" w:rsidR="00885ECE" w:rsidRPr="006A0BE8" w:rsidDel="00750347" w:rsidRDefault="00264191" w:rsidP="00EB6254">
            <w:pPr>
              <w:spacing w:line="240" w:lineRule="auto"/>
              <w:rPr>
                <w:del w:id="3221" w:author="Windows User" w:date="2019-09-20T01:38:00Z"/>
                <w:rFonts w:cs="Times New Roman"/>
                <w:szCs w:val="24"/>
              </w:rPr>
            </w:pPr>
            <w:del w:id="3222" w:author="Windows User" w:date="2019-09-20T01:38:00Z">
              <w:r w:rsidRPr="006A0BE8" w:rsidDel="00750347">
                <w:rPr>
                  <w:rFonts w:cs="Times New Roman"/>
                  <w:szCs w:val="24"/>
                </w:rPr>
                <w:delText xml:space="preserve">Fitur untuk user login yang </w:delText>
              </w:r>
              <w:r w:rsidR="002B7274" w:rsidRPr="006A0BE8" w:rsidDel="00750347">
                <w:rPr>
                  <w:rFonts w:cs="Times New Roman"/>
                  <w:szCs w:val="24"/>
                </w:rPr>
                <w:delText>bi</w:delText>
              </w:r>
              <w:r w:rsidRPr="006A0BE8" w:rsidDel="00750347">
                <w:rPr>
                  <w:rFonts w:cs="Times New Roman"/>
                  <w:szCs w:val="24"/>
                </w:rPr>
                <w:delText>s</w:delText>
              </w:r>
              <w:r w:rsidR="002B7274" w:rsidRPr="006A0BE8" w:rsidDel="00750347">
                <w:rPr>
                  <w:rFonts w:cs="Times New Roman"/>
                  <w:szCs w:val="24"/>
                </w:rPr>
                <w:delText>a</w:delText>
              </w:r>
              <w:r w:rsidRPr="006A0BE8" w:rsidDel="00750347">
                <w:rPr>
                  <w:rFonts w:cs="Times New Roman"/>
                  <w:szCs w:val="24"/>
                </w:rPr>
                <w:delText xml:space="preserve"> diakses oleh semua aktor</w:delText>
              </w:r>
              <w:bookmarkStart w:id="3223" w:name="_Toc23496312"/>
              <w:bookmarkStart w:id="3224" w:name="_Toc23552496"/>
              <w:bookmarkEnd w:id="3223"/>
              <w:bookmarkEnd w:id="3224"/>
            </w:del>
          </w:p>
        </w:tc>
        <w:bookmarkStart w:id="3225" w:name="_Toc23496313"/>
        <w:bookmarkStart w:id="3226" w:name="_Toc23552497"/>
        <w:bookmarkEnd w:id="3225"/>
        <w:bookmarkEnd w:id="3226"/>
      </w:tr>
      <w:tr w:rsidR="00885ECE" w:rsidRPr="006A0BE8" w:rsidDel="00750347" w14:paraId="47012E5A" w14:textId="40F7B4D1" w:rsidTr="00DB0096">
        <w:trPr>
          <w:del w:id="3227" w:author="Windows User" w:date="2019-09-20T01:38:00Z"/>
        </w:trPr>
        <w:tc>
          <w:tcPr>
            <w:tcW w:w="704" w:type="dxa"/>
          </w:tcPr>
          <w:p w14:paraId="7734B150" w14:textId="343D83C6" w:rsidR="00885ECE" w:rsidRPr="006A0BE8" w:rsidDel="00750347" w:rsidRDefault="00885ECE" w:rsidP="00EB6254">
            <w:pPr>
              <w:spacing w:line="240" w:lineRule="auto"/>
              <w:jc w:val="center"/>
              <w:rPr>
                <w:del w:id="3228" w:author="Windows User" w:date="2019-09-20T01:38:00Z"/>
                <w:rFonts w:cs="Times New Roman"/>
                <w:szCs w:val="24"/>
              </w:rPr>
            </w:pPr>
            <w:del w:id="3229" w:author="Windows User" w:date="2019-09-20T01:38:00Z">
              <w:r w:rsidRPr="006A0BE8" w:rsidDel="00750347">
                <w:rPr>
                  <w:rFonts w:cs="Times New Roman"/>
                  <w:szCs w:val="24"/>
                </w:rPr>
                <w:delText>2</w:delText>
              </w:r>
              <w:bookmarkStart w:id="3230" w:name="_Toc23496314"/>
              <w:bookmarkStart w:id="3231" w:name="_Toc23552498"/>
              <w:bookmarkEnd w:id="3230"/>
              <w:bookmarkEnd w:id="3231"/>
            </w:del>
          </w:p>
        </w:tc>
        <w:tc>
          <w:tcPr>
            <w:tcW w:w="2268" w:type="dxa"/>
          </w:tcPr>
          <w:p w14:paraId="3B832E9E" w14:textId="7215FD7D" w:rsidR="00885ECE" w:rsidRPr="006A0BE8" w:rsidDel="00750347" w:rsidRDefault="00264191" w:rsidP="00EB6254">
            <w:pPr>
              <w:spacing w:line="240" w:lineRule="auto"/>
              <w:rPr>
                <w:del w:id="3232" w:author="Windows User" w:date="2019-09-20T01:38:00Z"/>
                <w:rFonts w:cs="Times New Roman"/>
                <w:szCs w:val="24"/>
              </w:rPr>
            </w:pPr>
            <w:del w:id="3233" w:author="Windows User" w:date="2019-09-20T01:38:00Z">
              <w:r w:rsidRPr="006A0BE8" w:rsidDel="00750347">
                <w:rPr>
                  <w:rFonts w:cs="Times New Roman"/>
                  <w:szCs w:val="24"/>
                </w:rPr>
                <w:delText>Tambah user</w:delText>
              </w:r>
              <w:bookmarkStart w:id="3234" w:name="_Toc23496315"/>
              <w:bookmarkStart w:id="3235" w:name="_Toc23552499"/>
              <w:bookmarkEnd w:id="3234"/>
              <w:bookmarkEnd w:id="3235"/>
            </w:del>
          </w:p>
        </w:tc>
        <w:tc>
          <w:tcPr>
            <w:tcW w:w="4955" w:type="dxa"/>
          </w:tcPr>
          <w:p w14:paraId="32A0343F" w14:textId="6917612C" w:rsidR="00885ECE" w:rsidRPr="006A0BE8" w:rsidDel="00750347" w:rsidRDefault="000C585D" w:rsidP="00EB6254">
            <w:pPr>
              <w:spacing w:line="240" w:lineRule="auto"/>
              <w:rPr>
                <w:del w:id="3236" w:author="Windows User" w:date="2019-09-20T01:38:00Z"/>
                <w:rFonts w:cs="Times New Roman"/>
                <w:szCs w:val="24"/>
              </w:rPr>
            </w:pPr>
            <w:del w:id="3237" w:author="Windows User" w:date="2019-09-20T01:38:00Z">
              <w:r w:rsidRPr="006A0BE8" w:rsidDel="00750347">
                <w:rPr>
                  <w:rFonts w:cs="Times New Roman"/>
                  <w:szCs w:val="24"/>
                </w:rPr>
                <w:delText xml:space="preserve">Fitur untuk menambah data user yang </w:delText>
              </w:r>
              <w:r w:rsidR="002B7274" w:rsidRPr="006A0BE8" w:rsidDel="00750347">
                <w:rPr>
                  <w:rFonts w:cs="Times New Roman"/>
                  <w:szCs w:val="24"/>
                </w:rPr>
                <w:delText>bi</w:delText>
              </w:r>
              <w:r w:rsidRPr="006A0BE8" w:rsidDel="00750347">
                <w:rPr>
                  <w:rFonts w:cs="Times New Roman"/>
                  <w:szCs w:val="24"/>
                </w:rPr>
                <w:delText>s</w:delText>
              </w:r>
              <w:r w:rsidR="002B7274" w:rsidRPr="006A0BE8" w:rsidDel="00750347">
                <w:rPr>
                  <w:rFonts w:cs="Times New Roman"/>
                  <w:szCs w:val="24"/>
                </w:rPr>
                <w:delText>a</w:delText>
              </w:r>
              <w:r w:rsidRPr="006A0BE8" w:rsidDel="00750347">
                <w:rPr>
                  <w:rFonts w:cs="Times New Roman"/>
                  <w:szCs w:val="24"/>
                </w:rPr>
                <w:delText xml:space="preserve"> dilakukan oleh admin</w:delText>
              </w:r>
              <w:bookmarkStart w:id="3238" w:name="_Toc23496316"/>
              <w:bookmarkStart w:id="3239" w:name="_Toc23552500"/>
              <w:bookmarkEnd w:id="3238"/>
              <w:bookmarkEnd w:id="3239"/>
            </w:del>
          </w:p>
        </w:tc>
        <w:bookmarkStart w:id="3240" w:name="_Toc23496317"/>
        <w:bookmarkStart w:id="3241" w:name="_Toc23552501"/>
        <w:bookmarkEnd w:id="3240"/>
        <w:bookmarkEnd w:id="3241"/>
      </w:tr>
      <w:tr w:rsidR="00885ECE" w:rsidRPr="006A0BE8" w:rsidDel="00750347" w14:paraId="153415B5" w14:textId="3375E77D" w:rsidTr="00DB0096">
        <w:trPr>
          <w:del w:id="3242" w:author="Windows User" w:date="2019-09-20T01:38:00Z"/>
        </w:trPr>
        <w:tc>
          <w:tcPr>
            <w:tcW w:w="704" w:type="dxa"/>
          </w:tcPr>
          <w:p w14:paraId="135C07E4" w14:textId="79E09BFA" w:rsidR="00885ECE" w:rsidRPr="006A0BE8" w:rsidDel="00750347" w:rsidRDefault="00885ECE" w:rsidP="00EB6254">
            <w:pPr>
              <w:spacing w:line="240" w:lineRule="auto"/>
              <w:jc w:val="center"/>
              <w:rPr>
                <w:del w:id="3243" w:author="Windows User" w:date="2019-09-20T01:38:00Z"/>
                <w:rFonts w:cs="Times New Roman"/>
                <w:szCs w:val="24"/>
              </w:rPr>
            </w:pPr>
            <w:del w:id="3244" w:author="Windows User" w:date="2019-09-20T01:38:00Z">
              <w:r w:rsidRPr="006A0BE8" w:rsidDel="00750347">
                <w:rPr>
                  <w:rFonts w:cs="Times New Roman"/>
                  <w:szCs w:val="24"/>
                </w:rPr>
                <w:delText>3</w:delText>
              </w:r>
              <w:bookmarkStart w:id="3245" w:name="_Toc23496318"/>
              <w:bookmarkStart w:id="3246" w:name="_Toc23552502"/>
              <w:bookmarkEnd w:id="3245"/>
              <w:bookmarkEnd w:id="3246"/>
            </w:del>
          </w:p>
        </w:tc>
        <w:tc>
          <w:tcPr>
            <w:tcW w:w="2268" w:type="dxa"/>
          </w:tcPr>
          <w:p w14:paraId="4CA77D76" w14:textId="1F5A8E05" w:rsidR="00885ECE" w:rsidRPr="006A0BE8" w:rsidDel="00750347" w:rsidRDefault="00264191" w:rsidP="00EB6254">
            <w:pPr>
              <w:spacing w:line="240" w:lineRule="auto"/>
              <w:rPr>
                <w:del w:id="3247" w:author="Windows User" w:date="2019-09-20T01:38:00Z"/>
                <w:rFonts w:cs="Times New Roman"/>
                <w:szCs w:val="24"/>
              </w:rPr>
            </w:pPr>
            <w:del w:id="3248" w:author="Windows User" w:date="2019-09-20T01:38:00Z">
              <w:r w:rsidRPr="006A0BE8" w:rsidDel="00750347">
                <w:rPr>
                  <w:rFonts w:cs="Times New Roman"/>
                  <w:szCs w:val="24"/>
                </w:rPr>
                <w:delText>Edit user</w:delText>
              </w:r>
              <w:bookmarkStart w:id="3249" w:name="_Toc23496319"/>
              <w:bookmarkStart w:id="3250" w:name="_Toc23552503"/>
              <w:bookmarkEnd w:id="3249"/>
              <w:bookmarkEnd w:id="3250"/>
            </w:del>
          </w:p>
        </w:tc>
        <w:tc>
          <w:tcPr>
            <w:tcW w:w="4955" w:type="dxa"/>
          </w:tcPr>
          <w:p w14:paraId="5084E438" w14:textId="5BB114C0" w:rsidR="00885ECE" w:rsidRPr="006A0BE8" w:rsidDel="00750347" w:rsidRDefault="000C585D" w:rsidP="00EB6254">
            <w:pPr>
              <w:spacing w:line="240" w:lineRule="auto"/>
              <w:rPr>
                <w:del w:id="3251" w:author="Windows User" w:date="2019-09-20T01:38:00Z"/>
                <w:rFonts w:cs="Times New Roman"/>
                <w:szCs w:val="24"/>
              </w:rPr>
            </w:pPr>
            <w:del w:id="3252" w:author="Windows User" w:date="2019-09-20T01:38:00Z">
              <w:r w:rsidRPr="006A0BE8" w:rsidDel="00750347">
                <w:rPr>
                  <w:rFonts w:cs="Times New Roman"/>
                  <w:szCs w:val="24"/>
                </w:rPr>
                <w:delText>Fitur ubah data user yang bias dilakukan oleh admin</w:delText>
              </w:r>
              <w:bookmarkStart w:id="3253" w:name="_Toc23496320"/>
              <w:bookmarkStart w:id="3254" w:name="_Toc23552504"/>
              <w:bookmarkEnd w:id="3253"/>
              <w:bookmarkEnd w:id="3254"/>
            </w:del>
          </w:p>
        </w:tc>
        <w:bookmarkStart w:id="3255" w:name="_Toc23496321"/>
        <w:bookmarkStart w:id="3256" w:name="_Toc23552505"/>
        <w:bookmarkEnd w:id="3255"/>
        <w:bookmarkEnd w:id="3256"/>
      </w:tr>
      <w:tr w:rsidR="00885ECE" w:rsidRPr="006A0BE8" w:rsidDel="00750347" w14:paraId="600F9A69" w14:textId="0CEAFA07" w:rsidTr="00DB0096">
        <w:trPr>
          <w:del w:id="3257" w:author="Windows User" w:date="2019-09-20T01:38:00Z"/>
        </w:trPr>
        <w:tc>
          <w:tcPr>
            <w:tcW w:w="704" w:type="dxa"/>
          </w:tcPr>
          <w:p w14:paraId="0A3180AC" w14:textId="4D3E62CD" w:rsidR="00885ECE" w:rsidRPr="006A0BE8" w:rsidDel="00750347" w:rsidRDefault="00885ECE" w:rsidP="00EB6254">
            <w:pPr>
              <w:spacing w:line="240" w:lineRule="auto"/>
              <w:jc w:val="center"/>
              <w:rPr>
                <w:del w:id="3258" w:author="Windows User" w:date="2019-09-20T01:38:00Z"/>
                <w:rFonts w:cs="Times New Roman"/>
                <w:szCs w:val="24"/>
              </w:rPr>
            </w:pPr>
            <w:del w:id="3259" w:author="Windows User" w:date="2019-09-20T01:38:00Z">
              <w:r w:rsidRPr="006A0BE8" w:rsidDel="00750347">
                <w:rPr>
                  <w:rFonts w:cs="Times New Roman"/>
                  <w:szCs w:val="24"/>
                </w:rPr>
                <w:delText>4</w:delText>
              </w:r>
              <w:bookmarkStart w:id="3260" w:name="_Toc23496322"/>
              <w:bookmarkStart w:id="3261" w:name="_Toc23552506"/>
              <w:bookmarkEnd w:id="3260"/>
              <w:bookmarkEnd w:id="3261"/>
            </w:del>
          </w:p>
        </w:tc>
        <w:tc>
          <w:tcPr>
            <w:tcW w:w="2268" w:type="dxa"/>
          </w:tcPr>
          <w:p w14:paraId="2821F7A4" w14:textId="463DF018" w:rsidR="00885ECE" w:rsidRPr="006A0BE8" w:rsidDel="00750347" w:rsidRDefault="00264191" w:rsidP="00EB6254">
            <w:pPr>
              <w:spacing w:line="240" w:lineRule="auto"/>
              <w:rPr>
                <w:del w:id="3262" w:author="Windows User" w:date="2019-09-20T01:38:00Z"/>
                <w:rFonts w:cs="Times New Roman"/>
                <w:szCs w:val="24"/>
              </w:rPr>
            </w:pPr>
            <w:del w:id="3263" w:author="Windows User" w:date="2019-09-20T01:38:00Z">
              <w:r w:rsidRPr="006A0BE8" w:rsidDel="00750347">
                <w:rPr>
                  <w:rFonts w:cs="Times New Roman"/>
                  <w:szCs w:val="24"/>
                </w:rPr>
                <w:delText>History login</w:delText>
              </w:r>
              <w:bookmarkStart w:id="3264" w:name="_Toc23496323"/>
              <w:bookmarkStart w:id="3265" w:name="_Toc23552507"/>
              <w:bookmarkEnd w:id="3264"/>
              <w:bookmarkEnd w:id="3265"/>
            </w:del>
          </w:p>
        </w:tc>
        <w:tc>
          <w:tcPr>
            <w:tcW w:w="4955" w:type="dxa"/>
          </w:tcPr>
          <w:p w14:paraId="3A26080C" w14:textId="510A22EF" w:rsidR="00885ECE" w:rsidRPr="006A0BE8" w:rsidDel="00750347" w:rsidRDefault="000C585D" w:rsidP="00EB6254">
            <w:pPr>
              <w:spacing w:line="240" w:lineRule="auto"/>
              <w:rPr>
                <w:del w:id="3266" w:author="Windows User" w:date="2019-09-20T01:38:00Z"/>
                <w:rFonts w:cs="Times New Roman"/>
                <w:szCs w:val="24"/>
              </w:rPr>
            </w:pPr>
            <w:del w:id="3267" w:author="Windows User" w:date="2019-09-20T01:38:00Z">
              <w:r w:rsidRPr="006A0BE8" w:rsidDel="00750347">
                <w:rPr>
                  <w:rFonts w:cs="Times New Roman"/>
                  <w:szCs w:val="24"/>
                </w:rPr>
                <w:delText>Fitur yang berisi detail login (nama aktor dan tanggal login) yang bias diakses oleh admin</w:delText>
              </w:r>
              <w:bookmarkStart w:id="3268" w:name="_Toc23496324"/>
              <w:bookmarkStart w:id="3269" w:name="_Toc23552508"/>
              <w:bookmarkEnd w:id="3268"/>
              <w:bookmarkEnd w:id="3269"/>
            </w:del>
          </w:p>
        </w:tc>
        <w:bookmarkStart w:id="3270" w:name="_Toc23496325"/>
        <w:bookmarkStart w:id="3271" w:name="_Toc23552509"/>
        <w:bookmarkEnd w:id="3270"/>
        <w:bookmarkEnd w:id="3271"/>
      </w:tr>
      <w:tr w:rsidR="00885ECE" w:rsidRPr="006A0BE8" w:rsidDel="00750347" w14:paraId="2F870C7B" w14:textId="30872BA4" w:rsidTr="00DB0096">
        <w:trPr>
          <w:del w:id="3272" w:author="Windows User" w:date="2019-09-20T01:38:00Z"/>
        </w:trPr>
        <w:tc>
          <w:tcPr>
            <w:tcW w:w="704" w:type="dxa"/>
          </w:tcPr>
          <w:p w14:paraId="51A3971E" w14:textId="2D8691CC" w:rsidR="00885ECE" w:rsidRPr="006A0BE8" w:rsidDel="00750347" w:rsidRDefault="00885ECE" w:rsidP="00EB6254">
            <w:pPr>
              <w:spacing w:line="240" w:lineRule="auto"/>
              <w:jc w:val="center"/>
              <w:rPr>
                <w:del w:id="3273" w:author="Windows User" w:date="2019-09-20T01:38:00Z"/>
                <w:rFonts w:cs="Times New Roman"/>
                <w:szCs w:val="24"/>
              </w:rPr>
            </w:pPr>
            <w:del w:id="3274" w:author="Windows User" w:date="2019-09-20T01:38:00Z">
              <w:r w:rsidRPr="006A0BE8" w:rsidDel="00750347">
                <w:rPr>
                  <w:rFonts w:cs="Times New Roman"/>
                  <w:szCs w:val="24"/>
                </w:rPr>
                <w:delText>5</w:delText>
              </w:r>
              <w:bookmarkStart w:id="3275" w:name="_Toc23496326"/>
              <w:bookmarkStart w:id="3276" w:name="_Toc23552510"/>
              <w:bookmarkEnd w:id="3275"/>
              <w:bookmarkEnd w:id="3276"/>
            </w:del>
          </w:p>
        </w:tc>
        <w:tc>
          <w:tcPr>
            <w:tcW w:w="2268" w:type="dxa"/>
          </w:tcPr>
          <w:p w14:paraId="0BE94619" w14:textId="2E32A621" w:rsidR="00885ECE" w:rsidRPr="006A0BE8" w:rsidDel="00750347" w:rsidRDefault="00264191" w:rsidP="00EB6254">
            <w:pPr>
              <w:spacing w:line="240" w:lineRule="auto"/>
              <w:rPr>
                <w:del w:id="3277" w:author="Windows User" w:date="2019-09-20T01:38:00Z"/>
                <w:rFonts w:cs="Times New Roman"/>
                <w:szCs w:val="24"/>
              </w:rPr>
            </w:pPr>
            <w:del w:id="3278" w:author="Windows User" w:date="2019-09-20T01:38:00Z">
              <w:r w:rsidRPr="006A0BE8" w:rsidDel="00750347">
                <w:rPr>
                  <w:rFonts w:cs="Times New Roman"/>
                  <w:szCs w:val="24"/>
                </w:rPr>
                <w:delText>Lihat data sudut x,y (aktuator)</w:delText>
              </w:r>
              <w:bookmarkStart w:id="3279" w:name="_Toc23496327"/>
              <w:bookmarkStart w:id="3280" w:name="_Toc23552511"/>
              <w:bookmarkEnd w:id="3279"/>
              <w:bookmarkEnd w:id="3280"/>
            </w:del>
          </w:p>
        </w:tc>
        <w:tc>
          <w:tcPr>
            <w:tcW w:w="4955" w:type="dxa"/>
          </w:tcPr>
          <w:p w14:paraId="0F32EBA7" w14:textId="0B5AAC0D" w:rsidR="00885ECE" w:rsidRPr="006A0BE8" w:rsidDel="00750347" w:rsidRDefault="000C585D" w:rsidP="00EB6254">
            <w:pPr>
              <w:spacing w:line="240" w:lineRule="auto"/>
              <w:rPr>
                <w:del w:id="3281" w:author="Windows User" w:date="2019-09-20T01:38:00Z"/>
                <w:rFonts w:cs="Times New Roman"/>
                <w:szCs w:val="24"/>
              </w:rPr>
            </w:pPr>
            <w:del w:id="3282" w:author="Windows User" w:date="2019-09-20T01:38:00Z">
              <w:r w:rsidRPr="006A0BE8" w:rsidDel="00750347">
                <w:rPr>
                  <w:rFonts w:cs="Times New Roman"/>
                  <w:szCs w:val="24"/>
                </w:rPr>
                <w:delText xml:space="preserve">Fitur yang berisi data sudut x,y yang akan digunakan untuk perhitungan </w:delText>
              </w:r>
            </w:del>
            <w:del w:id="3283" w:author="Windows User" w:date="2019-09-14T03:53:00Z">
              <w:r w:rsidRPr="006A0BE8" w:rsidDel="00451BA0">
                <w:rPr>
                  <w:rFonts w:cs="Times New Roman"/>
                  <w:szCs w:val="24"/>
                </w:rPr>
                <w:delText>fuzzy</w:delText>
              </w:r>
            </w:del>
            <w:del w:id="3284" w:author="Windows User" w:date="2019-09-20T01:38:00Z">
              <w:r w:rsidRPr="006A0BE8" w:rsidDel="00750347">
                <w:rPr>
                  <w:rFonts w:cs="Times New Roman"/>
                  <w:szCs w:val="24"/>
                </w:rPr>
                <w:delText xml:space="preserve"> dapat diakses oleh semua aktor</w:delText>
              </w:r>
              <w:bookmarkStart w:id="3285" w:name="_Toc23496328"/>
              <w:bookmarkStart w:id="3286" w:name="_Toc23552512"/>
              <w:bookmarkEnd w:id="3285"/>
              <w:bookmarkEnd w:id="3286"/>
            </w:del>
          </w:p>
        </w:tc>
        <w:bookmarkStart w:id="3287" w:name="_Toc23496329"/>
        <w:bookmarkStart w:id="3288" w:name="_Toc23552513"/>
        <w:bookmarkEnd w:id="3287"/>
        <w:bookmarkEnd w:id="3288"/>
      </w:tr>
      <w:tr w:rsidR="00885ECE" w:rsidRPr="006A0BE8" w:rsidDel="00750347" w14:paraId="17AF8B8C" w14:textId="139817C4" w:rsidTr="00DB0096">
        <w:trPr>
          <w:del w:id="3289" w:author="Windows User" w:date="2019-09-20T01:38:00Z"/>
        </w:trPr>
        <w:tc>
          <w:tcPr>
            <w:tcW w:w="704" w:type="dxa"/>
          </w:tcPr>
          <w:p w14:paraId="6AF6A7F8" w14:textId="4CA1FFE7" w:rsidR="00885ECE" w:rsidRPr="006A0BE8" w:rsidDel="00750347" w:rsidRDefault="00885ECE" w:rsidP="00EB6254">
            <w:pPr>
              <w:spacing w:line="240" w:lineRule="auto"/>
              <w:jc w:val="center"/>
              <w:rPr>
                <w:del w:id="3290" w:author="Windows User" w:date="2019-09-20T01:38:00Z"/>
                <w:rFonts w:cs="Times New Roman"/>
                <w:szCs w:val="24"/>
              </w:rPr>
            </w:pPr>
            <w:del w:id="3291" w:author="Windows User" w:date="2019-09-20T01:38:00Z">
              <w:r w:rsidRPr="006A0BE8" w:rsidDel="00750347">
                <w:rPr>
                  <w:rFonts w:cs="Times New Roman"/>
                  <w:szCs w:val="24"/>
                </w:rPr>
                <w:delText>6</w:delText>
              </w:r>
              <w:bookmarkStart w:id="3292" w:name="_Toc23496330"/>
              <w:bookmarkStart w:id="3293" w:name="_Toc23552514"/>
              <w:bookmarkEnd w:id="3292"/>
              <w:bookmarkEnd w:id="3293"/>
            </w:del>
          </w:p>
        </w:tc>
        <w:tc>
          <w:tcPr>
            <w:tcW w:w="2268" w:type="dxa"/>
          </w:tcPr>
          <w:p w14:paraId="1396B468" w14:textId="5B98C02C" w:rsidR="00885ECE" w:rsidRPr="006A0BE8" w:rsidDel="00750347" w:rsidRDefault="00264191" w:rsidP="00EB6254">
            <w:pPr>
              <w:spacing w:line="240" w:lineRule="auto"/>
              <w:rPr>
                <w:del w:id="3294" w:author="Windows User" w:date="2019-09-20T01:38:00Z"/>
                <w:rFonts w:cs="Times New Roman"/>
                <w:szCs w:val="24"/>
              </w:rPr>
            </w:pPr>
            <w:del w:id="3295" w:author="Windows User" w:date="2019-09-20T01:38:00Z">
              <w:r w:rsidRPr="006A0BE8" w:rsidDel="00750347">
                <w:rPr>
                  <w:rFonts w:cs="Times New Roman"/>
                  <w:szCs w:val="24"/>
                </w:rPr>
                <w:delText>Lihat data sudut x,y (</w:delText>
              </w:r>
              <w:r w:rsidRPr="006A0BE8" w:rsidDel="00750347">
                <w:rPr>
                  <w:rFonts w:cs="Times New Roman"/>
                  <w:i/>
                  <w:szCs w:val="24"/>
                </w:rPr>
                <w:delText>tracker</w:delText>
              </w:r>
              <w:r w:rsidRPr="006A0BE8" w:rsidDel="00750347">
                <w:rPr>
                  <w:rFonts w:cs="Times New Roman"/>
                  <w:szCs w:val="24"/>
                </w:rPr>
                <w:delText>)</w:delText>
              </w:r>
              <w:bookmarkStart w:id="3296" w:name="_Toc23496331"/>
              <w:bookmarkStart w:id="3297" w:name="_Toc23552515"/>
              <w:bookmarkEnd w:id="3296"/>
              <w:bookmarkEnd w:id="3297"/>
            </w:del>
          </w:p>
        </w:tc>
        <w:tc>
          <w:tcPr>
            <w:tcW w:w="4955" w:type="dxa"/>
          </w:tcPr>
          <w:p w14:paraId="1793AF0F" w14:textId="4563754E" w:rsidR="00885ECE" w:rsidRPr="006A0BE8" w:rsidDel="00750347" w:rsidRDefault="000C585D" w:rsidP="00EB6254">
            <w:pPr>
              <w:spacing w:line="240" w:lineRule="auto"/>
              <w:rPr>
                <w:del w:id="3298" w:author="Windows User" w:date="2019-09-20T01:38:00Z"/>
                <w:rFonts w:cs="Times New Roman"/>
                <w:szCs w:val="24"/>
              </w:rPr>
            </w:pPr>
            <w:del w:id="3299" w:author="Windows User" w:date="2019-09-20T01:38:00Z">
              <w:r w:rsidRPr="006A0BE8" w:rsidDel="00750347">
                <w:rPr>
                  <w:rFonts w:cs="Times New Roman"/>
                  <w:szCs w:val="24"/>
                </w:rPr>
                <w:delText>Fitur yang berisi data sudut x,y yang akan digunakan untuk perhitungan setpoint dapat diakses oleh semua aktor</w:delText>
              </w:r>
              <w:bookmarkStart w:id="3300" w:name="_Toc23496332"/>
              <w:bookmarkStart w:id="3301" w:name="_Toc23552516"/>
              <w:bookmarkEnd w:id="3300"/>
              <w:bookmarkEnd w:id="3301"/>
            </w:del>
          </w:p>
        </w:tc>
        <w:bookmarkStart w:id="3302" w:name="_Toc23496333"/>
        <w:bookmarkStart w:id="3303" w:name="_Toc23552517"/>
        <w:bookmarkEnd w:id="3302"/>
        <w:bookmarkEnd w:id="3303"/>
      </w:tr>
      <w:tr w:rsidR="00885ECE" w:rsidRPr="006A0BE8" w:rsidDel="00750347" w14:paraId="72C218DC" w14:textId="5CEBE011" w:rsidTr="00DB0096">
        <w:trPr>
          <w:del w:id="3304" w:author="Windows User" w:date="2019-09-20T01:38:00Z"/>
        </w:trPr>
        <w:tc>
          <w:tcPr>
            <w:tcW w:w="704" w:type="dxa"/>
          </w:tcPr>
          <w:p w14:paraId="44893D12" w14:textId="4CD4794B" w:rsidR="00885ECE" w:rsidRPr="006A0BE8" w:rsidDel="00750347" w:rsidRDefault="00885ECE" w:rsidP="00EB6254">
            <w:pPr>
              <w:spacing w:line="240" w:lineRule="auto"/>
              <w:jc w:val="center"/>
              <w:rPr>
                <w:del w:id="3305" w:author="Windows User" w:date="2019-09-20T01:38:00Z"/>
                <w:rFonts w:cs="Times New Roman"/>
                <w:szCs w:val="24"/>
              </w:rPr>
            </w:pPr>
            <w:del w:id="3306" w:author="Windows User" w:date="2019-09-20T01:38:00Z">
              <w:r w:rsidRPr="006A0BE8" w:rsidDel="00750347">
                <w:rPr>
                  <w:rFonts w:cs="Times New Roman"/>
                  <w:szCs w:val="24"/>
                </w:rPr>
                <w:delText>7</w:delText>
              </w:r>
              <w:bookmarkStart w:id="3307" w:name="_Toc23496334"/>
              <w:bookmarkStart w:id="3308" w:name="_Toc23552518"/>
              <w:bookmarkEnd w:id="3307"/>
              <w:bookmarkEnd w:id="3308"/>
            </w:del>
          </w:p>
        </w:tc>
        <w:tc>
          <w:tcPr>
            <w:tcW w:w="2268" w:type="dxa"/>
          </w:tcPr>
          <w:p w14:paraId="5FF8B2C1" w14:textId="7D0C3D8A" w:rsidR="00885ECE" w:rsidRPr="006A0BE8" w:rsidDel="00750347" w:rsidRDefault="00264191" w:rsidP="00EB6254">
            <w:pPr>
              <w:spacing w:line="240" w:lineRule="auto"/>
              <w:rPr>
                <w:del w:id="3309" w:author="Windows User" w:date="2019-09-20T01:38:00Z"/>
                <w:rFonts w:cs="Times New Roman"/>
                <w:szCs w:val="24"/>
              </w:rPr>
            </w:pPr>
            <w:del w:id="3310" w:author="Windows User" w:date="2019-09-20T01:38:00Z">
              <w:r w:rsidRPr="006A0BE8" w:rsidDel="00750347">
                <w:rPr>
                  <w:rFonts w:cs="Times New Roman"/>
                  <w:szCs w:val="24"/>
                </w:rPr>
                <w:delText>Lihat Data Arus</w:delText>
              </w:r>
              <w:bookmarkStart w:id="3311" w:name="_Toc23496335"/>
              <w:bookmarkStart w:id="3312" w:name="_Toc23552519"/>
              <w:bookmarkEnd w:id="3311"/>
              <w:bookmarkEnd w:id="3312"/>
            </w:del>
          </w:p>
        </w:tc>
        <w:tc>
          <w:tcPr>
            <w:tcW w:w="4955" w:type="dxa"/>
          </w:tcPr>
          <w:p w14:paraId="62EE806F" w14:textId="0EC2A976" w:rsidR="00885ECE" w:rsidRPr="006A0BE8" w:rsidDel="00750347" w:rsidRDefault="000C585D" w:rsidP="00EB6254">
            <w:pPr>
              <w:spacing w:line="240" w:lineRule="auto"/>
              <w:rPr>
                <w:del w:id="3313" w:author="Windows User" w:date="2019-09-20T01:38:00Z"/>
                <w:rFonts w:cs="Times New Roman"/>
                <w:szCs w:val="24"/>
              </w:rPr>
            </w:pPr>
            <w:del w:id="3314" w:author="Windows User" w:date="2019-09-20T01:38:00Z">
              <w:r w:rsidRPr="006A0BE8" w:rsidDel="00750347">
                <w:rPr>
                  <w:rFonts w:cs="Times New Roman"/>
                  <w:szCs w:val="24"/>
                </w:rPr>
                <w:delText>Fitur yang berisi data arus yang diperoleh selama periode tertentu, dapat diakses oleh semua aktor</w:delText>
              </w:r>
              <w:bookmarkStart w:id="3315" w:name="_Toc23496336"/>
              <w:bookmarkStart w:id="3316" w:name="_Toc23552520"/>
              <w:bookmarkEnd w:id="3315"/>
              <w:bookmarkEnd w:id="3316"/>
            </w:del>
          </w:p>
        </w:tc>
        <w:bookmarkStart w:id="3317" w:name="_Toc23496337"/>
        <w:bookmarkStart w:id="3318" w:name="_Toc23552521"/>
        <w:bookmarkEnd w:id="3317"/>
        <w:bookmarkEnd w:id="3318"/>
      </w:tr>
      <w:tr w:rsidR="00885ECE" w:rsidRPr="006A0BE8" w:rsidDel="00750347" w14:paraId="29667519" w14:textId="489938A7" w:rsidTr="00DB0096">
        <w:trPr>
          <w:del w:id="3319" w:author="Windows User" w:date="2019-09-20T01:38:00Z"/>
        </w:trPr>
        <w:tc>
          <w:tcPr>
            <w:tcW w:w="704" w:type="dxa"/>
          </w:tcPr>
          <w:p w14:paraId="66D22C18" w14:textId="768C88E2" w:rsidR="00885ECE" w:rsidRPr="006A0BE8" w:rsidDel="00750347" w:rsidRDefault="00264191" w:rsidP="00EB6254">
            <w:pPr>
              <w:spacing w:line="240" w:lineRule="auto"/>
              <w:jc w:val="center"/>
              <w:rPr>
                <w:del w:id="3320" w:author="Windows User" w:date="2019-09-20T01:38:00Z"/>
                <w:rFonts w:cs="Times New Roman"/>
                <w:szCs w:val="24"/>
              </w:rPr>
            </w:pPr>
            <w:del w:id="3321" w:author="Windows User" w:date="2019-09-20T01:38:00Z">
              <w:r w:rsidRPr="006A0BE8" w:rsidDel="00750347">
                <w:rPr>
                  <w:rFonts w:cs="Times New Roman"/>
                  <w:szCs w:val="24"/>
                </w:rPr>
                <w:delText>8</w:delText>
              </w:r>
              <w:bookmarkStart w:id="3322" w:name="_Toc23496338"/>
              <w:bookmarkStart w:id="3323" w:name="_Toc23552522"/>
              <w:bookmarkEnd w:id="3322"/>
              <w:bookmarkEnd w:id="3323"/>
            </w:del>
          </w:p>
        </w:tc>
        <w:tc>
          <w:tcPr>
            <w:tcW w:w="2268" w:type="dxa"/>
          </w:tcPr>
          <w:p w14:paraId="27F27A40" w14:textId="3C5C1576" w:rsidR="00885ECE" w:rsidRPr="006A0BE8" w:rsidDel="00750347" w:rsidRDefault="00264191" w:rsidP="00EB6254">
            <w:pPr>
              <w:spacing w:line="240" w:lineRule="auto"/>
              <w:rPr>
                <w:del w:id="3324" w:author="Windows User" w:date="2019-09-20T01:38:00Z"/>
                <w:rFonts w:cs="Times New Roman"/>
                <w:szCs w:val="24"/>
              </w:rPr>
            </w:pPr>
            <w:del w:id="3325" w:author="Windows User" w:date="2019-09-20T01:38:00Z">
              <w:r w:rsidRPr="006A0BE8" w:rsidDel="00750347">
                <w:rPr>
                  <w:rFonts w:cs="Times New Roman"/>
                  <w:szCs w:val="24"/>
                </w:rPr>
                <w:delText>Lihat Data Tegangan</w:delText>
              </w:r>
              <w:bookmarkStart w:id="3326" w:name="_Toc23496339"/>
              <w:bookmarkStart w:id="3327" w:name="_Toc23552523"/>
              <w:bookmarkEnd w:id="3326"/>
              <w:bookmarkEnd w:id="3327"/>
            </w:del>
          </w:p>
        </w:tc>
        <w:tc>
          <w:tcPr>
            <w:tcW w:w="4955" w:type="dxa"/>
          </w:tcPr>
          <w:p w14:paraId="1C48A173" w14:textId="06D58698" w:rsidR="00885ECE" w:rsidRPr="006A0BE8" w:rsidDel="00750347" w:rsidRDefault="000C585D" w:rsidP="00EB6254">
            <w:pPr>
              <w:spacing w:line="240" w:lineRule="auto"/>
              <w:rPr>
                <w:del w:id="3328" w:author="Windows User" w:date="2019-09-20T01:38:00Z"/>
                <w:rFonts w:cs="Times New Roman"/>
                <w:szCs w:val="24"/>
              </w:rPr>
            </w:pPr>
            <w:del w:id="3329" w:author="Windows User" w:date="2019-09-20T01:38:00Z">
              <w:r w:rsidRPr="006A0BE8" w:rsidDel="00750347">
                <w:rPr>
                  <w:rFonts w:cs="Times New Roman"/>
                  <w:szCs w:val="24"/>
                </w:rPr>
                <w:delText>Fitur yang berisi data tegangan yang diperoleh selama periode tertentu dapat diakses oleh semua aktir</w:delText>
              </w:r>
              <w:bookmarkStart w:id="3330" w:name="_Toc23496340"/>
              <w:bookmarkStart w:id="3331" w:name="_Toc23552524"/>
              <w:bookmarkEnd w:id="3330"/>
              <w:bookmarkEnd w:id="3331"/>
            </w:del>
          </w:p>
        </w:tc>
        <w:bookmarkStart w:id="3332" w:name="_Toc23496341"/>
        <w:bookmarkStart w:id="3333" w:name="_Toc23552525"/>
        <w:bookmarkEnd w:id="3332"/>
        <w:bookmarkEnd w:id="3333"/>
      </w:tr>
      <w:tr w:rsidR="00264191" w:rsidRPr="006A0BE8" w:rsidDel="00750347" w14:paraId="3C8660EF" w14:textId="1A4FBEAE" w:rsidTr="00DB0096">
        <w:trPr>
          <w:del w:id="3334" w:author="Windows User" w:date="2019-09-20T01:38:00Z"/>
        </w:trPr>
        <w:tc>
          <w:tcPr>
            <w:tcW w:w="704" w:type="dxa"/>
          </w:tcPr>
          <w:p w14:paraId="4FEF8B8C" w14:textId="391F4ACA" w:rsidR="00264191" w:rsidRPr="006A0BE8" w:rsidDel="00750347" w:rsidRDefault="00264191" w:rsidP="00EB6254">
            <w:pPr>
              <w:spacing w:line="240" w:lineRule="auto"/>
              <w:jc w:val="center"/>
              <w:rPr>
                <w:del w:id="3335" w:author="Windows User" w:date="2019-09-20T01:38:00Z"/>
                <w:rFonts w:cs="Times New Roman"/>
                <w:szCs w:val="24"/>
              </w:rPr>
            </w:pPr>
            <w:del w:id="3336" w:author="Windows User" w:date="2019-09-20T01:38:00Z">
              <w:r w:rsidRPr="006A0BE8" w:rsidDel="00750347">
                <w:rPr>
                  <w:rFonts w:cs="Times New Roman"/>
                  <w:szCs w:val="24"/>
                </w:rPr>
                <w:delText>9</w:delText>
              </w:r>
              <w:bookmarkStart w:id="3337" w:name="_Toc23496342"/>
              <w:bookmarkStart w:id="3338" w:name="_Toc23552526"/>
              <w:bookmarkEnd w:id="3337"/>
              <w:bookmarkEnd w:id="3338"/>
            </w:del>
          </w:p>
        </w:tc>
        <w:tc>
          <w:tcPr>
            <w:tcW w:w="2268" w:type="dxa"/>
          </w:tcPr>
          <w:p w14:paraId="33C956C6" w14:textId="00850559" w:rsidR="00264191" w:rsidRPr="006A0BE8" w:rsidDel="00750347" w:rsidRDefault="00264191" w:rsidP="00EB6254">
            <w:pPr>
              <w:spacing w:line="240" w:lineRule="auto"/>
              <w:rPr>
                <w:del w:id="3339" w:author="Windows User" w:date="2019-09-20T01:38:00Z"/>
                <w:rFonts w:cs="Times New Roman"/>
                <w:szCs w:val="24"/>
              </w:rPr>
            </w:pPr>
            <w:del w:id="3340" w:author="Windows User" w:date="2019-09-20T01:38:00Z">
              <w:r w:rsidRPr="006A0BE8" w:rsidDel="00750347">
                <w:rPr>
                  <w:rFonts w:cs="Times New Roman"/>
                  <w:szCs w:val="24"/>
                </w:rPr>
                <w:delText>Grafik Arus</w:delText>
              </w:r>
              <w:bookmarkStart w:id="3341" w:name="_Toc23496343"/>
              <w:bookmarkStart w:id="3342" w:name="_Toc23552527"/>
              <w:bookmarkEnd w:id="3341"/>
              <w:bookmarkEnd w:id="3342"/>
            </w:del>
          </w:p>
        </w:tc>
        <w:tc>
          <w:tcPr>
            <w:tcW w:w="4955" w:type="dxa"/>
          </w:tcPr>
          <w:p w14:paraId="4E12A665" w14:textId="251B105E" w:rsidR="00264191" w:rsidRPr="006A0BE8" w:rsidDel="00750347" w:rsidRDefault="000C585D" w:rsidP="00EB6254">
            <w:pPr>
              <w:spacing w:line="240" w:lineRule="auto"/>
              <w:rPr>
                <w:del w:id="3343" w:author="Windows User" w:date="2019-09-20T01:38:00Z"/>
                <w:rFonts w:cs="Times New Roman"/>
                <w:szCs w:val="24"/>
              </w:rPr>
            </w:pPr>
            <w:del w:id="3344" w:author="Windows User" w:date="2019-09-20T01:38:00Z">
              <w:r w:rsidRPr="006A0BE8" w:rsidDel="00750347">
                <w:rPr>
                  <w:rFonts w:cs="Times New Roman"/>
                  <w:szCs w:val="24"/>
                </w:rPr>
                <w:delText>Fitur yang menampilkan grafik arus secara real time yang dapat dilihat oleh semua aktor</w:delText>
              </w:r>
              <w:bookmarkStart w:id="3345" w:name="_Toc23496344"/>
              <w:bookmarkStart w:id="3346" w:name="_Toc23552528"/>
              <w:bookmarkEnd w:id="3345"/>
              <w:bookmarkEnd w:id="3346"/>
            </w:del>
          </w:p>
        </w:tc>
        <w:bookmarkStart w:id="3347" w:name="_Toc23496345"/>
        <w:bookmarkStart w:id="3348" w:name="_Toc23552529"/>
        <w:bookmarkEnd w:id="3347"/>
        <w:bookmarkEnd w:id="3348"/>
      </w:tr>
      <w:tr w:rsidR="00264191" w:rsidRPr="006A0BE8" w:rsidDel="00750347" w14:paraId="232AC982" w14:textId="144E488E" w:rsidTr="00DB0096">
        <w:trPr>
          <w:del w:id="3349" w:author="Windows User" w:date="2019-09-20T01:38:00Z"/>
        </w:trPr>
        <w:tc>
          <w:tcPr>
            <w:tcW w:w="704" w:type="dxa"/>
          </w:tcPr>
          <w:p w14:paraId="444AF9F0" w14:textId="0052D0D9" w:rsidR="00264191" w:rsidRPr="006A0BE8" w:rsidDel="00750347" w:rsidRDefault="00264191" w:rsidP="00EB6254">
            <w:pPr>
              <w:spacing w:line="240" w:lineRule="auto"/>
              <w:jc w:val="center"/>
              <w:rPr>
                <w:del w:id="3350" w:author="Windows User" w:date="2019-09-20T01:38:00Z"/>
                <w:rFonts w:cs="Times New Roman"/>
                <w:szCs w:val="24"/>
              </w:rPr>
            </w:pPr>
            <w:del w:id="3351" w:author="Windows User" w:date="2019-09-20T01:38:00Z">
              <w:r w:rsidRPr="006A0BE8" w:rsidDel="00750347">
                <w:rPr>
                  <w:rFonts w:cs="Times New Roman"/>
                  <w:szCs w:val="24"/>
                </w:rPr>
                <w:delText>10</w:delText>
              </w:r>
              <w:bookmarkStart w:id="3352" w:name="_Toc23496346"/>
              <w:bookmarkStart w:id="3353" w:name="_Toc23552530"/>
              <w:bookmarkEnd w:id="3352"/>
              <w:bookmarkEnd w:id="3353"/>
            </w:del>
          </w:p>
        </w:tc>
        <w:tc>
          <w:tcPr>
            <w:tcW w:w="2268" w:type="dxa"/>
          </w:tcPr>
          <w:p w14:paraId="0B633DB7" w14:textId="0422D670" w:rsidR="00264191" w:rsidRPr="006A0BE8" w:rsidDel="00750347" w:rsidRDefault="00264191" w:rsidP="00EB6254">
            <w:pPr>
              <w:spacing w:line="240" w:lineRule="auto"/>
              <w:rPr>
                <w:del w:id="3354" w:author="Windows User" w:date="2019-09-20T01:38:00Z"/>
                <w:rFonts w:cs="Times New Roman"/>
                <w:szCs w:val="24"/>
              </w:rPr>
            </w:pPr>
            <w:del w:id="3355" w:author="Windows User" w:date="2019-09-20T01:38:00Z">
              <w:r w:rsidRPr="006A0BE8" w:rsidDel="00750347">
                <w:rPr>
                  <w:rFonts w:cs="Times New Roman"/>
                  <w:szCs w:val="24"/>
                </w:rPr>
                <w:delText>Grafik Tegangan</w:delText>
              </w:r>
              <w:bookmarkStart w:id="3356" w:name="_Toc23496347"/>
              <w:bookmarkStart w:id="3357" w:name="_Toc23552531"/>
              <w:bookmarkEnd w:id="3356"/>
              <w:bookmarkEnd w:id="3357"/>
            </w:del>
          </w:p>
        </w:tc>
        <w:tc>
          <w:tcPr>
            <w:tcW w:w="4955" w:type="dxa"/>
          </w:tcPr>
          <w:p w14:paraId="79433A91" w14:textId="73D02CA9" w:rsidR="00264191" w:rsidRPr="006A0BE8" w:rsidDel="00750347" w:rsidRDefault="000C585D" w:rsidP="00EB6254">
            <w:pPr>
              <w:spacing w:line="240" w:lineRule="auto"/>
              <w:rPr>
                <w:del w:id="3358" w:author="Windows User" w:date="2019-09-20T01:38:00Z"/>
                <w:rFonts w:cs="Times New Roman"/>
                <w:szCs w:val="24"/>
              </w:rPr>
            </w:pPr>
            <w:del w:id="3359" w:author="Windows User" w:date="2019-09-20T01:38:00Z">
              <w:r w:rsidRPr="006A0BE8" w:rsidDel="00750347">
                <w:rPr>
                  <w:rFonts w:cs="Times New Roman"/>
                  <w:szCs w:val="24"/>
                </w:rPr>
                <w:delText>Fitur yang menampilkan grafik tegangan secara real time yang dapat dilihat oleh semua aktor</w:delText>
              </w:r>
              <w:bookmarkStart w:id="3360" w:name="_Toc23496348"/>
              <w:bookmarkStart w:id="3361" w:name="_Toc23552532"/>
              <w:bookmarkEnd w:id="3360"/>
              <w:bookmarkEnd w:id="3361"/>
            </w:del>
          </w:p>
        </w:tc>
        <w:bookmarkStart w:id="3362" w:name="_Toc23496349"/>
        <w:bookmarkStart w:id="3363" w:name="_Toc23552533"/>
        <w:bookmarkEnd w:id="3362"/>
        <w:bookmarkEnd w:id="3363"/>
      </w:tr>
      <w:tr w:rsidR="00264191" w:rsidRPr="006A0BE8" w:rsidDel="00750347" w14:paraId="362BD0BE" w14:textId="13B03C78" w:rsidTr="00DB0096">
        <w:trPr>
          <w:del w:id="3364" w:author="Windows User" w:date="2019-09-20T01:38:00Z"/>
        </w:trPr>
        <w:tc>
          <w:tcPr>
            <w:tcW w:w="704" w:type="dxa"/>
          </w:tcPr>
          <w:p w14:paraId="0C839916" w14:textId="1A423E7D" w:rsidR="00264191" w:rsidRPr="006A0BE8" w:rsidDel="00750347" w:rsidRDefault="00264191" w:rsidP="00EB6254">
            <w:pPr>
              <w:spacing w:line="240" w:lineRule="auto"/>
              <w:jc w:val="center"/>
              <w:rPr>
                <w:del w:id="3365" w:author="Windows User" w:date="2019-09-20T01:38:00Z"/>
                <w:rFonts w:cs="Times New Roman"/>
                <w:szCs w:val="24"/>
              </w:rPr>
            </w:pPr>
            <w:del w:id="3366" w:author="Windows User" w:date="2019-09-20T01:38:00Z">
              <w:r w:rsidRPr="006A0BE8" w:rsidDel="00750347">
                <w:rPr>
                  <w:rFonts w:cs="Times New Roman"/>
                  <w:szCs w:val="24"/>
                </w:rPr>
                <w:delText>11</w:delText>
              </w:r>
              <w:bookmarkStart w:id="3367" w:name="_Toc23496350"/>
              <w:bookmarkStart w:id="3368" w:name="_Toc23552534"/>
              <w:bookmarkEnd w:id="3367"/>
              <w:bookmarkEnd w:id="3368"/>
            </w:del>
          </w:p>
        </w:tc>
        <w:tc>
          <w:tcPr>
            <w:tcW w:w="2268" w:type="dxa"/>
          </w:tcPr>
          <w:p w14:paraId="2F9485A2" w14:textId="7A63FF26" w:rsidR="00264191" w:rsidRPr="006A0BE8" w:rsidDel="00750347" w:rsidRDefault="00264191" w:rsidP="00EB6254">
            <w:pPr>
              <w:spacing w:line="240" w:lineRule="auto"/>
              <w:rPr>
                <w:del w:id="3369" w:author="Windows User" w:date="2019-09-20T01:38:00Z"/>
                <w:rFonts w:cs="Times New Roman"/>
                <w:szCs w:val="24"/>
              </w:rPr>
            </w:pPr>
            <w:del w:id="3370" w:author="Windows User" w:date="2019-09-20T01:38:00Z">
              <w:r w:rsidRPr="006A0BE8" w:rsidDel="00750347">
                <w:rPr>
                  <w:rFonts w:cs="Times New Roman"/>
                  <w:szCs w:val="24"/>
                </w:rPr>
                <w:delText>History Sudut x</w:delText>
              </w:r>
              <w:bookmarkStart w:id="3371" w:name="_Toc23496351"/>
              <w:bookmarkStart w:id="3372" w:name="_Toc23552535"/>
              <w:bookmarkEnd w:id="3371"/>
              <w:bookmarkEnd w:id="3372"/>
            </w:del>
          </w:p>
        </w:tc>
        <w:tc>
          <w:tcPr>
            <w:tcW w:w="4955" w:type="dxa"/>
          </w:tcPr>
          <w:p w14:paraId="6FD76ADF" w14:textId="106527B0" w:rsidR="00264191" w:rsidRPr="006A0BE8" w:rsidDel="00750347" w:rsidRDefault="000C585D" w:rsidP="00EB6254">
            <w:pPr>
              <w:spacing w:line="240" w:lineRule="auto"/>
              <w:rPr>
                <w:del w:id="3373" w:author="Windows User" w:date="2019-09-20T01:38:00Z"/>
                <w:rFonts w:cs="Times New Roman"/>
                <w:szCs w:val="24"/>
              </w:rPr>
            </w:pPr>
            <w:del w:id="3374" w:author="Windows User" w:date="2019-09-20T01:38:00Z">
              <w:r w:rsidRPr="006A0BE8" w:rsidDel="00750347">
                <w:rPr>
                  <w:rFonts w:cs="Times New Roman"/>
                  <w:szCs w:val="24"/>
                </w:rPr>
                <w:delText>Fitur yang menampilkan data history sudut x yang dilalui yang dapat dilihat oleh semua aktor</w:delText>
              </w:r>
              <w:bookmarkStart w:id="3375" w:name="_Toc23496352"/>
              <w:bookmarkStart w:id="3376" w:name="_Toc23552536"/>
              <w:bookmarkEnd w:id="3375"/>
              <w:bookmarkEnd w:id="3376"/>
            </w:del>
          </w:p>
        </w:tc>
        <w:bookmarkStart w:id="3377" w:name="_Toc23496353"/>
        <w:bookmarkStart w:id="3378" w:name="_Toc23552537"/>
        <w:bookmarkEnd w:id="3377"/>
        <w:bookmarkEnd w:id="3378"/>
      </w:tr>
      <w:tr w:rsidR="000C585D" w:rsidRPr="006A0BE8" w:rsidDel="00750347" w14:paraId="6E2031AC" w14:textId="6240E983" w:rsidTr="00DB0096">
        <w:trPr>
          <w:del w:id="3379" w:author="Windows User" w:date="2019-09-20T01:38:00Z"/>
        </w:trPr>
        <w:tc>
          <w:tcPr>
            <w:tcW w:w="704" w:type="dxa"/>
          </w:tcPr>
          <w:p w14:paraId="4E05EAD4" w14:textId="6B0C7D8A" w:rsidR="000C585D" w:rsidRPr="006A0BE8" w:rsidDel="00750347" w:rsidRDefault="000C585D" w:rsidP="00EB6254">
            <w:pPr>
              <w:spacing w:line="240" w:lineRule="auto"/>
              <w:jc w:val="center"/>
              <w:rPr>
                <w:del w:id="3380" w:author="Windows User" w:date="2019-09-20T01:38:00Z"/>
                <w:rFonts w:cs="Times New Roman"/>
                <w:szCs w:val="24"/>
              </w:rPr>
            </w:pPr>
            <w:del w:id="3381" w:author="Windows User" w:date="2019-09-20T01:38:00Z">
              <w:r w:rsidRPr="006A0BE8" w:rsidDel="00750347">
                <w:rPr>
                  <w:rFonts w:cs="Times New Roman"/>
                  <w:szCs w:val="24"/>
                </w:rPr>
                <w:delText>12</w:delText>
              </w:r>
              <w:bookmarkStart w:id="3382" w:name="_Toc23496354"/>
              <w:bookmarkStart w:id="3383" w:name="_Toc23552538"/>
              <w:bookmarkEnd w:id="3382"/>
              <w:bookmarkEnd w:id="3383"/>
            </w:del>
          </w:p>
        </w:tc>
        <w:tc>
          <w:tcPr>
            <w:tcW w:w="2268" w:type="dxa"/>
          </w:tcPr>
          <w:p w14:paraId="540EAD4B" w14:textId="59390EF1" w:rsidR="000C585D" w:rsidRPr="006A0BE8" w:rsidDel="00750347" w:rsidRDefault="000C585D" w:rsidP="00EB6254">
            <w:pPr>
              <w:spacing w:line="240" w:lineRule="auto"/>
              <w:rPr>
                <w:del w:id="3384" w:author="Windows User" w:date="2019-09-20T01:38:00Z"/>
                <w:rFonts w:cs="Times New Roman"/>
                <w:szCs w:val="24"/>
              </w:rPr>
            </w:pPr>
            <w:del w:id="3385" w:author="Windows User" w:date="2019-09-20T01:38:00Z">
              <w:r w:rsidRPr="006A0BE8" w:rsidDel="00750347">
                <w:rPr>
                  <w:rFonts w:cs="Times New Roman"/>
                  <w:szCs w:val="24"/>
                </w:rPr>
                <w:delText>History sudut y</w:delText>
              </w:r>
              <w:bookmarkStart w:id="3386" w:name="_Toc23496355"/>
              <w:bookmarkStart w:id="3387" w:name="_Toc23552539"/>
              <w:bookmarkEnd w:id="3386"/>
              <w:bookmarkEnd w:id="3387"/>
            </w:del>
          </w:p>
        </w:tc>
        <w:tc>
          <w:tcPr>
            <w:tcW w:w="4955" w:type="dxa"/>
          </w:tcPr>
          <w:p w14:paraId="521AEDC3" w14:textId="7CFF1E78" w:rsidR="000C585D" w:rsidRPr="006A0BE8" w:rsidDel="00750347" w:rsidRDefault="000C585D" w:rsidP="00EB6254">
            <w:pPr>
              <w:spacing w:line="240" w:lineRule="auto"/>
              <w:rPr>
                <w:del w:id="3388" w:author="Windows User" w:date="2019-09-20T01:38:00Z"/>
                <w:rFonts w:cs="Times New Roman"/>
                <w:szCs w:val="24"/>
              </w:rPr>
            </w:pPr>
            <w:del w:id="3389" w:author="Windows User" w:date="2019-09-20T01:38:00Z">
              <w:r w:rsidRPr="006A0BE8" w:rsidDel="00750347">
                <w:rPr>
                  <w:rFonts w:cs="Times New Roman"/>
                  <w:szCs w:val="24"/>
                </w:rPr>
                <w:delText>Fitur yang menampilkan data history sudut y yang dilalui yang dapat dilihat oleh semua aktor</w:delText>
              </w:r>
              <w:bookmarkStart w:id="3390" w:name="_Toc23496356"/>
              <w:bookmarkStart w:id="3391" w:name="_Toc23552540"/>
              <w:bookmarkEnd w:id="3390"/>
              <w:bookmarkEnd w:id="3391"/>
            </w:del>
          </w:p>
        </w:tc>
        <w:bookmarkStart w:id="3392" w:name="_Toc23496357"/>
        <w:bookmarkStart w:id="3393" w:name="_Toc23552541"/>
        <w:bookmarkEnd w:id="3392"/>
        <w:bookmarkEnd w:id="3393"/>
      </w:tr>
      <w:tr w:rsidR="000C585D" w:rsidRPr="006A0BE8" w:rsidDel="00750347" w14:paraId="20770920" w14:textId="48DA3CBF" w:rsidTr="00DB0096">
        <w:trPr>
          <w:del w:id="3394" w:author="Windows User" w:date="2019-09-20T01:38:00Z"/>
        </w:trPr>
        <w:tc>
          <w:tcPr>
            <w:tcW w:w="704" w:type="dxa"/>
          </w:tcPr>
          <w:p w14:paraId="6FC04E80" w14:textId="6F4B339C" w:rsidR="000C585D" w:rsidRPr="006A0BE8" w:rsidDel="00750347" w:rsidRDefault="000C585D" w:rsidP="00EB6254">
            <w:pPr>
              <w:spacing w:line="240" w:lineRule="auto"/>
              <w:jc w:val="center"/>
              <w:rPr>
                <w:del w:id="3395" w:author="Windows User" w:date="2019-09-20T01:38:00Z"/>
                <w:rFonts w:cs="Times New Roman"/>
                <w:szCs w:val="24"/>
              </w:rPr>
            </w:pPr>
            <w:del w:id="3396" w:author="Windows User" w:date="2019-09-20T01:38:00Z">
              <w:r w:rsidRPr="006A0BE8" w:rsidDel="00750347">
                <w:rPr>
                  <w:rFonts w:cs="Times New Roman"/>
                  <w:szCs w:val="24"/>
                </w:rPr>
                <w:delText>13</w:delText>
              </w:r>
              <w:bookmarkStart w:id="3397" w:name="_Toc23496358"/>
              <w:bookmarkStart w:id="3398" w:name="_Toc23552542"/>
              <w:bookmarkEnd w:id="3397"/>
              <w:bookmarkEnd w:id="3398"/>
            </w:del>
          </w:p>
        </w:tc>
        <w:tc>
          <w:tcPr>
            <w:tcW w:w="2268" w:type="dxa"/>
          </w:tcPr>
          <w:p w14:paraId="3F906F6C" w14:textId="3307CC87" w:rsidR="000C585D" w:rsidRPr="006A0BE8" w:rsidDel="00750347" w:rsidRDefault="000C585D" w:rsidP="00EB6254">
            <w:pPr>
              <w:spacing w:line="240" w:lineRule="auto"/>
              <w:rPr>
                <w:del w:id="3399" w:author="Windows User" w:date="2019-09-20T01:38:00Z"/>
                <w:rFonts w:cs="Times New Roman"/>
                <w:szCs w:val="24"/>
              </w:rPr>
            </w:pPr>
            <w:del w:id="3400" w:author="Windows User" w:date="2019-09-20T01:38:00Z">
              <w:r w:rsidRPr="006A0BE8" w:rsidDel="00750347">
                <w:rPr>
                  <w:rFonts w:cs="Times New Roman"/>
                  <w:szCs w:val="24"/>
                </w:rPr>
                <w:delText>Grafik sudut x</w:delText>
              </w:r>
              <w:bookmarkStart w:id="3401" w:name="_Toc23496359"/>
              <w:bookmarkStart w:id="3402" w:name="_Toc23552543"/>
              <w:bookmarkEnd w:id="3401"/>
              <w:bookmarkEnd w:id="3402"/>
            </w:del>
          </w:p>
        </w:tc>
        <w:tc>
          <w:tcPr>
            <w:tcW w:w="4955" w:type="dxa"/>
          </w:tcPr>
          <w:p w14:paraId="230F63DE" w14:textId="62FAC165" w:rsidR="000C585D" w:rsidRPr="006A0BE8" w:rsidDel="00750347" w:rsidRDefault="000C585D" w:rsidP="00EB6254">
            <w:pPr>
              <w:spacing w:line="240" w:lineRule="auto"/>
              <w:rPr>
                <w:del w:id="3403" w:author="Windows User" w:date="2019-09-20T01:38:00Z"/>
                <w:rFonts w:cs="Times New Roman"/>
                <w:szCs w:val="24"/>
              </w:rPr>
            </w:pPr>
            <w:del w:id="3404" w:author="Windows User" w:date="2019-09-20T01:38:00Z">
              <w:r w:rsidRPr="006A0BE8" w:rsidDel="00750347">
                <w:rPr>
                  <w:rFonts w:cs="Times New Roman"/>
                  <w:szCs w:val="24"/>
                </w:rPr>
                <w:delText>Fitur yang menampilkan grafik perpindahan sudut x secara real time yang dapat dilihat oleh semua aktor</w:delText>
              </w:r>
              <w:bookmarkStart w:id="3405" w:name="_Toc23496360"/>
              <w:bookmarkStart w:id="3406" w:name="_Toc23552544"/>
              <w:bookmarkEnd w:id="3405"/>
              <w:bookmarkEnd w:id="3406"/>
            </w:del>
          </w:p>
        </w:tc>
        <w:bookmarkStart w:id="3407" w:name="_Toc23496361"/>
        <w:bookmarkStart w:id="3408" w:name="_Toc23552545"/>
        <w:bookmarkEnd w:id="3407"/>
        <w:bookmarkEnd w:id="3408"/>
      </w:tr>
      <w:tr w:rsidR="000C585D" w:rsidRPr="006A0BE8" w:rsidDel="00750347" w14:paraId="10083F37" w14:textId="3AF72607" w:rsidTr="00DB0096">
        <w:trPr>
          <w:del w:id="3409" w:author="Windows User" w:date="2019-09-20T01:38:00Z"/>
        </w:trPr>
        <w:tc>
          <w:tcPr>
            <w:tcW w:w="704" w:type="dxa"/>
          </w:tcPr>
          <w:p w14:paraId="0A8097C9" w14:textId="77594B4B" w:rsidR="000C585D" w:rsidRPr="006A0BE8" w:rsidDel="00750347" w:rsidRDefault="000C585D" w:rsidP="00EB6254">
            <w:pPr>
              <w:spacing w:line="240" w:lineRule="auto"/>
              <w:jc w:val="center"/>
              <w:rPr>
                <w:del w:id="3410" w:author="Windows User" w:date="2019-09-20T01:38:00Z"/>
                <w:rFonts w:cs="Times New Roman"/>
                <w:szCs w:val="24"/>
              </w:rPr>
            </w:pPr>
            <w:del w:id="3411" w:author="Windows User" w:date="2019-09-20T01:38:00Z">
              <w:r w:rsidRPr="006A0BE8" w:rsidDel="00750347">
                <w:rPr>
                  <w:rFonts w:cs="Times New Roman"/>
                  <w:szCs w:val="24"/>
                </w:rPr>
                <w:delText>14</w:delText>
              </w:r>
              <w:bookmarkStart w:id="3412" w:name="_Toc23496362"/>
              <w:bookmarkStart w:id="3413" w:name="_Toc23552546"/>
              <w:bookmarkEnd w:id="3412"/>
              <w:bookmarkEnd w:id="3413"/>
            </w:del>
          </w:p>
        </w:tc>
        <w:tc>
          <w:tcPr>
            <w:tcW w:w="2268" w:type="dxa"/>
          </w:tcPr>
          <w:p w14:paraId="024BC301" w14:textId="37AA6945" w:rsidR="000C585D" w:rsidRPr="006A0BE8" w:rsidDel="00750347" w:rsidRDefault="000C585D" w:rsidP="00EB6254">
            <w:pPr>
              <w:spacing w:line="240" w:lineRule="auto"/>
              <w:rPr>
                <w:del w:id="3414" w:author="Windows User" w:date="2019-09-20T01:38:00Z"/>
                <w:rFonts w:cs="Times New Roman"/>
                <w:szCs w:val="24"/>
              </w:rPr>
            </w:pPr>
            <w:del w:id="3415" w:author="Windows User" w:date="2019-09-20T01:38:00Z">
              <w:r w:rsidRPr="006A0BE8" w:rsidDel="00750347">
                <w:rPr>
                  <w:rFonts w:cs="Times New Roman"/>
                  <w:szCs w:val="24"/>
                </w:rPr>
                <w:delText>Grafik sudut y</w:delText>
              </w:r>
              <w:bookmarkStart w:id="3416" w:name="_Toc23496363"/>
              <w:bookmarkStart w:id="3417" w:name="_Toc23552547"/>
              <w:bookmarkEnd w:id="3416"/>
              <w:bookmarkEnd w:id="3417"/>
            </w:del>
          </w:p>
        </w:tc>
        <w:tc>
          <w:tcPr>
            <w:tcW w:w="4955" w:type="dxa"/>
          </w:tcPr>
          <w:p w14:paraId="2F84ADB2" w14:textId="1F953AA2" w:rsidR="000C585D" w:rsidRPr="006A0BE8" w:rsidDel="00750347" w:rsidRDefault="000C585D" w:rsidP="00EB6254">
            <w:pPr>
              <w:spacing w:line="240" w:lineRule="auto"/>
              <w:rPr>
                <w:del w:id="3418" w:author="Windows User" w:date="2019-09-20T01:38:00Z"/>
                <w:rFonts w:cs="Times New Roman"/>
                <w:szCs w:val="24"/>
              </w:rPr>
            </w:pPr>
            <w:del w:id="3419" w:author="Windows User" w:date="2019-09-20T01:38:00Z">
              <w:r w:rsidRPr="006A0BE8" w:rsidDel="00750347">
                <w:rPr>
                  <w:rFonts w:cs="Times New Roman"/>
                  <w:szCs w:val="24"/>
                </w:rPr>
                <w:delText>Fitur yang menampilkan grafik perpindahan sudut y secara real time yang dapat dilihat oleh semua aktor</w:delText>
              </w:r>
              <w:bookmarkStart w:id="3420" w:name="_Toc23496364"/>
              <w:bookmarkStart w:id="3421" w:name="_Toc23552548"/>
              <w:bookmarkEnd w:id="3420"/>
              <w:bookmarkEnd w:id="3421"/>
            </w:del>
          </w:p>
        </w:tc>
        <w:bookmarkStart w:id="3422" w:name="_Toc23496365"/>
        <w:bookmarkStart w:id="3423" w:name="_Toc23552549"/>
        <w:bookmarkEnd w:id="3422"/>
        <w:bookmarkEnd w:id="3423"/>
      </w:tr>
      <w:tr w:rsidR="000C585D" w:rsidRPr="006A0BE8" w:rsidDel="00750347" w14:paraId="478EE1B2" w14:textId="2A03F08F" w:rsidTr="00DB0096">
        <w:trPr>
          <w:del w:id="3424" w:author="Windows User" w:date="2019-09-20T01:38:00Z"/>
        </w:trPr>
        <w:tc>
          <w:tcPr>
            <w:tcW w:w="704" w:type="dxa"/>
          </w:tcPr>
          <w:p w14:paraId="0EF4E58E" w14:textId="367AB7D4" w:rsidR="000C585D" w:rsidRPr="006A0BE8" w:rsidDel="00750347" w:rsidRDefault="000C585D" w:rsidP="00EB6254">
            <w:pPr>
              <w:spacing w:line="240" w:lineRule="auto"/>
              <w:jc w:val="center"/>
              <w:rPr>
                <w:del w:id="3425" w:author="Windows User" w:date="2019-09-20T01:38:00Z"/>
                <w:rFonts w:cs="Times New Roman"/>
                <w:szCs w:val="24"/>
              </w:rPr>
            </w:pPr>
            <w:del w:id="3426" w:author="Windows User" w:date="2019-09-20T01:38:00Z">
              <w:r w:rsidRPr="006A0BE8" w:rsidDel="00750347">
                <w:rPr>
                  <w:rFonts w:cs="Times New Roman"/>
                  <w:szCs w:val="24"/>
                </w:rPr>
                <w:delText>15</w:delText>
              </w:r>
              <w:bookmarkStart w:id="3427" w:name="_Toc23496366"/>
              <w:bookmarkStart w:id="3428" w:name="_Toc23552550"/>
              <w:bookmarkEnd w:id="3427"/>
              <w:bookmarkEnd w:id="3428"/>
            </w:del>
          </w:p>
        </w:tc>
        <w:tc>
          <w:tcPr>
            <w:tcW w:w="2268" w:type="dxa"/>
          </w:tcPr>
          <w:p w14:paraId="64171F8C" w14:textId="1FFBBAD8" w:rsidR="000C585D" w:rsidRPr="006A0BE8" w:rsidDel="00750347" w:rsidRDefault="000C585D" w:rsidP="00EB6254">
            <w:pPr>
              <w:spacing w:line="240" w:lineRule="auto"/>
              <w:rPr>
                <w:del w:id="3429" w:author="Windows User" w:date="2019-09-20T01:38:00Z"/>
                <w:rFonts w:cs="Times New Roman"/>
                <w:szCs w:val="24"/>
              </w:rPr>
            </w:pPr>
            <w:del w:id="3430" w:author="Windows User" w:date="2019-09-20T01:38:00Z">
              <w:r w:rsidRPr="006A0BE8" w:rsidDel="00750347">
                <w:rPr>
                  <w:rFonts w:cs="Times New Roman"/>
                  <w:szCs w:val="24"/>
                </w:rPr>
                <w:delText xml:space="preserve">Simulasi penggunaan </w:delText>
              </w:r>
              <w:r w:rsidR="00335BD4" w:rsidRPr="006A0BE8" w:rsidDel="00750347">
                <w:rPr>
                  <w:rFonts w:cs="Times New Roman"/>
                  <w:szCs w:val="24"/>
                </w:rPr>
                <w:delText>energy</w:delText>
              </w:r>
              <w:bookmarkStart w:id="3431" w:name="_Toc23496367"/>
              <w:bookmarkStart w:id="3432" w:name="_Toc23552551"/>
              <w:bookmarkEnd w:id="3431"/>
              <w:bookmarkEnd w:id="3432"/>
            </w:del>
          </w:p>
        </w:tc>
        <w:tc>
          <w:tcPr>
            <w:tcW w:w="4955" w:type="dxa"/>
          </w:tcPr>
          <w:p w14:paraId="66222914" w14:textId="112A9788" w:rsidR="000C585D" w:rsidRPr="006A0BE8" w:rsidDel="00750347" w:rsidRDefault="000C585D" w:rsidP="00EB6254">
            <w:pPr>
              <w:spacing w:line="240" w:lineRule="auto"/>
              <w:rPr>
                <w:del w:id="3433" w:author="Windows User" w:date="2019-09-20T01:38:00Z"/>
                <w:rFonts w:cs="Times New Roman"/>
                <w:szCs w:val="24"/>
              </w:rPr>
            </w:pPr>
            <w:del w:id="3434" w:author="Windows User" w:date="2019-09-20T01:38:00Z">
              <w:r w:rsidRPr="006A0BE8" w:rsidDel="00750347">
                <w:rPr>
                  <w:rFonts w:cs="Times New Roman"/>
                  <w:szCs w:val="24"/>
                </w:rPr>
                <w:delText xml:space="preserve">Fitur ini berfungsi untuk mensimulasikan total </w:delText>
              </w:r>
              <w:r w:rsidR="00E404DF" w:rsidRPr="006A0BE8" w:rsidDel="00750347">
                <w:rPr>
                  <w:rFonts w:cs="Times New Roman"/>
                  <w:szCs w:val="24"/>
                </w:rPr>
                <w:delText>energi</w:delText>
              </w:r>
              <w:r w:rsidRPr="006A0BE8" w:rsidDel="00750347">
                <w:rPr>
                  <w:rFonts w:cs="Times New Roman"/>
                  <w:szCs w:val="24"/>
                </w:rPr>
                <w:delText xml:space="preserve"> yang di</w:delText>
              </w:r>
              <w:r w:rsidR="00900272" w:rsidRPr="006A0BE8" w:rsidDel="00750347">
                <w:rPr>
                  <w:rFonts w:cs="Times New Roman"/>
                  <w:szCs w:val="24"/>
                </w:rPr>
                <w:delText xml:space="preserve">miliki dapat digunakan untuk mengaliri </w:delText>
              </w:r>
              <w:r w:rsidR="00E404DF" w:rsidRPr="006A0BE8" w:rsidDel="00750347">
                <w:rPr>
                  <w:rFonts w:cs="Times New Roman"/>
                  <w:szCs w:val="24"/>
                </w:rPr>
                <w:delText>energi</w:delText>
              </w:r>
              <w:r w:rsidR="00900272" w:rsidRPr="006A0BE8" w:rsidDel="00750347">
                <w:rPr>
                  <w:rFonts w:cs="Times New Roman"/>
                  <w:szCs w:val="24"/>
                </w:rPr>
                <w:delText xml:space="preserve"> pada benda dengan jumlah tertentu dan selama waktu tertentu. Fitur ini bias digunakan oleh semua aktor</w:delText>
              </w:r>
              <w:bookmarkStart w:id="3435" w:name="_Toc23496368"/>
              <w:bookmarkStart w:id="3436" w:name="_Toc23552552"/>
              <w:bookmarkEnd w:id="3435"/>
              <w:bookmarkEnd w:id="3436"/>
            </w:del>
          </w:p>
        </w:tc>
        <w:bookmarkStart w:id="3437" w:name="_Toc23496369"/>
        <w:bookmarkStart w:id="3438" w:name="_Toc23552553"/>
        <w:bookmarkEnd w:id="3437"/>
        <w:bookmarkEnd w:id="3438"/>
      </w:tr>
      <w:tr w:rsidR="000C585D" w:rsidRPr="006A0BE8" w:rsidDel="00750347" w14:paraId="4095A64C" w14:textId="7CEF0F0A" w:rsidTr="00DB0096">
        <w:trPr>
          <w:del w:id="3439" w:author="Windows User" w:date="2019-09-20T01:38:00Z"/>
        </w:trPr>
        <w:tc>
          <w:tcPr>
            <w:tcW w:w="704" w:type="dxa"/>
          </w:tcPr>
          <w:p w14:paraId="46669F20" w14:textId="7430619B" w:rsidR="000C585D" w:rsidRPr="006A0BE8" w:rsidDel="00750347" w:rsidRDefault="000C585D" w:rsidP="00EB6254">
            <w:pPr>
              <w:spacing w:line="240" w:lineRule="auto"/>
              <w:jc w:val="center"/>
              <w:rPr>
                <w:del w:id="3440" w:author="Windows User" w:date="2019-09-20T01:38:00Z"/>
                <w:rFonts w:cs="Times New Roman"/>
                <w:szCs w:val="24"/>
              </w:rPr>
            </w:pPr>
            <w:del w:id="3441" w:author="Windows User" w:date="2019-09-20T01:38:00Z">
              <w:r w:rsidRPr="006A0BE8" w:rsidDel="00750347">
                <w:rPr>
                  <w:rFonts w:cs="Times New Roman"/>
                  <w:szCs w:val="24"/>
                </w:rPr>
                <w:delText>16</w:delText>
              </w:r>
              <w:bookmarkStart w:id="3442" w:name="_Toc23496370"/>
              <w:bookmarkStart w:id="3443" w:name="_Toc23552554"/>
              <w:bookmarkEnd w:id="3442"/>
              <w:bookmarkEnd w:id="3443"/>
            </w:del>
          </w:p>
        </w:tc>
        <w:tc>
          <w:tcPr>
            <w:tcW w:w="2268" w:type="dxa"/>
          </w:tcPr>
          <w:p w14:paraId="69F37161" w14:textId="7F1D7855" w:rsidR="000C585D" w:rsidRPr="006A0BE8" w:rsidDel="00750347" w:rsidRDefault="000C585D" w:rsidP="00EB6254">
            <w:pPr>
              <w:spacing w:line="240" w:lineRule="auto"/>
              <w:rPr>
                <w:del w:id="3444" w:author="Windows User" w:date="2019-09-20T01:38:00Z"/>
                <w:rFonts w:cs="Times New Roman"/>
                <w:szCs w:val="24"/>
              </w:rPr>
            </w:pPr>
            <w:del w:id="3445" w:author="Windows User" w:date="2019-09-20T01:38:00Z">
              <w:r w:rsidRPr="006A0BE8" w:rsidDel="00750347">
                <w:rPr>
                  <w:rFonts w:cs="Times New Roman"/>
                  <w:szCs w:val="24"/>
                </w:rPr>
                <w:delText>Logout</w:delText>
              </w:r>
              <w:bookmarkStart w:id="3446" w:name="_Toc23496371"/>
              <w:bookmarkStart w:id="3447" w:name="_Toc23552555"/>
              <w:bookmarkEnd w:id="3446"/>
              <w:bookmarkEnd w:id="3447"/>
            </w:del>
          </w:p>
        </w:tc>
        <w:tc>
          <w:tcPr>
            <w:tcW w:w="4955" w:type="dxa"/>
          </w:tcPr>
          <w:p w14:paraId="3B517F83" w14:textId="5BFC6657" w:rsidR="000C585D" w:rsidRPr="006A0BE8" w:rsidDel="00750347" w:rsidRDefault="00900272" w:rsidP="00EB6254">
            <w:pPr>
              <w:spacing w:line="240" w:lineRule="auto"/>
              <w:rPr>
                <w:del w:id="3448" w:author="Windows User" w:date="2019-09-20T01:38:00Z"/>
                <w:rFonts w:cs="Times New Roman"/>
                <w:szCs w:val="24"/>
              </w:rPr>
            </w:pPr>
            <w:del w:id="3449" w:author="Windows User" w:date="2019-09-20T01:38:00Z">
              <w:r w:rsidRPr="006A0BE8" w:rsidDel="00750347">
                <w:rPr>
                  <w:rFonts w:cs="Times New Roman"/>
                  <w:szCs w:val="24"/>
                </w:rPr>
                <w:delText>Fitur untuk keluar dari sistem. Fitur ini bias diakses oleh semua aktor</w:delText>
              </w:r>
              <w:bookmarkStart w:id="3450" w:name="_Toc23496372"/>
              <w:bookmarkStart w:id="3451" w:name="_Toc23552556"/>
              <w:bookmarkEnd w:id="3450"/>
              <w:bookmarkEnd w:id="3451"/>
            </w:del>
          </w:p>
        </w:tc>
        <w:bookmarkStart w:id="3452" w:name="_Toc23496373"/>
        <w:bookmarkStart w:id="3453" w:name="_Toc23552557"/>
        <w:bookmarkEnd w:id="3452"/>
        <w:bookmarkEnd w:id="3453"/>
      </w:tr>
    </w:tbl>
    <w:p w14:paraId="32611C05" w14:textId="32B257F3" w:rsidR="00885ECE" w:rsidRPr="006A0BE8" w:rsidDel="007316B8" w:rsidRDefault="00885ECE" w:rsidP="00354093">
      <w:pPr>
        <w:ind w:firstLine="567"/>
        <w:rPr>
          <w:ins w:id="3454" w:author="nova" w:date="2019-09-02T07:49:00Z"/>
          <w:del w:id="3455" w:author="Windows User" w:date="2019-09-19T02:16:00Z"/>
          <w:rFonts w:cs="Times New Roman"/>
          <w:szCs w:val="24"/>
        </w:rPr>
      </w:pPr>
      <w:bookmarkStart w:id="3456" w:name="_Toc23496374"/>
      <w:bookmarkStart w:id="3457" w:name="_Toc23552558"/>
      <w:bookmarkEnd w:id="3456"/>
      <w:bookmarkEnd w:id="3457"/>
    </w:p>
    <w:p w14:paraId="4CC7B844" w14:textId="2D67528A" w:rsidR="005006BA" w:rsidRPr="006A0BE8" w:rsidDel="007316B8" w:rsidRDefault="005006BA" w:rsidP="00354093">
      <w:pPr>
        <w:ind w:firstLine="567"/>
        <w:rPr>
          <w:ins w:id="3458" w:author="nova" w:date="2019-09-02T07:50:00Z"/>
          <w:del w:id="3459" w:author="Windows User" w:date="2019-09-19T02:16:00Z"/>
          <w:rFonts w:cs="Times New Roman"/>
          <w:szCs w:val="24"/>
        </w:rPr>
      </w:pPr>
      <w:ins w:id="3460" w:author="nova" w:date="2019-09-02T07:49:00Z">
        <w:del w:id="3461" w:author="Windows User" w:date="2019-09-19T02:16:00Z">
          <w:r w:rsidRPr="006A0BE8" w:rsidDel="007316B8">
            <w:rPr>
              <w:rFonts w:cs="Times New Roman"/>
              <w:szCs w:val="24"/>
            </w:rPr>
            <w:delText>Halaman ini jangan dibiarkan kosong. Anda bisa menulis bagian 4.4. ada halaman ini.</w:delText>
          </w:r>
        </w:del>
      </w:ins>
      <w:bookmarkStart w:id="3462" w:name="_Toc23496375"/>
      <w:bookmarkStart w:id="3463" w:name="_Toc23552559"/>
      <w:bookmarkEnd w:id="3462"/>
      <w:bookmarkEnd w:id="3463"/>
    </w:p>
    <w:p w14:paraId="57017A04" w14:textId="23471713" w:rsidR="005006BA" w:rsidRPr="006A0BE8" w:rsidDel="007316B8" w:rsidRDefault="005006BA" w:rsidP="00354093">
      <w:pPr>
        <w:ind w:firstLine="567"/>
        <w:rPr>
          <w:del w:id="3464" w:author="Windows User" w:date="2019-09-19T02:16:00Z"/>
          <w:rFonts w:cs="Times New Roman"/>
          <w:szCs w:val="24"/>
        </w:rPr>
      </w:pPr>
      <w:ins w:id="3465" w:author="nova" w:date="2019-09-02T07:50:00Z">
        <w:del w:id="3466" w:author="Windows User" w:date="2019-09-19T02:16:00Z">
          <w:r w:rsidRPr="006A0BE8" w:rsidDel="007316B8">
            <w:rPr>
              <w:rFonts w:cs="Times New Roman"/>
              <w:szCs w:val="24"/>
            </w:rPr>
            <w:delText xml:space="preserve">Gambar 4.2. tidak diacu </w:delText>
          </w:r>
        </w:del>
      </w:ins>
      <w:ins w:id="3467" w:author="nova" w:date="2019-09-02T07:51:00Z">
        <w:del w:id="3468" w:author="Windows User" w:date="2019-09-19T02:16:00Z">
          <w:r w:rsidRPr="006A0BE8" w:rsidDel="007316B8">
            <w:rPr>
              <w:rFonts w:cs="Times New Roman"/>
              <w:szCs w:val="24"/>
            </w:rPr>
            <w:delText>dan tidak diceritakan.</w:delText>
          </w:r>
        </w:del>
      </w:ins>
      <w:bookmarkStart w:id="3469" w:name="_Toc23496376"/>
      <w:bookmarkStart w:id="3470" w:name="_Toc23552560"/>
      <w:bookmarkEnd w:id="3469"/>
      <w:bookmarkEnd w:id="3470"/>
    </w:p>
    <w:p w14:paraId="75BC4CEE" w14:textId="5A64AC44" w:rsidR="007700B3" w:rsidRPr="006A0BE8" w:rsidDel="00750347" w:rsidRDefault="00264191" w:rsidP="007700B3">
      <w:pPr>
        <w:keepNext/>
        <w:rPr>
          <w:del w:id="3471" w:author="Windows User" w:date="2019-09-20T01:38:00Z"/>
          <w:rFonts w:cs="Times New Roman"/>
        </w:rPr>
      </w:pPr>
      <w:del w:id="3472" w:author="Windows User" w:date="2019-09-20T01:38:00Z">
        <w:r w:rsidRPr="006A0BE8" w:rsidDel="00750347">
          <w:rPr>
            <w:rFonts w:cs="Times New Roman"/>
            <w:noProof/>
          </w:rPr>
          <w:drawing>
            <wp:inline distT="0" distB="0" distL="0" distR="0" wp14:anchorId="656AB8EC" wp14:editId="21AFF72B">
              <wp:extent cx="3514725" cy="7403994"/>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19192" cy="7413405"/>
                      </a:xfrm>
                      <a:prstGeom prst="rect">
                        <a:avLst/>
                      </a:prstGeom>
                    </pic:spPr>
                  </pic:pic>
                </a:graphicData>
              </a:graphic>
            </wp:inline>
          </w:drawing>
        </w:r>
        <w:bookmarkStart w:id="3473" w:name="_Toc23496377"/>
        <w:bookmarkStart w:id="3474" w:name="_Toc23552561"/>
        <w:bookmarkEnd w:id="3473"/>
        <w:bookmarkEnd w:id="3474"/>
      </w:del>
    </w:p>
    <w:p w14:paraId="56C80751" w14:textId="3766C397" w:rsidR="00370B95" w:rsidRPr="006A0BE8" w:rsidDel="00750347" w:rsidRDefault="007700B3" w:rsidP="007700B3">
      <w:pPr>
        <w:pStyle w:val="Caption"/>
        <w:jc w:val="center"/>
        <w:rPr>
          <w:del w:id="3475" w:author="Windows User" w:date="2019-09-20T01:38:00Z"/>
          <w:rFonts w:cs="Times New Roman"/>
          <w:i w:val="0"/>
          <w:color w:val="auto"/>
          <w:sz w:val="22"/>
        </w:rPr>
      </w:pPr>
      <w:del w:id="3476" w:author="Windows User" w:date="2019-09-20T01:38:00Z">
        <w:r w:rsidRPr="006A0BE8" w:rsidDel="00750347">
          <w:rPr>
            <w:rFonts w:cs="Times New Roman"/>
            <w:i w:val="0"/>
            <w:color w:val="auto"/>
            <w:sz w:val="22"/>
          </w:rPr>
          <w:delText xml:space="preserve">Gambar </w:delText>
        </w:r>
      </w:del>
      <w:del w:id="3477" w:author="Windows User" w:date="2019-09-18T14:43:00Z">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2</w:delText>
        </w:r>
        <w:r w:rsidR="00F25887" w:rsidRPr="006A0BE8" w:rsidDel="007F4597">
          <w:rPr>
            <w:rFonts w:cs="Times New Roman"/>
            <w:i w:val="0"/>
            <w:sz w:val="22"/>
          </w:rPr>
          <w:fldChar w:fldCharType="end"/>
        </w:r>
      </w:del>
      <w:del w:id="3478" w:author="Windows User" w:date="2019-09-20T01:38:00Z">
        <w:r w:rsidRPr="006A0BE8" w:rsidDel="00750347">
          <w:rPr>
            <w:rFonts w:cs="Times New Roman"/>
            <w:i w:val="0"/>
            <w:color w:val="auto"/>
            <w:sz w:val="22"/>
          </w:rPr>
          <w:delText xml:space="preserve"> Usecase</w:delText>
        </w:r>
        <w:bookmarkStart w:id="3479" w:name="_Toc23496378"/>
        <w:bookmarkStart w:id="3480" w:name="_Toc23552562"/>
        <w:bookmarkEnd w:id="3479"/>
        <w:bookmarkEnd w:id="3480"/>
      </w:del>
    </w:p>
    <w:p w14:paraId="6397CA96" w14:textId="5F82871F" w:rsidR="00415F4D" w:rsidRPr="006A0BE8" w:rsidDel="00F7680F" w:rsidRDefault="002B7274">
      <w:pPr>
        <w:pStyle w:val="Heading2"/>
        <w:numPr>
          <w:ilvl w:val="1"/>
          <w:numId w:val="43"/>
        </w:numPr>
        <w:ind w:left="357" w:hanging="357"/>
        <w:rPr>
          <w:del w:id="3481" w:author="Windows User" w:date="2019-09-19T03:29:00Z"/>
          <w:rFonts w:cs="Times New Roman"/>
        </w:rPr>
        <w:pPrChange w:id="3482" w:author="Windows User" w:date="2019-09-19T02:40:00Z">
          <w:pPr>
            <w:pStyle w:val="Heading2"/>
          </w:pPr>
        </w:pPrChange>
      </w:pPr>
      <w:commentRangeStart w:id="3483"/>
      <w:del w:id="3484" w:author="Windows User" w:date="2019-09-19T03:29:00Z">
        <w:r w:rsidRPr="006A0BE8" w:rsidDel="00F7680F">
          <w:rPr>
            <w:rFonts w:cs="Times New Roman"/>
          </w:rPr>
          <w:delText>Sk</w:delText>
        </w:r>
        <w:r w:rsidR="00415F4D" w:rsidRPr="006A0BE8" w:rsidDel="00F7680F">
          <w:rPr>
            <w:rFonts w:cs="Times New Roman"/>
          </w:rPr>
          <w:delText>enario</w:delText>
        </w:r>
        <w:commentRangeEnd w:id="3483"/>
        <w:r w:rsidR="005006BA" w:rsidRPr="006A0BE8" w:rsidDel="00F7680F">
          <w:rPr>
            <w:rStyle w:val="CommentReference"/>
            <w:rFonts w:eastAsiaTheme="minorHAnsi" w:cs="Times New Roman"/>
            <w:b w:val="0"/>
          </w:rPr>
          <w:commentReference w:id="3483"/>
        </w:r>
        <w:bookmarkStart w:id="3485" w:name="_Toc23496379"/>
        <w:bookmarkStart w:id="3486" w:name="_Toc23552563"/>
        <w:bookmarkEnd w:id="3485"/>
        <w:bookmarkEnd w:id="3486"/>
      </w:del>
    </w:p>
    <w:p w14:paraId="380CBA7D" w14:textId="5B71B88B" w:rsidR="00F60A17" w:rsidRPr="006A0BE8" w:rsidDel="00F7680F" w:rsidRDefault="00F60A17" w:rsidP="00370B95">
      <w:pPr>
        <w:rPr>
          <w:del w:id="3487" w:author="Windows User" w:date="2019-09-19T03:29:00Z"/>
          <w:rFonts w:cs="Times New Roman"/>
          <w:szCs w:val="24"/>
          <w:lang w:val="en-ID"/>
        </w:rPr>
      </w:pPr>
      <w:del w:id="3488" w:author="Windows User" w:date="2019-09-19T03:29:00Z">
        <w:r w:rsidRPr="006A0BE8" w:rsidDel="00F7680F">
          <w:rPr>
            <w:rFonts w:cs="Times New Roman"/>
            <w:szCs w:val="24"/>
            <w:lang w:val="en-ID"/>
          </w:rPr>
          <w:delText>Skenario merupakan alur yang menjelaskan proses pada setiap usecase. Skenario berisi nama usecase, aktor, pre-condition. Post condition, scenario utama dan scenario</w:delText>
        </w:r>
        <w:r w:rsidR="00370B95" w:rsidRPr="006A0BE8" w:rsidDel="00F7680F">
          <w:rPr>
            <w:rFonts w:cs="Times New Roman"/>
            <w:szCs w:val="24"/>
            <w:lang w:val="en-ID"/>
          </w:rPr>
          <w:delText xml:space="preserve"> alternatif</w:delText>
        </w:r>
        <w:r w:rsidRPr="006A0BE8" w:rsidDel="00F7680F">
          <w:rPr>
            <w:rFonts w:cs="Times New Roman"/>
            <w:szCs w:val="24"/>
            <w:lang w:val="en-ID"/>
          </w:rPr>
          <w:delText>.</w:delText>
        </w:r>
        <w:bookmarkStart w:id="3489" w:name="_Toc23496380"/>
        <w:bookmarkStart w:id="3490" w:name="_Toc23552564"/>
        <w:bookmarkEnd w:id="3489"/>
        <w:bookmarkEnd w:id="3490"/>
      </w:del>
    </w:p>
    <w:p w14:paraId="71F36AD0" w14:textId="01CC6614" w:rsidR="00370B95" w:rsidRPr="006A0BE8" w:rsidDel="00F7680F" w:rsidRDefault="002B7274">
      <w:pPr>
        <w:pStyle w:val="Heading3"/>
        <w:numPr>
          <w:ilvl w:val="2"/>
          <w:numId w:val="43"/>
        </w:numPr>
        <w:ind w:left="357" w:hanging="357"/>
        <w:rPr>
          <w:del w:id="3491" w:author="Windows User" w:date="2019-09-19T03:29:00Z"/>
          <w:rFonts w:cs="Times New Roman"/>
          <w:lang w:val="en-ID"/>
        </w:rPr>
        <w:pPrChange w:id="3492" w:author="Windows User" w:date="2019-09-19T02:40:00Z">
          <w:pPr>
            <w:pStyle w:val="Heading3"/>
          </w:pPr>
        </w:pPrChange>
      </w:pPr>
      <w:del w:id="3493" w:author="Windows User" w:date="2019-09-19T03:29:00Z">
        <w:r w:rsidRPr="006A0BE8" w:rsidDel="00F7680F">
          <w:rPr>
            <w:rFonts w:cs="Times New Roman"/>
            <w:lang w:val="en-ID"/>
          </w:rPr>
          <w:delText>Log in</w:delText>
        </w:r>
        <w:bookmarkStart w:id="3494" w:name="_Toc23496381"/>
        <w:bookmarkStart w:id="3495" w:name="_Toc23552565"/>
        <w:bookmarkEnd w:id="3494"/>
        <w:bookmarkEnd w:id="3495"/>
      </w:del>
    </w:p>
    <w:p w14:paraId="010E5686" w14:textId="0CC8EEDC" w:rsidR="007700B3" w:rsidRPr="006A0BE8" w:rsidDel="00F7680F" w:rsidRDefault="002B7274" w:rsidP="00EB6254">
      <w:pPr>
        <w:ind w:left="66" w:firstLine="501"/>
        <w:rPr>
          <w:del w:id="3496" w:author="Windows User" w:date="2019-09-19T03:29:00Z"/>
          <w:rFonts w:cs="Times New Roman"/>
          <w:b/>
          <w:szCs w:val="24"/>
          <w:lang w:val="en-ID"/>
        </w:rPr>
      </w:pPr>
      <w:del w:id="3497" w:author="Windows User" w:date="2019-09-19T03:29:00Z">
        <w:r w:rsidRPr="006A0BE8" w:rsidDel="00F7680F">
          <w:rPr>
            <w:rFonts w:cs="Times New Roman"/>
            <w:szCs w:val="24"/>
          </w:rPr>
          <w:delText>Skenario ini menjelaskan alur masuk ke dalam sistem. Fitur untuk user login yang bisa diakses oleh semua aktor.  Skenario lo</w:delText>
        </w:r>
        <w:r w:rsidR="007700B3" w:rsidRPr="006A0BE8" w:rsidDel="00F7680F">
          <w:rPr>
            <w:rFonts w:cs="Times New Roman"/>
            <w:szCs w:val="24"/>
          </w:rPr>
          <w:delText xml:space="preserve">gin dapat dilihat pada </w:delText>
        </w:r>
        <w:r w:rsidR="006343B3" w:rsidRPr="006A0BE8" w:rsidDel="00F7680F">
          <w:rPr>
            <w:rFonts w:cs="Times New Roman"/>
            <w:szCs w:val="24"/>
          </w:rPr>
          <w:delText>Tabel</w:delText>
        </w:r>
        <w:r w:rsidR="007700B3" w:rsidRPr="006A0BE8" w:rsidDel="00F7680F">
          <w:rPr>
            <w:rFonts w:cs="Times New Roman"/>
            <w:szCs w:val="24"/>
          </w:rPr>
          <w:delText xml:space="preserve"> 4.5</w:delText>
        </w:r>
        <w:r w:rsidRPr="006A0BE8" w:rsidDel="00F7680F">
          <w:rPr>
            <w:rFonts w:cs="Times New Roman"/>
            <w:szCs w:val="24"/>
          </w:rPr>
          <w:delText xml:space="preserve">. </w:delText>
        </w:r>
        <w:bookmarkStart w:id="3498" w:name="_Toc23496382"/>
        <w:bookmarkStart w:id="3499" w:name="_Toc23552566"/>
        <w:bookmarkEnd w:id="3498"/>
        <w:bookmarkEnd w:id="3499"/>
      </w:del>
    </w:p>
    <w:p w14:paraId="613320CB" w14:textId="026845ED" w:rsidR="00EB6254" w:rsidRPr="006A0BE8" w:rsidDel="00F7680F" w:rsidRDefault="00EB6254" w:rsidP="00EB6254">
      <w:pPr>
        <w:pStyle w:val="Caption"/>
        <w:keepNext/>
        <w:jc w:val="center"/>
        <w:rPr>
          <w:del w:id="3500" w:author="Windows User" w:date="2019-09-19T03:29:00Z"/>
          <w:rFonts w:cs="Times New Roman"/>
          <w:i w:val="0"/>
          <w:color w:val="auto"/>
          <w:sz w:val="24"/>
        </w:rPr>
      </w:pPr>
      <w:commentRangeStart w:id="3501"/>
      <w:del w:id="3502" w:author="Windows User" w:date="2019-09-19T03:29:00Z">
        <w:r w:rsidRPr="006A0BE8" w:rsidDel="00F7680F">
          <w:rPr>
            <w:rFonts w:cs="Times New Roman"/>
            <w:i w:val="0"/>
            <w:color w:val="auto"/>
            <w:sz w:val="24"/>
          </w:rPr>
          <w:delText xml:space="preserve">Tabel </w:delText>
        </w:r>
      </w:del>
      <w:del w:id="3503" w:author="Windows User" w:date="2019-09-18T15:48:00Z">
        <w:r w:rsidR="007E74B5" w:rsidRPr="006A0BE8" w:rsidDel="00F10288">
          <w:rPr>
            <w:rFonts w:cs="Times New Roman"/>
            <w:iCs w:val="0"/>
          </w:rPr>
          <w:fldChar w:fldCharType="begin"/>
        </w:r>
        <w:r w:rsidR="007E74B5" w:rsidRPr="006A0BE8" w:rsidDel="00F10288">
          <w:rPr>
            <w:rFonts w:cs="Times New Roman"/>
            <w:i w:val="0"/>
            <w:color w:val="auto"/>
            <w:sz w:val="24"/>
          </w:rPr>
          <w:delInstrText xml:space="preserve"> STYLEREF 1 \s </w:delInstrText>
        </w:r>
        <w:r w:rsidR="007E74B5" w:rsidRPr="006A0BE8" w:rsidDel="00F10288">
          <w:rPr>
            <w:rFonts w:cs="Times New Roman"/>
            <w:iCs w:val="0"/>
          </w:rPr>
          <w:fldChar w:fldCharType="separate"/>
        </w:r>
        <w:r w:rsidR="007E74B5" w:rsidRPr="006A0BE8" w:rsidDel="00F10288">
          <w:rPr>
            <w:rFonts w:cs="Times New Roman"/>
            <w:i w:val="0"/>
            <w:noProof/>
            <w:color w:val="auto"/>
            <w:sz w:val="24"/>
          </w:rPr>
          <w:delText>4</w:delText>
        </w:r>
        <w:r w:rsidR="007E74B5" w:rsidRPr="006A0BE8" w:rsidDel="00F10288">
          <w:rPr>
            <w:rFonts w:cs="Times New Roman"/>
            <w:iCs w:val="0"/>
          </w:rPr>
          <w:fldChar w:fldCharType="end"/>
        </w:r>
        <w:r w:rsidR="007E74B5" w:rsidRPr="006A0BE8" w:rsidDel="00F10288">
          <w:rPr>
            <w:rFonts w:cs="Times New Roman"/>
            <w:i w:val="0"/>
            <w:color w:val="auto"/>
            <w:sz w:val="24"/>
          </w:rPr>
          <w:delText>.</w:delText>
        </w:r>
        <w:r w:rsidR="007E74B5" w:rsidRPr="006A0BE8" w:rsidDel="00F10288">
          <w:rPr>
            <w:rFonts w:cs="Times New Roman"/>
            <w:iCs w:val="0"/>
          </w:rPr>
          <w:fldChar w:fldCharType="begin"/>
        </w:r>
        <w:r w:rsidR="007E74B5" w:rsidRPr="006A0BE8" w:rsidDel="00F10288">
          <w:rPr>
            <w:rFonts w:cs="Times New Roman"/>
            <w:i w:val="0"/>
            <w:color w:val="auto"/>
            <w:sz w:val="24"/>
          </w:rPr>
          <w:delInstrText xml:space="preserve"> SEQ Tabel \* ARABIC \s 1 </w:delInstrText>
        </w:r>
        <w:r w:rsidR="007E74B5" w:rsidRPr="006A0BE8" w:rsidDel="00F10288">
          <w:rPr>
            <w:rFonts w:cs="Times New Roman"/>
            <w:iCs w:val="0"/>
          </w:rPr>
          <w:fldChar w:fldCharType="separate"/>
        </w:r>
        <w:r w:rsidR="007E74B5" w:rsidRPr="006A0BE8" w:rsidDel="00F10288">
          <w:rPr>
            <w:rFonts w:cs="Times New Roman"/>
            <w:i w:val="0"/>
            <w:noProof/>
            <w:color w:val="auto"/>
            <w:sz w:val="24"/>
          </w:rPr>
          <w:delText>5</w:delText>
        </w:r>
        <w:r w:rsidR="007E74B5" w:rsidRPr="006A0BE8" w:rsidDel="00F10288">
          <w:rPr>
            <w:rFonts w:cs="Times New Roman"/>
            <w:iCs w:val="0"/>
          </w:rPr>
          <w:fldChar w:fldCharType="end"/>
        </w:r>
      </w:del>
      <w:del w:id="3504" w:author="Windows User" w:date="2019-09-19T03:29:00Z">
        <w:r w:rsidRPr="006A0BE8" w:rsidDel="00F7680F">
          <w:rPr>
            <w:rFonts w:cs="Times New Roman"/>
            <w:i w:val="0"/>
            <w:color w:val="auto"/>
            <w:sz w:val="24"/>
          </w:rPr>
          <w:delText xml:space="preserve"> Skenario login</w:delText>
        </w:r>
        <w:commentRangeEnd w:id="3501"/>
        <w:r w:rsidR="005006BA" w:rsidRPr="006A0BE8" w:rsidDel="00F7680F">
          <w:rPr>
            <w:rStyle w:val="CommentReference"/>
            <w:rFonts w:cs="Times New Roman"/>
            <w:i w:val="0"/>
            <w:iCs w:val="0"/>
            <w:color w:val="auto"/>
          </w:rPr>
          <w:commentReference w:id="3501"/>
        </w:r>
        <w:bookmarkStart w:id="3505" w:name="_Toc23496383"/>
        <w:bookmarkStart w:id="3506" w:name="_Toc23552567"/>
        <w:bookmarkEnd w:id="3505"/>
        <w:bookmarkEnd w:id="3506"/>
      </w:del>
    </w:p>
    <w:tbl>
      <w:tblPr>
        <w:tblStyle w:val="TableGrid"/>
        <w:tblW w:w="8217" w:type="dxa"/>
        <w:tblLook w:val="04A0" w:firstRow="1" w:lastRow="0" w:firstColumn="1" w:lastColumn="0" w:noHBand="0" w:noVBand="1"/>
      </w:tblPr>
      <w:tblGrid>
        <w:gridCol w:w="4531"/>
        <w:gridCol w:w="73"/>
        <w:gridCol w:w="3613"/>
      </w:tblGrid>
      <w:tr w:rsidR="00370B95" w:rsidRPr="006A0BE8" w:rsidDel="00F7680F" w14:paraId="23EB2396" w14:textId="572563FC" w:rsidTr="00335BD4">
        <w:trPr>
          <w:del w:id="3507" w:author="Windows User" w:date="2019-09-19T03:29:00Z"/>
        </w:trPr>
        <w:tc>
          <w:tcPr>
            <w:tcW w:w="4531" w:type="dxa"/>
          </w:tcPr>
          <w:p w14:paraId="0A7C761D" w14:textId="1AAD7B2D" w:rsidR="00370B95" w:rsidRPr="006A0BE8" w:rsidDel="00F7680F" w:rsidRDefault="00370B95" w:rsidP="00EB6254">
            <w:pPr>
              <w:spacing w:after="0" w:line="240" w:lineRule="auto"/>
              <w:rPr>
                <w:del w:id="3508" w:author="Windows User" w:date="2019-09-19T03:29:00Z"/>
                <w:rFonts w:cs="Times New Roman"/>
                <w:sz w:val="22"/>
                <w:lang w:val="en-ID"/>
              </w:rPr>
            </w:pPr>
            <w:del w:id="3509" w:author="Windows User" w:date="2019-09-19T03:29:00Z">
              <w:r w:rsidRPr="006A0BE8" w:rsidDel="00F7680F">
                <w:rPr>
                  <w:rFonts w:cs="Times New Roman"/>
                  <w:b/>
                  <w:sz w:val="22"/>
                </w:rPr>
                <w:delText>Nama Usecase</w:delText>
              </w:r>
              <w:bookmarkStart w:id="3510" w:name="_Toc23496384"/>
              <w:bookmarkStart w:id="3511" w:name="_Toc23552568"/>
              <w:bookmarkEnd w:id="3510"/>
              <w:bookmarkEnd w:id="3511"/>
            </w:del>
          </w:p>
        </w:tc>
        <w:tc>
          <w:tcPr>
            <w:tcW w:w="3686" w:type="dxa"/>
            <w:gridSpan w:val="2"/>
          </w:tcPr>
          <w:p w14:paraId="63CBFE64" w14:textId="206B804A" w:rsidR="00370B95" w:rsidRPr="006A0BE8" w:rsidDel="00F7680F" w:rsidRDefault="00370B95" w:rsidP="00EB6254">
            <w:pPr>
              <w:spacing w:after="0" w:line="240" w:lineRule="auto"/>
              <w:rPr>
                <w:del w:id="3512" w:author="Windows User" w:date="2019-09-19T03:29:00Z"/>
                <w:rFonts w:cs="Times New Roman"/>
                <w:sz w:val="22"/>
                <w:lang w:val="en-ID"/>
              </w:rPr>
            </w:pPr>
            <w:del w:id="3513" w:author="Windows User" w:date="2019-09-19T03:29:00Z">
              <w:r w:rsidRPr="006A0BE8" w:rsidDel="00F7680F">
                <w:rPr>
                  <w:rFonts w:cs="Times New Roman"/>
                  <w:sz w:val="22"/>
                </w:rPr>
                <w:delText>Log In</w:delText>
              </w:r>
              <w:bookmarkStart w:id="3514" w:name="_Toc23496385"/>
              <w:bookmarkStart w:id="3515" w:name="_Toc23552569"/>
              <w:bookmarkEnd w:id="3514"/>
              <w:bookmarkEnd w:id="3515"/>
            </w:del>
          </w:p>
        </w:tc>
        <w:bookmarkStart w:id="3516" w:name="_Toc23496386"/>
        <w:bookmarkStart w:id="3517" w:name="_Toc23552570"/>
        <w:bookmarkEnd w:id="3516"/>
        <w:bookmarkEnd w:id="3517"/>
      </w:tr>
      <w:tr w:rsidR="00370B95" w:rsidRPr="006A0BE8" w:rsidDel="00F7680F" w14:paraId="39BA6484" w14:textId="0CA2BE2F" w:rsidTr="00335BD4">
        <w:trPr>
          <w:del w:id="3518" w:author="Windows User" w:date="2019-09-19T03:29:00Z"/>
        </w:trPr>
        <w:tc>
          <w:tcPr>
            <w:tcW w:w="4531" w:type="dxa"/>
          </w:tcPr>
          <w:p w14:paraId="0EC1027E" w14:textId="62B751B7" w:rsidR="00370B95" w:rsidRPr="006A0BE8" w:rsidDel="00F7680F" w:rsidRDefault="00370B95" w:rsidP="00EB6254">
            <w:pPr>
              <w:spacing w:after="0" w:line="240" w:lineRule="auto"/>
              <w:rPr>
                <w:del w:id="3519" w:author="Windows User" w:date="2019-09-19T03:29:00Z"/>
                <w:rFonts w:cs="Times New Roman"/>
                <w:sz w:val="22"/>
                <w:lang w:val="en-ID"/>
              </w:rPr>
            </w:pPr>
            <w:del w:id="3520" w:author="Windows User" w:date="2019-09-19T03:29:00Z">
              <w:r w:rsidRPr="006A0BE8" w:rsidDel="00F7680F">
                <w:rPr>
                  <w:rFonts w:cs="Times New Roman"/>
                  <w:b/>
                  <w:sz w:val="22"/>
                </w:rPr>
                <w:delText>Aktor</w:delText>
              </w:r>
              <w:bookmarkStart w:id="3521" w:name="_Toc23496387"/>
              <w:bookmarkStart w:id="3522" w:name="_Toc23552571"/>
              <w:bookmarkEnd w:id="3521"/>
              <w:bookmarkEnd w:id="3522"/>
            </w:del>
          </w:p>
        </w:tc>
        <w:tc>
          <w:tcPr>
            <w:tcW w:w="3686" w:type="dxa"/>
            <w:gridSpan w:val="2"/>
          </w:tcPr>
          <w:p w14:paraId="1D895CD0" w14:textId="3B10C001" w:rsidR="00370B95" w:rsidRPr="006A0BE8" w:rsidDel="00F7680F" w:rsidRDefault="00370B95" w:rsidP="00EB6254">
            <w:pPr>
              <w:spacing w:after="0" w:line="240" w:lineRule="auto"/>
              <w:rPr>
                <w:del w:id="3523" w:author="Windows User" w:date="2019-09-19T03:29:00Z"/>
                <w:rFonts w:cs="Times New Roman"/>
                <w:sz w:val="22"/>
                <w:lang w:val="en-ID"/>
              </w:rPr>
            </w:pPr>
            <w:del w:id="3524" w:author="Windows User" w:date="2019-09-19T03:29:00Z">
              <w:r w:rsidRPr="006A0BE8" w:rsidDel="00F7680F">
                <w:rPr>
                  <w:rFonts w:cs="Times New Roman"/>
                  <w:sz w:val="22"/>
                </w:rPr>
                <w:delText>Seluruh aktor</w:delText>
              </w:r>
              <w:bookmarkStart w:id="3525" w:name="_Toc23496388"/>
              <w:bookmarkStart w:id="3526" w:name="_Toc23552572"/>
              <w:bookmarkEnd w:id="3525"/>
              <w:bookmarkEnd w:id="3526"/>
            </w:del>
          </w:p>
        </w:tc>
        <w:bookmarkStart w:id="3527" w:name="_Toc23496389"/>
        <w:bookmarkStart w:id="3528" w:name="_Toc23552573"/>
        <w:bookmarkEnd w:id="3527"/>
        <w:bookmarkEnd w:id="3528"/>
      </w:tr>
      <w:tr w:rsidR="00370B95" w:rsidRPr="006A0BE8" w:rsidDel="00F7680F" w14:paraId="340907BD" w14:textId="73B5C927" w:rsidTr="00335BD4">
        <w:trPr>
          <w:del w:id="3529" w:author="Windows User" w:date="2019-09-19T03:29:00Z"/>
        </w:trPr>
        <w:tc>
          <w:tcPr>
            <w:tcW w:w="4531" w:type="dxa"/>
          </w:tcPr>
          <w:p w14:paraId="3EAEE456" w14:textId="32E2AEA8" w:rsidR="00370B95" w:rsidRPr="006A0BE8" w:rsidDel="00F7680F" w:rsidRDefault="00370B95" w:rsidP="00EB6254">
            <w:pPr>
              <w:spacing w:after="0" w:line="240" w:lineRule="auto"/>
              <w:rPr>
                <w:del w:id="3530" w:author="Windows User" w:date="2019-09-19T03:29:00Z"/>
                <w:rFonts w:cs="Times New Roman"/>
                <w:sz w:val="22"/>
                <w:lang w:val="en-ID"/>
              </w:rPr>
            </w:pPr>
            <w:del w:id="3531" w:author="Windows User" w:date="2019-09-19T03:29:00Z">
              <w:r w:rsidRPr="006A0BE8" w:rsidDel="00F7680F">
                <w:rPr>
                  <w:rFonts w:cs="Times New Roman"/>
                  <w:b/>
                  <w:sz w:val="22"/>
                </w:rPr>
                <w:delText>Deskripsi Singkat</w:delText>
              </w:r>
              <w:bookmarkStart w:id="3532" w:name="_Toc23496390"/>
              <w:bookmarkStart w:id="3533" w:name="_Toc23552574"/>
              <w:bookmarkEnd w:id="3532"/>
              <w:bookmarkEnd w:id="3533"/>
            </w:del>
          </w:p>
        </w:tc>
        <w:tc>
          <w:tcPr>
            <w:tcW w:w="3686" w:type="dxa"/>
            <w:gridSpan w:val="2"/>
          </w:tcPr>
          <w:p w14:paraId="567A7C8D" w14:textId="49BD06AC" w:rsidR="00370B95" w:rsidRPr="006A0BE8" w:rsidDel="00F7680F" w:rsidRDefault="00370B95" w:rsidP="00EB6254">
            <w:pPr>
              <w:spacing w:after="0" w:line="240" w:lineRule="auto"/>
              <w:rPr>
                <w:del w:id="3534" w:author="Windows User" w:date="2019-09-19T03:29:00Z"/>
                <w:rFonts w:cs="Times New Roman"/>
                <w:sz w:val="22"/>
                <w:lang w:val="en-ID"/>
              </w:rPr>
            </w:pPr>
            <w:del w:id="3535" w:author="Windows User" w:date="2019-09-19T03:29:00Z">
              <w:r w:rsidRPr="006A0BE8" w:rsidDel="00F7680F">
                <w:rPr>
                  <w:rFonts w:cs="Times New Roman"/>
                  <w:sz w:val="22"/>
                </w:rPr>
                <w:delText>Aktor memasukkan username dan password</w:delText>
              </w:r>
              <w:bookmarkStart w:id="3536" w:name="_Toc23496391"/>
              <w:bookmarkStart w:id="3537" w:name="_Toc23552575"/>
              <w:bookmarkEnd w:id="3536"/>
              <w:bookmarkEnd w:id="3537"/>
            </w:del>
          </w:p>
        </w:tc>
        <w:bookmarkStart w:id="3538" w:name="_Toc23496392"/>
        <w:bookmarkStart w:id="3539" w:name="_Toc23552576"/>
        <w:bookmarkEnd w:id="3538"/>
        <w:bookmarkEnd w:id="3539"/>
      </w:tr>
      <w:tr w:rsidR="00370B95" w:rsidRPr="006A0BE8" w:rsidDel="00F7680F" w14:paraId="17BDB0BE" w14:textId="4F573381" w:rsidTr="00335BD4">
        <w:trPr>
          <w:del w:id="3540" w:author="Windows User" w:date="2019-09-19T03:29:00Z"/>
        </w:trPr>
        <w:tc>
          <w:tcPr>
            <w:tcW w:w="4531" w:type="dxa"/>
          </w:tcPr>
          <w:p w14:paraId="597AA152" w14:textId="3ED948A9" w:rsidR="00370B95" w:rsidRPr="006A0BE8" w:rsidDel="00F7680F" w:rsidRDefault="00370B95" w:rsidP="00EB6254">
            <w:pPr>
              <w:spacing w:after="0" w:line="240" w:lineRule="auto"/>
              <w:rPr>
                <w:del w:id="3541" w:author="Windows User" w:date="2019-09-19T03:29:00Z"/>
                <w:rFonts w:cs="Times New Roman"/>
                <w:sz w:val="22"/>
                <w:lang w:val="en-ID"/>
              </w:rPr>
            </w:pPr>
            <w:del w:id="3542" w:author="Windows User" w:date="2019-09-19T03:29:00Z">
              <w:r w:rsidRPr="006A0BE8" w:rsidDel="00F7680F">
                <w:rPr>
                  <w:rFonts w:cs="Times New Roman"/>
                  <w:b/>
                  <w:sz w:val="22"/>
                </w:rPr>
                <w:delText>Prekondisi</w:delText>
              </w:r>
              <w:bookmarkStart w:id="3543" w:name="_Toc23496393"/>
              <w:bookmarkStart w:id="3544" w:name="_Toc23552577"/>
              <w:bookmarkEnd w:id="3543"/>
              <w:bookmarkEnd w:id="3544"/>
            </w:del>
          </w:p>
        </w:tc>
        <w:tc>
          <w:tcPr>
            <w:tcW w:w="3686" w:type="dxa"/>
            <w:gridSpan w:val="2"/>
          </w:tcPr>
          <w:p w14:paraId="508BA174" w14:textId="1E9182E4" w:rsidR="00370B95" w:rsidRPr="006A0BE8" w:rsidDel="00F7680F" w:rsidRDefault="00370B95" w:rsidP="00EB6254">
            <w:pPr>
              <w:spacing w:after="0" w:line="240" w:lineRule="auto"/>
              <w:rPr>
                <w:del w:id="3545" w:author="Windows User" w:date="2019-09-19T03:29:00Z"/>
                <w:rFonts w:cs="Times New Roman"/>
                <w:sz w:val="22"/>
                <w:lang w:val="en-ID"/>
              </w:rPr>
            </w:pPr>
            <w:del w:id="3546" w:author="Windows User" w:date="2019-09-19T03:29:00Z">
              <w:r w:rsidRPr="006A0BE8" w:rsidDel="00F7680F">
                <w:rPr>
                  <w:rFonts w:cs="Times New Roman"/>
                  <w:sz w:val="22"/>
                </w:rPr>
                <w:delText>Aktor masuk halaman utama Login</w:delText>
              </w:r>
              <w:bookmarkStart w:id="3547" w:name="_Toc23496394"/>
              <w:bookmarkStart w:id="3548" w:name="_Toc23552578"/>
              <w:bookmarkEnd w:id="3547"/>
              <w:bookmarkEnd w:id="3548"/>
            </w:del>
          </w:p>
        </w:tc>
        <w:bookmarkStart w:id="3549" w:name="_Toc23496395"/>
        <w:bookmarkStart w:id="3550" w:name="_Toc23552579"/>
        <w:bookmarkEnd w:id="3549"/>
        <w:bookmarkEnd w:id="3550"/>
      </w:tr>
      <w:tr w:rsidR="00370B95" w:rsidRPr="006A0BE8" w:rsidDel="00F7680F" w14:paraId="557C7A32" w14:textId="42DE7C20" w:rsidTr="00335BD4">
        <w:trPr>
          <w:del w:id="3551" w:author="Windows User" w:date="2019-09-19T03:29:00Z"/>
        </w:trPr>
        <w:tc>
          <w:tcPr>
            <w:tcW w:w="4531" w:type="dxa"/>
          </w:tcPr>
          <w:p w14:paraId="63321514" w14:textId="74325E6D" w:rsidR="00370B95" w:rsidRPr="006A0BE8" w:rsidDel="00F7680F" w:rsidRDefault="00370B95" w:rsidP="00EB6254">
            <w:pPr>
              <w:spacing w:after="0" w:line="240" w:lineRule="auto"/>
              <w:rPr>
                <w:del w:id="3552" w:author="Windows User" w:date="2019-09-19T03:29:00Z"/>
                <w:rFonts w:cs="Times New Roman"/>
                <w:sz w:val="22"/>
                <w:lang w:val="en-ID"/>
              </w:rPr>
            </w:pPr>
            <w:del w:id="3553" w:author="Windows User" w:date="2019-09-19T03:29:00Z">
              <w:r w:rsidRPr="006A0BE8" w:rsidDel="00F7680F">
                <w:rPr>
                  <w:rFonts w:cs="Times New Roman"/>
                  <w:b/>
                  <w:sz w:val="22"/>
                </w:rPr>
                <w:delText>Pascakondisi</w:delText>
              </w:r>
              <w:bookmarkStart w:id="3554" w:name="_Toc23496396"/>
              <w:bookmarkStart w:id="3555" w:name="_Toc23552580"/>
              <w:bookmarkEnd w:id="3554"/>
              <w:bookmarkEnd w:id="3555"/>
            </w:del>
          </w:p>
        </w:tc>
        <w:tc>
          <w:tcPr>
            <w:tcW w:w="3686" w:type="dxa"/>
            <w:gridSpan w:val="2"/>
          </w:tcPr>
          <w:p w14:paraId="135F98FA" w14:textId="5807EB66" w:rsidR="00370B95" w:rsidRPr="006A0BE8" w:rsidDel="00F7680F" w:rsidRDefault="00370B95" w:rsidP="00EB6254">
            <w:pPr>
              <w:spacing w:after="0" w:line="240" w:lineRule="auto"/>
              <w:rPr>
                <w:del w:id="3556" w:author="Windows User" w:date="2019-09-19T03:29:00Z"/>
                <w:rFonts w:cs="Times New Roman"/>
                <w:sz w:val="22"/>
                <w:lang w:val="en-ID"/>
              </w:rPr>
            </w:pPr>
            <w:del w:id="3557" w:author="Windows User" w:date="2019-09-19T03:29:00Z">
              <w:r w:rsidRPr="006A0BE8" w:rsidDel="00F7680F">
                <w:rPr>
                  <w:rFonts w:cs="Times New Roman"/>
                  <w:sz w:val="22"/>
                </w:rPr>
                <w:delText>Aktor masuk halaman utama sesuai aktor</w:delText>
              </w:r>
              <w:bookmarkStart w:id="3558" w:name="_Toc23496397"/>
              <w:bookmarkStart w:id="3559" w:name="_Toc23552581"/>
              <w:bookmarkEnd w:id="3558"/>
              <w:bookmarkEnd w:id="3559"/>
            </w:del>
          </w:p>
        </w:tc>
        <w:bookmarkStart w:id="3560" w:name="_Toc23496398"/>
        <w:bookmarkStart w:id="3561" w:name="_Toc23552582"/>
        <w:bookmarkEnd w:id="3560"/>
        <w:bookmarkEnd w:id="3561"/>
      </w:tr>
      <w:tr w:rsidR="00370B95" w:rsidRPr="006A0BE8" w:rsidDel="00F7680F" w14:paraId="265B5CCD" w14:textId="47CB8D76" w:rsidTr="00335BD4">
        <w:trPr>
          <w:del w:id="3562" w:author="Windows User" w:date="2019-09-19T03:29:00Z"/>
        </w:trPr>
        <w:tc>
          <w:tcPr>
            <w:tcW w:w="8217" w:type="dxa"/>
            <w:gridSpan w:val="3"/>
          </w:tcPr>
          <w:p w14:paraId="581E882F" w14:textId="541BC118" w:rsidR="00370B95" w:rsidRPr="006A0BE8" w:rsidDel="00F7680F" w:rsidRDefault="00370B95" w:rsidP="00EB6254">
            <w:pPr>
              <w:spacing w:after="0" w:line="240" w:lineRule="auto"/>
              <w:jc w:val="center"/>
              <w:rPr>
                <w:del w:id="3563" w:author="Windows User" w:date="2019-09-19T03:29:00Z"/>
                <w:rFonts w:cs="Times New Roman"/>
                <w:sz w:val="22"/>
              </w:rPr>
            </w:pPr>
            <w:del w:id="3564" w:author="Windows User" w:date="2019-09-19T03:29:00Z">
              <w:r w:rsidRPr="006A0BE8" w:rsidDel="00F7680F">
                <w:rPr>
                  <w:rFonts w:cs="Times New Roman"/>
                  <w:b/>
                  <w:bCs/>
                  <w:sz w:val="22"/>
                </w:rPr>
                <w:delText>Flow Event</w:delText>
              </w:r>
              <w:bookmarkStart w:id="3565" w:name="_Toc23496399"/>
              <w:bookmarkStart w:id="3566" w:name="_Toc23552583"/>
              <w:bookmarkEnd w:id="3565"/>
              <w:bookmarkEnd w:id="3566"/>
            </w:del>
          </w:p>
        </w:tc>
        <w:bookmarkStart w:id="3567" w:name="_Toc23496400"/>
        <w:bookmarkStart w:id="3568" w:name="_Toc23552584"/>
        <w:bookmarkEnd w:id="3567"/>
        <w:bookmarkEnd w:id="3568"/>
      </w:tr>
      <w:tr w:rsidR="00370B95" w:rsidRPr="006A0BE8" w:rsidDel="00F7680F" w14:paraId="121969CF" w14:textId="6FD2FBB7" w:rsidTr="00335BD4">
        <w:trPr>
          <w:del w:id="3569" w:author="Windows User" w:date="2019-09-19T03:29:00Z"/>
        </w:trPr>
        <w:tc>
          <w:tcPr>
            <w:tcW w:w="8217" w:type="dxa"/>
            <w:gridSpan w:val="3"/>
          </w:tcPr>
          <w:p w14:paraId="2C4299F7" w14:textId="54A24236" w:rsidR="00370B95" w:rsidRPr="006A0BE8" w:rsidDel="00F7680F" w:rsidRDefault="00370B95" w:rsidP="00EB6254">
            <w:pPr>
              <w:spacing w:after="0" w:line="240" w:lineRule="auto"/>
              <w:jc w:val="center"/>
              <w:rPr>
                <w:del w:id="3570" w:author="Windows User" w:date="2019-09-19T03:29:00Z"/>
                <w:rFonts w:cs="Times New Roman"/>
                <w:sz w:val="22"/>
              </w:rPr>
            </w:pPr>
            <w:del w:id="3571" w:author="Windows User" w:date="2019-09-19T03:29:00Z">
              <w:r w:rsidRPr="006A0BE8" w:rsidDel="00F7680F">
                <w:rPr>
                  <w:rFonts w:cs="Times New Roman"/>
                  <w:b/>
                  <w:sz w:val="22"/>
                </w:rPr>
                <w:delText>Normal Flow : Log In</w:delText>
              </w:r>
              <w:bookmarkStart w:id="3572" w:name="_Toc23496401"/>
              <w:bookmarkStart w:id="3573" w:name="_Toc23552585"/>
              <w:bookmarkEnd w:id="3572"/>
              <w:bookmarkEnd w:id="3573"/>
            </w:del>
          </w:p>
        </w:tc>
        <w:bookmarkStart w:id="3574" w:name="_Toc23496402"/>
        <w:bookmarkStart w:id="3575" w:name="_Toc23552586"/>
        <w:bookmarkEnd w:id="3574"/>
        <w:bookmarkEnd w:id="3575"/>
      </w:tr>
      <w:tr w:rsidR="00370B95" w:rsidRPr="006A0BE8" w:rsidDel="00F7680F" w14:paraId="0DD0AA97" w14:textId="690AE338" w:rsidTr="00335BD4">
        <w:trPr>
          <w:trHeight w:val="371"/>
          <w:del w:id="3576" w:author="Windows User" w:date="2019-09-19T03:29:00Z"/>
        </w:trPr>
        <w:tc>
          <w:tcPr>
            <w:tcW w:w="4604" w:type="dxa"/>
            <w:gridSpan w:val="2"/>
          </w:tcPr>
          <w:p w14:paraId="4A6AC731" w14:textId="493F8F16" w:rsidR="00370B95" w:rsidRPr="006A0BE8" w:rsidDel="00F7680F" w:rsidRDefault="00370B95" w:rsidP="00EB6254">
            <w:pPr>
              <w:spacing w:after="0" w:line="240" w:lineRule="auto"/>
              <w:rPr>
                <w:del w:id="3577" w:author="Windows User" w:date="2019-09-19T03:29:00Z"/>
                <w:rFonts w:cs="Times New Roman"/>
                <w:b/>
                <w:sz w:val="22"/>
              </w:rPr>
            </w:pPr>
            <w:del w:id="3578" w:author="Windows User" w:date="2019-09-19T03:29:00Z">
              <w:r w:rsidRPr="006A0BE8" w:rsidDel="00F7680F">
                <w:rPr>
                  <w:rFonts w:cs="Times New Roman"/>
                  <w:sz w:val="22"/>
                </w:rPr>
                <w:delText>Aksi Aktor</w:delText>
              </w:r>
              <w:bookmarkStart w:id="3579" w:name="_Toc23496403"/>
              <w:bookmarkStart w:id="3580" w:name="_Toc23552587"/>
              <w:bookmarkEnd w:id="3579"/>
              <w:bookmarkEnd w:id="3580"/>
            </w:del>
          </w:p>
        </w:tc>
        <w:tc>
          <w:tcPr>
            <w:tcW w:w="3613" w:type="dxa"/>
          </w:tcPr>
          <w:p w14:paraId="07316A88" w14:textId="75FF952D" w:rsidR="00370B95" w:rsidRPr="006A0BE8" w:rsidDel="00F7680F" w:rsidRDefault="00370B95" w:rsidP="00EB6254">
            <w:pPr>
              <w:spacing w:after="0" w:line="240" w:lineRule="auto"/>
              <w:rPr>
                <w:del w:id="3581" w:author="Windows User" w:date="2019-09-19T03:29:00Z"/>
                <w:rFonts w:cs="Times New Roman"/>
                <w:b/>
                <w:sz w:val="22"/>
              </w:rPr>
            </w:pPr>
            <w:del w:id="3582" w:author="Windows User" w:date="2019-09-19T03:29:00Z">
              <w:r w:rsidRPr="006A0BE8" w:rsidDel="00F7680F">
                <w:rPr>
                  <w:rFonts w:cs="Times New Roman"/>
                  <w:sz w:val="22"/>
                </w:rPr>
                <w:delText>Reaksi Sistem</w:delText>
              </w:r>
              <w:bookmarkStart w:id="3583" w:name="_Toc23496404"/>
              <w:bookmarkStart w:id="3584" w:name="_Toc23552588"/>
              <w:bookmarkEnd w:id="3583"/>
              <w:bookmarkEnd w:id="3584"/>
            </w:del>
          </w:p>
        </w:tc>
        <w:bookmarkStart w:id="3585" w:name="_Toc23496405"/>
        <w:bookmarkStart w:id="3586" w:name="_Toc23552589"/>
        <w:bookmarkEnd w:id="3585"/>
        <w:bookmarkEnd w:id="3586"/>
      </w:tr>
      <w:tr w:rsidR="00711C6A" w:rsidRPr="006A0BE8" w:rsidDel="00F7680F" w14:paraId="17C007C9" w14:textId="60DC1B4A" w:rsidTr="00335BD4">
        <w:trPr>
          <w:trHeight w:val="371"/>
          <w:del w:id="3587" w:author="Windows User" w:date="2019-09-19T03:29:00Z"/>
        </w:trPr>
        <w:tc>
          <w:tcPr>
            <w:tcW w:w="4604" w:type="dxa"/>
            <w:gridSpan w:val="2"/>
          </w:tcPr>
          <w:p w14:paraId="2AE35AB6" w14:textId="61BBCF8E" w:rsidR="00711C6A" w:rsidRPr="006A0BE8" w:rsidDel="00F7680F" w:rsidRDefault="00711C6A" w:rsidP="00EB6254">
            <w:pPr>
              <w:pStyle w:val="ListParagraph"/>
              <w:numPr>
                <w:ilvl w:val="0"/>
                <w:numId w:val="6"/>
              </w:numPr>
              <w:spacing w:after="0" w:line="240" w:lineRule="auto"/>
              <w:rPr>
                <w:del w:id="3588" w:author="Windows User" w:date="2019-09-19T03:29:00Z"/>
                <w:rFonts w:cs="Times New Roman"/>
                <w:sz w:val="22"/>
              </w:rPr>
            </w:pPr>
            <w:del w:id="3589" w:author="Windows User" w:date="2019-09-19T03:29:00Z">
              <w:r w:rsidRPr="006A0BE8" w:rsidDel="00F7680F">
                <w:rPr>
                  <w:rFonts w:cs="Times New Roman"/>
                  <w:sz w:val="22"/>
                </w:rPr>
                <w:delText>Masuk ke halaman login</w:delText>
              </w:r>
              <w:bookmarkStart w:id="3590" w:name="_Toc23496406"/>
              <w:bookmarkStart w:id="3591" w:name="_Toc23552590"/>
              <w:bookmarkEnd w:id="3590"/>
              <w:bookmarkEnd w:id="3591"/>
            </w:del>
          </w:p>
        </w:tc>
        <w:tc>
          <w:tcPr>
            <w:tcW w:w="3613" w:type="dxa"/>
          </w:tcPr>
          <w:p w14:paraId="6F1BC777" w14:textId="7D167038" w:rsidR="00711C6A" w:rsidRPr="006A0BE8" w:rsidDel="00F7680F" w:rsidRDefault="00711C6A" w:rsidP="00EB6254">
            <w:pPr>
              <w:spacing w:after="0" w:line="240" w:lineRule="auto"/>
              <w:rPr>
                <w:del w:id="3592" w:author="Windows User" w:date="2019-09-19T03:29:00Z"/>
                <w:rFonts w:cs="Times New Roman"/>
                <w:sz w:val="22"/>
              </w:rPr>
            </w:pPr>
            <w:bookmarkStart w:id="3593" w:name="_Toc23496407"/>
            <w:bookmarkStart w:id="3594" w:name="_Toc23552591"/>
            <w:bookmarkEnd w:id="3593"/>
            <w:bookmarkEnd w:id="3594"/>
          </w:p>
        </w:tc>
        <w:bookmarkStart w:id="3595" w:name="_Toc23496408"/>
        <w:bookmarkStart w:id="3596" w:name="_Toc23552592"/>
        <w:bookmarkEnd w:id="3595"/>
        <w:bookmarkEnd w:id="3596"/>
      </w:tr>
      <w:tr w:rsidR="00370B95" w:rsidRPr="006A0BE8" w:rsidDel="00F7680F" w14:paraId="593D3615" w14:textId="71FABF03" w:rsidTr="00335BD4">
        <w:trPr>
          <w:trHeight w:val="370"/>
          <w:del w:id="3597" w:author="Windows User" w:date="2019-09-19T03:29:00Z"/>
        </w:trPr>
        <w:tc>
          <w:tcPr>
            <w:tcW w:w="4604" w:type="dxa"/>
            <w:gridSpan w:val="2"/>
          </w:tcPr>
          <w:p w14:paraId="2490DB53" w14:textId="770FC4F7" w:rsidR="00370B95" w:rsidRPr="006A0BE8" w:rsidDel="00F7680F" w:rsidRDefault="00370B95" w:rsidP="00EB6254">
            <w:pPr>
              <w:pStyle w:val="ListParagraph"/>
              <w:spacing w:after="0" w:line="240" w:lineRule="auto"/>
              <w:rPr>
                <w:del w:id="3598" w:author="Windows User" w:date="2019-09-19T03:29:00Z"/>
                <w:rFonts w:cs="Times New Roman"/>
                <w:sz w:val="22"/>
              </w:rPr>
            </w:pPr>
            <w:bookmarkStart w:id="3599" w:name="_Toc23496409"/>
            <w:bookmarkStart w:id="3600" w:name="_Toc23552593"/>
            <w:bookmarkEnd w:id="3599"/>
            <w:bookmarkEnd w:id="3600"/>
          </w:p>
          <w:p w14:paraId="643AC56F" w14:textId="330424D4" w:rsidR="00370B95" w:rsidRPr="006A0BE8" w:rsidDel="00F7680F" w:rsidRDefault="00370B95" w:rsidP="00EB6254">
            <w:pPr>
              <w:pStyle w:val="ListParagraph"/>
              <w:spacing w:after="0" w:line="240" w:lineRule="auto"/>
              <w:rPr>
                <w:del w:id="3601" w:author="Windows User" w:date="2019-09-19T03:29:00Z"/>
                <w:rFonts w:cs="Times New Roman"/>
                <w:sz w:val="22"/>
              </w:rPr>
            </w:pPr>
            <w:bookmarkStart w:id="3602" w:name="_Toc23496410"/>
            <w:bookmarkStart w:id="3603" w:name="_Toc23552594"/>
            <w:bookmarkEnd w:id="3602"/>
            <w:bookmarkEnd w:id="3603"/>
          </w:p>
          <w:p w14:paraId="64707CA6" w14:textId="41059E79" w:rsidR="00370B95" w:rsidRPr="006A0BE8" w:rsidDel="00F7680F" w:rsidRDefault="00370B95" w:rsidP="00EB6254">
            <w:pPr>
              <w:spacing w:after="0" w:line="240" w:lineRule="auto"/>
              <w:rPr>
                <w:del w:id="3604" w:author="Windows User" w:date="2019-09-19T03:29:00Z"/>
                <w:rFonts w:cs="Times New Roman"/>
                <w:b/>
                <w:sz w:val="22"/>
              </w:rPr>
            </w:pPr>
            <w:bookmarkStart w:id="3605" w:name="_Toc23496411"/>
            <w:bookmarkStart w:id="3606" w:name="_Toc23552595"/>
            <w:bookmarkEnd w:id="3605"/>
            <w:bookmarkEnd w:id="3606"/>
          </w:p>
        </w:tc>
        <w:tc>
          <w:tcPr>
            <w:tcW w:w="3613" w:type="dxa"/>
          </w:tcPr>
          <w:p w14:paraId="3DB51BB3" w14:textId="25EE2791" w:rsidR="00370B95" w:rsidRPr="006A0BE8" w:rsidDel="00F7680F" w:rsidRDefault="00370B95" w:rsidP="00EB6254">
            <w:pPr>
              <w:pStyle w:val="ListParagraph"/>
              <w:numPr>
                <w:ilvl w:val="0"/>
                <w:numId w:val="6"/>
              </w:numPr>
              <w:spacing w:after="0" w:line="240" w:lineRule="auto"/>
              <w:rPr>
                <w:del w:id="3607" w:author="Windows User" w:date="2019-09-19T03:29:00Z"/>
                <w:rFonts w:cs="Times New Roman"/>
                <w:sz w:val="22"/>
              </w:rPr>
            </w:pPr>
            <w:del w:id="3608" w:author="Windows User" w:date="2019-09-19T03:29:00Z">
              <w:r w:rsidRPr="006A0BE8" w:rsidDel="00F7680F">
                <w:rPr>
                  <w:rFonts w:cs="Times New Roman"/>
                  <w:sz w:val="22"/>
                </w:rPr>
                <w:delText>Sistem menampilkan halaman login yang berisi form, sebagai berikut :</w:delText>
              </w:r>
              <w:bookmarkStart w:id="3609" w:name="_Toc23496412"/>
              <w:bookmarkStart w:id="3610" w:name="_Toc23552596"/>
              <w:bookmarkEnd w:id="3609"/>
              <w:bookmarkEnd w:id="3610"/>
            </w:del>
          </w:p>
          <w:p w14:paraId="67F47CD7" w14:textId="7E2E4732" w:rsidR="00370B95" w:rsidRPr="006A0BE8" w:rsidDel="00F7680F" w:rsidRDefault="00370B95" w:rsidP="00EB6254">
            <w:pPr>
              <w:spacing w:after="0" w:line="240" w:lineRule="auto"/>
              <w:rPr>
                <w:del w:id="3611" w:author="Windows User" w:date="2019-09-19T03:29:00Z"/>
                <w:rFonts w:cs="Times New Roman"/>
                <w:sz w:val="22"/>
              </w:rPr>
            </w:pPr>
            <w:del w:id="3612" w:author="Windows User" w:date="2019-09-19T03:29:00Z">
              <w:r w:rsidRPr="006A0BE8" w:rsidDel="00F7680F">
                <w:rPr>
                  <w:rFonts w:cs="Times New Roman"/>
                  <w:sz w:val="22"/>
                </w:rPr>
                <w:delText xml:space="preserve"> a. </w:delText>
              </w:r>
              <w:r w:rsidR="004A1011" w:rsidRPr="006A0BE8" w:rsidDel="00F7680F">
                <w:rPr>
                  <w:rFonts w:cs="Times New Roman"/>
                  <w:sz w:val="22"/>
                </w:rPr>
                <w:delText>Username</w:delText>
              </w:r>
              <w:r w:rsidRPr="006A0BE8" w:rsidDel="00F7680F">
                <w:rPr>
                  <w:rFonts w:cs="Times New Roman"/>
                  <w:sz w:val="22"/>
                </w:rPr>
                <w:delText>(varchar 20)</w:delText>
              </w:r>
              <w:bookmarkStart w:id="3613" w:name="_Toc23496413"/>
              <w:bookmarkStart w:id="3614" w:name="_Toc23552597"/>
              <w:bookmarkEnd w:id="3613"/>
              <w:bookmarkEnd w:id="3614"/>
            </w:del>
          </w:p>
          <w:p w14:paraId="296623A4" w14:textId="506E459F" w:rsidR="00370B95" w:rsidRPr="006A0BE8" w:rsidDel="00F7680F" w:rsidRDefault="00370B95" w:rsidP="00EB6254">
            <w:pPr>
              <w:spacing w:after="0" w:line="240" w:lineRule="auto"/>
              <w:rPr>
                <w:del w:id="3615" w:author="Windows User" w:date="2019-09-19T03:29:00Z"/>
                <w:rFonts w:cs="Times New Roman"/>
                <w:sz w:val="22"/>
              </w:rPr>
            </w:pPr>
            <w:del w:id="3616" w:author="Windows User" w:date="2019-09-19T03:29:00Z">
              <w:r w:rsidRPr="006A0BE8" w:rsidDel="00F7680F">
                <w:rPr>
                  <w:rFonts w:cs="Times New Roman"/>
                  <w:sz w:val="22"/>
                </w:rPr>
                <w:delText>b. Password (varchar 20 )</w:delText>
              </w:r>
              <w:bookmarkStart w:id="3617" w:name="_Toc23496414"/>
              <w:bookmarkStart w:id="3618" w:name="_Toc23552598"/>
              <w:bookmarkEnd w:id="3617"/>
              <w:bookmarkEnd w:id="3618"/>
            </w:del>
          </w:p>
          <w:p w14:paraId="4B857097" w14:textId="3171B35D" w:rsidR="00370B95" w:rsidRPr="006A0BE8" w:rsidDel="00F7680F" w:rsidRDefault="00370B95" w:rsidP="00EB6254">
            <w:pPr>
              <w:spacing w:after="0" w:line="240" w:lineRule="auto"/>
              <w:rPr>
                <w:del w:id="3619" w:author="Windows User" w:date="2019-09-19T03:29:00Z"/>
                <w:rFonts w:cs="Times New Roman"/>
                <w:b/>
                <w:sz w:val="22"/>
              </w:rPr>
            </w:pPr>
            <w:bookmarkStart w:id="3620" w:name="_Toc23496415"/>
            <w:bookmarkStart w:id="3621" w:name="_Toc23552599"/>
            <w:bookmarkEnd w:id="3620"/>
            <w:bookmarkEnd w:id="3621"/>
          </w:p>
        </w:tc>
        <w:bookmarkStart w:id="3622" w:name="_Toc23496416"/>
        <w:bookmarkStart w:id="3623" w:name="_Toc23552600"/>
        <w:bookmarkEnd w:id="3622"/>
        <w:bookmarkEnd w:id="3623"/>
      </w:tr>
      <w:tr w:rsidR="00370B95" w:rsidRPr="006A0BE8" w:rsidDel="00F7680F" w14:paraId="5DFD5C03" w14:textId="6FE58EF1" w:rsidTr="00335BD4">
        <w:trPr>
          <w:trHeight w:val="370"/>
          <w:del w:id="3624" w:author="Windows User" w:date="2019-09-19T03:29:00Z"/>
        </w:trPr>
        <w:tc>
          <w:tcPr>
            <w:tcW w:w="4604" w:type="dxa"/>
            <w:gridSpan w:val="2"/>
          </w:tcPr>
          <w:p w14:paraId="06933FA5" w14:textId="3B7EDA30" w:rsidR="00370B95" w:rsidRPr="006A0BE8" w:rsidDel="00F7680F" w:rsidRDefault="00370B95" w:rsidP="00EB6254">
            <w:pPr>
              <w:pStyle w:val="ListParagraph"/>
              <w:numPr>
                <w:ilvl w:val="0"/>
                <w:numId w:val="6"/>
              </w:numPr>
              <w:spacing w:after="0" w:line="240" w:lineRule="auto"/>
              <w:rPr>
                <w:del w:id="3625" w:author="Windows User" w:date="2019-09-19T03:29:00Z"/>
                <w:rFonts w:cs="Times New Roman"/>
                <w:sz w:val="22"/>
              </w:rPr>
            </w:pPr>
            <w:del w:id="3626" w:author="Windows User" w:date="2019-09-19T03:29:00Z">
              <w:r w:rsidRPr="006A0BE8" w:rsidDel="00F7680F">
                <w:rPr>
                  <w:rFonts w:cs="Times New Roman"/>
                  <w:sz w:val="22"/>
                </w:rPr>
                <w:delText>Aktor mengisi username dan password</w:delText>
              </w:r>
              <w:bookmarkStart w:id="3627" w:name="_Toc23496417"/>
              <w:bookmarkStart w:id="3628" w:name="_Toc23552601"/>
              <w:bookmarkEnd w:id="3627"/>
              <w:bookmarkEnd w:id="3628"/>
            </w:del>
          </w:p>
        </w:tc>
        <w:tc>
          <w:tcPr>
            <w:tcW w:w="3613" w:type="dxa"/>
          </w:tcPr>
          <w:p w14:paraId="1C50ACAE" w14:textId="0C854645" w:rsidR="00370B95" w:rsidRPr="006A0BE8" w:rsidDel="00F7680F" w:rsidRDefault="00370B95" w:rsidP="00EB6254">
            <w:pPr>
              <w:spacing w:after="0" w:line="240" w:lineRule="auto"/>
              <w:rPr>
                <w:del w:id="3629" w:author="Windows User" w:date="2019-09-19T03:29:00Z"/>
                <w:rFonts w:cs="Times New Roman"/>
                <w:b/>
                <w:sz w:val="22"/>
              </w:rPr>
            </w:pPr>
            <w:bookmarkStart w:id="3630" w:name="_Toc23496418"/>
            <w:bookmarkStart w:id="3631" w:name="_Toc23552602"/>
            <w:bookmarkEnd w:id="3630"/>
            <w:bookmarkEnd w:id="3631"/>
          </w:p>
        </w:tc>
        <w:bookmarkStart w:id="3632" w:name="_Toc23496419"/>
        <w:bookmarkStart w:id="3633" w:name="_Toc23552603"/>
        <w:bookmarkEnd w:id="3632"/>
        <w:bookmarkEnd w:id="3633"/>
      </w:tr>
      <w:tr w:rsidR="00370B95" w:rsidRPr="006A0BE8" w:rsidDel="00F7680F" w14:paraId="2006807D" w14:textId="048ABAD1" w:rsidTr="00335BD4">
        <w:trPr>
          <w:trHeight w:val="370"/>
          <w:del w:id="3634" w:author="Windows User" w:date="2019-09-19T03:29:00Z"/>
        </w:trPr>
        <w:tc>
          <w:tcPr>
            <w:tcW w:w="4604" w:type="dxa"/>
            <w:gridSpan w:val="2"/>
          </w:tcPr>
          <w:p w14:paraId="61BF0F4F" w14:textId="54A9B780" w:rsidR="00370B95" w:rsidRPr="006A0BE8" w:rsidDel="00F7680F" w:rsidRDefault="00370B95" w:rsidP="00EB6254">
            <w:pPr>
              <w:pStyle w:val="ListParagraph"/>
              <w:numPr>
                <w:ilvl w:val="0"/>
                <w:numId w:val="6"/>
              </w:numPr>
              <w:spacing w:after="0" w:line="240" w:lineRule="auto"/>
              <w:rPr>
                <w:del w:id="3635" w:author="Windows User" w:date="2019-09-19T03:29:00Z"/>
                <w:rFonts w:cs="Times New Roman"/>
                <w:sz w:val="22"/>
              </w:rPr>
            </w:pPr>
            <w:del w:id="3636" w:author="Windows User" w:date="2019-09-19T03:29:00Z">
              <w:r w:rsidRPr="006A0BE8" w:rsidDel="00F7680F">
                <w:rPr>
                  <w:rFonts w:cs="Times New Roman"/>
                  <w:sz w:val="22"/>
                </w:rPr>
                <w:delText>Klik ‘Login’</w:delText>
              </w:r>
              <w:bookmarkStart w:id="3637" w:name="_Toc23496420"/>
              <w:bookmarkStart w:id="3638" w:name="_Toc23552604"/>
              <w:bookmarkEnd w:id="3637"/>
              <w:bookmarkEnd w:id="3638"/>
            </w:del>
          </w:p>
        </w:tc>
        <w:tc>
          <w:tcPr>
            <w:tcW w:w="3613" w:type="dxa"/>
          </w:tcPr>
          <w:p w14:paraId="79BB4301" w14:textId="0DF17E66" w:rsidR="00370B95" w:rsidRPr="006A0BE8" w:rsidDel="00F7680F" w:rsidRDefault="00370B95" w:rsidP="00EB6254">
            <w:pPr>
              <w:spacing w:after="0" w:line="240" w:lineRule="auto"/>
              <w:rPr>
                <w:del w:id="3639" w:author="Windows User" w:date="2019-09-19T03:29:00Z"/>
                <w:rFonts w:cs="Times New Roman"/>
                <w:b/>
                <w:sz w:val="22"/>
              </w:rPr>
            </w:pPr>
            <w:bookmarkStart w:id="3640" w:name="_Toc23496421"/>
            <w:bookmarkStart w:id="3641" w:name="_Toc23552605"/>
            <w:bookmarkEnd w:id="3640"/>
            <w:bookmarkEnd w:id="3641"/>
          </w:p>
        </w:tc>
        <w:bookmarkStart w:id="3642" w:name="_Toc23496422"/>
        <w:bookmarkStart w:id="3643" w:name="_Toc23552606"/>
        <w:bookmarkEnd w:id="3642"/>
        <w:bookmarkEnd w:id="3643"/>
      </w:tr>
      <w:tr w:rsidR="00370B95" w:rsidRPr="006A0BE8" w:rsidDel="00F7680F" w14:paraId="2BC5E752" w14:textId="542B30B9" w:rsidTr="00335BD4">
        <w:trPr>
          <w:trHeight w:val="370"/>
          <w:del w:id="3644" w:author="Windows User" w:date="2019-09-19T03:29:00Z"/>
        </w:trPr>
        <w:tc>
          <w:tcPr>
            <w:tcW w:w="4604" w:type="dxa"/>
            <w:gridSpan w:val="2"/>
          </w:tcPr>
          <w:p w14:paraId="7DDF98DF" w14:textId="592D9A66" w:rsidR="00370B95" w:rsidRPr="006A0BE8" w:rsidDel="00F7680F" w:rsidRDefault="00370B95" w:rsidP="00EB6254">
            <w:pPr>
              <w:spacing w:after="0" w:line="240" w:lineRule="auto"/>
              <w:rPr>
                <w:del w:id="3645" w:author="Windows User" w:date="2019-09-19T03:29:00Z"/>
                <w:rFonts w:cs="Times New Roman"/>
                <w:sz w:val="22"/>
              </w:rPr>
            </w:pPr>
            <w:bookmarkStart w:id="3646" w:name="_Toc23496423"/>
            <w:bookmarkStart w:id="3647" w:name="_Toc23552607"/>
            <w:bookmarkEnd w:id="3646"/>
            <w:bookmarkEnd w:id="3647"/>
          </w:p>
        </w:tc>
        <w:tc>
          <w:tcPr>
            <w:tcW w:w="3613" w:type="dxa"/>
          </w:tcPr>
          <w:p w14:paraId="05F89056" w14:textId="3741035F" w:rsidR="00370B95" w:rsidRPr="006A0BE8" w:rsidDel="00F7680F" w:rsidRDefault="00370B95" w:rsidP="00EB6254">
            <w:pPr>
              <w:pStyle w:val="ListParagraph"/>
              <w:numPr>
                <w:ilvl w:val="0"/>
                <w:numId w:val="6"/>
              </w:numPr>
              <w:spacing w:after="0" w:line="240" w:lineRule="auto"/>
              <w:rPr>
                <w:del w:id="3648" w:author="Windows User" w:date="2019-09-19T03:29:00Z"/>
                <w:rFonts w:cs="Times New Roman"/>
                <w:b/>
                <w:sz w:val="22"/>
              </w:rPr>
            </w:pPr>
            <w:del w:id="3649" w:author="Windows User" w:date="2019-09-19T03:29:00Z">
              <w:r w:rsidRPr="006A0BE8" w:rsidDel="00F7680F">
                <w:rPr>
                  <w:rFonts w:cs="Times New Roman"/>
                  <w:sz w:val="22"/>
                </w:rPr>
                <w:delText>Sistem mengecek inputan dan mencocokkan dengan data yang ada di database</w:delText>
              </w:r>
              <w:bookmarkStart w:id="3650" w:name="_Toc23496424"/>
              <w:bookmarkStart w:id="3651" w:name="_Toc23552608"/>
              <w:bookmarkEnd w:id="3650"/>
              <w:bookmarkEnd w:id="3651"/>
            </w:del>
          </w:p>
        </w:tc>
        <w:bookmarkStart w:id="3652" w:name="_Toc23496425"/>
        <w:bookmarkStart w:id="3653" w:name="_Toc23552609"/>
        <w:bookmarkEnd w:id="3652"/>
        <w:bookmarkEnd w:id="3653"/>
      </w:tr>
      <w:tr w:rsidR="00370B95" w:rsidRPr="006A0BE8" w:rsidDel="00F7680F" w14:paraId="41550334" w14:textId="640B877B" w:rsidTr="00335BD4">
        <w:trPr>
          <w:trHeight w:val="370"/>
          <w:del w:id="3654" w:author="Windows User" w:date="2019-09-19T03:29:00Z"/>
        </w:trPr>
        <w:tc>
          <w:tcPr>
            <w:tcW w:w="4604" w:type="dxa"/>
            <w:gridSpan w:val="2"/>
          </w:tcPr>
          <w:p w14:paraId="69AA5C5A" w14:textId="17F9018D" w:rsidR="00370B95" w:rsidRPr="006A0BE8" w:rsidDel="00F7680F" w:rsidRDefault="00370B95" w:rsidP="00EB6254">
            <w:pPr>
              <w:spacing w:after="0" w:line="240" w:lineRule="auto"/>
              <w:rPr>
                <w:del w:id="3655" w:author="Windows User" w:date="2019-09-19T03:29:00Z"/>
                <w:rFonts w:cs="Times New Roman"/>
                <w:sz w:val="22"/>
              </w:rPr>
            </w:pPr>
            <w:bookmarkStart w:id="3656" w:name="_Toc23496426"/>
            <w:bookmarkStart w:id="3657" w:name="_Toc23552610"/>
            <w:bookmarkEnd w:id="3656"/>
            <w:bookmarkEnd w:id="3657"/>
          </w:p>
        </w:tc>
        <w:tc>
          <w:tcPr>
            <w:tcW w:w="3613" w:type="dxa"/>
          </w:tcPr>
          <w:p w14:paraId="47A5DE7C" w14:textId="46BD379E" w:rsidR="00370B95" w:rsidRPr="006A0BE8" w:rsidDel="00F7680F" w:rsidRDefault="00370B95" w:rsidP="00EB6254">
            <w:pPr>
              <w:pStyle w:val="ListParagraph"/>
              <w:numPr>
                <w:ilvl w:val="0"/>
                <w:numId w:val="6"/>
              </w:numPr>
              <w:spacing w:after="0" w:line="240" w:lineRule="auto"/>
              <w:rPr>
                <w:del w:id="3658" w:author="Windows User" w:date="2019-09-19T03:29:00Z"/>
                <w:rFonts w:cs="Times New Roman"/>
                <w:sz w:val="22"/>
              </w:rPr>
            </w:pPr>
            <w:del w:id="3659" w:author="Windows User" w:date="2019-09-19T03:29:00Z">
              <w:r w:rsidRPr="006A0BE8" w:rsidDel="00F7680F">
                <w:rPr>
                  <w:rFonts w:cs="Times New Roman"/>
                  <w:sz w:val="22"/>
                </w:rPr>
                <w:delText>Sistem menampilkan dashboard sesuai level user</w:delText>
              </w:r>
              <w:bookmarkStart w:id="3660" w:name="_Toc23496427"/>
              <w:bookmarkStart w:id="3661" w:name="_Toc23552611"/>
              <w:bookmarkEnd w:id="3660"/>
              <w:bookmarkEnd w:id="3661"/>
            </w:del>
          </w:p>
        </w:tc>
        <w:bookmarkStart w:id="3662" w:name="_Toc23496428"/>
        <w:bookmarkStart w:id="3663" w:name="_Toc23552612"/>
        <w:bookmarkEnd w:id="3662"/>
        <w:bookmarkEnd w:id="3663"/>
      </w:tr>
      <w:tr w:rsidR="00370B95" w:rsidRPr="006A0BE8" w:rsidDel="00F7680F" w14:paraId="7834AE3C" w14:textId="634B5CFC" w:rsidTr="00335BD4">
        <w:trPr>
          <w:trHeight w:val="370"/>
          <w:del w:id="3664" w:author="Windows User" w:date="2019-09-19T03:29:00Z"/>
        </w:trPr>
        <w:tc>
          <w:tcPr>
            <w:tcW w:w="8217" w:type="dxa"/>
            <w:gridSpan w:val="3"/>
          </w:tcPr>
          <w:p w14:paraId="59C1BB20" w14:textId="65C8CC1D" w:rsidR="00370B95" w:rsidRPr="006A0BE8" w:rsidDel="00F7680F" w:rsidRDefault="00370B95" w:rsidP="00EB6254">
            <w:pPr>
              <w:spacing w:after="0" w:line="240" w:lineRule="auto"/>
              <w:jc w:val="center"/>
              <w:rPr>
                <w:del w:id="3665" w:author="Windows User" w:date="2019-09-19T03:29:00Z"/>
                <w:rFonts w:cs="Times New Roman"/>
                <w:sz w:val="22"/>
              </w:rPr>
            </w:pPr>
            <w:del w:id="3666" w:author="Windows User" w:date="2019-09-19T03:29:00Z">
              <w:r w:rsidRPr="006A0BE8" w:rsidDel="00F7680F">
                <w:rPr>
                  <w:rFonts w:cs="Times New Roman"/>
                  <w:b/>
                  <w:sz w:val="22"/>
                </w:rPr>
                <w:delText>Flow Event</w:delText>
              </w:r>
              <w:bookmarkStart w:id="3667" w:name="_Toc23496429"/>
              <w:bookmarkStart w:id="3668" w:name="_Toc23552613"/>
              <w:bookmarkEnd w:id="3667"/>
              <w:bookmarkEnd w:id="3668"/>
            </w:del>
          </w:p>
        </w:tc>
        <w:bookmarkStart w:id="3669" w:name="_Toc23496430"/>
        <w:bookmarkStart w:id="3670" w:name="_Toc23552614"/>
        <w:bookmarkEnd w:id="3669"/>
        <w:bookmarkEnd w:id="3670"/>
      </w:tr>
      <w:tr w:rsidR="00370B95" w:rsidRPr="006A0BE8" w:rsidDel="00F7680F" w14:paraId="291CCF90" w14:textId="62C6FAA2" w:rsidTr="00335BD4">
        <w:trPr>
          <w:trHeight w:val="370"/>
          <w:del w:id="3671" w:author="Windows User" w:date="2019-09-19T03:29:00Z"/>
        </w:trPr>
        <w:tc>
          <w:tcPr>
            <w:tcW w:w="8217" w:type="dxa"/>
            <w:gridSpan w:val="3"/>
          </w:tcPr>
          <w:p w14:paraId="03B3F078" w14:textId="05DBF808" w:rsidR="00370B95" w:rsidRPr="006A0BE8" w:rsidDel="00F7680F" w:rsidRDefault="00370B95" w:rsidP="00EB6254">
            <w:pPr>
              <w:spacing w:after="0" w:line="240" w:lineRule="auto"/>
              <w:jc w:val="center"/>
              <w:rPr>
                <w:del w:id="3672" w:author="Windows User" w:date="2019-09-19T03:29:00Z"/>
                <w:rFonts w:cs="Times New Roman"/>
                <w:sz w:val="22"/>
              </w:rPr>
            </w:pPr>
            <w:del w:id="3673" w:author="Windows User" w:date="2019-09-19T03:29:00Z">
              <w:r w:rsidRPr="006A0BE8" w:rsidDel="00F7680F">
                <w:rPr>
                  <w:rFonts w:cs="Times New Roman"/>
                  <w:sz w:val="22"/>
                </w:rPr>
                <w:delText xml:space="preserve">Alternatif Flow : Nama Pengguna atau Password </w:delText>
              </w:r>
              <w:r w:rsidR="00894835" w:rsidRPr="006A0BE8" w:rsidDel="00F7680F">
                <w:rPr>
                  <w:rFonts w:cs="Times New Roman"/>
                  <w:sz w:val="22"/>
                </w:rPr>
                <w:delText>salah</w:delText>
              </w:r>
              <w:bookmarkStart w:id="3674" w:name="_Toc23496431"/>
              <w:bookmarkStart w:id="3675" w:name="_Toc23552615"/>
              <w:bookmarkEnd w:id="3674"/>
              <w:bookmarkEnd w:id="3675"/>
            </w:del>
          </w:p>
        </w:tc>
        <w:bookmarkStart w:id="3676" w:name="_Toc23496432"/>
        <w:bookmarkStart w:id="3677" w:name="_Toc23552616"/>
        <w:bookmarkEnd w:id="3676"/>
        <w:bookmarkEnd w:id="3677"/>
      </w:tr>
      <w:tr w:rsidR="00370B95" w:rsidRPr="006A0BE8" w:rsidDel="00F7680F" w14:paraId="4E57DAB8" w14:textId="135ACBE1" w:rsidTr="00335BD4">
        <w:trPr>
          <w:trHeight w:val="370"/>
          <w:del w:id="3678" w:author="Windows User" w:date="2019-09-19T03:29:00Z"/>
        </w:trPr>
        <w:tc>
          <w:tcPr>
            <w:tcW w:w="4604" w:type="dxa"/>
            <w:gridSpan w:val="2"/>
          </w:tcPr>
          <w:p w14:paraId="610D8EEE" w14:textId="36F95A68" w:rsidR="00370B95" w:rsidRPr="006A0BE8" w:rsidDel="00F7680F" w:rsidRDefault="00711C6A" w:rsidP="00EB6254">
            <w:pPr>
              <w:pStyle w:val="ListParagraph"/>
              <w:spacing w:after="0" w:line="240" w:lineRule="auto"/>
              <w:ind w:left="464" w:hanging="464"/>
              <w:rPr>
                <w:del w:id="3679" w:author="Windows User" w:date="2019-09-19T03:29:00Z"/>
                <w:rFonts w:cs="Times New Roman"/>
                <w:sz w:val="22"/>
              </w:rPr>
            </w:pPr>
            <w:del w:id="3680" w:author="Windows User" w:date="2019-09-19T03:29:00Z">
              <w:r w:rsidRPr="006A0BE8" w:rsidDel="00F7680F">
                <w:rPr>
                  <w:rFonts w:cs="Times New Roman"/>
                  <w:sz w:val="22"/>
                </w:rPr>
                <w:delText>4</w:delText>
              </w:r>
              <w:r w:rsidR="00370B95" w:rsidRPr="006A0BE8" w:rsidDel="00F7680F">
                <w:rPr>
                  <w:rFonts w:cs="Times New Roman"/>
                  <w:sz w:val="22"/>
                </w:rPr>
                <w:delText xml:space="preserve">.  </w:delText>
              </w:r>
              <w:r w:rsidRPr="006A0BE8" w:rsidDel="00F7680F">
                <w:rPr>
                  <w:rFonts w:cs="Times New Roman"/>
                  <w:sz w:val="22"/>
                </w:rPr>
                <w:delText xml:space="preserve">  </w:delText>
              </w:r>
              <w:r w:rsidR="00370B95" w:rsidRPr="006A0BE8" w:rsidDel="00F7680F">
                <w:rPr>
                  <w:rFonts w:cs="Times New Roman"/>
                  <w:sz w:val="22"/>
                </w:rPr>
                <w:delText>Klik ‘Login’</w:delText>
              </w:r>
              <w:bookmarkStart w:id="3681" w:name="_Toc23496433"/>
              <w:bookmarkStart w:id="3682" w:name="_Toc23552617"/>
              <w:bookmarkEnd w:id="3681"/>
              <w:bookmarkEnd w:id="3682"/>
            </w:del>
          </w:p>
        </w:tc>
        <w:tc>
          <w:tcPr>
            <w:tcW w:w="3613" w:type="dxa"/>
          </w:tcPr>
          <w:p w14:paraId="069CF461" w14:textId="170E1C27" w:rsidR="00370B95" w:rsidRPr="006A0BE8" w:rsidDel="00F7680F" w:rsidRDefault="00370B95" w:rsidP="00EB6254">
            <w:pPr>
              <w:spacing w:after="0" w:line="240" w:lineRule="auto"/>
              <w:jc w:val="center"/>
              <w:rPr>
                <w:del w:id="3683" w:author="Windows User" w:date="2019-09-19T03:29:00Z"/>
                <w:rFonts w:cs="Times New Roman"/>
                <w:sz w:val="22"/>
              </w:rPr>
            </w:pPr>
            <w:bookmarkStart w:id="3684" w:name="_Toc23496434"/>
            <w:bookmarkStart w:id="3685" w:name="_Toc23552618"/>
            <w:bookmarkEnd w:id="3684"/>
            <w:bookmarkEnd w:id="3685"/>
          </w:p>
        </w:tc>
        <w:bookmarkStart w:id="3686" w:name="_Toc23496435"/>
        <w:bookmarkStart w:id="3687" w:name="_Toc23552619"/>
        <w:bookmarkEnd w:id="3686"/>
        <w:bookmarkEnd w:id="3687"/>
      </w:tr>
      <w:tr w:rsidR="00370B95" w:rsidRPr="006A0BE8" w:rsidDel="00F7680F" w14:paraId="63471FE6" w14:textId="2A0AC509" w:rsidTr="00335BD4">
        <w:trPr>
          <w:trHeight w:val="370"/>
          <w:del w:id="3688" w:author="Windows User" w:date="2019-09-19T03:29:00Z"/>
        </w:trPr>
        <w:tc>
          <w:tcPr>
            <w:tcW w:w="4604" w:type="dxa"/>
            <w:gridSpan w:val="2"/>
          </w:tcPr>
          <w:p w14:paraId="2AA07795" w14:textId="1D4C23B3" w:rsidR="00370B95" w:rsidRPr="006A0BE8" w:rsidDel="00F7680F" w:rsidRDefault="00370B95" w:rsidP="00EB6254">
            <w:pPr>
              <w:spacing w:after="0" w:line="240" w:lineRule="auto"/>
              <w:ind w:left="323"/>
              <w:rPr>
                <w:del w:id="3689" w:author="Windows User" w:date="2019-09-19T03:29:00Z"/>
                <w:rFonts w:cs="Times New Roman"/>
                <w:sz w:val="22"/>
              </w:rPr>
            </w:pPr>
            <w:bookmarkStart w:id="3690" w:name="_Toc23496436"/>
            <w:bookmarkStart w:id="3691" w:name="_Toc23552620"/>
            <w:bookmarkEnd w:id="3690"/>
            <w:bookmarkEnd w:id="3691"/>
          </w:p>
        </w:tc>
        <w:tc>
          <w:tcPr>
            <w:tcW w:w="3613" w:type="dxa"/>
          </w:tcPr>
          <w:p w14:paraId="69184620" w14:textId="29E75092" w:rsidR="00370B95" w:rsidRPr="006A0BE8" w:rsidDel="00F7680F" w:rsidRDefault="00894835" w:rsidP="00EB6254">
            <w:pPr>
              <w:pStyle w:val="ListParagraph"/>
              <w:numPr>
                <w:ilvl w:val="0"/>
                <w:numId w:val="3"/>
              </w:numPr>
              <w:spacing w:after="0" w:line="240" w:lineRule="auto"/>
              <w:ind w:left="252" w:hanging="219"/>
              <w:rPr>
                <w:del w:id="3692" w:author="Windows User" w:date="2019-09-19T03:29:00Z"/>
                <w:rFonts w:cs="Times New Roman"/>
                <w:sz w:val="22"/>
              </w:rPr>
            </w:pPr>
            <w:del w:id="3693" w:author="Windows User" w:date="2019-09-19T03:29:00Z">
              <w:r w:rsidRPr="006A0BE8" w:rsidDel="00F7680F">
                <w:rPr>
                  <w:rFonts w:cs="Times New Roman"/>
                  <w:sz w:val="22"/>
                </w:rPr>
                <w:delText>Menampilkan pop-up “Username atau</w:delText>
              </w:r>
              <w:r w:rsidR="00370B95" w:rsidRPr="006A0BE8" w:rsidDel="00F7680F">
                <w:rPr>
                  <w:rFonts w:cs="Times New Roman"/>
                  <w:sz w:val="22"/>
                </w:rPr>
                <w:delText xml:space="preserve"> password salah”</w:delText>
              </w:r>
              <w:bookmarkStart w:id="3694" w:name="_Toc23496437"/>
              <w:bookmarkStart w:id="3695" w:name="_Toc23552621"/>
              <w:bookmarkEnd w:id="3694"/>
              <w:bookmarkEnd w:id="3695"/>
            </w:del>
          </w:p>
        </w:tc>
        <w:bookmarkStart w:id="3696" w:name="_Toc23496438"/>
        <w:bookmarkStart w:id="3697" w:name="_Toc23552622"/>
        <w:bookmarkEnd w:id="3696"/>
        <w:bookmarkEnd w:id="3697"/>
      </w:tr>
      <w:tr w:rsidR="00370B95" w:rsidRPr="006A0BE8" w:rsidDel="00F7680F" w14:paraId="5DDC3881" w14:textId="59158A41" w:rsidTr="00335BD4">
        <w:trPr>
          <w:trHeight w:val="370"/>
          <w:del w:id="3698" w:author="Windows User" w:date="2019-09-19T03:29:00Z"/>
        </w:trPr>
        <w:tc>
          <w:tcPr>
            <w:tcW w:w="4604" w:type="dxa"/>
            <w:gridSpan w:val="2"/>
          </w:tcPr>
          <w:p w14:paraId="64DBBB1A" w14:textId="7A35B57F" w:rsidR="00370B95" w:rsidRPr="006A0BE8" w:rsidDel="00F7680F" w:rsidRDefault="00370B95" w:rsidP="00EB6254">
            <w:pPr>
              <w:pStyle w:val="ListParagraph"/>
              <w:numPr>
                <w:ilvl w:val="0"/>
                <w:numId w:val="3"/>
              </w:numPr>
              <w:spacing w:after="0" w:line="240" w:lineRule="auto"/>
              <w:ind w:left="323"/>
              <w:rPr>
                <w:del w:id="3699" w:author="Windows User" w:date="2019-09-19T03:29:00Z"/>
                <w:rFonts w:cs="Times New Roman"/>
                <w:sz w:val="22"/>
              </w:rPr>
            </w:pPr>
            <w:del w:id="3700" w:author="Windows User" w:date="2019-09-19T03:29:00Z">
              <w:r w:rsidRPr="006A0BE8" w:rsidDel="00F7680F">
                <w:rPr>
                  <w:rFonts w:cs="Times New Roman"/>
                  <w:sz w:val="22"/>
                </w:rPr>
                <w:delText>Klik ‘oke’</w:delText>
              </w:r>
              <w:bookmarkStart w:id="3701" w:name="_Toc23496439"/>
              <w:bookmarkStart w:id="3702" w:name="_Toc23552623"/>
              <w:bookmarkEnd w:id="3701"/>
              <w:bookmarkEnd w:id="3702"/>
            </w:del>
          </w:p>
        </w:tc>
        <w:tc>
          <w:tcPr>
            <w:tcW w:w="3613" w:type="dxa"/>
          </w:tcPr>
          <w:p w14:paraId="5CA5C0A4" w14:textId="7980B10F" w:rsidR="00370B95" w:rsidRPr="006A0BE8" w:rsidDel="00F7680F" w:rsidRDefault="00370B95" w:rsidP="00EB6254">
            <w:pPr>
              <w:spacing w:after="0" w:line="240" w:lineRule="auto"/>
              <w:jc w:val="center"/>
              <w:rPr>
                <w:del w:id="3703" w:author="Windows User" w:date="2019-09-19T03:29:00Z"/>
                <w:rFonts w:cs="Times New Roman"/>
                <w:sz w:val="22"/>
              </w:rPr>
            </w:pPr>
            <w:bookmarkStart w:id="3704" w:name="_Toc23496440"/>
            <w:bookmarkStart w:id="3705" w:name="_Toc23552624"/>
            <w:bookmarkEnd w:id="3704"/>
            <w:bookmarkEnd w:id="3705"/>
          </w:p>
        </w:tc>
        <w:bookmarkStart w:id="3706" w:name="_Toc23496441"/>
        <w:bookmarkStart w:id="3707" w:name="_Toc23552625"/>
        <w:bookmarkEnd w:id="3706"/>
        <w:bookmarkEnd w:id="3707"/>
      </w:tr>
      <w:tr w:rsidR="00370B95" w:rsidRPr="006A0BE8" w:rsidDel="00F7680F" w14:paraId="3FD07E8E" w14:textId="4D7A60C0" w:rsidTr="00335BD4">
        <w:trPr>
          <w:trHeight w:val="370"/>
          <w:del w:id="3708" w:author="Windows User" w:date="2019-09-19T03:29:00Z"/>
        </w:trPr>
        <w:tc>
          <w:tcPr>
            <w:tcW w:w="4604" w:type="dxa"/>
            <w:gridSpan w:val="2"/>
          </w:tcPr>
          <w:p w14:paraId="1737F2AB" w14:textId="2A65B88E" w:rsidR="00370B95" w:rsidRPr="006A0BE8" w:rsidDel="00F7680F" w:rsidRDefault="00370B95" w:rsidP="00EB6254">
            <w:pPr>
              <w:spacing w:after="0" w:line="240" w:lineRule="auto"/>
              <w:jc w:val="center"/>
              <w:rPr>
                <w:del w:id="3709" w:author="Windows User" w:date="2019-09-19T03:29:00Z"/>
                <w:rFonts w:cs="Times New Roman"/>
                <w:sz w:val="22"/>
              </w:rPr>
            </w:pPr>
            <w:bookmarkStart w:id="3710" w:name="_Toc23496442"/>
            <w:bookmarkStart w:id="3711" w:name="_Toc23552626"/>
            <w:bookmarkEnd w:id="3710"/>
            <w:bookmarkEnd w:id="3711"/>
          </w:p>
        </w:tc>
        <w:tc>
          <w:tcPr>
            <w:tcW w:w="3613" w:type="dxa"/>
          </w:tcPr>
          <w:p w14:paraId="3C93E4CE" w14:textId="2FDCD644" w:rsidR="00370B95" w:rsidRPr="006A0BE8" w:rsidDel="00F7680F" w:rsidRDefault="00711C6A" w:rsidP="00EB6254">
            <w:pPr>
              <w:spacing w:after="0" w:line="240" w:lineRule="auto"/>
              <w:rPr>
                <w:del w:id="3712" w:author="Windows User" w:date="2019-09-19T03:29:00Z"/>
                <w:rFonts w:cs="Times New Roman"/>
                <w:sz w:val="22"/>
              </w:rPr>
            </w:pPr>
            <w:del w:id="3713" w:author="Windows User" w:date="2019-09-19T03:29:00Z">
              <w:r w:rsidRPr="006A0BE8" w:rsidDel="00F7680F">
                <w:rPr>
                  <w:rFonts w:cs="Times New Roman"/>
                  <w:sz w:val="22"/>
                </w:rPr>
                <w:delText xml:space="preserve">7. </w:delText>
              </w:r>
              <w:r w:rsidR="00370B95" w:rsidRPr="006A0BE8" w:rsidDel="00F7680F">
                <w:rPr>
                  <w:rFonts w:cs="Times New Roman"/>
                  <w:sz w:val="22"/>
                </w:rPr>
                <w:delText>Sistem menampilkan halaman login yang berisi form, sebagai berikut :</w:delText>
              </w:r>
              <w:bookmarkStart w:id="3714" w:name="_Toc23496443"/>
              <w:bookmarkStart w:id="3715" w:name="_Toc23552627"/>
              <w:bookmarkEnd w:id="3714"/>
              <w:bookmarkEnd w:id="3715"/>
            </w:del>
          </w:p>
          <w:p w14:paraId="10BD76CD" w14:textId="6DC6B284" w:rsidR="00370B95" w:rsidRPr="006A0BE8" w:rsidDel="00F7680F" w:rsidRDefault="00370B95" w:rsidP="00EB6254">
            <w:pPr>
              <w:spacing w:after="0" w:line="240" w:lineRule="auto"/>
              <w:rPr>
                <w:del w:id="3716" w:author="Windows User" w:date="2019-09-19T03:29:00Z"/>
                <w:rFonts w:cs="Times New Roman"/>
                <w:sz w:val="22"/>
              </w:rPr>
            </w:pPr>
            <w:del w:id="3717" w:author="Windows User" w:date="2019-09-19T03:29:00Z">
              <w:r w:rsidRPr="006A0BE8" w:rsidDel="00F7680F">
                <w:rPr>
                  <w:rFonts w:cs="Times New Roman"/>
                  <w:sz w:val="22"/>
                </w:rPr>
                <w:delText xml:space="preserve"> a. </w:delText>
              </w:r>
              <w:r w:rsidR="004A1011" w:rsidRPr="006A0BE8" w:rsidDel="00F7680F">
                <w:rPr>
                  <w:rFonts w:cs="Times New Roman"/>
                  <w:sz w:val="22"/>
                </w:rPr>
                <w:delText>Username</w:delText>
              </w:r>
              <w:r w:rsidRPr="006A0BE8" w:rsidDel="00F7680F">
                <w:rPr>
                  <w:rFonts w:cs="Times New Roman"/>
                  <w:sz w:val="22"/>
                </w:rPr>
                <w:delText xml:space="preserve"> (varchar 20)</w:delText>
              </w:r>
              <w:bookmarkStart w:id="3718" w:name="_Toc23496444"/>
              <w:bookmarkStart w:id="3719" w:name="_Toc23552628"/>
              <w:bookmarkEnd w:id="3718"/>
              <w:bookmarkEnd w:id="3719"/>
            </w:del>
          </w:p>
          <w:p w14:paraId="58654337" w14:textId="01C714EC" w:rsidR="00370B95" w:rsidRPr="006A0BE8" w:rsidDel="00F7680F" w:rsidRDefault="00711C6A" w:rsidP="00EB6254">
            <w:pPr>
              <w:spacing w:after="0" w:line="240" w:lineRule="auto"/>
              <w:rPr>
                <w:del w:id="3720" w:author="Windows User" w:date="2019-09-19T03:29:00Z"/>
                <w:rFonts w:cs="Times New Roman"/>
                <w:sz w:val="22"/>
              </w:rPr>
            </w:pPr>
            <w:del w:id="3721" w:author="Windows User" w:date="2019-09-19T03:29:00Z">
              <w:r w:rsidRPr="006A0BE8" w:rsidDel="00F7680F">
                <w:rPr>
                  <w:rFonts w:cs="Times New Roman"/>
                  <w:sz w:val="22"/>
                </w:rPr>
                <w:delText xml:space="preserve"> </w:delText>
              </w:r>
              <w:r w:rsidR="00370B95" w:rsidRPr="006A0BE8" w:rsidDel="00F7680F">
                <w:rPr>
                  <w:rFonts w:cs="Times New Roman"/>
                  <w:sz w:val="22"/>
                </w:rPr>
                <w:delText>b. Password (varchar 20 )</w:delText>
              </w:r>
              <w:bookmarkStart w:id="3722" w:name="_Toc23496445"/>
              <w:bookmarkStart w:id="3723" w:name="_Toc23552629"/>
              <w:bookmarkEnd w:id="3722"/>
              <w:bookmarkEnd w:id="3723"/>
            </w:del>
          </w:p>
        </w:tc>
        <w:bookmarkStart w:id="3724" w:name="_Toc23496446"/>
        <w:bookmarkStart w:id="3725" w:name="_Toc23552630"/>
        <w:bookmarkEnd w:id="3724"/>
        <w:bookmarkEnd w:id="3725"/>
      </w:tr>
    </w:tbl>
    <w:p w14:paraId="333091B9" w14:textId="6ADE765F" w:rsidR="00F60A17" w:rsidRPr="006A0BE8" w:rsidDel="00F7680F" w:rsidRDefault="00F60A17" w:rsidP="00F60A17">
      <w:pPr>
        <w:rPr>
          <w:del w:id="3726" w:author="Windows User" w:date="2019-09-19T03:29:00Z"/>
          <w:rFonts w:cs="Times New Roman"/>
        </w:rPr>
      </w:pPr>
      <w:bookmarkStart w:id="3727" w:name="_Toc23496447"/>
      <w:bookmarkStart w:id="3728" w:name="_Toc23552631"/>
      <w:bookmarkEnd w:id="3727"/>
      <w:bookmarkEnd w:id="3728"/>
    </w:p>
    <w:p w14:paraId="395C6F24" w14:textId="2674E4DC" w:rsidR="002B7274" w:rsidRPr="006A0BE8" w:rsidDel="00F7680F" w:rsidRDefault="002B7274">
      <w:pPr>
        <w:pStyle w:val="Heading3"/>
        <w:numPr>
          <w:ilvl w:val="2"/>
          <w:numId w:val="43"/>
        </w:numPr>
        <w:ind w:left="357" w:hanging="357"/>
        <w:rPr>
          <w:del w:id="3729" w:author="Windows User" w:date="2019-09-19T03:29:00Z"/>
          <w:rFonts w:cs="Times New Roman"/>
        </w:rPr>
        <w:pPrChange w:id="3730" w:author="Windows User" w:date="2019-09-19T02:40:00Z">
          <w:pPr>
            <w:pStyle w:val="Heading3"/>
          </w:pPr>
        </w:pPrChange>
      </w:pPr>
      <w:del w:id="3731" w:author="Windows User" w:date="2019-09-19T03:29:00Z">
        <w:r w:rsidRPr="006A0BE8" w:rsidDel="00F7680F">
          <w:rPr>
            <w:rFonts w:cs="Times New Roman"/>
          </w:rPr>
          <w:delText>Tambah User</w:delText>
        </w:r>
        <w:bookmarkStart w:id="3732" w:name="_Toc23496448"/>
        <w:bookmarkStart w:id="3733" w:name="_Toc23552632"/>
        <w:bookmarkEnd w:id="3732"/>
        <w:bookmarkEnd w:id="3733"/>
      </w:del>
    </w:p>
    <w:p w14:paraId="3B548476" w14:textId="2D6632A7" w:rsidR="00EB6254" w:rsidRPr="006A0BE8" w:rsidDel="00F7680F" w:rsidRDefault="002B7274" w:rsidP="00EB6254">
      <w:pPr>
        <w:ind w:firstLine="567"/>
        <w:rPr>
          <w:del w:id="3734" w:author="Windows User" w:date="2019-09-19T03:29:00Z"/>
          <w:rFonts w:cs="Times New Roman"/>
          <w:szCs w:val="24"/>
        </w:rPr>
      </w:pPr>
      <w:del w:id="3735" w:author="Windows User" w:date="2019-09-19T03:29:00Z">
        <w:r w:rsidRPr="006A0BE8" w:rsidDel="00F7680F">
          <w:rPr>
            <w:rFonts w:cs="Times New Roman"/>
            <w:szCs w:val="24"/>
          </w:rPr>
          <w:delText>Skenario ini menjelaskan alur untuk menambah user yang bias mengakses sistem. Fitur untuk menambah data user yang bisa dilakukan oleh admin. Skenario tambah u</w:delText>
        </w:r>
        <w:r w:rsidR="003E1410" w:rsidRPr="006A0BE8" w:rsidDel="00F7680F">
          <w:rPr>
            <w:rFonts w:cs="Times New Roman"/>
            <w:szCs w:val="24"/>
          </w:rPr>
          <w:delText xml:space="preserve">ser dapat dilihat pada </w:delText>
        </w:r>
        <w:r w:rsidR="006343B3" w:rsidRPr="006A0BE8" w:rsidDel="00F7680F">
          <w:rPr>
            <w:rFonts w:cs="Times New Roman"/>
            <w:szCs w:val="24"/>
          </w:rPr>
          <w:delText>Tabel</w:delText>
        </w:r>
        <w:r w:rsidR="003E1410" w:rsidRPr="006A0BE8" w:rsidDel="00F7680F">
          <w:rPr>
            <w:rFonts w:cs="Times New Roman"/>
            <w:szCs w:val="24"/>
          </w:rPr>
          <w:delText xml:space="preserve"> 4.6</w:delText>
        </w:r>
        <w:r w:rsidRPr="006A0BE8" w:rsidDel="00F7680F">
          <w:rPr>
            <w:rFonts w:cs="Times New Roman"/>
            <w:szCs w:val="24"/>
          </w:rPr>
          <w:delText>.</w:delText>
        </w:r>
        <w:bookmarkStart w:id="3736" w:name="_Toc23496449"/>
        <w:bookmarkStart w:id="3737" w:name="_Toc23552633"/>
        <w:bookmarkEnd w:id="3736"/>
        <w:bookmarkEnd w:id="3737"/>
      </w:del>
    </w:p>
    <w:p w14:paraId="7E96FBA5" w14:textId="426C607C" w:rsidR="00EB6254" w:rsidRPr="006A0BE8" w:rsidDel="00F7680F" w:rsidRDefault="00EB6254" w:rsidP="00EB6254">
      <w:pPr>
        <w:pStyle w:val="Caption"/>
        <w:keepNext/>
        <w:jc w:val="center"/>
        <w:rPr>
          <w:del w:id="3738" w:author="Windows User" w:date="2019-09-19T03:29:00Z"/>
          <w:rFonts w:cs="Times New Roman"/>
          <w:i w:val="0"/>
          <w:color w:val="auto"/>
          <w:sz w:val="24"/>
        </w:rPr>
      </w:pPr>
      <w:del w:id="3739" w:author="Windows User" w:date="2019-09-19T03:29:00Z">
        <w:r w:rsidRPr="006A0BE8" w:rsidDel="00F7680F">
          <w:rPr>
            <w:rFonts w:cs="Times New Roman"/>
            <w:i w:val="0"/>
            <w:color w:val="auto"/>
            <w:sz w:val="24"/>
          </w:rPr>
          <w:delText xml:space="preserve">Tabel </w:delText>
        </w:r>
      </w:del>
      <w:del w:id="3740" w:author="Windows User" w:date="2019-09-18T15:48:00Z">
        <w:r w:rsidR="007E74B5" w:rsidRPr="006A0BE8" w:rsidDel="00F10288">
          <w:rPr>
            <w:rFonts w:cs="Times New Roman"/>
            <w:iCs w:val="0"/>
          </w:rPr>
          <w:fldChar w:fldCharType="begin"/>
        </w:r>
        <w:r w:rsidR="007E74B5" w:rsidRPr="006A0BE8" w:rsidDel="00F10288">
          <w:rPr>
            <w:rFonts w:cs="Times New Roman"/>
            <w:i w:val="0"/>
            <w:color w:val="auto"/>
            <w:sz w:val="24"/>
          </w:rPr>
          <w:delInstrText xml:space="preserve"> STYLEREF 1 \s </w:delInstrText>
        </w:r>
        <w:r w:rsidR="007E74B5" w:rsidRPr="006A0BE8" w:rsidDel="00F10288">
          <w:rPr>
            <w:rFonts w:cs="Times New Roman"/>
            <w:iCs w:val="0"/>
          </w:rPr>
          <w:fldChar w:fldCharType="separate"/>
        </w:r>
        <w:r w:rsidR="007E74B5" w:rsidRPr="006A0BE8" w:rsidDel="00F10288">
          <w:rPr>
            <w:rFonts w:cs="Times New Roman"/>
            <w:i w:val="0"/>
            <w:noProof/>
            <w:color w:val="auto"/>
            <w:sz w:val="24"/>
          </w:rPr>
          <w:delText>4</w:delText>
        </w:r>
        <w:r w:rsidR="007E74B5" w:rsidRPr="006A0BE8" w:rsidDel="00F10288">
          <w:rPr>
            <w:rFonts w:cs="Times New Roman"/>
            <w:iCs w:val="0"/>
          </w:rPr>
          <w:fldChar w:fldCharType="end"/>
        </w:r>
        <w:r w:rsidR="007E74B5" w:rsidRPr="006A0BE8" w:rsidDel="00F10288">
          <w:rPr>
            <w:rFonts w:cs="Times New Roman"/>
            <w:i w:val="0"/>
            <w:color w:val="auto"/>
            <w:sz w:val="24"/>
          </w:rPr>
          <w:delText>.</w:delText>
        </w:r>
        <w:r w:rsidR="007E74B5" w:rsidRPr="006A0BE8" w:rsidDel="00F10288">
          <w:rPr>
            <w:rFonts w:cs="Times New Roman"/>
            <w:iCs w:val="0"/>
          </w:rPr>
          <w:fldChar w:fldCharType="begin"/>
        </w:r>
        <w:r w:rsidR="007E74B5" w:rsidRPr="006A0BE8" w:rsidDel="00F10288">
          <w:rPr>
            <w:rFonts w:cs="Times New Roman"/>
            <w:i w:val="0"/>
            <w:color w:val="auto"/>
            <w:sz w:val="24"/>
          </w:rPr>
          <w:delInstrText xml:space="preserve"> SEQ Tabel \* ARABIC \s 1 </w:delInstrText>
        </w:r>
        <w:r w:rsidR="007E74B5" w:rsidRPr="006A0BE8" w:rsidDel="00F10288">
          <w:rPr>
            <w:rFonts w:cs="Times New Roman"/>
            <w:iCs w:val="0"/>
          </w:rPr>
          <w:fldChar w:fldCharType="separate"/>
        </w:r>
        <w:r w:rsidR="007E74B5" w:rsidRPr="006A0BE8" w:rsidDel="00F10288">
          <w:rPr>
            <w:rFonts w:cs="Times New Roman"/>
            <w:i w:val="0"/>
            <w:noProof/>
            <w:color w:val="auto"/>
            <w:sz w:val="24"/>
          </w:rPr>
          <w:delText>6</w:delText>
        </w:r>
        <w:r w:rsidR="007E74B5" w:rsidRPr="006A0BE8" w:rsidDel="00F10288">
          <w:rPr>
            <w:rFonts w:cs="Times New Roman"/>
            <w:iCs w:val="0"/>
          </w:rPr>
          <w:fldChar w:fldCharType="end"/>
        </w:r>
      </w:del>
      <w:del w:id="3741" w:author="Windows User" w:date="2019-09-19T03:29:00Z">
        <w:r w:rsidRPr="006A0BE8" w:rsidDel="00F7680F">
          <w:rPr>
            <w:rFonts w:cs="Times New Roman"/>
            <w:i w:val="0"/>
            <w:color w:val="auto"/>
            <w:sz w:val="24"/>
          </w:rPr>
          <w:delText xml:space="preserve"> Skenario Tambah User</w:delText>
        </w:r>
        <w:bookmarkStart w:id="3742" w:name="_Toc23496450"/>
        <w:bookmarkStart w:id="3743" w:name="_Toc23552634"/>
        <w:bookmarkEnd w:id="3742"/>
        <w:bookmarkEnd w:id="3743"/>
      </w:del>
    </w:p>
    <w:tbl>
      <w:tblPr>
        <w:tblStyle w:val="TableGrid"/>
        <w:tblW w:w="7933" w:type="dxa"/>
        <w:tblLook w:val="04A0" w:firstRow="1" w:lastRow="0" w:firstColumn="1" w:lastColumn="0" w:noHBand="0" w:noVBand="1"/>
      </w:tblPr>
      <w:tblGrid>
        <w:gridCol w:w="4531"/>
        <w:gridCol w:w="73"/>
        <w:gridCol w:w="3329"/>
      </w:tblGrid>
      <w:tr w:rsidR="007C390D" w:rsidRPr="006A0BE8" w:rsidDel="00F7680F" w14:paraId="396AC3BC" w14:textId="5E11188B" w:rsidTr="00335BD4">
        <w:trPr>
          <w:del w:id="3744" w:author="Windows User" w:date="2019-09-19T03:29:00Z"/>
        </w:trPr>
        <w:tc>
          <w:tcPr>
            <w:tcW w:w="4531" w:type="dxa"/>
          </w:tcPr>
          <w:p w14:paraId="3BA380D8" w14:textId="5D330F86" w:rsidR="007C390D" w:rsidRPr="006A0BE8" w:rsidDel="00F7680F" w:rsidRDefault="007C390D" w:rsidP="00EB6254">
            <w:pPr>
              <w:spacing w:after="0" w:line="240" w:lineRule="auto"/>
              <w:rPr>
                <w:del w:id="3745" w:author="Windows User" w:date="2019-09-19T03:29:00Z"/>
                <w:rFonts w:cs="Times New Roman"/>
                <w:sz w:val="22"/>
                <w:lang w:val="en-ID"/>
              </w:rPr>
            </w:pPr>
            <w:del w:id="3746" w:author="Windows User" w:date="2019-09-19T03:29:00Z">
              <w:r w:rsidRPr="006A0BE8" w:rsidDel="00F7680F">
                <w:rPr>
                  <w:rFonts w:cs="Times New Roman"/>
                  <w:b/>
                  <w:sz w:val="22"/>
                </w:rPr>
                <w:delText>Nama Usecase</w:delText>
              </w:r>
              <w:bookmarkStart w:id="3747" w:name="_Toc23496451"/>
              <w:bookmarkStart w:id="3748" w:name="_Toc23552635"/>
              <w:bookmarkEnd w:id="3747"/>
              <w:bookmarkEnd w:id="3748"/>
            </w:del>
          </w:p>
        </w:tc>
        <w:tc>
          <w:tcPr>
            <w:tcW w:w="3402" w:type="dxa"/>
            <w:gridSpan w:val="2"/>
          </w:tcPr>
          <w:p w14:paraId="0A92B65D" w14:textId="6C88FAF9" w:rsidR="007C390D" w:rsidRPr="006A0BE8" w:rsidDel="00F7680F" w:rsidRDefault="00711C6A" w:rsidP="00EB6254">
            <w:pPr>
              <w:spacing w:after="0" w:line="240" w:lineRule="auto"/>
              <w:rPr>
                <w:del w:id="3749" w:author="Windows User" w:date="2019-09-19T03:29:00Z"/>
                <w:rFonts w:cs="Times New Roman"/>
                <w:sz w:val="22"/>
                <w:lang w:val="en-ID"/>
              </w:rPr>
            </w:pPr>
            <w:del w:id="3750" w:author="Windows User" w:date="2019-09-19T03:29:00Z">
              <w:r w:rsidRPr="006A0BE8" w:rsidDel="00F7680F">
                <w:rPr>
                  <w:rFonts w:cs="Times New Roman"/>
                  <w:sz w:val="22"/>
                </w:rPr>
                <w:delText>Tambah user</w:delText>
              </w:r>
              <w:bookmarkStart w:id="3751" w:name="_Toc23496452"/>
              <w:bookmarkStart w:id="3752" w:name="_Toc23552636"/>
              <w:bookmarkEnd w:id="3751"/>
              <w:bookmarkEnd w:id="3752"/>
            </w:del>
          </w:p>
        </w:tc>
        <w:bookmarkStart w:id="3753" w:name="_Toc23496453"/>
        <w:bookmarkStart w:id="3754" w:name="_Toc23552637"/>
        <w:bookmarkEnd w:id="3753"/>
        <w:bookmarkEnd w:id="3754"/>
      </w:tr>
      <w:tr w:rsidR="007C390D" w:rsidRPr="006A0BE8" w:rsidDel="00F7680F" w14:paraId="374EB09A" w14:textId="529DDF17" w:rsidTr="00335BD4">
        <w:trPr>
          <w:del w:id="3755" w:author="Windows User" w:date="2019-09-19T03:29:00Z"/>
        </w:trPr>
        <w:tc>
          <w:tcPr>
            <w:tcW w:w="4531" w:type="dxa"/>
          </w:tcPr>
          <w:p w14:paraId="4FE3D4BE" w14:textId="59D4B153" w:rsidR="007C390D" w:rsidRPr="006A0BE8" w:rsidDel="00F7680F" w:rsidRDefault="007C390D" w:rsidP="00EB6254">
            <w:pPr>
              <w:spacing w:after="0" w:line="240" w:lineRule="auto"/>
              <w:rPr>
                <w:del w:id="3756" w:author="Windows User" w:date="2019-09-19T03:29:00Z"/>
                <w:rFonts w:cs="Times New Roman"/>
                <w:sz w:val="22"/>
                <w:lang w:val="en-ID"/>
              </w:rPr>
            </w:pPr>
            <w:del w:id="3757" w:author="Windows User" w:date="2019-09-19T03:29:00Z">
              <w:r w:rsidRPr="006A0BE8" w:rsidDel="00F7680F">
                <w:rPr>
                  <w:rFonts w:cs="Times New Roman"/>
                  <w:b/>
                  <w:sz w:val="22"/>
                </w:rPr>
                <w:delText>Aktor</w:delText>
              </w:r>
              <w:bookmarkStart w:id="3758" w:name="_Toc23496454"/>
              <w:bookmarkStart w:id="3759" w:name="_Toc23552638"/>
              <w:bookmarkEnd w:id="3758"/>
              <w:bookmarkEnd w:id="3759"/>
            </w:del>
          </w:p>
        </w:tc>
        <w:tc>
          <w:tcPr>
            <w:tcW w:w="3402" w:type="dxa"/>
            <w:gridSpan w:val="2"/>
          </w:tcPr>
          <w:p w14:paraId="726567DE" w14:textId="541206DB" w:rsidR="007C390D" w:rsidRPr="006A0BE8" w:rsidDel="00F7680F" w:rsidRDefault="00711C6A" w:rsidP="00EB6254">
            <w:pPr>
              <w:spacing w:after="0" w:line="240" w:lineRule="auto"/>
              <w:rPr>
                <w:del w:id="3760" w:author="Windows User" w:date="2019-09-19T03:29:00Z"/>
                <w:rFonts w:cs="Times New Roman"/>
                <w:sz w:val="22"/>
                <w:lang w:val="en-ID"/>
              </w:rPr>
            </w:pPr>
            <w:del w:id="3761" w:author="Windows User" w:date="2019-09-19T03:29:00Z">
              <w:r w:rsidRPr="006A0BE8" w:rsidDel="00F7680F">
                <w:rPr>
                  <w:rFonts w:cs="Times New Roman"/>
                  <w:sz w:val="22"/>
                </w:rPr>
                <w:delText>Admin</w:delText>
              </w:r>
              <w:bookmarkStart w:id="3762" w:name="_Toc23496455"/>
              <w:bookmarkStart w:id="3763" w:name="_Toc23552639"/>
              <w:bookmarkEnd w:id="3762"/>
              <w:bookmarkEnd w:id="3763"/>
            </w:del>
          </w:p>
        </w:tc>
        <w:bookmarkStart w:id="3764" w:name="_Toc23496456"/>
        <w:bookmarkStart w:id="3765" w:name="_Toc23552640"/>
        <w:bookmarkEnd w:id="3764"/>
        <w:bookmarkEnd w:id="3765"/>
      </w:tr>
      <w:tr w:rsidR="007C390D" w:rsidRPr="006A0BE8" w:rsidDel="00F7680F" w14:paraId="1C0886C7" w14:textId="42072F18" w:rsidTr="00335BD4">
        <w:trPr>
          <w:del w:id="3766" w:author="Windows User" w:date="2019-09-19T03:29:00Z"/>
        </w:trPr>
        <w:tc>
          <w:tcPr>
            <w:tcW w:w="4531" w:type="dxa"/>
          </w:tcPr>
          <w:p w14:paraId="60D9CEA6" w14:textId="2B45FBA7" w:rsidR="007C390D" w:rsidRPr="006A0BE8" w:rsidDel="00F7680F" w:rsidRDefault="007C390D" w:rsidP="00EB6254">
            <w:pPr>
              <w:spacing w:after="0" w:line="240" w:lineRule="auto"/>
              <w:rPr>
                <w:del w:id="3767" w:author="Windows User" w:date="2019-09-19T03:29:00Z"/>
                <w:rFonts w:cs="Times New Roman"/>
                <w:sz w:val="22"/>
                <w:lang w:val="en-ID"/>
              </w:rPr>
            </w:pPr>
            <w:del w:id="3768" w:author="Windows User" w:date="2019-09-19T03:29:00Z">
              <w:r w:rsidRPr="006A0BE8" w:rsidDel="00F7680F">
                <w:rPr>
                  <w:rFonts w:cs="Times New Roman"/>
                  <w:b/>
                  <w:sz w:val="22"/>
                </w:rPr>
                <w:delText>Deskripsi Singkat</w:delText>
              </w:r>
              <w:bookmarkStart w:id="3769" w:name="_Toc23496457"/>
              <w:bookmarkStart w:id="3770" w:name="_Toc23552641"/>
              <w:bookmarkEnd w:id="3769"/>
              <w:bookmarkEnd w:id="3770"/>
            </w:del>
          </w:p>
        </w:tc>
        <w:tc>
          <w:tcPr>
            <w:tcW w:w="3402" w:type="dxa"/>
            <w:gridSpan w:val="2"/>
          </w:tcPr>
          <w:p w14:paraId="1ED993D1" w14:textId="6CD4FD52" w:rsidR="007C390D" w:rsidRPr="006A0BE8" w:rsidDel="00F7680F" w:rsidRDefault="007C390D" w:rsidP="00EB6254">
            <w:pPr>
              <w:spacing w:after="0" w:line="240" w:lineRule="auto"/>
              <w:rPr>
                <w:del w:id="3771" w:author="Windows User" w:date="2019-09-19T03:29:00Z"/>
                <w:rFonts w:cs="Times New Roman"/>
                <w:sz w:val="22"/>
                <w:lang w:val="en-ID"/>
              </w:rPr>
            </w:pPr>
            <w:del w:id="3772" w:author="Windows User" w:date="2019-09-19T03:29:00Z">
              <w:r w:rsidRPr="006A0BE8" w:rsidDel="00F7680F">
                <w:rPr>
                  <w:rFonts w:cs="Times New Roman"/>
                  <w:sz w:val="22"/>
                </w:rPr>
                <w:delText xml:space="preserve">Aktor </w:delText>
              </w:r>
              <w:r w:rsidR="00711C6A" w:rsidRPr="006A0BE8" w:rsidDel="00F7680F">
                <w:rPr>
                  <w:rFonts w:cs="Times New Roman"/>
                  <w:sz w:val="22"/>
                </w:rPr>
                <w:delText>menambahkan user baru</w:delText>
              </w:r>
              <w:bookmarkStart w:id="3773" w:name="_Toc23496458"/>
              <w:bookmarkStart w:id="3774" w:name="_Toc23552642"/>
              <w:bookmarkEnd w:id="3773"/>
              <w:bookmarkEnd w:id="3774"/>
            </w:del>
          </w:p>
        </w:tc>
        <w:bookmarkStart w:id="3775" w:name="_Toc23496459"/>
        <w:bookmarkStart w:id="3776" w:name="_Toc23552643"/>
        <w:bookmarkEnd w:id="3775"/>
        <w:bookmarkEnd w:id="3776"/>
      </w:tr>
      <w:tr w:rsidR="007C390D" w:rsidRPr="006A0BE8" w:rsidDel="00F7680F" w14:paraId="2CDB18FD" w14:textId="261A9DED" w:rsidTr="00335BD4">
        <w:trPr>
          <w:del w:id="3777" w:author="Windows User" w:date="2019-09-19T03:29:00Z"/>
        </w:trPr>
        <w:tc>
          <w:tcPr>
            <w:tcW w:w="4531" w:type="dxa"/>
          </w:tcPr>
          <w:p w14:paraId="0E274F92" w14:textId="195879DD" w:rsidR="007C390D" w:rsidRPr="006A0BE8" w:rsidDel="00F7680F" w:rsidRDefault="007C390D" w:rsidP="00EB6254">
            <w:pPr>
              <w:spacing w:after="0" w:line="240" w:lineRule="auto"/>
              <w:rPr>
                <w:del w:id="3778" w:author="Windows User" w:date="2019-09-19T03:29:00Z"/>
                <w:rFonts w:cs="Times New Roman"/>
                <w:sz w:val="22"/>
                <w:lang w:val="en-ID"/>
              </w:rPr>
            </w:pPr>
            <w:del w:id="3779" w:author="Windows User" w:date="2019-09-19T03:29:00Z">
              <w:r w:rsidRPr="006A0BE8" w:rsidDel="00F7680F">
                <w:rPr>
                  <w:rFonts w:cs="Times New Roman"/>
                  <w:b/>
                  <w:sz w:val="22"/>
                </w:rPr>
                <w:delText>Prekondisi</w:delText>
              </w:r>
              <w:bookmarkStart w:id="3780" w:name="_Toc23496460"/>
              <w:bookmarkStart w:id="3781" w:name="_Toc23552644"/>
              <w:bookmarkEnd w:id="3780"/>
              <w:bookmarkEnd w:id="3781"/>
            </w:del>
          </w:p>
        </w:tc>
        <w:tc>
          <w:tcPr>
            <w:tcW w:w="3402" w:type="dxa"/>
            <w:gridSpan w:val="2"/>
          </w:tcPr>
          <w:p w14:paraId="15244E43" w14:textId="3FF7F263" w:rsidR="007C390D" w:rsidRPr="006A0BE8" w:rsidDel="00F7680F" w:rsidRDefault="007C390D" w:rsidP="00EB6254">
            <w:pPr>
              <w:spacing w:after="0" w:line="240" w:lineRule="auto"/>
              <w:rPr>
                <w:del w:id="3782" w:author="Windows User" w:date="2019-09-19T03:29:00Z"/>
                <w:rFonts w:cs="Times New Roman"/>
                <w:sz w:val="22"/>
                <w:lang w:val="en-ID"/>
              </w:rPr>
            </w:pPr>
            <w:del w:id="3783" w:author="Windows User" w:date="2019-09-19T03:29:00Z">
              <w:r w:rsidRPr="006A0BE8" w:rsidDel="00F7680F">
                <w:rPr>
                  <w:rFonts w:cs="Times New Roman"/>
                  <w:sz w:val="22"/>
                </w:rPr>
                <w:delText xml:space="preserve">Aktor masuk halaman </w:delText>
              </w:r>
              <w:r w:rsidR="00711C6A" w:rsidRPr="006A0BE8" w:rsidDel="00F7680F">
                <w:rPr>
                  <w:rFonts w:cs="Times New Roman"/>
                  <w:sz w:val="22"/>
                </w:rPr>
                <w:delText>dashboard admin</w:delText>
              </w:r>
              <w:bookmarkStart w:id="3784" w:name="_Toc23496461"/>
              <w:bookmarkStart w:id="3785" w:name="_Toc23552645"/>
              <w:bookmarkEnd w:id="3784"/>
              <w:bookmarkEnd w:id="3785"/>
            </w:del>
          </w:p>
        </w:tc>
        <w:bookmarkStart w:id="3786" w:name="_Toc23496462"/>
        <w:bookmarkStart w:id="3787" w:name="_Toc23552646"/>
        <w:bookmarkEnd w:id="3786"/>
        <w:bookmarkEnd w:id="3787"/>
      </w:tr>
      <w:tr w:rsidR="007C390D" w:rsidRPr="006A0BE8" w:rsidDel="00F7680F" w14:paraId="62C484D2" w14:textId="12EC00B9" w:rsidTr="00335BD4">
        <w:trPr>
          <w:del w:id="3788" w:author="Windows User" w:date="2019-09-19T03:29:00Z"/>
        </w:trPr>
        <w:tc>
          <w:tcPr>
            <w:tcW w:w="4531" w:type="dxa"/>
          </w:tcPr>
          <w:p w14:paraId="6C5A61AC" w14:textId="5C17259A" w:rsidR="007C390D" w:rsidRPr="006A0BE8" w:rsidDel="00F7680F" w:rsidRDefault="007C390D" w:rsidP="00EB6254">
            <w:pPr>
              <w:spacing w:after="0" w:line="240" w:lineRule="auto"/>
              <w:rPr>
                <w:del w:id="3789" w:author="Windows User" w:date="2019-09-19T03:29:00Z"/>
                <w:rFonts w:cs="Times New Roman"/>
                <w:sz w:val="22"/>
                <w:lang w:val="en-ID"/>
              </w:rPr>
            </w:pPr>
            <w:del w:id="3790" w:author="Windows User" w:date="2019-09-19T03:29:00Z">
              <w:r w:rsidRPr="006A0BE8" w:rsidDel="00F7680F">
                <w:rPr>
                  <w:rFonts w:cs="Times New Roman"/>
                  <w:b/>
                  <w:sz w:val="22"/>
                </w:rPr>
                <w:delText>Pascakondisi</w:delText>
              </w:r>
              <w:bookmarkStart w:id="3791" w:name="_Toc23496463"/>
              <w:bookmarkStart w:id="3792" w:name="_Toc23552647"/>
              <w:bookmarkEnd w:id="3791"/>
              <w:bookmarkEnd w:id="3792"/>
            </w:del>
          </w:p>
        </w:tc>
        <w:tc>
          <w:tcPr>
            <w:tcW w:w="3402" w:type="dxa"/>
            <w:gridSpan w:val="2"/>
          </w:tcPr>
          <w:p w14:paraId="6261F36D" w14:textId="4D3C072C" w:rsidR="007C390D" w:rsidRPr="006A0BE8" w:rsidDel="00F7680F" w:rsidRDefault="00711C6A" w:rsidP="00EB6254">
            <w:pPr>
              <w:spacing w:after="0" w:line="240" w:lineRule="auto"/>
              <w:rPr>
                <w:del w:id="3793" w:author="Windows User" w:date="2019-09-19T03:29:00Z"/>
                <w:rFonts w:cs="Times New Roman"/>
                <w:sz w:val="22"/>
                <w:lang w:val="en-ID"/>
              </w:rPr>
            </w:pPr>
            <w:del w:id="3794" w:author="Windows User" w:date="2019-09-19T03:29:00Z">
              <w:r w:rsidRPr="006A0BE8" w:rsidDel="00F7680F">
                <w:rPr>
                  <w:rFonts w:cs="Times New Roman"/>
                  <w:sz w:val="22"/>
                </w:rPr>
                <w:delText>Data user bertambah</w:delText>
              </w:r>
              <w:bookmarkStart w:id="3795" w:name="_Toc23496464"/>
              <w:bookmarkStart w:id="3796" w:name="_Toc23552648"/>
              <w:bookmarkEnd w:id="3795"/>
              <w:bookmarkEnd w:id="3796"/>
            </w:del>
          </w:p>
        </w:tc>
        <w:bookmarkStart w:id="3797" w:name="_Toc23496465"/>
        <w:bookmarkStart w:id="3798" w:name="_Toc23552649"/>
        <w:bookmarkEnd w:id="3797"/>
        <w:bookmarkEnd w:id="3798"/>
      </w:tr>
      <w:tr w:rsidR="007C390D" w:rsidRPr="006A0BE8" w:rsidDel="00F7680F" w14:paraId="2FE5A5D2" w14:textId="03B74E45" w:rsidTr="00335BD4">
        <w:trPr>
          <w:del w:id="3799" w:author="Windows User" w:date="2019-09-19T03:29:00Z"/>
        </w:trPr>
        <w:tc>
          <w:tcPr>
            <w:tcW w:w="7933" w:type="dxa"/>
            <w:gridSpan w:val="3"/>
          </w:tcPr>
          <w:p w14:paraId="28285F88" w14:textId="118057DC" w:rsidR="007C390D" w:rsidRPr="006A0BE8" w:rsidDel="00F7680F" w:rsidRDefault="007C390D" w:rsidP="00EB6254">
            <w:pPr>
              <w:spacing w:after="0" w:line="240" w:lineRule="auto"/>
              <w:jc w:val="center"/>
              <w:rPr>
                <w:del w:id="3800" w:author="Windows User" w:date="2019-09-19T03:29:00Z"/>
                <w:rFonts w:cs="Times New Roman"/>
                <w:sz w:val="22"/>
              </w:rPr>
            </w:pPr>
            <w:del w:id="3801" w:author="Windows User" w:date="2019-09-19T03:29:00Z">
              <w:r w:rsidRPr="006A0BE8" w:rsidDel="00F7680F">
                <w:rPr>
                  <w:rFonts w:cs="Times New Roman"/>
                  <w:b/>
                  <w:bCs/>
                  <w:sz w:val="22"/>
                </w:rPr>
                <w:delText>Flow Event</w:delText>
              </w:r>
              <w:bookmarkStart w:id="3802" w:name="_Toc23496466"/>
              <w:bookmarkStart w:id="3803" w:name="_Toc23552650"/>
              <w:bookmarkEnd w:id="3802"/>
              <w:bookmarkEnd w:id="3803"/>
            </w:del>
          </w:p>
        </w:tc>
        <w:bookmarkStart w:id="3804" w:name="_Toc23496467"/>
        <w:bookmarkStart w:id="3805" w:name="_Toc23552651"/>
        <w:bookmarkEnd w:id="3804"/>
        <w:bookmarkEnd w:id="3805"/>
      </w:tr>
      <w:tr w:rsidR="007C390D" w:rsidRPr="006A0BE8" w:rsidDel="00F7680F" w14:paraId="4D0196FB" w14:textId="228455F8" w:rsidTr="00335BD4">
        <w:trPr>
          <w:del w:id="3806" w:author="Windows User" w:date="2019-09-19T03:29:00Z"/>
        </w:trPr>
        <w:tc>
          <w:tcPr>
            <w:tcW w:w="7933" w:type="dxa"/>
            <w:gridSpan w:val="3"/>
          </w:tcPr>
          <w:p w14:paraId="181732B9" w14:textId="7E912D50" w:rsidR="007C390D" w:rsidRPr="006A0BE8" w:rsidDel="00F7680F" w:rsidRDefault="00A15854" w:rsidP="00EB6254">
            <w:pPr>
              <w:spacing w:after="0" w:line="240" w:lineRule="auto"/>
              <w:jc w:val="center"/>
              <w:rPr>
                <w:del w:id="3807" w:author="Windows User" w:date="2019-09-19T03:29:00Z"/>
                <w:rFonts w:cs="Times New Roman"/>
                <w:sz w:val="22"/>
              </w:rPr>
            </w:pPr>
            <w:del w:id="3808" w:author="Windows User" w:date="2019-09-19T03:29:00Z">
              <w:r w:rsidRPr="006A0BE8" w:rsidDel="00F7680F">
                <w:rPr>
                  <w:rFonts w:cs="Times New Roman"/>
                  <w:b/>
                  <w:sz w:val="22"/>
                </w:rPr>
                <w:delText>Normal Flow : Tambah user</w:delText>
              </w:r>
              <w:bookmarkStart w:id="3809" w:name="_Toc23496468"/>
              <w:bookmarkStart w:id="3810" w:name="_Toc23552652"/>
              <w:bookmarkEnd w:id="3809"/>
              <w:bookmarkEnd w:id="3810"/>
            </w:del>
          </w:p>
        </w:tc>
        <w:bookmarkStart w:id="3811" w:name="_Toc23496469"/>
        <w:bookmarkStart w:id="3812" w:name="_Toc23552653"/>
        <w:bookmarkEnd w:id="3811"/>
        <w:bookmarkEnd w:id="3812"/>
      </w:tr>
      <w:tr w:rsidR="007C390D" w:rsidRPr="006A0BE8" w:rsidDel="00F7680F" w14:paraId="085C25D5" w14:textId="4C798DB3" w:rsidTr="00335BD4">
        <w:trPr>
          <w:trHeight w:val="371"/>
          <w:del w:id="3813" w:author="Windows User" w:date="2019-09-19T03:29:00Z"/>
        </w:trPr>
        <w:tc>
          <w:tcPr>
            <w:tcW w:w="4604" w:type="dxa"/>
            <w:gridSpan w:val="2"/>
          </w:tcPr>
          <w:p w14:paraId="510A08BA" w14:textId="1B11B493" w:rsidR="007C390D" w:rsidRPr="006A0BE8" w:rsidDel="00F7680F" w:rsidRDefault="007C390D" w:rsidP="00EB6254">
            <w:pPr>
              <w:spacing w:after="0" w:line="240" w:lineRule="auto"/>
              <w:rPr>
                <w:del w:id="3814" w:author="Windows User" w:date="2019-09-19T03:29:00Z"/>
                <w:rFonts w:cs="Times New Roman"/>
                <w:b/>
                <w:sz w:val="22"/>
              </w:rPr>
            </w:pPr>
            <w:del w:id="3815" w:author="Windows User" w:date="2019-09-19T03:29:00Z">
              <w:r w:rsidRPr="006A0BE8" w:rsidDel="00F7680F">
                <w:rPr>
                  <w:rFonts w:cs="Times New Roman"/>
                  <w:sz w:val="22"/>
                </w:rPr>
                <w:delText>Aksi Aktor</w:delText>
              </w:r>
              <w:bookmarkStart w:id="3816" w:name="_Toc23496470"/>
              <w:bookmarkStart w:id="3817" w:name="_Toc23552654"/>
              <w:bookmarkEnd w:id="3816"/>
              <w:bookmarkEnd w:id="3817"/>
            </w:del>
          </w:p>
        </w:tc>
        <w:tc>
          <w:tcPr>
            <w:tcW w:w="3329" w:type="dxa"/>
          </w:tcPr>
          <w:p w14:paraId="08FDB6D8" w14:textId="405D0AF1" w:rsidR="007C390D" w:rsidRPr="006A0BE8" w:rsidDel="00F7680F" w:rsidRDefault="007C390D" w:rsidP="00EB6254">
            <w:pPr>
              <w:spacing w:after="0" w:line="240" w:lineRule="auto"/>
              <w:rPr>
                <w:del w:id="3818" w:author="Windows User" w:date="2019-09-19T03:29:00Z"/>
                <w:rFonts w:cs="Times New Roman"/>
                <w:b/>
                <w:sz w:val="22"/>
              </w:rPr>
            </w:pPr>
            <w:del w:id="3819" w:author="Windows User" w:date="2019-09-19T03:29:00Z">
              <w:r w:rsidRPr="006A0BE8" w:rsidDel="00F7680F">
                <w:rPr>
                  <w:rFonts w:cs="Times New Roman"/>
                  <w:sz w:val="22"/>
                </w:rPr>
                <w:delText>Reaksi Sistem</w:delText>
              </w:r>
              <w:bookmarkStart w:id="3820" w:name="_Toc23496471"/>
              <w:bookmarkStart w:id="3821" w:name="_Toc23552655"/>
              <w:bookmarkEnd w:id="3820"/>
              <w:bookmarkEnd w:id="3821"/>
            </w:del>
          </w:p>
        </w:tc>
        <w:bookmarkStart w:id="3822" w:name="_Toc23496472"/>
        <w:bookmarkStart w:id="3823" w:name="_Toc23552656"/>
        <w:bookmarkEnd w:id="3822"/>
        <w:bookmarkEnd w:id="3823"/>
      </w:tr>
      <w:tr w:rsidR="00711C6A" w:rsidRPr="006A0BE8" w:rsidDel="00F7680F" w14:paraId="59A72468" w14:textId="6F4E7AFE" w:rsidTr="00335BD4">
        <w:trPr>
          <w:trHeight w:val="371"/>
          <w:del w:id="3824" w:author="Windows User" w:date="2019-09-19T03:29:00Z"/>
        </w:trPr>
        <w:tc>
          <w:tcPr>
            <w:tcW w:w="4604" w:type="dxa"/>
            <w:gridSpan w:val="2"/>
          </w:tcPr>
          <w:p w14:paraId="04983117" w14:textId="6E3DF72C" w:rsidR="00711C6A" w:rsidRPr="006A0BE8" w:rsidDel="00F7680F" w:rsidRDefault="00711C6A" w:rsidP="00EB6254">
            <w:pPr>
              <w:pStyle w:val="ListParagraph"/>
              <w:numPr>
                <w:ilvl w:val="2"/>
                <w:numId w:val="6"/>
              </w:numPr>
              <w:spacing w:after="0" w:line="240" w:lineRule="auto"/>
              <w:ind w:left="464"/>
              <w:rPr>
                <w:del w:id="3825" w:author="Windows User" w:date="2019-09-19T03:29:00Z"/>
                <w:rFonts w:cs="Times New Roman"/>
                <w:sz w:val="22"/>
              </w:rPr>
            </w:pPr>
            <w:del w:id="3826" w:author="Windows User" w:date="2019-09-19T03:29:00Z">
              <w:r w:rsidRPr="006A0BE8" w:rsidDel="00F7680F">
                <w:rPr>
                  <w:rFonts w:cs="Times New Roman"/>
                  <w:sz w:val="22"/>
                </w:rPr>
                <w:delText>Klik menu user pilih tambah user</w:delText>
              </w:r>
              <w:bookmarkStart w:id="3827" w:name="_Toc23496473"/>
              <w:bookmarkStart w:id="3828" w:name="_Toc23552657"/>
              <w:bookmarkEnd w:id="3827"/>
              <w:bookmarkEnd w:id="3828"/>
            </w:del>
          </w:p>
        </w:tc>
        <w:tc>
          <w:tcPr>
            <w:tcW w:w="3329" w:type="dxa"/>
          </w:tcPr>
          <w:p w14:paraId="5D9FE1D2" w14:textId="5A404972" w:rsidR="00711C6A" w:rsidRPr="006A0BE8" w:rsidDel="00F7680F" w:rsidRDefault="00711C6A" w:rsidP="00EB6254">
            <w:pPr>
              <w:spacing w:after="0" w:line="240" w:lineRule="auto"/>
              <w:rPr>
                <w:del w:id="3829" w:author="Windows User" w:date="2019-09-19T03:29:00Z"/>
                <w:rFonts w:cs="Times New Roman"/>
                <w:sz w:val="22"/>
              </w:rPr>
            </w:pPr>
            <w:bookmarkStart w:id="3830" w:name="_Toc23496474"/>
            <w:bookmarkStart w:id="3831" w:name="_Toc23552658"/>
            <w:bookmarkEnd w:id="3830"/>
            <w:bookmarkEnd w:id="3831"/>
          </w:p>
        </w:tc>
        <w:bookmarkStart w:id="3832" w:name="_Toc23496475"/>
        <w:bookmarkStart w:id="3833" w:name="_Toc23552659"/>
        <w:bookmarkEnd w:id="3832"/>
        <w:bookmarkEnd w:id="3833"/>
      </w:tr>
      <w:tr w:rsidR="007C390D" w:rsidRPr="006A0BE8" w:rsidDel="00F7680F" w14:paraId="189DECEA" w14:textId="3B45C790" w:rsidTr="00335BD4">
        <w:trPr>
          <w:trHeight w:val="370"/>
          <w:del w:id="3834" w:author="Windows User" w:date="2019-09-19T03:29:00Z"/>
        </w:trPr>
        <w:tc>
          <w:tcPr>
            <w:tcW w:w="4604" w:type="dxa"/>
            <w:gridSpan w:val="2"/>
          </w:tcPr>
          <w:p w14:paraId="52241A0B" w14:textId="30D167A6" w:rsidR="007C390D" w:rsidRPr="006A0BE8" w:rsidDel="00F7680F" w:rsidRDefault="007C390D" w:rsidP="00EB6254">
            <w:pPr>
              <w:pStyle w:val="ListParagraph"/>
              <w:spacing w:after="0" w:line="240" w:lineRule="auto"/>
              <w:rPr>
                <w:del w:id="3835" w:author="Windows User" w:date="2019-09-19T03:29:00Z"/>
                <w:rFonts w:cs="Times New Roman"/>
                <w:sz w:val="22"/>
              </w:rPr>
            </w:pPr>
            <w:bookmarkStart w:id="3836" w:name="_Toc23496476"/>
            <w:bookmarkStart w:id="3837" w:name="_Toc23552660"/>
            <w:bookmarkEnd w:id="3836"/>
            <w:bookmarkEnd w:id="3837"/>
          </w:p>
          <w:p w14:paraId="4E0804A4" w14:textId="6C820B11" w:rsidR="007C390D" w:rsidRPr="006A0BE8" w:rsidDel="00F7680F" w:rsidRDefault="007C390D" w:rsidP="00EB6254">
            <w:pPr>
              <w:pStyle w:val="ListParagraph"/>
              <w:spacing w:after="0" w:line="240" w:lineRule="auto"/>
              <w:rPr>
                <w:del w:id="3838" w:author="Windows User" w:date="2019-09-19T03:29:00Z"/>
                <w:rFonts w:cs="Times New Roman"/>
                <w:sz w:val="22"/>
              </w:rPr>
            </w:pPr>
            <w:bookmarkStart w:id="3839" w:name="_Toc23496477"/>
            <w:bookmarkStart w:id="3840" w:name="_Toc23552661"/>
            <w:bookmarkEnd w:id="3839"/>
            <w:bookmarkEnd w:id="3840"/>
          </w:p>
          <w:p w14:paraId="24A6EFF5" w14:textId="53EF7B1E" w:rsidR="007C390D" w:rsidRPr="006A0BE8" w:rsidDel="00F7680F" w:rsidRDefault="007C390D" w:rsidP="00EB6254">
            <w:pPr>
              <w:spacing w:after="0" w:line="240" w:lineRule="auto"/>
              <w:rPr>
                <w:del w:id="3841" w:author="Windows User" w:date="2019-09-19T03:29:00Z"/>
                <w:rFonts w:cs="Times New Roman"/>
                <w:b/>
                <w:sz w:val="22"/>
              </w:rPr>
            </w:pPr>
            <w:bookmarkStart w:id="3842" w:name="_Toc23496478"/>
            <w:bookmarkStart w:id="3843" w:name="_Toc23552662"/>
            <w:bookmarkEnd w:id="3842"/>
            <w:bookmarkEnd w:id="3843"/>
          </w:p>
        </w:tc>
        <w:tc>
          <w:tcPr>
            <w:tcW w:w="3329" w:type="dxa"/>
          </w:tcPr>
          <w:p w14:paraId="4702012D" w14:textId="7F84967F" w:rsidR="007C390D" w:rsidRPr="006A0BE8" w:rsidDel="00F7680F" w:rsidRDefault="00711C6A" w:rsidP="00EB6254">
            <w:pPr>
              <w:pStyle w:val="ListParagraph"/>
              <w:numPr>
                <w:ilvl w:val="2"/>
                <w:numId w:val="6"/>
              </w:numPr>
              <w:spacing w:after="0" w:line="240" w:lineRule="auto"/>
              <w:ind w:left="393" w:hanging="283"/>
              <w:rPr>
                <w:del w:id="3844" w:author="Windows User" w:date="2019-09-19T03:29:00Z"/>
                <w:rFonts w:cs="Times New Roman"/>
                <w:sz w:val="22"/>
              </w:rPr>
            </w:pPr>
            <w:del w:id="3845" w:author="Windows User" w:date="2019-09-19T03:29:00Z">
              <w:r w:rsidRPr="006A0BE8" w:rsidDel="00F7680F">
                <w:rPr>
                  <w:rFonts w:cs="Times New Roman"/>
                  <w:sz w:val="22"/>
                </w:rPr>
                <w:delText>Menampilkan form tambah user</w:delText>
              </w:r>
              <w:bookmarkStart w:id="3846" w:name="_Toc23496479"/>
              <w:bookmarkStart w:id="3847" w:name="_Toc23552663"/>
              <w:bookmarkEnd w:id="3846"/>
              <w:bookmarkEnd w:id="3847"/>
            </w:del>
          </w:p>
          <w:p w14:paraId="32F3F63D" w14:textId="1C8E9447" w:rsidR="00E404DF" w:rsidRPr="006A0BE8" w:rsidDel="00F7680F" w:rsidRDefault="00E404DF" w:rsidP="00EB6254">
            <w:pPr>
              <w:pStyle w:val="ListParagraph"/>
              <w:numPr>
                <w:ilvl w:val="0"/>
                <w:numId w:val="25"/>
              </w:numPr>
              <w:spacing w:after="0" w:line="240" w:lineRule="auto"/>
              <w:rPr>
                <w:del w:id="3848" w:author="Windows User" w:date="2019-09-19T03:29:00Z"/>
                <w:rFonts w:cs="Times New Roman"/>
                <w:sz w:val="22"/>
              </w:rPr>
            </w:pPr>
            <w:del w:id="3849" w:author="Windows User" w:date="2019-09-19T03:29:00Z">
              <w:r w:rsidRPr="006A0BE8" w:rsidDel="00F7680F">
                <w:rPr>
                  <w:rFonts w:cs="Times New Roman"/>
                  <w:sz w:val="22"/>
                </w:rPr>
                <w:delText>Nama (varchar 20)</w:delText>
              </w:r>
              <w:bookmarkStart w:id="3850" w:name="_Toc23496480"/>
              <w:bookmarkStart w:id="3851" w:name="_Toc23552664"/>
              <w:bookmarkEnd w:id="3850"/>
              <w:bookmarkEnd w:id="3851"/>
            </w:del>
          </w:p>
          <w:p w14:paraId="543A424C" w14:textId="24DB314D" w:rsidR="00E404DF" w:rsidRPr="006A0BE8" w:rsidDel="00F7680F" w:rsidRDefault="00E404DF" w:rsidP="00EB6254">
            <w:pPr>
              <w:pStyle w:val="ListParagraph"/>
              <w:numPr>
                <w:ilvl w:val="0"/>
                <w:numId w:val="25"/>
              </w:numPr>
              <w:spacing w:after="0" w:line="240" w:lineRule="auto"/>
              <w:rPr>
                <w:del w:id="3852" w:author="Windows User" w:date="2019-09-19T03:29:00Z"/>
                <w:rFonts w:cs="Times New Roman"/>
                <w:sz w:val="22"/>
              </w:rPr>
            </w:pPr>
            <w:del w:id="3853" w:author="Windows User" w:date="2019-09-19T03:29:00Z">
              <w:r w:rsidRPr="006A0BE8" w:rsidDel="00F7680F">
                <w:rPr>
                  <w:rFonts w:cs="Times New Roman"/>
                  <w:sz w:val="22"/>
                </w:rPr>
                <w:delText>Username (varchar 20)</w:delText>
              </w:r>
              <w:bookmarkStart w:id="3854" w:name="_Toc23496481"/>
              <w:bookmarkStart w:id="3855" w:name="_Toc23552665"/>
              <w:bookmarkEnd w:id="3854"/>
              <w:bookmarkEnd w:id="3855"/>
            </w:del>
          </w:p>
          <w:p w14:paraId="5A0E4A08" w14:textId="07FF11B8" w:rsidR="00E404DF" w:rsidRPr="006A0BE8" w:rsidDel="00F7680F" w:rsidRDefault="00E404DF" w:rsidP="00EB6254">
            <w:pPr>
              <w:pStyle w:val="ListParagraph"/>
              <w:numPr>
                <w:ilvl w:val="0"/>
                <w:numId w:val="25"/>
              </w:numPr>
              <w:spacing w:after="0" w:line="240" w:lineRule="auto"/>
              <w:rPr>
                <w:del w:id="3856" w:author="Windows User" w:date="2019-09-19T03:29:00Z"/>
                <w:rFonts w:cs="Times New Roman"/>
                <w:sz w:val="22"/>
              </w:rPr>
            </w:pPr>
            <w:del w:id="3857" w:author="Windows User" w:date="2019-09-19T03:29:00Z">
              <w:r w:rsidRPr="006A0BE8" w:rsidDel="00F7680F">
                <w:rPr>
                  <w:rFonts w:cs="Times New Roman"/>
                  <w:sz w:val="22"/>
                </w:rPr>
                <w:delText>Password (varchar 20)</w:delText>
              </w:r>
              <w:bookmarkStart w:id="3858" w:name="_Toc23496482"/>
              <w:bookmarkStart w:id="3859" w:name="_Toc23552666"/>
              <w:bookmarkEnd w:id="3858"/>
              <w:bookmarkEnd w:id="3859"/>
            </w:del>
          </w:p>
          <w:p w14:paraId="220799A4" w14:textId="5F5782E7" w:rsidR="00E404DF" w:rsidRPr="006A0BE8" w:rsidDel="00F7680F" w:rsidRDefault="00E404DF" w:rsidP="00EB6254">
            <w:pPr>
              <w:pStyle w:val="ListParagraph"/>
              <w:spacing w:after="0" w:line="240" w:lineRule="auto"/>
              <w:ind w:left="535"/>
              <w:rPr>
                <w:del w:id="3860" w:author="Windows User" w:date="2019-09-19T03:29:00Z"/>
                <w:rFonts w:cs="Times New Roman"/>
                <w:sz w:val="22"/>
              </w:rPr>
            </w:pPr>
            <w:bookmarkStart w:id="3861" w:name="_Toc23496483"/>
            <w:bookmarkStart w:id="3862" w:name="_Toc23552667"/>
            <w:bookmarkEnd w:id="3861"/>
            <w:bookmarkEnd w:id="3862"/>
          </w:p>
        </w:tc>
        <w:bookmarkStart w:id="3863" w:name="_Toc23496484"/>
        <w:bookmarkStart w:id="3864" w:name="_Toc23552668"/>
        <w:bookmarkEnd w:id="3863"/>
        <w:bookmarkEnd w:id="3864"/>
      </w:tr>
      <w:tr w:rsidR="007C390D" w:rsidRPr="006A0BE8" w:rsidDel="00F7680F" w14:paraId="12C9F5A6" w14:textId="4B860B61" w:rsidTr="00335BD4">
        <w:trPr>
          <w:trHeight w:val="370"/>
          <w:del w:id="3865" w:author="Windows User" w:date="2019-09-19T03:29:00Z"/>
        </w:trPr>
        <w:tc>
          <w:tcPr>
            <w:tcW w:w="4604" w:type="dxa"/>
            <w:gridSpan w:val="2"/>
          </w:tcPr>
          <w:p w14:paraId="7D9699A8" w14:textId="4C0E6F65" w:rsidR="007C390D" w:rsidRPr="006A0BE8" w:rsidDel="00F7680F" w:rsidRDefault="007C390D" w:rsidP="00EB6254">
            <w:pPr>
              <w:pStyle w:val="ListParagraph"/>
              <w:numPr>
                <w:ilvl w:val="2"/>
                <w:numId w:val="6"/>
              </w:numPr>
              <w:spacing w:after="0" w:line="240" w:lineRule="auto"/>
              <w:ind w:left="464"/>
              <w:rPr>
                <w:del w:id="3866" w:author="Windows User" w:date="2019-09-19T03:29:00Z"/>
                <w:rFonts w:cs="Times New Roman"/>
                <w:sz w:val="22"/>
              </w:rPr>
            </w:pPr>
            <w:del w:id="3867" w:author="Windows User" w:date="2019-09-19T03:29:00Z">
              <w:r w:rsidRPr="006A0BE8" w:rsidDel="00F7680F">
                <w:rPr>
                  <w:rFonts w:cs="Times New Roman"/>
                  <w:sz w:val="22"/>
                </w:rPr>
                <w:delText xml:space="preserve">Aktor mengisi </w:delText>
              </w:r>
              <w:r w:rsidR="00711C6A" w:rsidRPr="006A0BE8" w:rsidDel="00F7680F">
                <w:rPr>
                  <w:rFonts w:cs="Times New Roman"/>
                  <w:sz w:val="22"/>
                </w:rPr>
                <w:delText>nama, username, dan password</w:delText>
              </w:r>
              <w:bookmarkStart w:id="3868" w:name="_Toc23496485"/>
              <w:bookmarkStart w:id="3869" w:name="_Toc23552669"/>
              <w:bookmarkEnd w:id="3868"/>
              <w:bookmarkEnd w:id="3869"/>
            </w:del>
          </w:p>
        </w:tc>
        <w:tc>
          <w:tcPr>
            <w:tcW w:w="3329" w:type="dxa"/>
          </w:tcPr>
          <w:p w14:paraId="1591BB45" w14:textId="60D44C75" w:rsidR="007C390D" w:rsidRPr="006A0BE8" w:rsidDel="00F7680F" w:rsidRDefault="007C390D" w:rsidP="00EB6254">
            <w:pPr>
              <w:spacing w:after="0" w:line="240" w:lineRule="auto"/>
              <w:rPr>
                <w:del w:id="3870" w:author="Windows User" w:date="2019-09-19T03:29:00Z"/>
                <w:rFonts w:cs="Times New Roman"/>
                <w:b/>
                <w:sz w:val="22"/>
              </w:rPr>
            </w:pPr>
            <w:bookmarkStart w:id="3871" w:name="_Toc23496486"/>
            <w:bookmarkStart w:id="3872" w:name="_Toc23552670"/>
            <w:bookmarkEnd w:id="3871"/>
            <w:bookmarkEnd w:id="3872"/>
          </w:p>
        </w:tc>
        <w:bookmarkStart w:id="3873" w:name="_Toc23496487"/>
        <w:bookmarkStart w:id="3874" w:name="_Toc23552671"/>
        <w:bookmarkEnd w:id="3873"/>
        <w:bookmarkEnd w:id="3874"/>
      </w:tr>
      <w:tr w:rsidR="007C390D" w:rsidRPr="006A0BE8" w:rsidDel="00F7680F" w14:paraId="052468C6" w14:textId="6A639EB1" w:rsidTr="00335BD4">
        <w:trPr>
          <w:trHeight w:val="370"/>
          <w:del w:id="3875" w:author="Windows User" w:date="2019-09-19T03:29:00Z"/>
        </w:trPr>
        <w:tc>
          <w:tcPr>
            <w:tcW w:w="4604" w:type="dxa"/>
            <w:gridSpan w:val="2"/>
          </w:tcPr>
          <w:p w14:paraId="68E1A1E4" w14:textId="7E5430F1" w:rsidR="007C390D" w:rsidRPr="006A0BE8" w:rsidDel="00F7680F" w:rsidRDefault="00711C6A" w:rsidP="00EB6254">
            <w:pPr>
              <w:pStyle w:val="ListParagraph"/>
              <w:numPr>
                <w:ilvl w:val="2"/>
                <w:numId w:val="6"/>
              </w:numPr>
              <w:spacing w:after="0" w:line="240" w:lineRule="auto"/>
              <w:ind w:left="464"/>
              <w:rPr>
                <w:del w:id="3876" w:author="Windows User" w:date="2019-09-19T03:29:00Z"/>
                <w:rFonts w:cs="Times New Roman"/>
                <w:sz w:val="22"/>
              </w:rPr>
            </w:pPr>
            <w:del w:id="3877" w:author="Windows User" w:date="2019-09-19T03:29:00Z">
              <w:r w:rsidRPr="006A0BE8" w:rsidDel="00F7680F">
                <w:rPr>
                  <w:rFonts w:cs="Times New Roman"/>
                  <w:sz w:val="22"/>
                </w:rPr>
                <w:delText>Klik ‘Simpan</w:delText>
              </w:r>
              <w:r w:rsidR="007C390D" w:rsidRPr="006A0BE8" w:rsidDel="00F7680F">
                <w:rPr>
                  <w:rFonts w:cs="Times New Roman"/>
                  <w:sz w:val="22"/>
                </w:rPr>
                <w:delText>’</w:delText>
              </w:r>
              <w:bookmarkStart w:id="3878" w:name="_Toc23496488"/>
              <w:bookmarkStart w:id="3879" w:name="_Toc23552672"/>
              <w:bookmarkEnd w:id="3878"/>
              <w:bookmarkEnd w:id="3879"/>
            </w:del>
          </w:p>
        </w:tc>
        <w:tc>
          <w:tcPr>
            <w:tcW w:w="3329" w:type="dxa"/>
          </w:tcPr>
          <w:p w14:paraId="330C97B2" w14:textId="7EE676AC" w:rsidR="007C390D" w:rsidRPr="006A0BE8" w:rsidDel="00F7680F" w:rsidRDefault="007C390D" w:rsidP="00EB6254">
            <w:pPr>
              <w:spacing w:after="0" w:line="240" w:lineRule="auto"/>
              <w:rPr>
                <w:del w:id="3880" w:author="Windows User" w:date="2019-09-19T03:29:00Z"/>
                <w:rFonts w:cs="Times New Roman"/>
                <w:sz w:val="22"/>
              </w:rPr>
            </w:pPr>
            <w:bookmarkStart w:id="3881" w:name="_Toc23496489"/>
            <w:bookmarkStart w:id="3882" w:name="_Toc23552673"/>
            <w:bookmarkEnd w:id="3881"/>
            <w:bookmarkEnd w:id="3882"/>
          </w:p>
        </w:tc>
        <w:bookmarkStart w:id="3883" w:name="_Toc23496490"/>
        <w:bookmarkStart w:id="3884" w:name="_Toc23552674"/>
        <w:bookmarkEnd w:id="3883"/>
        <w:bookmarkEnd w:id="3884"/>
      </w:tr>
      <w:tr w:rsidR="007C390D" w:rsidRPr="006A0BE8" w:rsidDel="00F7680F" w14:paraId="054D4ECB" w14:textId="71F99511" w:rsidTr="00335BD4">
        <w:trPr>
          <w:trHeight w:val="370"/>
          <w:del w:id="3885" w:author="Windows User" w:date="2019-09-19T03:29:00Z"/>
        </w:trPr>
        <w:tc>
          <w:tcPr>
            <w:tcW w:w="4604" w:type="dxa"/>
            <w:gridSpan w:val="2"/>
          </w:tcPr>
          <w:p w14:paraId="60D436FD" w14:textId="0ACBD009" w:rsidR="007C390D" w:rsidRPr="006A0BE8" w:rsidDel="00F7680F" w:rsidRDefault="007C390D" w:rsidP="00EB6254">
            <w:pPr>
              <w:spacing w:after="0" w:line="240" w:lineRule="auto"/>
              <w:rPr>
                <w:del w:id="3886" w:author="Windows User" w:date="2019-09-19T03:29:00Z"/>
                <w:rFonts w:cs="Times New Roman"/>
                <w:sz w:val="22"/>
              </w:rPr>
            </w:pPr>
            <w:bookmarkStart w:id="3887" w:name="_Toc23496491"/>
            <w:bookmarkStart w:id="3888" w:name="_Toc23552675"/>
            <w:bookmarkEnd w:id="3887"/>
            <w:bookmarkEnd w:id="3888"/>
          </w:p>
        </w:tc>
        <w:tc>
          <w:tcPr>
            <w:tcW w:w="3329" w:type="dxa"/>
          </w:tcPr>
          <w:p w14:paraId="484E778E" w14:textId="26464CB5" w:rsidR="007C390D" w:rsidRPr="006A0BE8" w:rsidDel="00F7680F" w:rsidRDefault="007C390D" w:rsidP="00EB6254">
            <w:pPr>
              <w:pStyle w:val="ListParagraph"/>
              <w:numPr>
                <w:ilvl w:val="2"/>
                <w:numId w:val="6"/>
              </w:numPr>
              <w:spacing w:after="0" w:line="240" w:lineRule="auto"/>
              <w:ind w:left="393" w:hanging="283"/>
              <w:rPr>
                <w:del w:id="3889" w:author="Windows User" w:date="2019-09-19T03:29:00Z"/>
                <w:rFonts w:cs="Times New Roman"/>
                <w:sz w:val="22"/>
              </w:rPr>
            </w:pPr>
            <w:del w:id="3890" w:author="Windows User" w:date="2019-09-19T03:29:00Z">
              <w:r w:rsidRPr="006A0BE8" w:rsidDel="00F7680F">
                <w:rPr>
                  <w:rFonts w:cs="Times New Roman"/>
                  <w:sz w:val="22"/>
                </w:rPr>
                <w:delText xml:space="preserve">Sistem mengecek inputan </w:delText>
              </w:r>
              <w:bookmarkStart w:id="3891" w:name="_Toc23496492"/>
              <w:bookmarkStart w:id="3892" w:name="_Toc23552676"/>
              <w:bookmarkEnd w:id="3891"/>
              <w:bookmarkEnd w:id="3892"/>
            </w:del>
          </w:p>
        </w:tc>
        <w:bookmarkStart w:id="3893" w:name="_Toc23496493"/>
        <w:bookmarkStart w:id="3894" w:name="_Toc23552677"/>
        <w:bookmarkEnd w:id="3893"/>
        <w:bookmarkEnd w:id="3894"/>
      </w:tr>
      <w:tr w:rsidR="007C390D" w:rsidRPr="006A0BE8" w:rsidDel="00F7680F" w14:paraId="29CAFF37" w14:textId="17281E1A" w:rsidTr="00335BD4">
        <w:trPr>
          <w:trHeight w:val="370"/>
          <w:del w:id="3895" w:author="Windows User" w:date="2019-09-19T03:29:00Z"/>
        </w:trPr>
        <w:tc>
          <w:tcPr>
            <w:tcW w:w="4604" w:type="dxa"/>
            <w:gridSpan w:val="2"/>
          </w:tcPr>
          <w:p w14:paraId="5A739888" w14:textId="0ED89ACD" w:rsidR="007C390D" w:rsidRPr="006A0BE8" w:rsidDel="00F7680F" w:rsidRDefault="007C390D" w:rsidP="00EB6254">
            <w:pPr>
              <w:spacing w:after="0" w:line="240" w:lineRule="auto"/>
              <w:rPr>
                <w:del w:id="3896" w:author="Windows User" w:date="2019-09-19T03:29:00Z"/>
                <w:rFonts w:cs="Times New Roman"/>
                <w:sz w:val="22"/>
              </w:rPr>
            </w:pPr>
            <w:bookmarkStart w:id="3897" w:name="_Toc23496494"/>
            <w:bookmarkStart w:id="3898" w:name="_Toc23552678"/>
            <w:bookmarkEnd w:id="3897"/>
            <w:bookmarkEnd w:id="3898"/>
          </w:p>
        </w:tc>
        <w:tc>
          <w:tcPr>
            <w:tcW w:w="3329" w:type="dxa"/>
          </w:tcPr>
          <w:p w14:paraId="1FAF793E" w14:textId="62209605" w:rsidR="007C390D" w:rsidRPr="006A0BE8" w:rsidDel="00F7680F" w:rsidRDefault="004A1011" w:rsidP="00EB6254">
            <w:pPr>
              <w:pStyle w:val="ListParagraph"/>
              <w:numPr>
                <w:ilvl w:val="2"/>
                <w:numId w:val="6"/>
              </w:numPr>
              <w:spacing w:after="0" w:line="240" w:lineRule="auto"/>
              <w:ind w:left="393" w:hanging="283"/>
              <w:rPr>
                <w:del w:id="3899" w:author="Windows User" w:date="2019-09-19T03:29:00Z"/>
                <w:rFonts w:cs="Times New Roman"/>
                <w:sz w:val="22"/>
              </w:rPr>
            </w:pPr>
            <w:del w:id="3900" w:author="Windows User" w:date="2019-09-19T03:29:00Z">
              <w:r w:rsidRPr="006A0BE8" w:rsidDel="00F7680F">
                <w:rPr>
                  <w:rFonts w:cs="Times New Roman"/>
                  <w:sz w:val="22"/>
                </w:rPr>
                <w:delText>Sistem menyimpan data ke database</w:delText>
              </w:r>
              <w:bookmarkStart w:id="3901" w:name="_Toc23496495"/>
              <w:bookmarkStart w:id="3902" w:name="_Toc23552679"/>
              <w:bookmarkEnd w:id="3901"/>
              <w:bookmarkEnd w:id="3902"/>
            </w:del>
          </w:p>
        </w:tc>
        <w:bookmarkStart w:id="3903" w:name="_Toc23496496"/>
        <w:bookmarkStart w:id="3904" w:name="_Toc23552680"/>
        <w:bookmarkEnd w:id="3903"/>
        <w:bookmarkEnd w:id="3904"/>
      </w:tr>
      <w:tr w:rsidR="007C390D" w:rsidRPr="006A0BE8" w:rsidDel="00F7680F" w14:paraId="7F69C40C" w14:textId="178BE366" w:rsidTr="00335BD4">
        <w:trPr>
          <w:trHeight w:val="370"/>
          <w:del w:id="3905" w:author="Windows User" w:date="2019-09-19T03:29:00Z"/>
        </w:trPr>
        <w:tc>
          <w:tcPr>
            <w:tcW w:w="7933" w:type="dxa"/>
            <w:gridSpan w:val="3"/>
          </w:tcPr>
          <w:p w14:paraId="6BADA397" w14:textId="17C5BA61" w:rsidR="007C390D" w:rsidRPr="006A0BE8" w:rsidDel="00F7680F" w:rsidRDefault="007C390D" w:rsidP="00EB6254">
            <w:pPr>
              <w:spacing w:after="0" w:line="240" w:lineRule="auto"/>
              <w:jc w:val="center"/>
              <w:rPr>
                <w:del w:id="3906" w:author="Windows User" w:date="2019-09-19T03:29:00Z"/>
                <w:rFonts w:cs="Times New Roman"/>
                <w:sz w:val="22"/>
              </w:rPr>
            </w:pPr>
            <w:del w:id="3907" w:author="Windows User" w:date="2019-09-19T03:29:00Z">
              <w:r w:rsidRPr="006A0BE8" w:rsidDel="00F7680F">
                <w:rPr>
                  <w:rFonts w:cs="Times New Roman"/>
                  <w:b/>
                  <w:sz w:val="22"/>
                </w:rPr>
                <w:delText>Flow Event</w:delText>
              </w:r>
              <w:bookmarkStart w:id="3908" w:name="_Toc23496497"/>
              <w:bookmarkStart w:id="3909" w:name="_Toc23552681"/>
              <w:bookmarkEnd w:id="3908"/>
              <w:bookmarkEnd w:id="3909"/>
            </w:del>
          </w:p>
        </w:tc>
        <w:bookmarkStart w:id="3910" w:name="_Toc23496498"/>
        <w:bookmarkStart w:id="3911" w:name="_Toc23552682"/>
        <w:bookmarkEnd w:id="3910"/>
        <w:bookmarkEnd w:id="3911"/>
      </w:tr>
      <w:tr w:rsidR="007C390D" w:rsidRPr="006A0BE8" w:rsidDel="00F7680F" w14:paraId="7F32D2EA" w14:textId="196EC4D1" w:rsidTr="00335BD4">
        <w:trPr>
          <w:trHeight w:val="370"/>
          <w:del w:id="3912" w:author="Windows User" w:date="2019-09-19T03:29:00Z"/>
        </w:trPr>
        <w:tc>
          <w:tcPr>
            <w:tcW w:w="7933" w:type="dxa"/>
            <w:gridSpan w:val="3"/>
          </w:tcPr>
          <w:p w14:paraId="17930BA7" w14:textId="0882B537" w:rsidR="007C390D" w:rsidRPr="006A0BE8" w:rsidDel="00F7680F" w:rsidRDefault="007C390D" w:rsidP="00EB6254">
            <w:pPr>
              <w:spacing w:after="0" w:line="240" w:lineRule="auto"/>
              <w:jc w:val="center"/>
              <w:rPr>
                <w:del w:id="3913" w:author="Windows User" w:date="2019-09-19T03:29:00Z"/>
                <w:rFonts w:cs="Times New Roman"/>
                <w:sz w:val="22"/>
              </w:rPr>
            </w:pPr>
            <w:del w:id="3914" w:author="Windows User" w:date="2019-09-19T03:29:00Z">
              <w:r w:rsidRPr="006A0BE8" w:rsidDel="00F7680F">
                <w:rPr>
                  <w:rFonts w:cs="Times New Roman"/>
                  <w:sz w:val="22"/>
                </w:rPr>
                <w:delText xml:space="preserve">Alternatif Flow : </w:delText>
              </w:r>
              <w:r w:rsidR="00CB1579" w:rsidRPr="006A0BE8" w:rsidDel="00F7680F">
                <w:rPr>
                  <w:rFonts w:cs="Times New Roman"/>
                  <w:sz w:val="22"/>
                </w:rPr>
                <w:delText>Inputan salah</w:delText>
              </w:r>
              <w:bookmarkStart w:id="3915" w:name="_Toc23496499"/>
              <w:bookmarkStart w:id="3916" w:name="_Toc23552683"/>
              <w:bookmarkEnd w:id="3915"/>
              <w:bookmarkEnd w:id="3916"/>
            </w:del>
          </w:p>
        </w:tc>
        <w:bookmarkStart w:id="3917" w:name="_Toc23496500"/>
        <w:bookmarkStart w:id="3918" w:name="_Toc23552684"/>
        <w:bookmarkEnd w:id="3917"/>
        <w:bookmarkEnd w:id="3918"/>
      </w:tr>
      <w:tr w:rsidR="007C390D" w:rsidRPr="006A0BE8" w:rsidDel="00F7680F" w14:paraId="36E046D1" w14:textId="468F30B2" w:rsidTr="00335BD4">
        <w:trPr>
          <w:trHeight w:val="370"/>
          <w:del w:id="3919" w:author="Windows User" w:date="2019-09-19T03:29:00Z"/>
        </w:trPr>
        <w:tc>
          <w:tcPr>
            <w:tcW w:w="4604" w:type="dxa"/>
            <w:gridSpan w:val="2"/>
          </w:tcPr>
          <w:p w14:paraId="5BD265A0" w14:textId="7F2D62F2" w:rsidR="007C390D" w:rsidRPr="006A0BE8" w:rsidDel="00F7680F" w:rsidRDefault="004A1011" w:rsidP="00EB6254">
            <w:pPr>
              <w:pStyle w:val="ListParagraph"/>
              <w:numPr>
                <w:ilvl w:val="0"/>
                <w:numId w:val="4"/>
              </w:numPr>
              <w:spacing w:after="0" w:line="240" w:lineRule="auto"/>
              <w:ind w:left="323"/>
              <w:rPr>
                <w:del w:id="3920" w:author="Windows User" w:date="2019-09-19T03:29:00Z"/>
                <w:rFonts w:cs="Times New Roman"/>
                <w:sz w:val="22"/>
              </w:rPr>
            </w:pPr>
            <w:del w:id="3921" w:author="Windows User" w:date="2019-09-19T03:29:00Z">
              <w:r w:rsidRPr="006A0BE8" w:rsidDel="00F7680F">
                <w:rPr>
                  <w:rFonts w:cs="Times New Roman"/>
                  <w:sz w:val="22"/>
                </w:rPr>
                <w:delText>Klik Simpan</w:delText>
              </w:r>
              <w:bookmarkStart w:id="3922" w:name="_Toc23496501"/>
              <w:bookmarkStart w:id="3923" w:name="_Toc23552685"/>
              <w:bookmarkEnd w:id="3922"/>
              <w:bookmarkEnd w:id="3923"/>
            </w:del>
          </w:p>
        </w:tc>
        <w:tc>
          <w:tcPr>
            <w:tcW w:w="3329" w:type="dxa"/>
          </w:tcPr>
          <w:p w14:paraId="31918677" w14:textId="0B39E191" w:rsidR="007C390D" w:rsidRPr="006A0BE8" w:rsidDel="00F7680F" w:rsidRDefault="007C390D" w:rsidP="00EB6254">
            <w:pPr>
              <w:spacing w:after="0" w:line="240" w:lineRule="auto"/>
              <w:jc w:val="center"/>
              <w:rPr>
                <w:del w:id="3924" w:author="Windows User" w:date="2019-09-19T03:29:00Z"/>
                <w:rFonts w:cs="Times New Roman"/>
                <w:sz w:val="22"/>
              </w:rPr>
            </w:pPr>
            <w:bookmarkStart w:id="3925" w:name="_Toc23496502"/>
            <w:bookmarkStart w:id="3926" w:name="_Toc23552686"/>
            <w:bookmarkEnd w:id="3925"/>
            <w:bookmarkEnd w:id="3926"/>
          </w:p>
        </w:tc>
        <w:bookmarkStart w:id="3927" w:name="_Toc23496503"/>
        <w:bookmarkStart w:id="3928" w:name="_Toc23552687"/>
        <w:bookmarkEnd w:id="3927"/>
        <w:bookmarkEnd w:id="3928"/>
      </w:tr>
      <w:tr w:rsidR="007C390D" w:rsidRPr="006A0BE8" w:rsidDel="00F7680F" w14:paraId="6B9210BA" w14:textId="6AEF4D13" w:rsidTr="00335BD4">
        <w:trPr>
          <w:trHeight w:val="370"/>
          <w:del w:id="3929" w:author="Windows User" w:date="2019-09-19T03:29:00Z"/>
        </w:trPr>
        <w:tc>
          <w:tcPr>
            <w:tcW w:w="4604" w:type="dxa"/>
            <w:gridSpan w:val="2"/>
          </w:tcPr>
          <w:p w14:paraId="5509939F" w14:textId="7E4BFF44" w:rsidR="007C390D" w:rsidRPr="006A0BE8" w:rsidDel="00F7680F" w:rsidRDefault="007C390D" w:rsidP="00EB6254">
            <w:pPr>
              <w:spacing w:after="0" w:line="240" w:lineRule="auto"/>
              <w:jc w:val="center"/>
              <w:rPr>
                <w:del w:id="3930" w:author="Windows User" w:date="2019-09-19T03:29:00Z"/>
                <w:rFonts w:cs="Times New Roman"/>
                <w:sz w:val="22"/>
              </w:rPr>
            </w:pPr>
            <w:bookmarkStart w:id="3931" w:name="_Toc23496504"/>
            <w:bookmarkStart w:id="3932" w:name="_Toc23552688"/>
            <w:bookmarkEnd w:id="3931"/>
            <w:bookmarkEnd w:id="3932"/>
          </w:p>
        </w:tc>
        <w:tc>
          <w:tcPr>
            <w:tcW w:w="3329" w:type="dxa"/>
          </w:tcPr>
          <w:p w14:paraId="6B71107A" w14:textId="60745BB6" w:rsidR="007C390D" w:rsidRPr="006A0BE8" w:rsidDel="00F7680F" w:rsidRDefault="007C390D" w:rsidP="00EB6254">
            <w:pPr>
              <w:pStyle w:val="ListParagraph"/>
              <w:numPr>
                <w:ilvl w:val="0"/>
                <w:numId w:val="4"/>
              </w:numPr>
              <w:spacing w:after="0" w:line="240" w:lineRule="auto"/>
              <w:ind w:left="393" w:hanging="283"/>
              <w:rPr>
                <w:del w:id="3933" w:author="Windows User" w:date="2019-09-19T03:29:00Z"/>
                <w:rFonts w:cs="Times New Roman"/>
                <w:sz w:val="22"/>
              </w:rPr>
            </w:pPr>
            <w:del w:id="3934" w:author="Windows User" w:date="2019-09-19T03:29:00Z">
              <w:r w:rsidRPr="006A0BE8" w:rsidDel="00F7680F">
                <w:rPr>
                  <w:rFonts w:cs="Times New Roman"/>
                  <w:sz w:val="22"/>
                </w:rPr>
                <w:delText>Menampilkan pop-up “</w:delText>
              </w:r>
              <w:r w:rsidR="00CB1579" w:rsidRPr="006A0BE8" w:rsidDel="00F7680F">
                <w:rPr>
                  <w:rFonts w:cs="Times New Roman"/>
                  <w:sz w:val="22"/>
                </w:rPr>
                <w:delText>Inputan salah</w:delText>
              </w:r>
              <w:r w:rsidRPr="006A0BE8" w:rsidDel="00F7680F">
                <w:rPr>
                  <w:rFonts w:cs="Times New Roman"/>
                  <w:sz w:val="22"/>
                </w:rPr>
                <w:delText>”</w:delText>
              </w:r>
              <w:bookmarkStart w:id="3935" w:name="_Toc23496505"/>
              <w:bookmarkStart w:id="3936" w:name="_Toc23552689"/>
              <w:bookmarkEnd w:id="3935"/>
              <w:bookmarkEnd w:id="3936"/>
            </w:del>
          </w:p>
        </w:tc>
        <w:bookmarkStart w:id="3937" w:name="_Toc23496506"/>
        <w:bookmarkStart w:id="3938" w:name="_Toc23552690"/>
        <w:bookmarkEnd w:id="3937"/>
        <w:bookmarkEnd w:id="3938"/>
      </w:tr>
      <w:tr w:rsidR="007C390D" w:rsidRPr="006A0BE8" w:rsidDel="00F7680F" w14:paraId="28EB1AE5" w14:textId="274D7FF9" w:rsidTr="00335BD4">
        <w:trPr>
          <w:trHeight w:val="370"/>
          <w:del w:id="3939" w:author="Windows User" w:date="2019-09-19T03:29:00Z"/>
        </w:trPr>
        <w:tc>
          <w:tcPr>
            <w:tcW w:w="4604" w:type="dxa"/>
            <w:gridSpan w:val="2"/>
          </w:tcPr>
          <w:p w14:paraId="5D98ABE0" w14:textId="796CCAAF" w:rsidR="007C390D" w:rsidRPr="006A0BE8" w:rsidDel="00F7680F" w:rsidRDefault="007C390D" w:rsidP="00EB6254">
            <w:pPr>
              <w:pStyle w:val="ListParagraph"/>
              <w:numPr>
                <w:ilvl w:val="0"/>
                <w:numId w:val="4"/>
              </w:numPr>
              <w:spacing w:after="0" w:line="240" w:lineRule="auto"/>
              <w:ind w:left="323"/>
              <w:rPr>
                <w:del w:id="3940" w:author="Windows User" w:date="2019-09-19T03:29:00Z"/>
                <w:rFonts w:cs="Times New Roman"/>
                <w:sz w:val="22"/>
              </w:rPr>
            </w:pPr>
            <w:del w:id="3941" w:author="Windows User" w:date="2019-09-19T03:29:00Z">
              <w:r w:rsidRPr="006A0BE8" w:rsidDel="00F7680F">
                <w:rPr>
                  <w:rFonts w:cs="Times New Roman"/>
                  <w:sz w:val="22"/>
                </w:rPr>
                <w:delText>Klik ‘oke’</w:delText>
              </w:r>
              <w:bookmarkStart w:id="3942" w:name="_Toc23496507"/>
              <w:bookmarkStart w:id="3943" w:name="_Toc23552691"/>
              <w:bookmarkEnd w:id="3942"/>
              <w:bookmarkEnd w:id="3943"/>
            </w:del>
          </w:p>
        </w:tc>
        <w:tc>
          <w:tcPr>
            <w:tcW w:w="3329" w:type="dxa"/>
          </w:tcPr>
          <w:p w14:paraId="45069767" w14:textId="5DA89448" w:rsidR="007C390D" w:rsidRPr="006A0BE8" w:rsidDel="00F7680F" w:rsidRDefault="007C390D" w:rsidP="00EB6254">
            <w:pPr>
              <w:spacing w:after="0" w:line="240" w:lineRule="auto"/>
              <w:jc w:val="center"/>
              <w:rPr>
                <w:del w:id="3944" w:author="Windows User" w:date="2019-09-19T03:29:00Z"/>
                <w:rFonts w:cs="Times New Roman"/>
                <w:sz w:val="22"/>
              </w:rPr>
            </w:pPr>
            <w:bookmarkStart w:id="3945" w:name="_Toc23496508"/>
            <w:bookmarkStart w:id="3946" w:name="_Toc23552692"/>
            <w:bookmarkEnd w:id="3945"/>
            <w:bookmarkEnd w:id="3946"/>
          </w:p>
        </w:tc>
        <w:bookmarkStart w:id="3947" w:name="_Toc23496509"/>
        <w:bookmarkStart w:id="3948" w:name="_Toc23552693"/>
        <w:bookmarkEnd w:id="3947"/>
        <w:bookmarkEnd w:id="3948"/>
      </w:tr>
      <w:tr w:rsidR="007C390D" w:rsidRPr="006A0BE8" w:rsidDel="00F7680F" w14:paraId="7A9A52CC" w14:textId="723E9319" w:rsidTr="00335BD4">
        <w:trPr>
          <w:trHeight w:val="370"/>
          <w:del w:id="3949" w:author="Windows User" w:date="2019-09-19T03:29:00Z"/>
        </w:trPr>
        <w:tc>
          <w:tcPr>
            <w:tcW w:w="4604" w:type="dxa"/>
            <w:gridSpan w:val="2"/>
          </w:tcPr>
          <w:p w14:paraId="5E7379D0" w14:textId="633349EC" w:rsidR="007C390D" w:rsidRPr="006A0BE8" w:rsidDel="00F7680F" w:rsidRDefault="007C390D" w:rsidP="00EB6254">
            <w:pPr>
              <w:spacing w:after="0" w:line="240" w:lineRule="auto"/>
              <w:jc w:val="center"/>
              <w:rPr>
                <w:del w:id="3950" w:author="Windows User" w:date="2019-09-19T03:29:00Z"/>
                <w:rFonts w:cs="Times New Roman"/>
                <w:sz w:val="22"/>
              </w:rPr>
            </w:pPr>
            <w:bookmarkStart w:id="3951" w:name="_Toc23496510"/>
            <w:bookmarkStart w:id="3952" w:name="_Toc23552694"/>
            <w:bookmarkEnd w:id="3951"/>
            <w:bookmarkEnd w:id="3952"/>
          </w:p>
        </w:tc>
        <w:tc>
          <w:tcPr>
            <w:tcW w:w="3329" w:type="dxa"/>
          </w:tcPr>
          <w:p w14:paraId="12749BC5" w14:textId="5E80BC77" w:rsidR="007C390D" w:rsidRPr="006A0BE8" w:rsidDel="00F7680F" w:rsidRDefault="004A1011" w:rsidP="00EB6254">
            <w:pPr>
              <w:pStyle w:val="ListParagraph"/>
              <w:numPr>
                <w:ilvl w:val="0"/>
                <w:numId w:val="4"/>
              </w:numPr>
              <w:spacing w:after="0" w:line="240" w:lineRule="auto"/>
              <w:ind w:left="393" w:hanging="283"/>
              <w:rPr>
                <w:del w:id="3953" w:author="Windows User" w:date="2019-09-19T03:29:00Z"/>
                <w:rFonts w:cs="Times New Roman"/>
                <w:sz w:val="22"/>
              </w:rPr>
            </w:pPr>
            <w:del w:id="3954" w:author="Windows User" w:date="2019-09-19T03:29:00Z">
              <w:r w:rsidRPr="006A0BE8" w:rsidDel="00F7680F">
                <w:rPr>
                  <w:rFonts w:cs="Times New Roman"/>
                  <w:sz w:val="22"/>
                </w:rPr>
                <w:delText>Sistem menampilkan halaman form tambah data user</w:delText>
              </w:r>
              <w:bookmarkStart w:id="3955" w:name="_Toc23496511"/>
              <w:bookmarkStart w:id="3956" w:name="_Toc23552695"/>
              <w:bookmarkEnd w:id="3955"/>
              <w:bookmarkEnd w:id="3956"/>
            </w:del>
          </w:p>
          <w:p w14:paraId="1E887D68" w14:textId="0BCB04F7" w:rsidR="004A1011" w:rsidRPr="006A0BE8" w:rsidDel="00F7680F" w:rsidRDefault="004A1011" w:rsidP="00EB6254">
            <w:pPr>
              <w:pStyle w:val="ListParagraph"/>
              <w:numPr>
                <w:ilvl w:val="0"/>
                <w:numId w:val="8"/>
              </w:numPr>
              <w:spacing w:after="0" w:line="240" w:lineRule="auto"/>
              <w:rPr>
                <w:del w:id="3957" w:author="Windows User" w:date="2019-09-19T03:29:00Z"/>
                <w:rFonts w:cs="Times New Roman"/>
                <w:sz w:val="22"/>
              </w:rPr>
            </w:pPr>
            <w:del w:id="3958" w:author="Windows User" w:date="2019-09-19T03:29:00Z">
              <w:r w:rsidRPr="006A0BE8" w:rsidDel="00F7680F">
                <w:rPr>
                  <w:rFonts w:cs="Times New Roman"/>
                  <w:sz w:val="22"/>
                </w:rPr>
                <w:delText>Nama (varchar 20)</w:delText>
              </w:r>
              <w:bookmarkStart w:id="3959" w:name="_Toc23496512"/>
              <w:bookmarkStart w:id="3960" w:name="_Toc23552696"/>
              <w:bookmarkEnd w:id="3959"/>
              <w:bookmarkEnd w:id="3960"/>
            </w:del>
          </w:p>
          <w:p w14:paraId="3972D385" w14:textId="068A2225" w:rsidR="004A1011" w:rsidRPr="006A0BE8" w:rsidDel="00F7680F" w:rsidRDefault="004A1011" w:rsidP="00EB6254">
            <w:pPr>
              <w:pStyle w:val="ListParagraph"/>
              <w:numPr>
                <w:ilvl w:val="0"/>
                <w:numId w:val="8"/>
              </w:numPr>
              <w:spacing w:after="0" w:line="240" w:lineRule="auto"/>
              <w:rPr>
                <w:del w:id="3961" w:author="Windows User" w:date="2019-09-19T03:29:00Z"/>
                <w:rFonts w:cs="Times New Roman"/>
                <w:sz w:val="22"/>
              </w:rPr>
            </w:pPr>
            <w:del w:id="3962" w:author="Windows User" w:date="2019-09-19T03:29:00Z">
              <w:r w:rsidRPr="006A0BE8" w:rsidDel="00F7680F">
                <w:rPr>
                  <w:rFonts w:cs="Times New Roman"/>
                  <w:sz w:val="22"/>
                </w:rPr>
                <w:delText>Username (varchar 20)</w:delText>
              </w:r>
              <w:bookmarkStart w:id="3963" w:name="_Toc23496513"/>
              <w:bookmarkStart w:id="3964" w:name="_Toc23552697"/>
              <w:bookmarkEnd w:id="3963"/>
              <w:bookmarkEnd w:id="3964"/>
            </w:del>
          </w:p>
          <w:p w14:paraId="409A4D75" w14:textId="20798DB8" w:rsidR="004A1011" w:rsidRPr="006A0BE8" w:rsidDel="00F7680F" w:rsidRDefault="004A1011" w:rsidP="00EB6254">
            <w:pPr>
              <w:pStyle w:val="ListParagraph"/>
              <w:numPr>
                <w:ilvl w:val="0"/>
                <w:numId w:val="8"/>
              </w:numPr>
              <w:spacing w:after="0" w:line="240" w:lineRule="auto"/>
              <w:rPr>
                <w:del w:id="3965" w:author="Windows User" w:date="2019-09-19T03:29:00Z"/>
                <w:rFonts w:cs="Times New Roman"/>
                <w:sz w:val="22"/>
              </w:rPr>
            </w:pPr>
            <w:del w:id="3966" w:author="Windows User" w:date="2019-09-19T03:29:00Z">
              <w:r w:rsidRPr="006A0BE8" w:rsidDel="00F7680F">
                <w:rPr>
                  <w:rFonts w:cs="Times New Roman"/>
                  <w:sz w:val="22"/>
                </w:rPr>
                <w:delText>Password (varchar 20)</w:delText>
              </w:r>
              <w:bookmarkStart w:id="3967" w:name="_Toc23496514"/>
              <w:bookmarkStart w:id="3968" w:name="_Toc23552698"/>
              <w:bookmarkEnd w:id="3967"/>
              <w:bookmarkEnd w:id="3968"/>
            </w:del>
          </w:p>
        </w:tc>
        <w:bookmarkStart w:id="3969" w:name="_Toc23496515"/>
        <w:bookmarkStart w:id="3970" w:name="_Toc23552699"/>
        <w:bookmarkEnd w:id="3969"/>
        <w:bookmarkEnd w:id="3970"/>
      </w:tr>
    </w:tbl>
    <w:p w14:paraId="0C282490" w14:textId="659E1C51" w:rsidR="002B7274" w:rsidRPr="006A0BE8" w:rsidDel="00F7680F" w:rsidRDefault="002B7274">
      <w:pPr>
        <w:pStyle w:val="Heading3"/>
        <w:numPr>
          <w:ilvl w:val="2"/>
          <w:numId w:val="43"/>
        </w:numPr>
        <w:ind w:left="357" w:hanging="357"/>
        <w:rPr>
          <w:del w:id="3971" w:author="Windows User" w:date="2019-09-19T03:29:00Z"/>
          <w:rFonts w:cs="Times New Roman"/>
        </w:rPr>
        <w:pPrChange w:id="3972" w:author="Windows User" w:date="2019-09-19T02:40:00Z">
          <w:pPr>
            <w:pStyle w:val="Heading3"/>
          </w:pPr>
        </w:pPrChange>
      </w:pPr>
      <w:del w:id="3973" w:author="Windows User" w:date="2019-09-19T03:29:00Z">
        <w:r w:rsidRPr="006A0BE8" w:rsidDel="00F7680F">
          <w:rPr>
            <w:rFonts w:cs="Times New Roman"/>
          </w:rPr>
          <w:delText>Edit User</w:delText>
        </w:r>
        <w:bookmarkStart w:id="3974" w:name="_Toc23496516"/>
        <w:bookmarkStart w:id="3975" w:name="_Toc23552700"/>
        <w:bookmarkEnd w:id="3974"/>
        <w:bookmarkEnd w:id="3975"/>
      </w:del>
    </w:p>
    <w:p w14:paraId="24169A08" w14:textId="1B31D407" w:rsidR="003E1410" w:rsidRPr="006A0BE8" w:rsidDel="00F7680F" w:rsidRDefault="00DC1817" w:rsidP="00EB6254">
      <w:pPr>
        <w:ind w:firstLine="567"/>
        <w:rPr>
          <w:del w:id="3976" w:author="Windows User" w:date="2019-09-19T03:29:00Z"/>
          <w:rFonts w:cs="Times New Roman"/>
          <w:szCs w:val="24"/>
        </w:rPr>
      </w:pPr>
      <w:del w:id="3977" w:author="Windows User" w:date="2019-09-19T03:29:00Z">
        <w:r w:rsidRPr="006A0BE8" w:rsidDel="00F7680F">
          <w:rPr>
            <w:rFonts w:cs="Times New Roman"/>
            <w:szCs w:val="24"/>
          </w:rPr>
          <w:delText>Skenario ini menjelaskan alur untuk mengubah data user. Fitur untuk edit data user yang bisa dilakukan oleh admin. Skenario edit us</w:delText>
        </w:r>
        <w:r w:rsidR="003E1410" w:rsidRPr="006A0BE8" w:rsidDel="00F7680F">
          <w:rPr>
            <w:rFonts w:cs="Times New Roman"/>
            <w:szCs w:val="24"/>
          </w:rPr>
          <w:delText xml:space="preserve">er dapat dilihat pada </w:delText>
        </w:r>
        <w:r w:rsidR="006343B3" w:rsidRPr="006A0BE8" w:rsidDel="00F7680F">
          <w:rPr>
            <w:rFonts w:cs="Times New Roman"/>
            <w:szCs w:val="24"/>
          </w:rPr>
          <w:delText>Tabel</w:delText>
        </w:r>
        <w:r w:rsidR="003E1410" w:rsidRPr="006A0BE8" w:rsidDel="00F7680F">
          <w:rPr>
            <w:rFonts w:cs="Times New Roman"/>
            <w:szCs w:val="24"/>
          </w:rPr>
          <w:delText xml:space="preserve"> 4.7</w:delText>
        </w:r>
        <w:r w:rsidR="00EB6254" w:rsidRPr="006A0BE8" w:rsidDel="00F7680F">
          <w:rPr>
            <w:rFonts w:cs="Times New Roman"/>
            <w:szCs w:val="24"/>
          </w:rPr>
          <w:delText xml:space="preserve"> Skenario Edit User.</w:delText>
        </w:r>
        <w:bookmarkStart w:id="3978" w:name="_Toc23496517"/>
        <w:bookmarkStart w:id="3979" w:name="_Toc23552701"/>
        <w:bookmarkEnd w:id="3978"/>
        <w:bookmarkEnd w:id="3979"/>
      </w:del>
    </w:p>
    <w:p w14:paraId="390838F4" w14:textId="17A2F096" w:rsidR="00EB6254" w:rsidRPr="006A0BE8" w:rsidDel="00F7680F" w:rsidRDefault="00EB6254" w:rsidP="00EB6254">
      <w:pPr>
        <w:pStyle w:val="Caption"/>
        <w:keepNext/>
        <w:jc w:val="center"/>
        <w:rPr>
          <w:del w:id="3980" w:author="Windows User" w:date="2019-09-19T03:29:00Z"/>
          <w:rFonts w:cs="Times New Roman"/>
          <w:i w:val="0"/>
          <w:color w:val="auto"/>
          <w:sz w:val="24"/>
          <w:szCs w:val="24"/>
        </w:rPr>
      </w:pPr>
      <w:del w:id="3981" w:author="Windows User" w:date="2019-09-19T03:29:00Z">
        <w:r w:rsidRPr="006A0BE8" w:rsidDel="00F7680F">
          <w:rPr>
            <w:rFonts w:cs="Times New Roman"/>
            <w:i w:val="0"/>
            <w:color w:val="auto"/>
            <w:sz w:val="24"/>
            <w:szCs w:val="24"/>
          </w:rPr>
          <w:delText xml:space="preserve">Tabel </w:delText>
        </w:r>
      </w:del>
      <w:del w:id="3982" w:author="Windows User" w:date="2019-09-18T15:48:00Z">
        <w:r w:rsidR="007E74B5" w:rsidRPr="006A0BE8" w:rsidDel="00F10288">
          <w:rPr>
            <w:rFonts w:cs="Times New Roman"/>
            <w:iCs w:val="0"/>
            <w:szCs w:val="24"/>
          </w:rPr>
          <w:fldChar w:fldCharType="begin"/>
        </w:r>
        <w:r w:rsidR="007E74B5" w:rsidRPr="006A0BE8" w:rsidDel="00F10288">
          <w:rPr>
            <w:rFonts w:cs="Times New Roman"/>
            <w:i w:val="0"/>
            <w:color w:val="auto"/>
            <w:sz w:val="24"/>
            <w:szCs w:val="24"/>
          </w:rPr>
          <w:delInstrText xml:space="preserve"> STYLEREF 1 \s </w:delInstrText>
        </w:r>
        <w:r w:rsidR="007E74B5" w:rsidRPr="006A0BE8" w:rsidDel="00F10288">
          <w:rPr>
            <w:rFonts w:cs="Times New Roman"/>
            <w:iCs w:val="0"/>
            <w:szCs w:val="24"/>
          </w:rPr>
          <w:fldChar w:fldCharType="separate"/>
        </w:r>
        <w:r w:rsidR="007E74B5" w:rsidRPr="006A0BE8" w:rsidDel="00F10288">
          <w:rPr>
            <w:rFonts w:cs="Times New Roman"/>
            <w:i w:val="0"/>
            <w:noProof/>
            <w:color w:val="auto"/>
            <w:sz w:val="24"/>
            <w:szCs w:val="24"/>
          </w:rPr>
          <w:delText>4</w:delText>
        </w:r>
        <w:r w:rsidR="007E74B5" w:rsidRPr="006A0BE8" w:rsidDel="00F10288">
          <w:rPr>
            <w:rFonts w:cs="Times New Roman"/>
            <w:iCs w:val="0"/>
            <w:szCs w:val="24"/>
          </w:rPr>
          <w:fldChar w:fldCharType="end"/>
        </w:r>
        <w:r w:rsidR="007E74B5" w:rsidRPr="006A0BE8" w:rsidDel="00F10288">
          <w:rPr>
            <w:rFonts w:cs="Times New Roman"/>
            <w:i w:val="0"/>
            <w:color w:val="auto"/>
            <w:sz w:val="24"/>
            <w:szCs w:val="24"/>
          </w:rPr>
          <w:delText>.</w:delText>
        </w:r>
        <w:r w:rsidR="007E74B5" w:rsidRPr="006A0BE8" w:rsidDel="00F10288">
          <w:rPr>
            <w:rFonts w:cs="Times New Roman"/>
            <w:iCs w:val="0"/>
            <w:szCs w:val="24"/>
          </w:rPr>
          <w:fldChar w:fldCharType="begin"/>
        </w:r>
        <w:r w:rsidR="007E74B5" w:rsidRPr="006A0BE8" w:rsidDel="00F10288">
          <w:rPr>
            <w:rFonts w:cs="Times New Roman"/>
            <w:i w:val="0"/>
            <w:color w:val="auto"/>
            <w:sz w:val="24"/>
            <w:szCs w:val="24"/>
          </w:rPr>
          <w:delInstrText xml:space="preserve"> SEQ Tabel \* ARABIC \s 1 </w:delInstrText>
        </w:r>
        <w:r w:rsidR="007E74B5" w:rsidRPr="006A0BE8" w:rsidDel="00F10288">
          <w:rPr>
            <w:rFonts w:cs="Times New Roman"/>
            <w:iCs w:val="0"/>
            <w:szCs w:val="24"/>
          </w:rPr>
          <w:fldChar w:fldCharType="separate"/>
        </w:r>
        <w:r w:rsidR="007E74B5" w:rsidRPr="006A0BE8" w:rsidDel="00F10288">
          <w:rPr>
            <w:rFonts w:cs="Times New Roman"/>
            <w:i w:val="0"/>
            <w:noProof/>
            <w:color w:val="auto"/>
            <w:sz w:val="24"/>
            <w:szCs w:val="24"/>
          </w:rPr>
          <w:delText>7</w:delText>
        </w:r>
        <w:r w:rsidR="007E74B5" w:rsidRPr="006A0BE8" w:rsidDel="00F10288">
          <w:rPr>
            <w:rFonts w:cs="Times New Roman"/>
            <w:iCs w:val="0"/>
            <w:szCs w:val="24"/>
          </w:rPr>
          <w:fldChar w:fldCharType="end"/>
        </w:r>
      </w:del>
      <w:del w:id="3983" w:author="Windows User" w:date="2019-09-19T03:29:00Z">
        <w:r w:rsidRPr="006A0BE8" w:rsidDel="00F7680F">
          <w:rPr>
            <w:rFonts w:cs="Times New Roman"/>
            <w:i w:val="0"/>
            <w:color w:val="auto"/>
            <w:sz w:val="24"/>
            <w:szCs w:val="24"/>
          </w:rPr>
          <w:delText xml:space="preserve"> Skenario Edit User</w:delText>
        </w:r>
        <w:bookmarkStart w:id="3984" w:name="_Toc23496518"/>
        <w:bookmarkStart w:id="3985" w:name="_Toc23552702"/>
        <w:bookmarkEnd w:id="3984"/>
        <w:bookmarkEnd w:id="3985"/>
      </w:del>
    </w:p>
    <w:tbl>
      <w:tblPr>
        <w:tblStyle w:val="TableGrid"/>
        <w:tblW w:w="7933" w:type="dxa"/>
        <w:tblLook w:val="04A0" w:firstRow="1" w:lastRow="0" w:firstColumn="1" w:lastColumn="0" w:noHBand="0" w:noVBand="1"/>
      </w:tblPr>
      <w:tblGrid>
        <w:gridCol w:w="4531"/>
        <w:gridCol w:w="73"/>
        <w:gridCol w:w="3329"/>
      </w:tblGrid>
      <w:tr w:rsidR="0090212E" w:rsidRPr="006A0BE8" w:rsidDel="00F7680F" w14:paraId="17295FC0" w14:textId="5A2D22C6" w:rsidTr="00335BD4">
        <w:trPr>
          <w:del w:id="3986" w:author="Windows User" w:date="2019-09-19T03:29:00Z"/>
        </w:trPr>
        <w:tc>
          <w:tcPr>
            <w:tcW w:w="4531" w:type="dxa"/>
          </w:tcPr>
          <w:p w14:paraId="6CA34BC5" w14:textId="470759A4" w:rsidR="0090212E" w:rsidRPr="006A0BE8" w:rsidDel="00F7680F" w:rsidRDefault="0090212E" w:rsidP="00E97240">
            <w:pPr>
              <w:spacing w:after="0" w:line="240" w:lineRule="auto"/>
              <w:rPr>
                <w:del w:id="3987" w:author="Windows User" w:date="2019-09-19T03:29:00Z"/>
                <w:rFonts w:cs="Times New Roman"/>
                <w:sz w:val="22"/>
                <w:lang w:val="en-ID"/>
              </w:rPr>
            </w:pPr>
            <w:del w:id="3988" w:author="Windows User" w:date="2019-09-19T03:29:00Z">
              <w:r w:rsidRPr="006A0BE8" w:rsidDel="00F7680F">
                <w:rPr>
                  <w:rFonts w:cs="Times New Roman"/>
                  <w:b/>
                  <w:sz w:val="22"/>
                </w:rPr>
                <w:delText>Nama Usecase</w:delText>
              </w:r>
              <w:bookmarkStart w:id="3989" w:name="_Toc23496519"/>
              <w:bookmarkStart w:id="3990" w:name="_Toc23552703"/>
              <w:bookmarkEnd w:id="3989"/>
              <w:bookmarkEnd w:id="3990"/>
            </w:del>
          </w:p>
        </w:tc>
        <w:tc>
          <w:tcPr>
            <w:tcW w:w="3402" w:type="dxa"/>
            <w:gridSpan w:val="2"/>
          </w:tcPr>
          <w:p w14:paraId="4F9EB8EE" w14:textId="1DA83CB1" w:rsidR="0090212E" w:rsidRPr="006A0BE8" w:rsidDel="00F7680F" w:rsidRDefault="0090212E" w:rsidP="00E97240">
            <w:pPr>
              <w:spacing w:after="0" w:line="240" w:lineRule="auto"/>
              <w:rPr>
                <w:del w:id="3991" w:author="Windows User" w:date="2019-09-19T03:29:00Z"/>
                <w:rFonts w:cs="Times New Roman"/>
                <w:sz w:val="22"/>
                <w:lang w:val="en-ID"/>
              </w:rPr>
            </w:pPr>
            <w:del w:id="3992" w:author="Windows User" w:date="2019-09-19T03:29:00Z">
              <w:r w:rsidRPr="006A0BE8" w:rsidDel="00F7680F">
                <w:rPr>
                  <w:rFonts w:cs="Times New Roman"/>
                  <w:sz w:val="22"/>
                </w:rPr>
                <w:delText>Edit User</w:delText>
              </w:r>
              <w:bookmarkStart w:id="3993" w:name="_Toc23496520"/>
              <w:bookmarkStart w:id="3994" w:name="_Toc23552704"/>
              <w:bookmarkEnd w:id="3993"/>
              <w:bookmarkEnd w:id="3994"/>
            </w:del>
          </w:p>
        </w:tc>
        <w:bookmarkStart w:id="3995" w:name="_Toc23496521"/>
        <w:bookmarkStart w:id="3996" w:name="_Toc23552705"/>
        <w:bookmarkEnd w:id="3995"/>
        <w:bookmarkEnd w:id="3996"/>
      </w:tr>
      <w:tr w:rsidR="0090212E" w:rsidRPr="006A0BE8" w:rsidDel="00F7680F" w14:paraId="61459A6E" w14:textId="067AB430" w:rsidTr="00335BD4">
        <w:trPr>
          <w:del w:id="3997" w:author="Windows User" w:date="2019-09-19T03:29:00Z"/>
        </w:trPr>
        <w:tc>
          <w:tcPr>
            <w:tcW w:w="4531" w:type="dxa"/>
          </w:tcPr>
          <w:p w14:paraId="294B01B2" w14:textId="49683D45" w:rsidR="0090212E" w:rsidRPr="006A0BE8" w:rsidDel="00F7680F" w:rsidRDefault="0090212E" w:rsidP="00E97240">
            <w:pPr>
              <w:spacing w:after="0" w:line="240" w:lineRule="auto"/>
              <w:rPr>
                <w:del w:id="3998" w:author="Windows User" w:date="2019-09-19T03:29:00Z"/>
                <w:rFonts w:cs="Times New Roman"/>
                <w:sz w:val="22"/>
                <w:lang w:val="en-ID"/>
              </w:rPr>
            </w:pPr>
            <w:del w:id="3999" w:author="Windows User" w:date="2019-09-19T03:29:00Z">
              <w:r w:rsidRPr="006A0BE8" w:rsidDel="00F7680F">
                <w:rPr>
                  <w:rFonts w:cs="Times New Roman"/>
                  <w:b/>
                  <w:sz w:val="22"/>
                </w:rPr>
                <w:delText>Aktor</w:delText>
              </w:r>
              <w:bookmarkStart w:id="4000" w:name="_Toc23496522"/>
              <w:bookmarkStart w:id="4001" w:name="_Toc23552706"/>
              <w:bookmarkEnd w:id="4000"/>
              <w:bookmarkEnd w:id="4001"/>
            </w:del>
          </w:p>
        </w:tc>
        <w:tc>
          <w:tcPr>
            <w:tcW w:w="3402" w:type="dxa"/>
            <w:gridSpan w:val="2"/>
          </w:tcPr>
          <w:p w14:paraId="3D8CE54D" w14:textId="7E2FAFDD" w:rsidR="0090212E" w:rsidRPr="006A0BE8" w:rsidDel="00F7680F" w:rsidRDefault="0090212E" w:rsidP="00E97240">
            <w:pPr>
              <w:spacing w:after="0" w:line="240" w:lineRule="auto"/>
              <w:rPr>
                <w:del w:id="4002" w:author="Windows User" w:date="2019-09-19T03:29:00Z"/>
                <w:rFonts w:cs="Times New Roman"/>
                <w:sz w:val="22"/>
                <w:lang w:val="en-ID"/>
              </w:rPr>
            </w:pPr>
            <w:del w:id="4003" w:author="Windows User" w:date="2019-09-19T03:29:00Z">
              <w:r w:rsidRPr="006A0BE8" w:rsidDel="00F7680F">
                <w:rPr>
                  <w:rFonts w:cs="Times New Roman"/>
                  <w:sz w:val="22"/>
                </w:rPr>
                <w:delText>Admin</w:delText>
              </w:r>
              <w:bookmarkStart w:id="4004" w:name="_Toc23496523"/>
              <w:bookmarkStart w:id="4005" w:name="_Toc23552707"/>
              <w:bookmarkEnd w:id="4004"/>
              <w:bookmarkEnd w:id="4005"/>
            </w:del>
          </w:p>
        </w:tc>
        <w:bookmarkStart w:id="4006" w:name="_Toc23496524"/>
        <w:bookmarkStart w:id="4007" w:name="_Toc23552708"/>
        <w:bookmarkEnd w:id="4006"/>
        <w:bookmarkEnd w:id="4007"/>
      </w:tr>
      <w:tr w:rsidR="0090212E" w:rsidRPr="006A0BE8" w:rsidDel="00F7680F" w14:paraId="779722DE" w14:textId="0C4251BB" w:rsidTr="00335BD4">
        <w:trPr>
          <w:del w:id="4008" w:author="Windows User" w:date="2019-09-19T03:29:00Z"/>
        </w:trPr>
        <w:tc>
          <w:tcPr>
            <w:tcW w:w="4531" w:type="dxa"/>
          </w:tcPr>
          <w:p w14:paraId="46425789" w14:textId="605FF4F4" w:rsidR="0090212E" w:rsidRPr="006A0BE8" w:rsidDel="00F7680F" w:rsidRDefault="0090212E" w:rsidP="00E97240">
            <w:pPr>
              <w:spacing w:after="0" w:line="240" w:lineRule="auto"/>
              <w:rPr>
                <w:del w:id="4009" w:author="Windows User" w:date="2019-09-19T03:29:00Z"/>
                <w:rFonts w:cs="Times New Roman"/>
                <w:sz w:val="22"/>
                <w:lang w:val="en-ID"/>
              </w:rPr>
            </w:pPr>
            <w:del w:id="4010" w:author="Windows User" w:date="2019-09-19T03:29:00Z">
              <w:r w:rsidRPr="006A0BE8" w:rsidDel="00F7680F">
                <w:rPr>
                  <w:rFonts w:cs="Times New Roman"/>
                  <w:b/>
                  <w:sz w:val="22"/>
                </w:rPr>
                <w:delText>Deskripsi Singkat</w:delText>
              </w:r>
              <w:bookmarkStart w:id="4011" w:name="_Toc23496525"/>
              <w:bookmarkStart w:id="4012" w:name="_Toc23552709"/>
              <w:bookmarkEnd w:id="4011"/>
              <w:bookmarkEnd w:id="4012"/>
            </w:del>
          </w:p>
        </w:tc>
        <w:tc>
          <w:tcPr>
            <w:tcW w:w="3402" w:type="dxa"/>
            <w:gridSpan w:val="2"/>
          </w:tcPr>
          <w:p w14:paraId="7A24F9FC" w14:textId="5FF31A3C" w:rsidR="0090212E" w:rsidRPr="006A0BE8" w:rsidDel="00F7680F" w:rsidRDefault="0090212E" w:rsidP="00E97240">
            <w:pPr>
              <w:spacing w:after="0" w:line="240" w:lineRule="auto"/>
              <w:rPr>
                <w:del w:id="4013" w:author="Windows User" w:date="2019-09-19T03:29:00Z"/>
                <w:rFonts w:cs="Times New Roman"/>
                <w:sz w:val="22"/>
                <w:lang w:val="en-ID"/>
              </w:rPr>
            </w:pPr>
            <w:del w:id="4014" w:author="Windows User" w:date="2019-09-19T03:29:00Z">
              <w:r w:rsidRPr="006A0BE8" w:rsidDel="00F7680F">
                <w:rPr>
                  <w:rFonts w:cs="Times New Roman"/>
                  <w:sz w:val="22"/>
                </w:rPr>
                <w:delText xml:space="preserve">Aktor mengubah data user </w:delText>
              </w:r>
              <w:bookmarkStart w:id="4015" w:name="_Toc23496526"/>
              <w:bookmarkStart w:id="4016" w:name="_Toc23552710"/>
              <w:bookmarkEnd w:id="4015"/>
              <w:bookmarkEnd w:id="4016"/>
            </w:del>
          </w:p>
        </w:tc>
        <w:bookmarkStart w:id="4017" w:name="_Toc23496527"/>
        <w:bookmarkStart w:id="4018" w:name="_Toc23552711"/>
        <w:bookmarkEnd w:id="4017"/>
        <w:bookmarkEnd w:id="4018"/>
      </w:tr>
      <w:tr w:rsidR="0090212E" w:rsidRPr="006A0BE8" w:rsidDel="00F7680F" w14:paraId="41F525FB" w14:textId="5FBC0ECD" w:rsidTr="00335BD4">
        <w:trPr>
          <w:del w:id="4019" w:author="Windows User" w:date="2019-09-19T03:29:00Z"/>
        </w:trPr>
        <w:tc>
          <w:tcPr>
            <w:tcW w:w="4531" w:type="dxa"/>
          </w:tcPr>
          <w:p w14:paraId="7C219542" w14:textId="0B8F610D" w:rsidR="0090212E" w:rsidRPr="006A0BE8" w:rsidDel="00F7680F" w:rsidRDefault="0090212E" w:rsidP="00E97240">
            <w:pPr>
              <w:spacing w:after="0" w:line="240" w:lineRule="auto"/>
              <w:rPr>
                <w:del w:id="4020" w:author="Windows User" w:date="2019-09-19T03:29:00Z"/>
                <w:rFonts w:cs="Times New Roman"/>
                <w:sz w:val="22"/>
                <w:lang w:val="en-ID"/>
              </w:rPr>
            </w:pPr>
            <w:del w:id="4021" w:author="Windows User" w:date="2019-09-19T03:29:00Z">
              <w:r w:rsidRPr="006A0BE8" w:rsidDel="00F7680F">
                <w:rPr>
                  <w:rFonts w:cs="Times New Roman"/>
                  <w:b/>
                  <w:sz w:val="22"/>
                </w:rPr>
                <w:delText>Prekondisi</w:delText>
              </w:r>
              <w:bookmarkStart w:id="4022" w:name="_Toc23496528"/>
              <w:bookmarkStart w:id="4023" w:name="_Toc23552712"/>
              <w:bookmarkEnd w:id="4022"/>
              <w:bookmarkEnd w:id="4023"/>
            </w:del>
          </w:p>
        </w:tc>
        <w:tc>
          <w:tcPr>
            <w:tcW w:w="3402" w:type="dxa"/>
            <w:gridSpan w:val="2"/>
          </w:tcPr>
          <w:p w14:paraId="2F67F37F" w14:textId="67CDDD9F" w:rsidR="0090212E" w:rsidRPr="006A0BE8" w:rsidDel="00F7680F" w:rsidRDefault="0090212E" w:rsidP="00E97240">
            <w:pPr>
              <w:spacing w:after="0" w:line="240" w:lineRule="auto"/>
              <w:rPr>
                <w:del w:id="4024" w:author="Windows User" w:date="2019-09-19T03:29:00Z"/>
                <w:rFonts w:cs="Times New Roman"/>
                <w:sz w:val="22"/>
                <w:lang w:val="en-ID"/>
              </w:rPr>
            </w:pPr>
            <w:del w:id="4025" w:author="Windows User" w:date="2019-09-19T03:29:00Z">
              <w:r w:rsidRPr="006A0BE8" w:rsidDel="00F7680F">
                <w:rPr>
                  <w:rFonts w:cs="Times New Roman"/>
                  <w:sz w:val="22"/>
                </w:rPr>
                <w:delText>Aktor masuk halaman dashboard admin</w:delText>
              </w:r>
              <w:bookmarkStart w:id="4026" w:name="_Toc23496529"/>
              <w:bookmarkStart w:id="4027" w:name="_Toc23552713"/>
              <w:bookmarkEnd w:id="4026"/>
              <w:bookmarkEnd w:id="4027"/>
            </w:del>
          </w:p>
        </w:tc>
        <w:bookmarkStart w:id="4028" w:name="_Toc23496530"/>
        <w:bookmarkStart w:id="4029" w:name="_Toc23552714"/>
        <w:bookmarkEnd w:id="4028"/>
        <w:bookmarkEnd w:id="4029"/>
      </w:tr>
      <w:tr w:rsidR="0090212E" w:rsidRPr="006A0BE8" w:rsidDel="00F7680F" w14:paraId="221BD073" w14:textId="172AC45C" w:rsidTr="00335BD4">
        <w:trPr>
          <w:del w:id="4030" w:author="Windows User" w:date="2019-09-19T03:29:00Z"/>
        </w:trPr>
        <w:tc>
          <w:tcPr>
            <w:tcW w:w="4531" w:type="dxa"/>
          </w:tcPr>
          <w:p w14:paraId="74BED5AA" w14:textId="67367878" w:rsidR="0090212E" w:rsidRPr="006A0BE8" w:rsidDel="00F7680F" w:rsidRDefault="0090212E" w:rsidP="00E97240">
            <w:pPr>
              <w:spacing w:after="0" w:line="240" w:lineRule="auto"/>
              <w:rPr>
                <w:del w:id="4031" w:author="Windows User" w:date="2019-09-19T03:29:00Z"/>
                <w:rFonts w:cs="Times New Roman"/>
                <w:sz w:val="22"/>
                <w:lang w:val="en-ID"/>
              </w:rPr>
            </w:pPr>
            <w:del w:id="4032" w:author="Windows User" w:date="2019-09-19T03:29:00Z">
              <w:r w:rsidRPr="006A0BE8" w:rsidDel="00F7680F">
                <w:rPr>
                  <w:rFonts w:cs="Times New Roman"/>
                  <w:b/>
                  <w:sz w:val="22"/>
                </w:rPr>
                <w:delText>Pascakondisi</w:delText>
              </w:r>
              <w:bookmarkStart w:id="4033" w:name="_Toc23496531"/>
              <w:bookmarkStart w:id="4034" w:name="_Toc23552715"/>
              <w:bookmarkEnd w:id="4033"/>
              <w:bookmarkEnd w:id="4034"/>
            </w:del>
          </w:p>
        </w:tc>
        <w:tc>
          <w:tcPr>
            <w:tcW w:w="3402" w:type="dxa"/>
            <w:gridSpan w:val="2"/>
          </w:tcPr>
          <w:p w14:paraId="5817BF89" w14:textId="5630549C" w:rsidR="0090212E" w:rsidRPr="006A0BE8" w:rsidDel="00F7680F" w:rsidRDefault="0090212E" w:rsidP="00E97240">
            <w:pPr>
              <w:spacing w:after="0" w:line="240" w:lineRule="auto"/>
              <w:rPr>
                <w:del w:id="4035" w:author="Windows User" w:date="2019-09-19T03:29:00Z"/>
                <w:rFonts w:cs="Times New Roman"/>
                <w:sz w:val="22"/>
                <w:lang w:val="en-ID"/>
              </w:rPr>
            </w:pPr>
            <w:del w:id="4036" w:author="Windows User" w:date="2019-09-19T03:29:00Z">
              <w:r w:rsidRPr="006A0BE8" w:rsidDel="00F7680F">
                <w:rPr>
                  <w:rFonts w:cs="Times New Roman"/>
                  <w:sz w:val="22"/>
                </w:rPr>
                <w:delText>Data user berhasil diubah</w:delText>
              </w:r>
              <w:bookmarkStart w:id="4037" w:name="_Toc23496532"/>
              <w:bookmarkStart w:id="4038" w:name="_Toc23552716"/>
              <w:bookmarkEnd w:id="4037"/>
              <w:bookmarkEnd w:id="4038"/>
            </w:del>
          </w:p>
        </w:tc>
        <w:bookmarkStart w:id="4039" w:name="_Toc23496533"/>
        <w:bookmarkStart w:id="4040" w:name="_Toc23552717"/>
        <w:bookmarkEnd w:id="4039"/>
        <w:bookmarkEnd w:id="4040"/>
      </w:tr>
      <w:tr w:rsidR="0090212E" w:rsidRPr="006A0BE8" w:rsidDel="00F7680F" w14:paraId="69A27215" w14:textId="1BC22B6E" w:rsidTr="00335BD4">
        <w:trPr>
          <w:del w:id="4041" w:author="Windows User" w:date="2019-09-19T03:29:00Z"/>
        </w:trPr>
        <w:tc>
          <w:tcPr>
            <w:tcW w:w="7933" w:type="dxa"/>
            <w:gridSpan w:val="3"/>
          </w:tcPr>
          <w:p w14:paraId="201891EA" w14:textId="5A12BBF9" w:rsidR="0090212E" w:rsidRPr="006A0BE8" w:rsidDel="00F7680F" w:rsidRDefault="0090212E" w:rsidP="00E97240">
            <w:pPr>
              <w:spacing w:after="0" w:line="240" w:lineRule="auto"/>
              <w:jc w:val="center"/>
              <w:rPr>
                <w:del w:id="4042" w:author="Windows User" w:date="2019-09-19T03:29:00Z"/>
                <w:rFonts w:cs="Times New Roman"/>
                <w:sz w:val="22"/>
              </w:rPr>
            </w:pPr>
            <w:del w:id="4043" w:author="Windows User" w:date="2019-09-19T03:29:00Z">
              <w:r w:rsidRPr="006A0BE8" w:rsidDel="00F7680F">
                <w:rPr>
                  <w:rFonts w:cs="Times New Roman"/>
                  <w:b/>
                  <w:bCs/>
                  <w:sz w:val="22"/>
                </w:rPr>
                <w:delText>Flow Event</w:delText>
              </w:r>
              <w:bookmarkStart w:id="4044" w:name="_Toc23496534"/>
              <w:bookmarkStart w:id="4045" w:name="_Toc23552718"/>
              <w:bookmarkEnd w:id="4044"/>
              <w:bookmarkEnd w:id="4045"/>
            </w:del>
          </w:p>
        </w:tc>
        <w:bookmarkStart w:id="4046" w:name="_Toc23496535"/>
        <w:bookmarkStart w:id="4047" w:name="_Toc23552719"/>
        <w:bookmarkEnd w:id="4046"/>
        <w:bookmarkEnd w:id="4047"/>
      </w:tr>
      <w:tr w:rsidR="0090212E" w:rsidRPr="006A0BE8" w:rsidDel="00F7680F" w14:paraId="3DDF825C" w14:textId="0C82EB29" w:rsidTr="00335BD4">
        <w:trPr>
          <w:del w:id="4048" w:author="Windows User" w:date="2019-09-19T03:29:00Z"/>
        </w:trPr>
        <w:tc>
          <w:tcPr>
            <w:tcW w:w="7933" w:type="dxa"/>
            <w:gridSpan w:val="3"/>
          </w:tcPr>
          <w:p w14:paraId="17FF72B0" w14:textId="082B9F17" w:rsidR="0090212E" w:rsidRPr="006A0BE8" w:rsidDel="00F7680F" w:rsidRDefault="00A15854" w:rsidP="00E97240">
            <w:pPr>
              <w:spacing w:after="0" w:line="240" w:lineRule="auto"/>
              <w:jc w:val="center"/>
              <w:rPr>
                <w:del w:id="4049" w:author="Windows User" w:date="2019-09-19T03:29:00Z"/>
                <w:rFonts w:cs="Times New Roman"/>
                <w:sz w:val="22"/>
              </w:rPr>
            </w:pPr>
            <w:del w:id="4050" w:author="Windows User" w:date="2019-09-19T03:29:00Z">
              <w:r w:rsidRPr="006A0BE8" w:rsidDel="00F7680F">
                <w:rPr>
                  <w:rFonts w:cs="Times New Roman"/>
                  <w:b/>
                  <w:sz w:val="22"/>
                </w:rPr>
                <w:delText>Normal Flow : Edit user</w:delText>
              </w:r>
              <w:bookmarkStart w:id="4051" w:name="_Toc23496536"/>
              <w:bookmarkStart w:id="4052" w:name="_Toc23552720"/>
              <w:bookmarkEnd w:id="4051"/>
              <w:bookmarkEnd w:id="4052"/>
            </w:del>
          </w:p>
        </w:tc>
        <w:bookmarkStart w:id="4053" w:name="_Toc23496537"/>
        <w:bookmarkStart w:id="4054" w:name="_Toc23552721"/>
        <w:bookmarkEnd w:id="4053"/>
        <w:bookmarkEnd w:id="4054"/>
      </w:tr>
      <w:tr w:rsidR="0090212E" w:rsidRPr="006A0BE8" w:rsidDel="00F7680F" w14:paraId="55902C0D" w14:textId="4F8900E4" w:rsidTr="00335BD4">
        <w:trPr>
          <w:trHeight w:val="371"/>
          <w:del w:id="4055" w:author="Windows User" w:date="2019-09-19T03:29:00Z"/>
        </w:trPr>
        <w:tc>
          <w:tcPr>
            <w:tcW w:w="4604" w:type="dxa"/>
            <w:gridSpan w:val="2"/>
          </w:tcPr>
          <w:p w14:paraId="4298D4A5" w14:textId="0C668C0A" w:rsidR="0090212E" w:rsidRPr="006A0BE8" w:rsidDel="00F7680F" w:rsidRDefault="0090212E" w:rsidP="00E97240">
            <w:pPr>
              <w:spacing w:after="0" w:line="240" w:lineRule="auto"/>
              <w:rPr>
                <w:del w:id="4056" w:author="Windows User" w:date="2019-09-19T03:29:00Z"/>
                <w:rFonts w:cs="Times New Roman"/>
                <w:b/>
                <w:sz w:val="22"/>
              </w:rPr>
            </w:pPr>
            <w:del w:id="4057" w:author="Windows User" w:date="2019-09-19T03:29:00Z">
              <w:r w:rsidRPr="006A0BE8" w:rsidDel="00F7680F">
                <w:rPr>
                  <w:rFonts w:cs="Times New Roman"/>
                  <w:sz w:val="22"/>
                </w:rPr>
                <w:delText>Aksi Aktor</w:delText>
              </w:r>
              <w:bookmarkStart w:id="4058" w:name="_Toc23496538"/>
              <w:bookmarkStart w:id="4059" w:name="_Toc23552722"/>
              <w:bookmarkEnd w:id="4058"/>
              <w:bookmarkEnd w:id="4059"/>
            </w:del>
          </w:p>
        </w:tc>
        <w:tc>
          <w:tcPr>
            <w:tcW w:w="3329" w:type="dxa"/>
          </w:tcPr>
          <w:p w14:paraId="7C2293E1" w14:textId="71972C3C" w:rsidR="0090212E" w:rsidRPr="006A0BE8" w:rsidDel="00F7680F" w:rsidRDefault="0090212E" w:rsidP="00E97240">
            <w:pPr>
              <w:spacing w:after="0" w:line="240" w:lineRule="auto"/>
              <w:rPr>
                <w:del w:id="4060" w:author="Windows User" w:date="2019-09-19T03:29:00Z"/>
                <w:rFonts w:cs="Times New Roman"/>
                <w:b/>
                <w:sz w:val="22"/>
              </w:rPr>
            </w:pPr>
            <w:del w:id="4061" w:author="Windows User" w:date="2019-09-19T03:29:00Z">
              <w:r w:rsidRPr="006A0BE8" w:rsidDel="00F7680F">
                <w:rPr>
                  <w:rFonts w:cs="Times New Roman"/>
                  <w:sz w:val="22"/>
                </w:rPr>
                <w:delText>Reaksi Sistem</w:delText>
              </w:r>
              <w:bookmarkStart w:id="4062" w:name="_Toc23496539"/>
              <w:bookmarkStart w:id="4063" w:name="_Toc23552723"/>
              <w:bookmarkEnd w:id="4062"/>
              <w:bookmarkEnd w:id="4063"/>
            </w:del>
          </w:p>
        </w:tc>
        <w:bookmarkStart w:id="4064" w:name="_Toc23496540"/>
        <w:bookmarkStart w:id="4065" w:name="_Toc23552724"/>
        <w:bookmarkEnd w:id="4064"/>
        <w:bookmarkEnd w:id="4065"/>
      </w:tr>
      <w:tr w:rsidR="0090212E" w:rsidRPr="006A0BE8" w:rsidDel="00F7680F" w14:paraId="0484C594" w14:textId="0E2449C5" w:rsidTr="00335BD4">
        <w:trPr>
          <w:trHeight w:val="371"/>
          <w:del w:id="4066" w:author="Windows User" w:date="2019-09-19T03:29:00Z"/>
        </w:trPr>
        <w:tc>
          <w:tcPr>
            <w:tcW w:w="4604" w:type="dxa"/>
            <w:gridSpan w:val="2"/>
          </w:tcPr>
          <w:p w14:paraId="16F6DEBE" w14:textId="12DD5A26" w:rsidR="0090212E" w:rsidRPr="006A0BE8" w:rsidDel="00F7680F" w:rsidRDefault="0090212E" w:rsidP="00E97240">
            <w:pPr>
              <w:pStyle w:val="ListParagraph"/>
              <w:numPr>
                <w:ilvl w:val="0"/>
                <w:numId w:val="9"/>
              </w:numPr>
              <w:spacing w:after="0" w:line="240" w:lineRule="auto"/>
              <w:rPr>
                <w:del w:id="4067" w:author="Windows User" w:date="2019-09-19T03:29:00Z"/>
                <w:rFonts w:cs="Times New Roman"/>
                <w:sz w:val="22"/>
              </w:rPr>
            </w:pPr>
            <w:del w:id="4068" w:author="Windows User" w:date="2019-09-19T03:29:00Z">
              <w:r w:rsidRPr="006A0BE8" w:rsidDel="00F7680F">
                <w:rPr>
                  <w:rFonts w:cs="Times New Roman"/>
                  <w:sz w:val="22"/>
                </w:rPr>
                <w:delText xml:space="preserve">Klik </w:delText>
              </w:r>
              <w:r w:rsidR="00666597" w:rsidRPr="006A0BE8" w:rsidDel="00F7680F">
                <w:rPr>
                  <w:rFonts w:cs="Times New Roman"/>
                  <w:sz w:val="22"/>
                </w:rPr>
                <w:delText>tombol edit pada user yang akan diubah data nya</w:delText>
              </w:r>
              <w:bookmarkStart w:id="4069" w:name="_Toc23496541"/>
              <w:bookmarkStart w:id="4070" w:name="_Toc23552725"/>
              <w:bookmarkEnd w:id="4069"/>
              <w:bookmarkEnd w:id="4070"/>
            </w:del>
          </w:p>
        </w:tc>
        <w:tc>
          <w:tcPr>
            <w:tcW w:w="3329" w:type="dxa"/>
          </w:tcPr>
          <w:p w14:paraId="17CBE7B5" w14:textId="50D81ED9" w:rsidR="0090212E" w:rsidRPr="006A0BE8" w:rsidDel="00F7680F" w:rsidRDefault="0090212E" w:rsidP="00E97240">
            <w:pPr>
              <w:spacing w:after="0" w:line="240" w:lineRule="auto"/>
              <w:rPr>
                <w:del w:id="4071" w:author="Windows User" w:date="2019-09-19T03:29:00Z"/>
                <w:rFonts w:cs="Times New Roman"/>
                <w:sz w:val="22"/>
              </w:rPr>
            </w:pPr>
            <w:bookmarkStart w:id="4072" w:name="_Toc23496542"/>
            <w:bookmarkStart w:id="4073" w:name="_Toc23552726"/>
            <w:bookmarkEnd w:id="4072"/>
            <w:bookmarkEnd w:id="4073"/>
          </w:p>
        </w:tc>
        <w:bookmarkStart w:id="4074" w:name="_Toc23496543"/>
        <w:bookmarkStart w:id="4075" w:name="_Toc23552727"/>
        <w:bookmarkEnd w:id="4074"/>
        <w:bookmarkEnd w:id="4075"/>
      </w:tr>
      <w:tr w:rsidR="0090212E" w:rsidRPr="006A0BE8" w:rsidDel="00F7680F" w14:paraId="74796C7F" w14:textId="2B6F9DF4" w:rsidTr="00335BD4">
        <w:trPr>
          <w:trHeight w:val="370"/>
          <w:del w:id="4076" w:author="Windows User" w:date="2019-09-19T03:29:00Z"/>
        </w:trPr>
        <w:tc>
          <w:tcPr>
            <w:tcW w:w="4604" w:type="dxa"/>
            <w:gridSpan w:val="2"/>
          </w:tcPr>
          <w:p w14:paraId="749C626E" w14:textId="212EC35D" w:rsidR="0090212E" w:rsidRPr="006A0BE8" w:rsidDel="00F7680F" w:rsidRDefault="0090212E" w:rsidP="00E97240">
            <w:pPr>
              <w:pStyle w:val="ListParagraph"/>
              <w:spacing w:after="0" w:line="240" w:lineRule="auto"/>
              <w:rPr>
                <w:del w:id="4077" w:author="Windows User" w:date="2019-09-19T03:29:00Z"/>
                <w:rFonts w:cs="Times New Roman"/>
                <w:sz w:val="22"/>
              </w:rPr>
            </w:pPr>
            <w:bookmarkStart w:id="4078" w:name="_Toc23496544"/>
            <w:bookmarkStart w:id="4079" w:name="_Toc23552728"/>
            <w:bookmarkEnd w:id="4078"/>
            <w:bookmarkEnd w:id="4079"/>
          </w:p>
          <w:p w14:paraId="2E79017C" w14:textId="1A09947D" w:rsidR="0090212E" w:rsidRPr="006A0BE8" w:rsidDel="00F7680F" w:rsidRDefault="0090212E" w:rsidP="00E97240">
            <w:pPr>
              <w:pStyle w:val="ListParagraph"/>
              <w:spacing w:after="0" w:line="240" w:lineRule="auto"/>
              <w:rPr>
                <w:del w:id="4080" w:author="Windows User" w:date="2019-09-19T03:29:00Z"/>
                <w:rFonts w:cs="Times New Roman"/>
                <w:sz w:val="22"/>
              </w:rPr>
            </w:pPr>
            <w:bookmarkStart w:id="4081" w:name="_Toc23496545"/>
            <w:bookmarkStart w:id="4082" w:name="_Toc23552729"/>
            <w:bookmarkEnd w:id="4081"/>
            <w:bookmarkEnd w:id="4082"/>
          </w:p>
          <w:p w14:paraId="733ABEB2" w14:textId="7C9240BF" w:rsidR="0090212E" w:rsidRPr="006A0BE8" w:rsidDel="00F7680F" w:rsidRDefault="0090212E" w:rsidP="00E97240">
            <w:pPr>
              <w:spacing w:after="0" w:line="240" w:lineRule="auto"/>
              <w:rPr>
                <w:del w:id="4083" w:author="Windows User" w:date="2019-09-19T03:29:00Z"/>
                <w:rFonts w:cs="Times New Roman"/>
                <w:b/>
                <w:sz w:val="22"/>
              </w:rPr>
            </w:pPr>
            <w:bookmarkStart w:id="4084" w:name="_Toc23496546"/>
            <w:bookmarkStart w:id="4085" w:name="_Toc23552730"/>
            <w:bookmarkEnd w:id="4084"/>
            <w:bookmarkEnd w:id="4085"/>
          </w:p>
        </w:tc>
        <w:tc>
          <w:tcPr>
            <w:tcW w:w="3329" w:type="dxa"/>
          </w:tcPr>
          <w:p w14:paraId="2FB2ABE6" w14:textId="11CAC837" w:rsidR="0090212E" w:rsidRPr="006A0BE8" w:rsidDel="00F7680F" w:rsidRDefault="0090212E" w:rsidP="00E97240">
            <w:pPr>
              <w:pStyle w:val="ListParagraph"/>
              <w:numPr>
                <w:ilvl w:val="0"/>
                <w:numId w:val="9"/>
              </w:numPr>
              <w:spacing w:after="0" w:line="240" w:lineRule="auto"/>
              <w:ind w:left="393" w:hanging="283"/>
              <w:rPr>
                <w:del w:id="4086" w:author="Windows User" w:date="2019-09-19T03:29:00Z"/>
                <w:rFonts w:cs="Times New Roman"/>
                <w:sz w:val="22"/>
              </w:rPr>
            </w:pPr>
            <w:del w:id="4087" w:author="Windows User" w:date="2019-09-19T03:29:00Z">
              <w:r w:rsidRPr="006A0BE8" w:rsidDel="00F7680F">
                <w:rPr>
                  <w:rFonts w:cs="Times New Roman"/>
                  <w:sz w:val="22"/>
                </w:rPr>
                <w:delText>Menampilkan form edit user</w:delText>
              </w:r>
              <w:bookmarkStart w:id="4088" w:name="_Toc23496547"/>
              <w:bookmarkStart w:id="4089" w:name="_Toc23552731"/>
              <w:bookmarkEnd w:id="4088"/>
              <w:bookmarkEnd w:id="4089"/>
            </w:del>
          </w:p>
        </w:tc>
        <w:bookmarkStart w:id="4090" w:name="_Toc23496548"/>
        <w:bookmarkStart w:id="4091" w:name="_Toc23552732"/>
        <w:bookmarkEnd w:id="4090"/>
        <w:bookmarkEnd w:id="4091"/>
      </w:tr>
      <w:tr w:rsidR="0090212E" w:rsidRPr="006A0BE8" w:rsidDel="00F7680F" w14:paraId="301FCAD9" w14:textId="1C906F21" w:rsidTr="00335BD4">
        <w:trPr>
          <w:trHeight w:val="370"/>
          <w:del w:id="4092" w:author="Windows User" w:date="2019-09-19T03:29:00Z"/>
        </w:trPr>
        <w:tc>
          <w:tcPr>
            <w:tcW w:w="4604" w:type="dxa"/>
            <w:gridSpan w:val="2"/>
          </w:tcPr>
          <w:p w14:paraId="71442B16" w14:textId="740B676A" w:rsidR="0090212E" w:rsidRPr="006A0BE8" w:rsidDel="00F7680F" w:rsidRDefault="0090212E" w:rsidP="00E97240">
            <w:pPr>
              <w:pStyle w:val="ListParagraph"/>
              <w:numPr>
                <w:ilvl w:val="0"/>
                <w:numId w:val="9"/>
              </w:numPr>
              <w:spacing w:after="0" w:line="240" w:lineRule="auto"/>
              <w:rPr>
                <w:del w:id="4093" w:author="Windows User" w:date="2019-09-19T03:29:00Z"/>
                <w:rFonts w:cs="Times New Roman"/>
                <w:sz w:val="22"/>
              </w:rPr>
            </w:pPr>
            <w:del w:id="4094" w:author="Windows User" w:date="2019-09-19T03:29:00Z">
              <w:r w:rsidRPr="006A0BE8" w:rsidDel="00F7680F">
                <w:rPr>
                  <w:rFonts w:cs="Times New Roman"/>
                  <w:sz w:val="22"/>
                </w:rPr>
                <w:delText>Aktor mengisi nama, username, atau password yang akan di ganti</w:delText>
              </w:r>
              <w:bookmarkStart w:id="4095" w:name="_Toc23496549"/>
              <w:bookmarkStart w:id="4096" w:name="_Toc23552733"/>
              <w:bookmarkEnd w:id="4095"/>
              <w:bookmarkEnd w:id="4096"/>
            </w:del>
          </w:p>
        </w:tc>
        <w:tc>
          <w:tcPr>
            <w:tcW w:w="3329" w:type="dxa"/>
          </w:tcPr>
          <w:p w14:paraId="5F35DB02" w14:textId="748B3C2D" w:rsidR="0090212E" w:rsidRPr="006A0BE8" w:rsidDel="00F7680F" w:rsidRDefault="0090212E" w:rsidP="00E97240">
            <w:pPr>
              <w:spacing w:after="0" w:line="240" w:lineRule="auto"/>
              <w:ind w:left="393" w:hanging="283"/>
              <w:rPr>
                <w:del w:id="4097" w:author="Windows User" w:date="2019-09-19T03:29:00Z"/>
                <w:rFonts w:cs="Times New Roman"/>
                <w:b/>
                <w:sz w:val="22"/>
              </w:rPr>
            </w:pPr>
            <w:bookmarkStart w:id="4098" w:name="_Toc23496550"/>
            <w:bookmarkStart w:id="4099" w:name="_Toc23552734"/>
            <w:bookmarkEnd w:id="4098"/>
            <w:bookmarkEnd w:id="4099"/>
          </w:p>
        </w:tc>
        <w:bookmarkStart w:id="4100" w:name="_Toc23496551"/>
        <w:bookmarkStart w:id="4101" w:name="_Toc23552735"/>
        <w:bookmarkEnd w:id="4100"/>
        <w:bookmarkEnd w:id="4101"/>
      </w:tr>
      <w:tr w:rsidR="0090212E" w:rsidRPr="006A0BE8" w:rsidDel="00F7680F" w14:paraId="27D10905" w14:textId="56A0D808" w:rsidTr="00335BD4">
        <w:trPr>
          <w:trHeight w:val="370"/>
          <w:del w:id="4102" w:author="Windows User" w:date="2019-09-19T03:29:00Z"/>
        </w:trPr>
        <w:tc>
          <w:tcPr>
            <w:tcW w:w="4604" w:type="dxa"/>
            <w:gridSpan w:val="2"/>
          </w:tcPr>
          <w:p w14:paraId="4EB5A89E" w14:textId="6C04044D" w:rsidR="0090212E" w:rsidRPr="006A0BE8" w:rsidDel="00F7680F" w:rsidRDefault="0090212E" w:rsidP="00E97240">
            <w:pPr>
              <w:pStyle w:val="ListParagraph"/>
              <w:numPr>
                <w:ilvl w:val="0"/>
                <w:numId w:val="9"/>
              </w:numPr>
              <w:spacing w:after="0" w:line="240" w:lineRule="auto"/>
              <w:rPr>
                <w:del w:id="4103" w:author="Windows User" w:date="2019-09-19T03:29:00Z"/>
                <w:rFonts w:cs="Times New Roman"/>
                <w:sz w:val="22"/>
              </w:rPr>
            </w:pPr>
            <w:del w:id="4104" w:author="Windows User" w:date="2019-09-19T03:29:00Z">
              <w:r w:rsidRPr="006A0BE8" w:rsidDel="00F7680F">
                <w:rPr>
                  <w:rFonts w:cs="Times New Roman"/>
                  <w:sz w:val="22"/>
                </w:rPr>
                <w:delText>Klik ‘Update’</w:delText>
              </w:r>
              <w:bookmarkStart w:id="4105" w:name="_Toc23496552"/>
              <w:bookmarkStart w:id="4106" w:name="_Toc23552736"/>
              <w:bookmarkEnd w:id="4105"/>
              <w:bookmarkEnd w:id="4106"/>
            </w:del>
          </w:p>
        </w:tc>
        <w:tc>
          <w:tcPr>
            <w:tcW w:w="3329" w:type="dxa"/>
          </w:tcPr>
          <w:p w14:paraId="2A12A1AC" w14:textId="7125EA77" w:rsidR="0090212E" w:rsidRPr="006A0BE8" w:rsidDel="00F7680F" w:rsidRDefault="0090212E" w:rsidP="00E97240">
            <w:pPr>
              <w:spacing w:after="0" w:line="240" w:lineRule="auto"/>
              <w:ind w:left="393" w:hanging="283"/>
              <w:rPr>
                <w:del w:id="4107" w:author="Windows User" w:date="2019-09-19T03:29:00Z"/>
                <w:rFonts w:cs="Times New Roman"/>
                <w:b/>
                <w:sz w:val="22"/>
              </w:rPr>
            </w:pPr>
            <w:bookmarkStart w:id="4108" w:name="_Toc23496553"/>
            <w:bookmarkStart w:id="4109" w:name="_Toc23552737"/>
            <w:bookmarkEnd w:id="4108"/>
            <w:bookmarkEnd w:id="4109"/>
          </w:p>
        </w:tc>
        <w:bookmarkStart w:id="4110" w:name="_Toc23496554"/>
        <w:bookmarkStart w:id="4111" w:name="_Toc23552738"/>
        <w:bookmarkEnd w:id="4110"/>
        <w:bookmarkEnd w:id="4111"/>
      </w:tr>
      <w:tr w:rsidR="0090212E" w:rsidRPr="006A0BE8" w:rsidDel="00F7680F" w14:paraId="0DCBBF46" w14:textId="560AA44A" w:rsidTr="00335BD4">
        <w:trPr>
          <w:trHeight w:val="370"/>
          <w:del w:id="4112" w:author="Windows User" w:date="2019-09-19T03:29:00Z"/>
        </w:trPr>
        <w:tc>
          <w:tcPr>
            <w:tcW w:w="4604" w:type="dxa"/>
            <w:gridSpan w:val="2"/>
          </w:tcPr>
          <w:p w14:paraId="1953CDE0" w14:textId="738C8E09" w:rsidR="0090212E" w:rsidRPr="006A0BE8" w:rsidDel="00F7680F" w:rsidRDefault="0090212E" w:rsidP="00E97240">
            <w:pPr>
              <w:spacing w:after="0" w:line="240" w:lineRule="auto"/>
              <w:rPr>
                <w:del w:id="4113" w:author="Windows User" w:date="2019-09-19T03:29:00Z"/>
                <w:rFonts w:cs="Times New Roman"/>
                <w:sz w:val="22"/>
              </w:rPr>
            </w:pPr>
            <w:bookmarkStart w:id="4114" w:name="_Toc23496555"/>
            <w:bookmarkStart w:id="4115" w:name="_Toc23552739"/>
            <w:bookmarkEnd w:id="4114"/>
            <w:bookmarkEnd w:id="4115"/>
          </w:p>
        </w:tc>
        <w:tc>
          <w:tcPr>
            <w:tcW w:w="3329" w:type="dxa"/>
          </w:tcPr>
          <w:p w14:paraId="3F0DC1AC" w14:textId="7CC6146D" w:rsidR="0090212E" w:rsidRPr="006A0BE8" w:rsidDel="00F7680F" w:rsidRDefault="0090212E" w:rsidP="00E97240">
            <w:pPr>
              <w:pStyle w:val="ListParagraph"/>
              <w:numPr>
                <w:ilvl w:val="0"/>
                <w:numId w:val="9"/>
              </w:numPr>
              <w:spacing w:after="0" w:line="240" w:lineRule="auto"/>
              <w:ind w:left="393" w:hanging="283"/>
              <w:rPr>
                <w:del w:id="4116" w:author="Windows User" w:date="2019-09-19T03:29:00Z"/>
                <w:rFonts w:cs="Times New Roman"/>
                <w:b/>
                <w:sz w:val="22"/>
              </w:rPr>
            </w:pPr>
            <w:del w:id="4117" w:author="Windows User" w:date="2019-09-19T03:29:00Z">
              <w:r w:rsidRPr="006A0BE8" w:rsidDel="00F7680F">
                <w:rPr>
                  <w:rFonts w:cs="Times New Roman"/>
                  <w:sz w:val="22"/>
                </w:rPr>
                <w:delText xml:space="preserve">Sistem mengecek inputan </w:delText>
              </w:r>
              <w:bookmarkStart w:id="4118" w:name="_Toc23496556"/>
              <w:bookmarkStart w:id="4119" w:name="_Toc23552740"/>
              <w:bookmarkEnd w:id="4118"/>
              <w:bookmarkEnd w:id="4119"/>
            </w:del>
          </w:p>
        </w:tc>
        <w:bookmarkStart w:id="4120" w:name="_Toc23496557"/>
        <w:bookmarkStart w:id="4121" w:name="_Toc23552741"/>
        <w:bookmarkEnd w:id="4120"/>
        <w:bookmarkEnd w:id="4121"/>
      </w:tr>
      <w:tr w:rsidR="0090212E" w:rsidRPr="006A0BE8" w:rsidDel="00F7680F" w14:paraId="0C39EB7F" w14:textId="1E4531AB" w:rsidTr="00335BD4">
        <w:trPr>
          <w:trHeight w:val="370"/>
          <w:del w:id="4122" w:author="Windows User" w:date="2019-09-19T03:29:00Z"/>
        </w:trPr>
        <w:tc>
          <w:tcPr>
            <w:tcW w:w="4604" w:type="dxa"/>
            <w:gridSpan w:val="2"/>
          </w:tcPr>
          <w:p w14:paraId="5C75A776" w14:textId="714D8D1C" w:rsidR="0090212E" w:rsidRPr="006A0BE8" w:rsidDel="00F7680F" w:rsidRDefault="0090212E" w:rsidP="00E97240">
            <w:pPr>
              <w:spacing w:after="0" w:line="240" w:lineRule="auto"/>
              <w:rPr>
                <w:del w:id="4123" w:author="Windows User" w:date="2019-09-19T03:29:00Z"/>
                <w:rFonts w:cs="Times New Roman"/>
                <w:sz w:val="22"/>
              </w:rPr>
            </w:pPr>
            <w:bookmarkStart w:id="4124" w:name="_Toc23496558"/>
            <w:bookmarkStart w:id="4125" w:name="_Toc23552742"/>
            <w:bookmarkEnd w:id="4124"/>
            <w:bookmarkEnd w:id="4125"/>
          </w:p>
        </w:tc>
        <w:tc>
          <w:tcPr>
            <w:tcW w:w="3329" w:type="dxa"/>
          </w:tcPr>
          <w:p w14:paraId="28A63B33" w14:textId="6883AB08" w:rsidR="0090212E" w:rsidRPr="006A0BE8" w:rsidDel="00F7680F" w:rsidRDefault="0090212E" w:rsidP="00E97240">
            <w:pPr>
              <w:pStyle w:val="ListParagraph"/>
              <w:numPr>
                <w:ilvl w:val="0"/>
                <w:numId w:val="9"/>
              </w:numPr>
              <w:spacing w:after="0" w:line="240" w:lineRule="auto"/>
              <w:ind w:left="393" w:hanging="283"/>
              <w:rPr>
                <w:del w:id="4126" w:author="Windows User" w:date="2019-09-19T03:29:00Z"/>
                <w:rFonts w:cs="Times New Roman"/>
                <w:sz w:val="22"/>
              </w:rPr>
            </w:pPr>
            <w:del w:id="4127" w:author="Windows User" w:date="2019-09-19T03:29:00Z">
              <w:r w:rsidRPr="006A0BE8" w:rsidDel="00F7680F">
                <w:rPr>
                  <w:rFonts w:cs="Times New Roman"/>
                  <w:sz w:val="22"/>
                </w:rPr>
                <w:delText>Sistem menyimpan data ke database</w:delText>
              </w:r>
              <w:bookmarkStart w:id="4128" w:name="_Toc23496559"/>
              <w:bookmarkStart w:id="4129" w:name="_Toc23552743"/>
              <w:bookmarkEnd w:id="4128"/>
              <w:bookmarkEnd w:id="4129"/>
            </w:del>
          </w:p>
        </w:tc>
        <w:bookmarkStart w:id="4130" w:name="_Toc23496560"/>
        <w:bookmarkStart w:id="4131" w:name="_Toc23552744"/>
        <w:bookmarkEnd w:id="4130"/>
        <w:bookmarkEnd w:id="4131"/>
      </w:tr>
      <w:tr w:rsidR="0090212E" w:rsidRPr="006A0BE8" w:rsidDel="00F7680F" w14:paraId="5DCFFA69" w14:textId="7EAE0E58" w:rsidTr="00335BD4">
        <w:trPr>
          <w:trHeight w:val="370"/>
          <w:del w:id="4132" w:author="Windows User" w:date="2019-09-19T03:29:00Z"/>
        </w:trPr>
        <w:tc>
          <w:tcPr>
            <w:tcW w:w="7933" w:type="dxa"/>
            <w:gridSpan w:val="3"/>
          </w:tcPr>
          <w:p w14:paraId="250C240E" w14:textId="11AB9634" w:rsidR="0090212E" w:rsidRPr="006A0BE8" w:rsidDel="00F7680F" w:rsidRDefault="0090212E" w:rsidP="00E97240">
            <w:pPr>
              <w:spacing w:after="0" w:line="240" w:lineRule="auto"/>
              <w:jc w:val="center"/>
              <w:rPr>
                <w:del w:id="4133" w:author="Windows User" w:date="2019-09-19T03:29:00Z"/>
                <w:rFonts w:cs="Times New Roman"/>
                <w:sz w:val="22"/>
              </w:rPr>
            </w:pPr>
            <w:del w:id="4134" w:author="Windows User" w:date="2019-09-19T03:29:00Z">
              <w:r w:rsidRPr="006A0BE8" w:rsidDel="00F7680F">
                <w:rPr>
                  <w:rFonts w:cs="Times New Roman"/>
                  <w:b/>
                  <w:sz w:val="22"/>
                </w:rPr>
                <w:delText>Flow Event</w:delText>
              </w:r>
              <w:bookmarkStart w:id="4135" w:name="_Toc23496561"/>
              <w:bookmarkStart w:id="4136" w:name="_Toc23552745"/>
              <w:bookmarkEnd w:id="4135"/>
              <w:bookmarkEnd w:id="4136"/>
            </w:del>
          </w:p>
        </w:tc>
        <w:bookmarkStart w:id="4137" w:name="_Toc23496562"/>
        <w:bookmarkStart w:id="4138" w:name="_Toc23552746"/>
        <w:bookmarkEnd w:id="4137"/>
        <w:bookmarkEnd w:id="4138"/>
      </w:tr>
      <w:tr w:rsidR="0090212E" w:rsidRPr="006A0BE8" w:rsidDel="00F7680F" w14:paraId="6F2AE236" w14:textId="2B02C5A7" w:rsidTr="00335BD4">
        <w:trPr>
          <w:trHeight w:val="370"/>
          <w:del w:id="4139" w:author="Windows User" w:date="2019-09-19T03:29:00Z"/>
        </w:trPr>
        <w:tc>
          <w:tcPr>
            <w:tcW w:w="7933" w:type="dxa"/>
            <w:gridSpan w:val="3"/>
          </w:tcPr>
          <w:p w14:paraId="0EC6795F" w14:textId="3DC789EB" w:rsidR="0090212E" w:rsidRPr="006A0BE8" w:rsidDel="00F7680F" w:rsidRDefault="0090212E" w:rsidP="00E97240">
            <w:pPr>
              <w:spacing w:after="0" w:line="240" w:lineRule="auto"/>
              <w:jc w:val="center"/>
              <w:rPr>
                <w:del w:id="4140" w:author="Windows User" w:date="2019-09-19T03:29:00Z"/>
                <w:rFonts w:cs="Times New Roman"/>
                <w:sz w:val="22"/>
              </w:rPr>
            </w:pPr>
            <w:del w:id="4141" w:author="Windows User" w:date="2019-09-19T03:29:00Z">
              <w:r w:rsidRPr="006A0BE8" w:rsidDel="00F7680F">
                <w:rPr>
                  <w:rFonts w:cs="Times New Roman"/>
                  <w:sz w:val="22"/>
                </w:rPr>
                <w:delText xml:space="preserve">Alternatif Flow : </w:delText>
              </w:r>
              <w:r w:rsidR="00666597" w:rsidRPr="006A0BE8" w:rsidDel="00F7680F">
                <w:rPr>
                  <w:rFonts w:cs="Times New Roman"/>
                  <w:sz w:val="22"/>
                </w:rPr>
                <w:delText>Inputan salah</w:delText>
              </w:r>
              <w:bookmarkStart w:id="4142" w:name="_Toc23496563"/>
              <w:bookmarkStart w:id="4143" w:name="_Toc23552747"/>
              <w:bookmarkEnd w:id="4142"/>
              <w:bookmarkEnd w:id="4143"/>
            </w:del>
          </w:p>
        </w:tc>
        <w:bookmarkStart w:id="4144" w:name="_Toc23496564"/>
        <w:bookmarkStart w:id="4145" w:name="_Toc23552748"/>
        <w:bookmarkEnd w:id="4144"/>
        <w:bookmarkEnd w:id="4145"/>
      </w:tr>
      <w:tr w:rsidR="0090212E" w:rsidRPr="006A0BE8" w:rsidDel="00F7680F" w14:paraId="236BA4E9" w14:textId="12B82AAD" w:rsidTr="00335BD4">
        <w:trPr>
          <w:trHeight w:val="370"/>
          <w:del w:id="4146" w:author="Windows User" w:date="2019-09-19T03:29:00Z"/>
        </w:trPr>
        <w:tc>
          <w:tcPr>
            <w:tcW w:w="4604" w:type="dxa"/>
            <w:gridSpan w:val="2"/>
          </w:tcPr>
          <w:p w14:paraId="5B35345E" w14:textId="22365DD8" w:rsidR="0090212E" w:rsidRPr="006A0BE8" w:rsidDel="00F7680F" w:rsidRDefault="0090212E" w:rsidP="00E97240">
            <w:pPr>
              <w:pStyle w:val="ListParagraph"/>
              <w:numPr>
                <w:ilvl w:val="0"/>
                <w:numId w:val="7"/>
              </w:numPr>
              <w:spacing w:after="0" w:line="240" w:lineRule="auto"/>
              <w:rPr>
                <w:del w:id="4147" w:author="Windows User" w:date="2019-09-19T03:29:00Z"/>
                <w:rFonts w:cs="Times New Roman"/>
                <w:sz w:val="22"/>
              </w:rPr>
            </w:pPr>
            <w:del w:id="4148" w:author="Windows User" w:date="2019-09-19T03:29:00Z">
              <w:r w:rsidRPr="006A0BE8" w:rsidDel="00F7680F">
                <w:rPr>
                  <w:rFonts w:cs="Times New Roman"/>
                  <w:sz w:val="22"/>
                </w:rPr>
                <w:delText xml:space="preserve">Klik </w:delText>
              </w:r>
              <w:r w:rsidR="004F2EF7" w:rsidRPr="006A0BE8" w:rsidDel="00F7680F">
                <w:rPr>
                  <w:rFonts w:cs="Times New Roman"/>
                  <w:sz w:val="22"/>
                </w:rPr>
                <w:delText>Update</w:delText>
              </w:r>
              <w:bookmarkStart w:id="4149" w:name="_Toc23496565"/>
              <w:bookmarkStart w:id="4150" w:name="_Toc23552749"/>
              <w:bookmarkEnd w:id="4149"/>
              <w:bookmarkEnd w:id="4150"/>
            </w:del>
          </w:p>
        </w:tc>
        <w:tc>
          <w:tcPr>
            <w:tcW w:w="3329" w:type="dxa"/>
          </w:tcPr>
          <w:p w14:paraId="2326D2A4" w14:textId="1ABAFE3D" w:rsidR="0090212E" w:rsidRPr="006A0BE8" w:rsidDel="00F7680F" w:rsidRDefault="0090212E" w:rsidP="00E97240">
            <w:pPr>
              <w:spacing w:after="0" w:line="240" w:lineRule="auto"/>
              <w:jc w:val="center"/>
              <w:rPr>
                <w:del w:id="4151" w:author="Windows User" w:date="2019-09-19T03:29:00Z"/>
                <w:rFonts w:cs="Times New Roman"/>
                <w:sz w:val="22"/>
              </w:rPr>
            </w:pPr>
            <w:bookmarkStart w:id="4152" w:name="_Toc23496566"/>
            <w:bookmarkStart w:id="4153" w:name="_Toc23552750"/>
            <w:bookmarkEnd w:id="4152"/>
            <w:bookmarkEnd w:id="4153"/>
          </w:p>
        </w:tc>
        <w:bookmarkStart w:id="4154" w:name="_Toc23496567"/>
        <w:bookmarkStart w:id="4155" w:name="_Toc23552751"/>
        <w:bookmarkEnd w:id="4154"/>
        <w:bookmarkEnd w:id="4155"/>
      </w:tr>
      <w:tr w:rsidR="0090212E" w:rsidRPr="006A0BE8" w:rsidDel="00F7680F" w14:paraId="312306C2" w14:textId="24DE92A1" w:rsidTr="00335BD4">
        <w:trPr>
          <w:trHeight w:val="370"/>
          <w:del w:id="4156" w:author="Windows User" w:date="2019-09-19T03:29:00Z"/>
        </w:trPr>
        <w:tc>
          <w:tcPr>
            <w:tcW w:w="4604" w:type="dxa"/>
            <w:gridSpan w:val="2"/>
          </w:tcPr>
          <w:p w14:paraId="73A2557C" w14:textId="3E49F162" w:rsidR="0090212E" w:rsidRPr="006A0BE8" w:rsidDel="00F7680F" w:rsidRDefault="0090212E" w:rsidP="00E97240">
            <w:pPr>
              <w:spacing w:after="0" w:line="240" w:lineRule="auto"/>
              <w:jc w:val="center"/>
              <w:rPr>
                <w:del w:id="4157" w:author="Windows User" w:date="2019-09-19T03:29:00Z"/>
                <w:rFonts w:cs="Times New Roman"/>
                <w:sz w:val="22"/>
              </w:rPr>
            </w:pPr>
            <w:bookmarkStart w:id="4158" w:name="_Toc23496568"/>
            <w:bookmarkStart w:id="4159" w:name="_Toc23552752"/>
            <w:bookmarkEnd w:id="4158"/>
            <w:bookmarkEnd w:id="4159"/>
          </w:p>
        </w:tc>
        <w:tc>
          <w:tcPr>
            <w:tcW w:w="3329" w:type="dxa"/>
          </w:tcPr>
          <w:p w14:paraId="35B663E5" w14:textId="4BC377FA" w:rsidR="0090212E" w:rsidRPr="006A0BE8" w:rsidDel="00F7680F" w:rsidRDefault="0090212E" w:rsidP="00E97240">
            <w:pPr>
              <w:pStyle w:val="ListParagraph"/>
              <w:numPr>
                <w:ilvl w:val="0"/>
                <w:numId w:val="7"/>
              </w:numPr>
              <w:spacing w:after="0" w:line="240" w:lineRule="auto"/>
              <w:ind w:left="393" w:hanging="283"/>
              <w:rPr>
                <w:del w:id="4160" w:author="Windows User" w:date="2019-09-19T03:29:00Z"/>
                <w:rFonts w:cs="Times New Roman"/>
                <w:sz w:val="22"/>
              </w:rPr>
            </w:pPr>
            <w:del w:id="4161" w:author="Windows User" w:date="2019-09-19T03:29:00Z">
              <w:r w:rsidRPr="006A0BE8" w:rsidDel="00F7680F">
                <w:rPr>
                  <w:rFonts w:cs="Times New Roman"/>
                  <w:sz w:val="22"/>
                </w:rPr>
                <w:delText>Menampilkan pop-up “</w:delText>
              </w:r>
              <w:r w:rsidR="00666597" w:rsidRPr="006A0BE8" w:rsidDel="00F7680F">
                <w:rPr>
                  <w:rFonts w:cs="Times New Roman"/>
                  <w:sz w:val="22"/>
                </w:rPr>
                <w:delText>Inputan Salah</w:delText>
              </w:r>
              <w:r w:rsidRPr="006A0BE8" w:rsidDel="00F7680F">
                <w:rPr>
                  <w:rFonts w:cs="Times New Roman"/>
                  <w:sz w:val="22"/>
                </w:rPr>
                <w:delText>”</w:delText>
              </w:r>
              <w:bookmarkStart w:id="4162" w:name="_Toc23496569"/>
              <w:bookmarkStart w:id="4163" w:name="_Toc23552753"/>
              <w:bookmarkEnd w:id="4162"/>
              <w:bookmarkEnd w:id="4163"/>
            </w:del>
          </w:p>
        </w:tc>
        <w:bookmarkStart w:id="4164" w:name="_Toc23496570"/>
        <w:bookmarkStart w:id="4165" w:name="_Toc23552754"/>
        <w:bookmarkEnd w:id="4164"/>
        <w:bookmarkEnd w:id="4165"/>
      </w:tr>
      <w:tr w:rsidR="0090212E" w:rsidRPr="006A0BE8" w:rsidDel="00F7680F" w14:paraId="7A891BF2" w14:textId="26A620C3" w:rsidTr="00335BD4">
        <w:trPr>
          <w:trHeight w:val="370"/>
          <w:del w:id="4166" w:author="Windows User" w:date="2019-09-19T03:29:00Z"/>
        </w:trPr>
        <w:tc>
          <w:tcPr>
            <w:tcW w:w="4604" w:type="dxa"/>
            <w:gridSpan w:val="2"/>
          </w:tcPr>
          <w:p w14:paraId="27C70DA8" w14:textId="09ABF80B" w:rsidR="0090212E" w:rsidRPr="006A0BE8" w:rsidDel="00F7680F" w:rsidRDefault="0090212E" w:rsidP="00E97240">
            <w:pPr>
              <w:pStyle w:val="ListParagraph"/>
              <w:numPr>
                <w:ilvl w:val="0"/>
                <w:numId w:val="7"/>
              </w:numPr>
              <w:spacing w:after="0" w:line="240" w:lineRule="auto"/>
              <w:ind w:left="748"/>
              <w:rPr>
                <w:del w:id="4167" w:author="Windows User" w:date="2019-09-19T03:29:00Z"/>
                <w:rFonts w:cs="Times New Roman"/>
                <w:sz w:val="22"/>
              </w:rPr>
            </w:pPr>
            <w:del w:id="4168" w:author="Windows User" w:date="2019-09-19T03:29:00Z">
              <w:r w:rsidRPr="006A0BE8" w:rsidDel="00F7680F">
                <w:rPr>
                  <w:rFonts w:cs="Times New Roman"/>
                  <w:sz w:val="22"/>
                </w:rPr>
                <w:delText>Klik ‘oke’</w:delText>
              </w:r>
              <w:bookmarkStart w:id="4169" w:name="_Toc23496571"/>
              <w:bookmarkStart w:id="4170" w:name="_Toc23552755"/>
              <w:bookmarkEnd w:id="4169"/>
              <w:bookmarkEnd w:id="4170"/>
            </w:del>
          </w:p>
        </w:tc>
        <w:tc>
          <w:tcPr>
            <w:tcW w:w="3329" w:type="dxa"/>
          </w:tcPr>
          <w:p w14:paraId="1A639CF5" w14:textId="25577166" w:rsidR="0090212E" w:rsidRPr="006A0BE8" w:rsidDel="00F7680F" w:rsidRDefault="0090212E" w:rsidP="00E97240">
            <w:pPr>
              <w:spacing w:after="0" w:line="240" w:lineRule="auto"/>
              <w:jc w:val="center"/>
              <w:rPr>
                <w:del w:id="4171" w:author="Windows User" w:date="2019-09-19T03:29:00Z"/>
                <w:rFonts w:cs="Times New Roman"/>
                <w:sz w:val="22"/>
              </w:rPr>
            </w:pPr>
            <w:bookmarkStart w:id="4172" w:name="_Toc23496572"/>
            <w:bookmarkStart w:id="4173" w:name="_Toc23552756"/>
            <w:bookmarkEnd w:id="4172"/>
            <w:bookmarkEnd w:id="4173"/>
          </w:p>
        </w:tc>
        <w:bookmarkStart w:id="4174" w:name="_Toc23496573"/>
        <w:bookmarkStart w:id="4175" w:name="_Toc23552757"/>
        <w:bookmarkEnd w:id="4174"/>
        <w:bookmarkEnd w:id="4175"/>
      </w:tr>
      <w:tr w:rsidR="0090212E" w:rsidRPr="006A0BE8" w:rsidDel="00F7680F" w14:paraId="5C1E6428" w14:textId="65DB5775" w:rsidTr="00335BD4">
        <w:trPr>
          <w:trHeight w:val="370"/>
          <w:del w:id="4176" w:author="Windows User" w:date="2019-09-19T03:29:00Z"/>
        </w:trPr>
        <w:tc>
          <w:tcPr>
            <w:tcW w:w="4604" w:type="dxa"/>
            <w:gridSpan w:val="2"/>
          </w:tcPr>
          <w:p w14:paraId="790214E9" w14:textId="4E438FFD" w:rsidR="0090212E" w:rsidRPr="006A0BE8" w:rsidDel="00F7680F" w:rsidRDefault="0090212E" w:rsidP="00E97240">
            <w:pPr>
              <w:spacing w:after="0" w:line="240" w:lineRule="auto"/>
              <w:jc w:val="center"/>
              <w:rPr>
                <w:del w:id="4177" w:author="Windows User" w:date="2019-09-19T03:29:00Z"/>
                <w:rFonts w:cs="Times New Roman"/>
                <w:sz w:val="22"/>
              </w:rPr>
            </w:pPr>
            <w:bookmarkStart w:id="4178" w:name="_Toc23496574"/>
            <w:bookmarkStart w:id="4179" w:name="_Toc23552758"/>
            <w:bookmarkEnd w:id="4178"/>
            <w:bookmarkEnd w:id="4179"/>
          </w:p>
        </w:tc>
        <w:tc>
          <w:tcPr>
            <w:tcW w:w="3329" w:type="dxa"/>
          </w:tcPr>
          <w:p w14:paraId="5FE9348A" w14:textId="377C9B1E" w:rsidR="0090212E" w:rsidRPr="006A0BE8" w:rsidDel="00F7680F" w:rsidRDefault="0090212E" w:rsidP="00E97240">
            <w:pPr>
              <w:pStyle w:val="ListParagraph"/>
              <w:numPr>
                <w:ilvl w:val="0"/>
                <w:numId w:val="7"/>
              </w:numPr>
              <w:spacing w:after="0" w:line="240" w:lineRule="auto"/>
              <w:ind w:left="393" w:hanging="283"/>
              <w:rPr>
                <w:del w:id="4180" w:author="Windows User" w:date="2019-09-19T03:29:00Z"/>
                <w:rFonts w:cs="Times New Roman"/>
                <w:sz w:val="22"/>
              </w:rPr>
            </w:pPr>
            <w:del w:id="4181" w:author="Windows User" w:date="2019-09-19T03:29:00Z">
              <w:r w:rsidRPr="006A0BE8" w:rsidDel="00F7680F">
                <w:rPr>
                  <w:rFonts w:cs="Times New Roman"/>
                  <w:sz w:val="22"/>
                </w:rPr>
                <w:delText xml:space="preserve">Sistem menampilkan halaman form </w:delText>
              </w:r>
              <w:r w:rsidR="004F2EF7" w:rsidRPr="006A0BE8" w:rsidDel="00F7680F">
                <w:rPr>
                  <w:rFonts w:cs="Times New Roman"/>
                  <w:sz w:val="22"/>
                </w:rPr>
                <w:delText xml:space="preserve">edit </w:delText>
              </w:r>
              <w:r w:rsidRPr="006A0BE8" w:rsidDel="00F7680F">
                <w:rPr>
                  <w:rFonts w:cs="Times New Roman"/>
                  <w:sz w:val="22"/>
                </w:rPr>
                <w:delText xml:space="preserve"> data user</w:delText>
              </w:r>
              <w:bookmarkStart w:id="4182" w:name="_Toc23496575"/>
              <w:bookmarkStart w:id="4183" w:name="_Toc23552759"/>
              <w:bookmarkEnd w:id="4182"/>
              <w:bookmarkEnd w:id="4183"/>
            </w:del>
          </w:p>
          <w:p w14:paraId="109182C1" w14:textId="4257ACE8" w:rsidR="0090212E" w:rsidRPr="006A0BE8" w:rsidDel="00F7680F" w:rsidRDefault="0090212E" w:rsidP="00E97240">
            <w:pPr>
              <w:pStyle w:val="ListParagraph"/>
              <w:numPr>
                <w:ilvl w:val="0"/>
                <w:numId w:val="24"/>
              </w:numPr>
              <w:spacing w:after="0" w:line="240" w:lineRule="auto"/>
              <w:ind w:left="960"/>
              <w:rPr>
                <w:del w:id="4184" w:author="Windows User" w:date="2019-09-19T03:29:00Z"/>
                <w:rFonts w:cs="Times New Roman"/>
                <w:sz w:val="22"/>
              </w:rPr>
            </w:pPr>
            <w:del w:id="4185" w:author="Windows User" w:date="2019-09-19T03:29:00Z">
              <w:r w:rsidRPr="006A0BE8" w:rsidDel="00F7680F">
                <w:rPr>
                  <w:rFonts w:cs="Times New Roman"/>
                  <w:sz w:val="22"/>
                </w:rPr>
                <w:delText>Nama (varchar 20)</w:delText>
              </w:r>
              <w:bookmarkStart w:id="4186" w:name="_Toc23496576"/>
              <w:bookmarkStart w:id="4187" w:name="_Toc23552760"/>
              <w:bookmarkEnd w:id="4186"/>
              <w:bookmarkEnd w:id="4187"/>
            </w:del>
          </w:p>
          <w:p w14:paraId="3951D9D1" w14:textId="38912669" w:rsidR="0090212E" w:rsidRPr="006A0BE8" w:rsidDel="00F7680F" w:rsidRDefault="0090212E" w:rsidP="00E97240">
            <w:pPr>
              <w:pStyle w:val="ListParagraph"/>
              <w:numPr>
                <w:ilvl w:val="0"/>
                <w:numId w:val="24"/>
              </w:numPr>
              <w:spacing w:after="0" w:line="240" w:lineRule="auto"/>
              <w:ind w:left="960"/>
              <w:rPr>
                <w:del w:id="4188" w:author="Windows User" w:date="2019-09-19T03:29:00Z"/>
                <w:rFonts w:cs="Times New Roman"/>
                <w:sz w:val="22"/>
              </w:rPr>
            </w:pPr>
            <w:del w:id="4189" w:author="Windows User" w:date="2019-09-19T03:29:00Z">
              <w:r w:rsidRPr="006A0BE8" w:rsidDel="00F7680F">
                <w:rPr>
                  <w:rFonts w:cs="Times New Roman"/>
                  <w:sz w:val="22"/>
                </w:rPr>
                <w:delText>Username (varchar 20)</w:delText>
              </w:r>
              <w:bookmarkStart w:id="4190" w:name="_Toc23496577"/>
              <w:bookmarkStart w:id="4191" w:name="_Toc23552761"/>
              <w:bookmarkEnd w:id="4190"/>
              <w:bookmarkEnd w:id="4191"/>
            </w:del>
          </w:p>
          <w:p w14:paraId="141DE724" w14:textId="337B53BA" w:rsidR="0090212E" w:rsidRPr="006A0BE8" w:rsidDel="00F7680F" w:rsidRDefault="0090212E" w:rsidP="00E97240">
            <w:pPr>
              <w:pStyle w:val="ListParagraph"/>
              <w:numPr>
                <w:ilvl w:val="0"/>
                <w:numId w:val="24"/>
              </w:numPr>
              <w:spacing w:after="0" w:line="240" w:lineRule="auto"/>
              <w:ind w:left="960"/>
              <w:rPr>
                <w:del w:id="4192" w:author="Windows User" w:date="2019-09-19T03:29:00Z"/>
                <w:rFonts w:cs="Times New Roman"/>
                <w:sz w:val="22"/>
              </w:rPr>
            </w:pPr>
            <w:del w:id="4193" w:author="Windows User" w:date="2019-09-19T03:29:00Z">
              <w:r w:rsidRPr="006A0BE8" w:rsidDel="00F7680F">
                <w:rPr>
                  <w:rFonts w:cs="Times New Roman"/>
                  <w:sz w:val="22"/>
                </w:rPr>
                <w:delText>Password (varchar 20)</w:delText>
              </w:r>
              <w:bookmarkStart w:id="4194" w:name="_Toc23496578"/>
              <w:bookmarkStart w:id="4195" w:name="_Toc23552762"/>
              <w:bookmarkEnd w:id="4194"/>
              <w:bookmarkEnd w:id="4195"/>
            </w:del>
          </w:p>
          <w:p w14:paraId="5A391D1A" w14:textId="1D47C849" w:rsidR="0090212E" w:rsidRPr="006A0BE8" w:rsidDel="00F7680F" w:rsidRDefault="0090212E" w:rsidP="00E97240">
            <w:pPr>
              <w:pStyle w:val="ListParagraph"/>
              <w:spacing w:after="0" w:line="240" w:lineRule="auto"/>
              <w:ind w:left="535"/>
              <w:rPr>
                <w:del w:id="4196" w:author="Windows User" w:date="2019-09-19T03:29:00Z"/>
                <w:rFonts w:cs="Times New Roman"/>
                <w:sz w:val="22"/>
              </w:rPr>
            </w:pPr>
            <w:bookmarkStart w:id="4197" w:name="_Toc23496579"/>
            <w:bookmarkStart w:id="4198" w:name="_Toc23552763"/>
            <w:bookmarkEnd w:id="4197"/>
            <w:bookmarkEnd w:id="4198"/>
          </w:p>
        </w:tc>
        <w:bookmarkStart w:id="4199" w:name="_Toc23496580"/>
        <w:bookmarkStart w:id="4200" w:name="_Toc23552764"/>
        <w:bookmarkEnd w:id="4199"/>
        <w:bookmarkEnd w:id="4200"/>
      </w:tr>
    </w:tbl>
    <w:p w14:paraId="30B6EF77" w14:textId="2AB71386" w:rsidR="0090212E" w:rsidRPr="006A0BE8" w:rsidDel="00F7680F" w:rsidRDefault="0090212E" w:rsidP="00DC1817">
      <w:pPr>
        <w:rPr>
          <w:del w:id="4201" w:author="Windows User" w:date="2019-09-19T03:29:00Z"/>
          <w:rFonts w:cs="Times New Roman"/>
          <w:b/>
        </w:rPr>
      </w:pPr>
      <w:bookmarkStart w:id="4202" w:name="_Toc23496581"/>
      <w:bookmarkStart w:id="4203" w:name="_Toc23552765"/>
      <w:bookmarkEnd w:id="4202"/>
      <w:bookmarkEnd w:id="4203"/>
    </w:p>
    <w:p w14:paraId="433DD563" w14:textId="369DDE9B" w:rsidR="005234CD" w:rsidRPr="006A0BE8" w:rsidDel="00F7680F" w:rsidRDefault="005234CD">
      <w:pPr>
        <w:pStyle w:val="Heading3"/>
        <w:numPr>
          <w:ilvl w:val="2"/>
          <w:numId w:val="43"/>
        </w:numPr>
        <w:ind w:left="357" w:hanging="357"/>
        <w:rPr>
          <w:del w:id="4204" w:author="Windows User" w:date="2019-09-19T03:29:00Z"/>
          <w:rFonts w:cs="Times New Roman"/>
        </w:rPr>
        <w:pPrChange w:id="4205" w:author="Windows User" w:date="2019-09-19T02:40:00Z">
          <w:pPr>
            <w:pStyle w:val="Heading3"/>
          </w:pPr>
        </w:pPrChange>
      </w:pPr>
      <w:del w:id="4206" w:author="Windows User" w:date="2019-09-19T03:29:00Z">
        <w:r w:rsidRPr="006A0BE8" w:rsidDel="00F7680F">
          <w:rPr>
            <w:rFonts w:cs="Times New Roman"/>
          </w:rPr>
          <w:delText>History Login</w:delText>
        </w:r>
        <w:bookmarkStart w:id="4207" w:name="_Toc23496582"/>
        <w:bookmarkStart w:id="4208" w:name="_Toc23552766"/>
        <w:bookmarkEnd w:id="4207"/>
        <w:bookmarkEnd w:id="4208"/>
      </w:del>
    </w:p>
    <w:p w14:paraId="1572143A" w14:textId="725FE5DC" w:rsidR="003E1410" w:rsidRPr="006A0BE8" w:rsidDel="00F7680F" w:rsidRDefault="00DC1817" w:rsidP="00EB6254">
      <w:pPr>
        <w:ind w:firstLine="567"/>
        <w:rPr>
          <w:del w:id="4209" w:author="Windows User" w:date="2019-09-19T03:29:00Z"/>
          <w:rFonts w:cs="Times New Roman"/>
          <w:szCs w:val="24"/>
        </w:rPr>
      </w:pPr>
      <w:del w:id="4210" w:author="Windows User" w:date="2019-09-19T03:29:00Z">
        <w:r w:rsidRPr="006A0BE8" w:rsidDel="00F7680F">
          <w:rPr>
            <w:rFonts w:cs="Times New Roman"/>
            <w:szCs w:val="24"/>
          </w:rPr>
          <w:delText>Skenario ini menjelaskan alur untuk melihat history login dari user yang telah mengakses sistem. Fitur untuk melihat history login bisa dilakukan oleh admin. Skenario history log</w:delText>
        </w:r>
        <w:r w:rsidR="003E1410" w:rsidRPr="006A0BE8" w:rsidDel="00F7680F">
          <w:rPr>
            <w:rFonts w:cs="Times New Roman"/>
            <w:szCs w:val="24"/>
          </w:rPr>
          <w:delText xml:space="preserve">in dapat dilihat pada </w:delText>
        </w:r>
        <w:r w:rsidR="006343B3" w:rsidRPr="006A0BE8" w:rsidDel="00F7680F">
          <w:rPr>
            <w:rFonts w:cs="Times New Roman"/>
            <w:szCs w:val="24"/>
          </w:rPr>
          <w:delText>Tabel</w:delText>
        </w:r>
        <w:r w:rsidR="003E1410" w:rsidRPr="006A0BE8" w:rsidDel="00F7680F">
          <w:rPr>
            <w:rFonts w:cs="Times New Roman"/>
            <w:szCs w:val="24"/>
          </w:rPr>
          <w:delText xml:space="preserve"> 4.8</w:delText>
        </w:r>
        <w:r w:rsidR="00EB6254" w:rsidRPr="006A0BE8" w:rsidDel="00F7680F">
          <w:rPr>
            <w:rFonts w:cs="Times New Roman"/>
            <w:szCs w:val="24"/>
          </w:rPr>
          <w:delText>.</w:delText>
        </w:r>
        <w:bookmarkStart w:id="4211" w:name="_Toc23496583"/>
        <w:bookmarkStart w:id="4212" w:name="_Toc23552767"/>
        <w:bookmarkEnd w:id="4211"/>
        <w:bookmarkEnd w:id="4212"/>
      </w:del>
    </w:p>
    <w:p w14:paraId="79D4618B" w14:textId="44C13BCA" w:rsidR="00EB6254" w:rsidRPr="006A0BE8" w:rsidDel="00F7680F" w:rsidRDefault="00EB6254" w:rsidP="00EB6254">
      <w:pPr>
        <w:pStyle w:val="Caption"/>
        <w:keepNext/>
        <w:jc w:val="center"/>
        <w:rPr>
          <w:del w:id="4213" w:author="Windows User" w:date="2019-09-19T03:29:00Z"/>
          <w:rFonts w:cs="Times New Roman"/>
          <w:i w:val="0"/>
          <w:color w:val="auto"/>
          <w:sz w:val="24"/>
        </w:rPr>
      </w:pPr>
      <w:del w:id="4214" w:author="Windows User" w:date="2019-09-19T03:29:00Z">
        <w:r w:rsidRPr="006A0BE8" w:rsidDel="00F7680F">
          <w:rPr>
            <w:rFonts w:cs="Times New Roman"/>
            <w:i w:val="0"/>
            <w:color w:val="auto"/>
            <w:sz w:val="24"/>
          </w:rPr>
          <w:delText xml:space="preserve">Tabel </w:delText>
        </w:r>
      </w:del>
      <w:del w:id="4215" w:author="Windows User" w:date="2019-09-18T15:48:00Z">
        <w:r w:rsidR="007E74B5" w:rsidRPr="006A0BE8" w:rsidDel="00F10288">
          <w:rPr>
            <w:rFonts w:cs="Times New Roman"/>
            <w:iCs w:val="0"/>
          </w:rPr>
          <w:fldChar w:fldCharType="begin"/>
        </w:r>
        <w:r w:rsidR="007E74B5" w:rsidRPr="006A0BE8" w:rsidDel="00F10288">
          <w:rPr>
            <w:rFonts w:cs="Times New Roman"/>
            <w:i w:val="0"/>
            <w:color w:val="auto"/>
            <w:sz w:val="24"/>
          </w:rPr>
          <w:delInstrText xml:space="preserve"> STYLEREF 1 \s </w:delInstrText>
        </w:r>
        <w:r w:rsidR="007E74B5" w:rsidRPr="006A0BE8" w:rsidDel="00F10288">
          <w:rPr>
            <w:rFonts w:cs="Times New Roman"/>
            <w:iCs w:val="0"/>
          </w:rPr>
          <w:fldChar w:fldCharType="separate"/>
        </w:r>
        <w:r w:rsidR="007E74B5" w:rsidRPr="006A0BE8" w:rsidDel="00F10288">
          <w:rPr>
            <w:rFonts w:cs="Times New Roman"/>
            <w:i w:val="0"/>
            <w:noProof/>
            <w:color w:val="auto"/>
            <w:sz w:val="24"/>
          </w:rPr>
          <w:delText>4</w:delText>
        </w:r>
        <w:r w:rsidR="007E74B5" w:rsidRPr="006A0BE8" w:rsidDel="00F10288">
          <w:rPr>
            <w:rFonts w:cs="Times New Roman"/>
            <w:iCs w:val="0"/>
          </w:rPr>
          <w:fldChar w:fldCharType="end"/>
        </w:r>
        <w:r w:rsidR="007E74B5" w:rsidRPr="006A0BE8" w:rsidDel="00F10288">
          <w:rPr>
            <w:rFonts w:cs="Times New Roman"/>
            <w:i w:val="0"/>
            <w:color w:val="auto"/>
            <w:sz w:val="24"/>
          </w:rPr>
          <w:delText>.</w:delText>
        </w:r>
        <w:r w:rsidR="007E74B5" w:rsidRPr="006A0BE8" w:rsidDel="00F10288">
          <w:rPr>
            <w:rFonts w:cs="Times New Roman"/>
            <w:iCs w:val="0"/>
          </w:rPr>
          <w:fldChar w:fldCharType="begin"/>
        </w:r>
        <w:r w:rsidR="007E74B5" w:rsidRPr="006A0BE8" w:rsidDel="00F10288">
          <w:rPr>
            <w:rFonts w:cs="Times New Roman"/>
            <w:i w:val="0"/>
            <w:color w:val="auto"/>
            <w:sz w:val="24"/>
          </w:rPr>
          <w:delInstrText xml:space="preserve"> SEQ Tabel \* ARABIC \s 1 </w:delInstrText>
        </w:r>
        <w:r w:rsidR="007E74B5" w:rsidRPr="006A0BE8" w:rsidDel="00F10288">
          <w:rPr>
            <w:rFonts w:cs="Times New Roman"/>
            <w:iCs w:val="0"/>
          </w:rPr>
          <w:fldChar w:fldCharType="separate"/>
        </w:r>
        <w:r w:rsidR="007E74B5" w:rsidRPr="006A0BE8" w:rsidDel="00F10288">
          <w:rPr>
            <w:rFonts w:cs="Times New Roman"/>
            <w:i w:val="0"/>
            <w:noProof/>
            <w:color w:val="auto"/>
            <w:sz w:val="24"/>
          </w:rPr>
          <w:delText>8</w:delText>
        </w:r>
        <w:r w:rsidR="007E74B5" w:rsidRPr="006A0BE8" w:rsidDel="00F10288">
          <w:rPr>
            <w:rFonts w:cs="Times New Roman"/>
            <w:iCs w:val="0"/>
          </w:rPr>
          <w:fldChar w:fldCharType="end"/>
        </w:r>
      </w:del>
      <w:del w:id="4216" w:author="Windows User" w:date="2019-09-19T03:29:00Z">
        <w:r w:rsidRPr="006A0BE8" w:rsidDel="00F7680F">
          <w:rPr>
            <w:rFonts w:cs="Times New Roman"/>
            <w:i w:val="0"/>
            <w:color w:val="auto"/>
            <w:sz w:val="24"/>
          </w:rPr>
          <w:delText xml:space="preserve"> Skenario History Login</w:delText>
        </w:r>
        <w:bookmarkStart w:id="4217" w:name="_Toc23496584"/>
        <w:bookmarkStart w:id="4218" w:name="_Toc23552768"/>
        <w:bookmarkEnd w:id="4217"/>
        <w:bookmarkEnd w:id="4218"/>
      </w:del>
    </w:p>
    <w:tbl>
      <w:tblPr>
        <w:tblStyle w:val="TableGrid"/>
        <w:tblW w:w="7933" w:type="dxa"/>
        <w:tblLook w:val="04A0" w:firstRow="1" w:lastRow="0" w:firstColumn="1" w:lastColumn="0" w:noHBand="0" w:noVBand="1"/>
      </w:tblPr>
      <w:tblGrid>
        <w:gridCol w:w="4531"/>
        <w:gridCol w:w="73"/>
        <w:gridCol w:w="3329"/>
      </w:tblGrid>
      <w:tr w:rsidR="004F2EF7" w:rsidRPr="006A0BE8" w:rsidDel="00F7680F" w14:paraId="64620BBE" w14:textId="1AEB2393" w:rsidTr="00EB6254">
        <w:trPr>
          <w:del w:id="4219" w:author="Windows User" w:date="2019-09-19T03:29:00Z"/>
        </w:trPr>
        <w:tc>
          <w:tcPr>
            <w:tcW w:w="4531" w:type="dxa"/>
          </w:tcPr>
          <w:p w14:paraId="5428234D" w14:textId="06FD1DF3" w:rsidR="004F2EF7" w:rsidRPr="006A0BE8" w:rsidDel="00F7680F" w:rsidRDefault="004F2EF7" w:rsidP="00E97240">
            <w:pPr>
              <w:spacing w:after="0" w:line="240" w:lineRule="auto"/>
              <w:rPr>
                <w:del w:id="4220" w:author="Windows User" w:date="2019-09-19T03:29:00Z"/>
                <w:rFonts w:cs="Times New Roman"/>
                <w:sz w:val="22"/>
                <w:szCs w:val="24"/>
                <w:lang w:val="en-ID"/>
              </w:rPr>
            </w:pPr>
            <w:del w:id="4221" w:author="Windows User" w:date="2019-09-19T03:29:00Z">
              <w:r w:rsidRPr="006A0BE8" w:rsidDel="00F7680F">
                <w:rPr>
                  <w:rFonts w:cs="Times New Roman"/>
                  <w:b/>
                  <w:sz w:val="22"/>
                  <w:szCs w:val="24"/>
                </w:rPr>
                <w:delText>Nama Usecase</w:delText>
              </w:r>
              <w:bookmarkStart w:id="4222" w:name="_Toc23496585"/>
              <w:bookmarkStart w:id="4223" w:name="_Toc23552769"/>
              <w:bookmarkEnd w:id="4222"/>
              <w:bookmarkEnd w:id="4223"/>
            </w:del>
          </w:p>
        </w:tc>
        <w:tc>
          <w:tcPr>
            <w:tcW w:w="3402" w:type="dxa"/>
            <w:gridSpan w:val="2"/>
          </w:tcPr>
          <w:p w14:paraId="22DF1CD6" w14:textId="46E6AF98" w:rsidR="004F2EF7" w:rsidRPr="006A0BE8" w:rsidDel="00F7680F" w:rsidRDefault="004F2EF7" w:rsidP="00E97240">
            <w:pPr>
              <w:spacing w:after="0" w:line="240" w:lineRule="auto"/>
              <w:rPr>
                <w:del w:id="4224" w:author="Windows User" w:date="2019-09-19T03:29:00Z"/>
                <w:rFonts w:cs="Times New Roman"/>
                <w:sz w:val="22"/>
                <w:szCs w:val="24"/>
                <w:lang w:val="en-ID"/>
              </w:rPr>
            </w:pPr>
            <w:del w:id="4225" w:author="Windows User" w:date="2019-09-19T03:29:00Z">
              <w:r w:rsidRPr="006A0BE8" w:rsidDel="00F7680F">
                <w:rPr>
                  <w:rFonts w:cs="Times New Roman"/>
                  <w:sz w:val="22"/>
                  <w:szCs w:val="24"/>
                </w:rPr>
                <w:delText>History login</w:delText>
              </w:r>
              <w:bookmarkStart w:id="4226" w:name="_Toc23496586"/>
              <w:bookmarkStart w:id="4227" w:name="_Toc23552770"/>
              <w:bookmarkEnd w:id="4226"/>
              <w:bookmarkEnd w:id="4227"/>
            </w:del>
          </w:p>
        </w:tc>
        <w:bookmarkStart w:id="4228" w:name="_Toc23496587"/>
        <w:bookmarkStart w:id="4229" w:name="_Toc23552771"/>
        <w:bookmarkEnd w:id="4228"/>
        <w:bookmarkEnd w:id="4229"/>
      </w:tr>
      <w:tr w:rsidR="004F2EF7" w:rsidRPr="006A0BE8" w:rsidDel="00F7680F" w14:paraId="51399979" w14:textId="7CA6AB79" w:rsidTr="00EB6254">
        <w:trPr>
          <w:del w:id="4230" w:author="Windows User" w:date="2019-09-19T03:29:00Z"/>
        </w:trPr>
        <w:tc>
          <w:tcPr>
            <w:tcW w:w="4531" w:type="dxa"/>
          </w:tcPr>
          <w:p w14:paraId="2069553D" w14:textId="7B9D7FB4" w:rsidR="004F2EF7" w:rsidRPr="006A0BE8" w:rsidDel="00F7680F" w:rsidRDefault="004F2EF7" w:rsidP="00E97240">
            <w:pPr>
              <w:spacing w:after="0" w:line="240" w:lineRule="auto"/>
              <w:rPr>
                <w:del w:id="4231" w:author="Windows User" w:date="2019-09-19T03:29:00Z"/>
                <w:rFonts w:cs="Times New Roman"/>
                <w:sz w:val="22"/>
                <w:szCs w:val="24"/>
                <w:lang w:val="en-ID"/>
              </w:rPr>
            </w:pPr>
            <w:del w:id="4232" w:author="Windows User" w:date="2019-09-19T03:29:00Z">
              <w:r w:rsidRPr="006A0BE8" w:rsidDel="00F7680F">
                <w:rPr>
                  <w:rFonts w:cs="Times New Roman"/>
                  <w:b/>
                  <w:sz w:val="22"/>
                  <w:szCs w:val="24"/>
                </w:rPr>
                <w:delText>Aktor</w:delText>
              </w:r>
              <w:bookmarkStart w:id="4233" w:name="_Toc23496588"/>
              <w:bookmarkStart w:id="4234" w:name="_Toc23552772"/>
              <w:bookmarkEnd w:id="4233"/>
              <w:bookmarkEnd w:id="4234"/>
            </w:del>
          </w:p>
        </w:tc>
        <w:tc>
          <w:tcPr>
            <w:tcW w:w="3402" w:type="dxa"/>
            <w:gridSpan w:val="2"/>
          </w:tcPr>
          <w:p w14:paraId="03F7B724" w14:textId="7B72C2C3" w:rsidR="004F2EF7" w:rsidRPr="006A0BE8" w:rsidDel="00F7680F" w:rsidRDefault="004F2EF7" w:rsidP="00E97240">
            <w:pPr>
              <w:spacing w:after="0" w:line="240" w:lineRule="auto"/>
              <w:rPr>
                <w:del w:id="4235" w:author="Windows User" w:date="2019-09-19T03:29:00Z"/>
                <w:rFonts w:cs="Times New Roman"/>
                <w:sz w:val="22"/>
                <w:szCs w:val="24"/>
                <w:lang w:val="en-ID"/>
              </w:rPr>
            </w:pPr>
            <w:del w:id="4236" w:author="Windows User" w:date="2019-09-19T03:29:00Z">
              <w:r w:rsidRPr="006A0BE8" w:rsidDel="00F7680F">
                <w:rPr>
                  <w:rFonts w:cs="Times New Roman"/>
                  <w:sz w:val="22"/>
                  <w:szCs w:val="24"/>
                </w:rPr>
                <w:delText xml:space="preserve">Admin </w:delText>
              </w:r>
              <w:bookmarkStart w:id="4237" w:name="_Toc23496589"/>
              <w:bookmarkStart w:id="4238" w:name="_Toc23552773"/>
              <w:bookmarkEnd w:id="4237"/>
              <w:bookmarkEnd w:id="4238"/>
            </w:del>
          </w:p>
        </w:tc>
        <w:bookmarkStart w:id="4239" w:name="_Toc23496590"/>
        <w:bookmarkStart w:id="4240" w:name="_Toc23552774"/>
        <w:bookmarkEnd w:id="4239"/>
        <w:bookmarkEnd w:id="4240"/>
      </w:tr>
      <w:tr w:rsidR="004F2EF7" w:rsidRPr="006A0BE8" w:rsidDel="00F7680F" w14:paraId="322ACD65" w14:textId="2BDB6394" w:rsidTr="00EB6254">
        <w:trPr>
          <w:del w:id="4241" w:author="Windows User" w:date="2019-09-19T03:29:00Z"/>
        </w:trPr>
        <w:tc>
          <w:tcPr>
            <w:tcW w:w="4531" w:type="dxa"/>
          </w:tcPr>
          <w:p w14:paraId="29C1960B" w14:textId="1159385F" w:rsidR="004F2EF7" w:rsidRPr="006A0BE8" w:rsidDel="00F7680F" w:rsidRDefault="004F2EF7" w:rsidP="00E97240">
            <w:pPr>
              <w:spacing w:after="0" w:line="240" w:lineRule="auto"/>
              <w:rPr>
                <w:del w:id="4242" w:author="Windows User" w:date="2019-09-19T03:29:00Z"/>
                <w:rFonts w:cs="Times New Roman"/>
                <w:sz w:val="22"/>
                <w:szCs w:val="24"/>
                <w:lang w:val="en-ID"/>
              </w:rPr>
            </w:pPr>
            <w:del w:id="4243" w:author="Windows User" w:date="2019-09-19T03:29:00Z">
              <w:r w:rsidRPr="006A0BE8" w:rsidDel="00F7680F">
                <w:rPr>
                  <w:rFonts w:cs="Times New Roman"/>
                  <w:b/>
                  <w:sz w:val="22"/>
                  <w:szCs w:val="24"/>
                </w:rPr>
                <w:delText>Deskripsi Singkat</w:delText>
              </w:r>
              <w:bookmarkStart w:id="4244" w:name="_Toc23496591"/>
              <w:bookmarkStart w:id="4245" w:name="_Toc23552775"/>
              <w:bookmarkEnd w:id="4244"/>
              <w:bookmarkEnd w:id="4245"/>
            </w:del>
          </w:p>
        </w:tc>
        <w:tc>
          <w:tcPr>
            <w:tcW w:w="3402" w:type="dxa"/>
            <w:gridSpan w:val="2"/>
          </w:tcPr>
          <w:p w14:paraId="02A5EABC" w14:textId="3CBFF9B5" w:rsidR="004F2EF7" w:rsidRPr="006A0BE8" w:rsidDel="00F7680F" w:rsidRDefault="004F2EF7" w:rsidP="00E97240">
            <w:pPr>
              <w:spacing w:after="0" w:line="240" w:lineRule="auto"/>
              <w:rPr>
                <w:del w:id="4246" w:author="Windows User" w:date="2019-09-19T03:29:00Z"/>
                <w:rFonts w:cs="Times New Roman"/>
                <w:sz w:val="22"/>
                <w:szCs w:val="24"/>
                <w:lang w:val="en-ID"/>
              </w:rPr>
            </w:pPr>
            <w:del w:id="4247" w:author="Windows User" w:date="2019-09-19T03:29:00Z">
              <w:r w:rsidRPr="006A0BE8" w:rsidDel="00F7680F">
                <w:rPr>
                  <w:rFonts w:cs="Times New Roman"/>
                  <w:sz w:val="22"/>
                  <w:szCs w:val="24"/>
                </w:rPr>
                <w:delText>Aktor melihat history login</w:delText>
              </w:r>
              <w:bookmarkStart w:id="4248" w:name="_Toc23496592"/>
              <w:bookmarkStart w:id="4249" w:name="_Toc23552776"/>
              <w:bookmarkEnd w:id="4248"/>
              <w:bookmarkEnd w:id="4249"/>
            </w:del>
          </w:p>
        </w:tc>
        <w:bookmarkStart w:id="4250" w:name="_Toc23496593"/>
        <w:bookmarkStart w:id="4251" w:name="_Toc23552777"/>
        <w:bookmarkEnd w:id="4250"/>
        <w:bookmarkEnd w:id="4251"/>
      </w:tr>
      <w:tr w:rsidR="004F2EF7" w:rsidRPr="006A0BE8" w:rsidDel="00F7680F" w14:paraId="31F5959D" w14:textId="4D536C59" w:rsidTr="00EB6254">
        <w:trPr>
          <w:del w:id="4252" w:author="Windows User" w:date="2019-09-19T03:29:00Z"/>
        </w:trPr>
        <w:tc>
          <w:tcPr>
            <w:tcW w:w="4531" w:type="dxa"/>
          </w:tcPr>
          <w:p w14:paraId="2F165DC8" w14:textId="6EBDCC4A" w:rsidR="004F2EF7" w:rsidRPr="006A0BE8" w:rsidDel="00F7680F" w:rsidRDefault="004F2EF7" w:rsidP="00E97240">
            <w:pPr>
              <w:spacing w:after="0" w:line="240" w:lineRule="auto"/>
              <w:rPr>
                <w:del w:id="4253" w:author="Windows User" w:date="2019-09-19T03:29:00Z"/>
                <w:rFonts w:cs="Times New Roman"/>
                <w:sz w:val="22"/>
                <w:szCs w:val="24"/>
                <w:lang w:val="en-ID"/>
              </w:rPr>
            </w:pPr>
            <w:del w:id="4254" w:author="Windows User" w:date="2019-09-19T03:29:00Z">
              <w:r w:rsidRPr="006A0BE8" w:rsidDel="00F7680F">
                <w:rPr>
                  <w:rFonts w:cs="Times New Roman"/>
                  <w:b/>
                  <w:sz w:val="22"/>
                  <w:szCs w:val="24"/>
                </w:rPr>
                <w:delText>Prekondisi</w:delText>
              </w:r>
              <w:bookmarkStart w:id="4255" w:name="_Toc23496594"/>
              <w:bookmarkStart w:id="4256" w:name="_Toc23552778"/>
              <w:bookmarkEnd w:id="4255"/>
              <w:bookmarkEnd w:id="4256"/>
            </w:del>
          </w:p>
        </w:tc>
        <w:tc>
          <w:tcPr>
            <w:tcW w:w="3402" w:type="dxa"/>
            <w:gridSpan w:val="2"/>
          </w:tcPr>
          <w:p w14:paraId="08189415" w14:textId="489D15A0" w:rsidR="004F2EF7" w:rsidRPr="006A0BE8" w:rsidDel="00F7680F" w:rsidRDefault="004F2EF7" w:rsidP="00E97240">
            <w:pPr>
              <w:spacing w:after="0" w:line="240" w:lineRule="auto"/>
              <w:rPr>
                <w:del w:id="4257" w:author="Windows User" w:date="2019-09-19T03:29:00Z"/>
                <w:rFonts w:cs="Times New Roman"/>
                <w:sz w:val="22"/>
                <w:szCs w:val="24"/>
                <w:lang w:val="en-ID"/>
              </w:rPr>
            </w:pPr>
            <w:del w:id="4258" w:author="Windows User" w:date="2019-09-19T03:29:00Z">
              <w:r w:rsidRPr="006A0BE8" w:rsidDel="00F7680F">
                <w:rPr>
                  <w:rFonts w:cs="Times New Roman"/>
                  <w:sz w:val="22"/>
                  <w:szCs w:val="24"/>
                </w:rPr>
                <w:delText>Aktor masuk halaman dashboard admin</w:delText>
              </w:r>
              <w:bookmarkStart w:id="4259" w:name="_Toc23496595"/>
              <w:bookmarkStart w:id="4260" w:name="_Toc23552779"/>
              <w:bookmarkEnd w:id="4259"/>
              <w:bookmarkEnd w:id="4260"/>
            </w:del>
          </w:p>
        </w:tc>
        <w:bookmarkStart w:id="4261" w:name="_Toc23496596"/>
        <w:bookmarkStart w:id="4262" w:name="_Toc23552780"/>
        <w:bookmarkEnd w:id="4261"/>
        <w:bookmarkEnd w:id="4262"/>
      </w:tr>
      <w:tr w:rsidR="004F2EF7" w:rsidRPr="006A0BE8" w:rsidDel="00F7680F" w14:paraId="2A2810DA" w14:textId="28A50EE2" w:rsidTr="00EB6254">
        <w:trPr>
          <w:del w:id="4263" w:author="Windows User" w:date="2019-09-19T03:29:00Z"/>
        </w:trPr>
        <w:tc>
          <w:tcPr>
            <w:tcW w:w="4531" w:type="dxa"/>
          </w:tcPr>
          <w:p w14:paraId="3579736A" w14:textId="3ACFA4AE" w:rsidR="004F2EF7" w:rsidRPr="006A0BE8" w:rsidDel="00F7680F" w:rsidRDefault="004F2EF7" w:rsidP="00E97240">
            <w:pPr>
              <w:spacing w:after="0" w:line="240" w:lineRule="auto"/>
              <w:rPr>
                <w:del w:id="4264" w:author="Windows User" w:date="2019-09-19T03:29:00Z"/>
                <w:rFonts w:cs="Times New Roman"/>
                <w:sz w:val="22"/>
                <w:szCs w:val="24"/>
                <w:lang w:val="en-ID"/>
              </w:rPr>
            </w:pPr>
            <w:del w:id="4265" w:author="Windows User" w:date="2019-09-19T03:29:00Z">
              <w:r w:rsidRPr="006A0BE8" w:rsidDel="00F7680F">
                <w:rPr>
                  <w:rFonts w:cs="Times New Roman"/>
                  <w:b/>
                  <w:sz w:val="22"/>
                  <w:szCs w:val="24"/>
                </w:rPr>
                <w:delText>Pascakondisi</w:delText>
              </w:r>
              <w:bookmarkStart w:id="4266" w:name="_Toc23496597"/>
              <w:bookmarkStart w:id="4267" w:name="_Toc23552781"/>
              <w:bookmarkEnd w:id="4266"/>
              <w:bookmarkEnd w:id="4267"/>
            </w:del>
          </w:p>
        </w:tc>
        <w:tc>
          <w:tcPr>
            <w:tcW w:w="3402" w:type="dxa"/>
            <w:gridSpan w:val="2"/>
          </w:tcPr>
          <w:p w14:paraId="0F4D7903" w14:textId="6158D9B6" w:rsidR="004F2EF7" w:rsidRPr="006A0BE8" w:rsidDel="00F7680F" w:rsidRDefault="004F2EF7" w:rsidP="00E97240">
            <w:pPr>
              <w:spacing w:after="0" w:line="240" w:lineRule="auto"/>
              <w:rPr>
                <w:del w:id="4268" w:author="Windows User" w:date="2019-09-19T03:29:00Z"/>
                <w:rFonts w:cs="Times New Roman"/>
                <w:sz w:val="22"/>
                <w:szCs w:val="24"/>
                <w:lang w:val="en-ID"/>
              </w:rPr>
            </w:pPr>
            <w:del w:id="4269" w:author="Windows User" w:date="2019-09-19T03:29:00Z">
              <w:r w:rsidRPr="006A0BE8" w:rsidDel="00F7680F">
                <w:rPr>
                  <w:rFonts w:cs="Times New Roman"/>
                  <w:sz w:val="22"/>
                  <w:szCs w:val="24"/>
                </w:rPr>
                <w:delText>History login ditampilkan</w:delText>
              </w:r>
              <w:bookmarkStart w:id="4270" w:name="_Toc23496598"/>
              <w:bookmarkStart w:id="4271" w:name="_Toc23552782"/>
              <w:bookmarkEnd w:id="4270"/>
              <w:bookmarkEnd w:id="4271"/>
            </w:del>
          </w:p>
        </w:tc>
        <w:bookmarkStart w:id="4272" w:name="_Toc23496599"/>
        <w:bookmarkStart w:id="4273" w:name="_Toc23552783"/>
        <w:bookmarkEnd w:id="4272"/>
        <w:bookmarkEnd w:id="4273"/>
      </w:tr>
      <w:tr w:rsidR="004F2EF7" w:rsidRPr="006A0BE8" w:rsidDel="00F7680F" w14:paraId="5886185B" w14:textId="57D8D28B" w:rsidTr="00EB6254">
        <w:trPr>
          <w:del w:id="4274" w:author="Windows User" w:date="2019-09-19T03:29:00Z"/>
        </w:trPr>
        <w:tc>
          <w:tcPr>
            <w:tcW w:w="7933" w:type="dxa"/>
            <w:gridSpan w:val="3"/>
          </w:tcPr>
          <w:p w14:paraId="5E1B4DD7" w14:textId="1F27E069" w:rsidR="004F2EF7" w:rsidRPr="006A0BE8" w:rsidDel="00F7680F" w:rsidRDefault="004F2EF7" w:rsidP="00E97240">
            <w:pPr>
              <w:spacing w:after="0" w:line="240" w:lineRule="auto"/>
              <w:jc w:val="center"/>
              <w:rPr>
                <w:del w:id="4275" w:author="Windows User" w:date="2019-09-19T03:29:00Z"/>
                <w:rFonts w:cs="Times New Roman"/>
                <w:sz w:val="22"/>
                <w:szCs w:val="24"/>
              </w:rPr>
            </w:pPr>
            <w:del w:id="4276" w:author="Windows User" w:date="2019-09-19T03:29:00Z">
              <w:r w:rsidRPr="006A0BE8" w:rsidDel="00F7680F">
                <w:rPr>
                  <w:rFonts w:cs="Times New Roman"/>
                  <w:b/>
                  <w:bCs/>
                  <w:sz w:val="22"/>
                  <w:szCs w:val="24"/>
                </w:rPr>
                <w:delText>Flow Event</w:delText>
              </w:r>
              <w:bookmarkStart w:id="4277" w:name="_Toc23496600"/>
              <w:bookmarkStart w:id="4278" w:name="_Toc23552784"/>
              <w:bookmarkEnd w:id="4277"/>
              <w:bookmarkEnd w:id="4278"/>
            </w:del>
          </w:p>
        </w:tc>
        <w:bookmarkStart w:id="4279" w:name="_Toc23496601"/>
        <w:bookmarkStart w:id="4280" w:name="_Toc23552785"/>
        <w:bookmarkEnd w:id="4279"/>
        <w:bookmarkEnd w:id="4280"/>
      </w:tr>
      <w:tr w:rsidR="004F2EF7" w:rsidRPr="006A0BE8" w:rsidDel="00F7680F" w14:paraId="4CF1D94F" w14:textId="044AB99E" w:rsidTr="00EB6254">
        <w:trPr>
          <w:del w:id="4281" w:author="Windows User" w:date="2019-09-19T03:29:00Z"/>
        </w:trPr>
        <w:tc>
          <w:tcPr>
            <w:tcW w:w="7933" w:type="dxa"/>
            <w:gridSpan w:val="3"/>
          </w:tcPr>
          <w:p w14:paraId="2B614070" w14:textId="2FB31573" w:rsidR="004F2EF7" w:rsidRPr="006A0BE8" w:rsidDel="00F7680F" w:rsidRDefault="00A15854" w:rsidP="00E97240">
            <w:pPr>
              <w:spacing w:after="0" w:line="240" w:lineRule="auto"/>
              <w:jc w:val="center"/>
              <w:rPr>
                <w:del w:id="4282" w:author="Windows User" w:date="2019-09-19T03:29:00Z"/>
                <w:rFonts w:cs="Times New Roman"/>
                <w:sz w:val="22"/>
                <w:szCs w:val="24"/>
              </w:rPr>
            </w:pPr>
            <w:del w:id="4283" w:author="Windows User" w:date="2019-09-19T03:29:00Z">
              <w:r w:rsidRPr="006A0BE8" w:rsidDel="00F7680F">
                <w:rPr>
                  <w:rFonts w:cs="Times New Roman"/>
                  <w:b/>
                  <w:sz w:val="22"/>
                  <w:szCs w:val="24"/>
                </w:rPr>
                <w:delText>Normal Flow : History login</w:delText>
              </w:r>
              <w:bookmarkStart w:id="4284" w:name="_Toc23496602"/>
              <w:bookmarkStart w:id="4285" w:name="_Toc23552786"/>
              <w:bookmarkEnd w:id="4284"/>
              <w:bookmarkEnd w:id="4285"/>
            </w:del>
          </w:p>
        </w:tc>
        <w:bookmarkStart w:id="4286" w:name="_Toc23496603"/>
        <w:bookmarkStart w:id="4287" w:name="_Toc23552787"/>
        <w:bookmarkEnd w:id="4286"/>
        <w:bookmarkEnd w:id="4287"/>
      </w:tr>
      <w:tr w:rsidR="004F2EF7" w:rsidRPr="006A0BE8" w:rsidDel="00F7680F" w14:paraId="437A9772" w14:textId="42018189" w:rsidTr="00EB6254">
        <w:trPr>
          <w:trHeight w:val="371"/>
          <w:del w:id="4288" w:author="Windows User" w:date="2019-09-19T03:29:00Z"/>
        </w:trPr>
        <w:tc>
          <w:tcPr>
            <w:tcW w:w="4604" w:type="dxa"/>
            <w:gridSpan w:val="2"/>
          </w:tcPr>
          <w:p w14:paraId="752A969E" w14:textId="6E33208D" w:rsidR="004F2EF7" w:rsidRPr="006A0BE8" w:rsidDel="00F7680F" w:rsidRDefault="004F2EF7" w:rsidP="00E97240">
            <w:pPr>
              <w:spacing w:after="0" w:line="240" w:lineRule="auto"/>
              <w:rPr>
                <w:del w:id="4289" w:author="Windows User" w:date="2019-09-19T03:29:00Z"/>
                <w:rFonts w:cs="Times New Roman"/>
                <w:b/>
                <w:sz w:val="22"/>
                <w:szCs w:val="24"/>
              </w:rPr>
            </w:pPr>
            <w:del w:id="4290" w:author="Windows User" w:date="2019-09-19T03:29:00Z">
              <w:r w:rsidRPr="006A0BE8" w:rsidDel="00F7680F">
                <w:rPr>
                  <w:rFonts w:cs="Times New Roman"/>
                  <w:sz w:val="22"/>
                  <w:szCs w:val="24"/>
                </w:rPr>
                <w:delText>Aksi Aktor</w:delText>
              </w:r>
              <w:bookmarkStart w:id="4291" w:name="_Toc23496604"/>
              <w:bookmarkStart w:id="4292" w:name="_Toc23552788"/>
              <w:bookmarkEnd w:id="4291"/>
              <w:bookmarkEnd w:id="4292"/>
            </w:del>
          </w:p>
        </w:tc>
        <w:tc>
          <w:tcPr>
            <w:tcW w:w="3329" w:type="dxa"/>
          </w:tcPr>
          <w:p w14:paraId="7DE13351" w14:textId="2CAE9E74" w:rsidR="004F2EF7" w:rsidRPr="006A0BE8" w:rsidDel="00F7680F" w:rsidRDefault="004F2EF7" w:rsidP="00E97240">
            <w:pPr>
              <w:spacing w:after="0" w:line="240" w:lineRule="auto"/>
              <w:rPr>
                <w:del w:id="4293" w:author="Windows User" w:date="2019-09-19T03:29:00Z"/>
                <w:rFonts w:cs="Times New Roman"/>
                <w:b/>
                <w:sz w:val="22"/>
                <w:szCs w:val="24"/>
              </w:rPr>
            </w:pPr>
            <w:del w:id="4294" w:author="Windows User" w:date="2019-09-19T03:29:00Z">
              <w:r w:rsidRPr="006A0BE8" w:rsidDel="00F7680F">
                <w:rPr>
                  <w:rFonts w:cs="Times New Roman"/>
                  <w:sz w:val="22"/>
                  <w:szCs w:val="24"/>
                </w:rPr>
                <w:delText>Reaksi Sistem</w:delText>
              </w:r>
              <w:bookmarkStart w:id="4295" w:name="_Toc23496605"/>
              <w:bookmarkStart w:id="4296" w:name="_Toc23552789"/>
              <w:bookmarkEnd w:id="4295"/>
              <w:bookmarkEnd w:id="4296"/>
            </w:del>
          </w:p>
        </w:tc>
        <w:bookmarkStart w:id="4297" w:name="_Toc23496606"/>
        <w:bookmarkStart w:id="4298" w:name="_Toc23552790"/>
        <w:bookmarkEnd w:id="4297"/>
        <w:bookmarkEnd w:id="4298"/>
      </w:tr>
      <w:tr w:rsidR="004F2EF7" w:rsidRPr="006A0BE8" w:rsidDel="00F7680F" w14:paraId="4D898EBA" w14:textId="188ED5B5" w:rsidTr="00EB6254">
        <w:trPr>
          <w:trHeight w:val="371"/>
          <w:del w:id="4299" w:author="Windows User" w:date="2019-09-19T03:29:00Z"/>
        </w:trPr>
        <w:tc>
          <w:tcPr>
            <w:tcW w:w="4604" w:type="dxa"/>
            <w:gridSpan w:val="2"/>
          </w:tcPr>
          <w:p w14:paraId="5110D557" w14:textId="4ED343DA" w:rsidR="004F2EF7" w:rsidRPr="006A0BE8" w:rsidDel="00F7680F" w:rsidRDefault="004F2EF7" w:rsidP="00FD3BC6">
            <w:pPr>
              <w:pStyle w:val="ListParagraph"/>
              <w:numPr>
                <w:ilvl w:val="0"/>
                <w:numId w:val="11"/>
              </w:numPr>
              <w:spacing w:after="0" w:line="240" w:lineRule="auto"/>
              <w:jc w:val="left"/>
              <w:rPr>
                <w:del w:id="4300" w:author="Windows User" w:date="2019-09-19T03:29:00Z"/>
                <w:rFonts w:cs="Times New Roman"/>
                <w:sz w:val="22"/>
                <w:szCs w:val="24"/>
              </w:rPr>
            </w:pPr>
            <w:del w:id="4301" w:author="Windows User" w:date="2019-09-19T03:29:00Z">
              <w:r w:rsidRPr="006A0BE8" w:rsidDel="00F7680F">
                <w:rPr>
                  <w:rFonts w:cs="Times New Roman"/>
                  <w:sz w:val="22"/>
                  <w:szCs w:val="24"/>
                </w:rPr>
                <w:delText>Klik menu History  pilih History login</w:delText>
              </w:r>
              <w:bookmarkStart w:id="4302" w:name="_Toc23496607"/>
              <w:bookmarkStart w:id="4303" w:name="_Toc23552791"/>
              <w:bookmarkEnd w:id="4302"/>
              <w:bookmarkEnd w:id="4303"/>
            </w:del>
          </w:p>
        </w:tc>
        <w:tc>
          <w:tcPr>
            <w:tcW w:w="3329" w:type="dxa"/>
          </w:tcPr>
          <w:p w14:paraId="0DD55E26" w14:textId="19DEEF4B" w:rsidR="004F2EF7" w:rsidRPr="006A0BE8" w:rsidDel="00F7680F" w:rsidRDefault="004F2EF7" w:rsidP="00FD3BC6">
            <w:pPr>
              <w:spacing w:after="0" w:line="240" w:lineRule="auto"/>
              <w:jc w:val="left"/>
              <w:rPr>
                <w:del w:id="4304" w:author="Windows User" w:date="2019-09-19T03:29:00Z"/>
                <w:rFonts w:cs="Times New Roman"/>
                <w:sz w:val="22"/>
                <w:szCs w:val="24"/>
              </w:rPr>
            </w:pPr>
            <w:bookmarkStart w:id="4305" w:name="_Toc23496608"/>
            <w:bookmarkStart w:id="4306" w:name="_Toc23552792"/>
            <w:bookmarkEnd w:id="4305"/>
            <w:bookmarkEnd w:id="4306"/>
          </w:p>
        </w:tc>
        <w:bookmarkStart w:id="4307" w:name="_Toc23496609"/>
        <w:bookmarkStart w:id="4308" w:name="_Toc23552793"/>
        <w:bookmarkEnd w:id="4307"/>
        <w:bookmarkEnd w:id="4308"/>
      </w:tr>
      <w:tr w:rsidR="004F2EF7" w:rsidRPr="006A0BE8" w:rsidDel="00F7680F" w14:paraId="1D4ACC5C" w14:textId="51DFBCE5" w:rsidTr="00EB6254">
        <w:trPr>
          <w:trHeight w:val="370"/>
          <w:del w:id="4309" w:author="Windows User" w:date="2019-09-19T03:29:00Z"/>
        </w:trPr>
        <w:tc>
          <w:tcPr>
            <w:tcW w:w="4604" w:type="dxa"/>
            <w:gridSpan w:val="2"/>
          </w:tcPr>
          <w:p w14:paraId="313554E1" w14:textId="3AA942D7" w:rsidR="004F2EF7" w:rsidRPr="006A0BE8" w:rsidDel="00F7680F" w:rsidRDefault="004F2EF7" w:rsidP="00FD3BC6">
            <w:pPr>
              <w:pStyle w:val="ListParagraph"/>
              <w:spacing w:after="0" w:line="240" w:lineRule="auto"/>
              <w:jc w:val="left"/>
              <w:rPr>
                <w:del w:id="4310" w:author="Windows User" w:date="2019-09-19T03:29:00Z"/>
                <w:rFonts w:cs="Times New Roman"/>
                <w:sz w:val="22"/>
                <w:szCs w:val="24"/>
              </w:rPr>
            </w:pPr>
            <w:bookmarkStart w:id="4311" w:name="_Toc23496610"/>
            <w:bookmarkStart w:id="4312" w:name="_Toc23552794"/>
            <w:bookmarkEnd w:id="4311"/>
            <w:bookmarkEnd w:id="4312"/>
          </w:p>
          <w:p w14:paraId="66061760" w14:textId="0A7613E4" w:rsidR="004F2EF7" w:rsidRPr="006A0BE8" w:rsidDel="00F7680F" w:rsidRDefault="004F2EF7" w:rsidP="00FD3BC6">
            <w:pPr>
              <w:pStyle w:val="ListParagraph"/>
              <w:spacing w:after="0" w:line="240" w:lineRule="auto"/>
              <w:jc w:val="left"/>
              <w:rPr>
                <w:del w:id="4313" w:author="Windows User" w:date="2019-09-19T03:29:00Z"/>
                <w:rFonts w:cs="Times New Roman"/>
                <w:sz w:val="22"/>
                <w:szCs w:val="24"/>
              </w:rPr>
            </w:pPr>
            <w:bookmarkStart w:id="4314" w:name="_Toc23496611"/>
            <w:bookmarkStart w:id="4315" w:name="_Toc23552795"/>
            <w:bookmarkEnd w:id="4314"/>
            <w:bookmarkEnd w:id="4315"/>
          </w:p>
          <w:p w14:paraId="12BB9D56" w14:textId="6EE5C6E0" w:rsidR="004F2EF7" w:rsidRPr="006A0BE8" w:rsidDel="00F7680F" w:rsidRDefault="004F2EF7" w:rsidP="00FD3BC6">
            <w:pPr>
              <w:spacing w:after="0" w:line="240" w:lineRule="auto"/>
              <w:jc w:val="left"/>
              <w:rPr>
                <w:del w:id="4316" w:author="Windows User" w:date="2019-09-19T03:29:00Z"/>
                <w:rFonts w:cs="Times New Roman"/>
                <w:b/>
                <w:sz w:val="22"/>
                <w:szCs w:val="24"/>
              </w:rPr>
            </w:pPr>
            <w:bookmarkStart w:id="4317" w:name="_Toc23496612"/>
            <w:bookmarkStart w:id="4318" w:name="_Toc23552796"/>
            <w:bookmarkEnd w:id="4317"/>
            <w:bookmarkEnd w:id="4318"/>
          </w:p>
        </w:tc>
        <w:tc>
          <w:tcPr>
            <w:tcW w:w="3329" w:type="dxa"/>
          </w:tcPr>
          <w:p w14:paraId="428FAF74" w14:textId="000B704C" w:rsidR="004F2EF7" w:rsidRPr="006A0BE8" w:rsidDel="00F7680F" w:rsidRDefault="004F2EF7" w:rsidP="00FD3BC6">
            <w:pPr>
              <w:pStyle w:val="ListParagraph"/>
              <w:numPr>
                <w:ilvl w:val="0"/>
                <w:numId w:val="11"/>
              </w:numPr>
              <w:spacing w:after="0" w:line="240" w:lineRule="auto"/>
              <w:jc w:val="left"/>
              <w:rPr>
                <w:del w:id="4319" w:author="Windows User" w:date="2019-09-19T03:29:00Z"/>
                <w:rFonts w:cs="Times New Roman"/>
                <w:sz w:val="22"/>
                <w:szCs w:val="24"/>
              </w:rPr>
            </w:pPr>
            <w:del w:id="4320" w:author="Windows User" w:date="2019-09-19T03:29:00Z">
              <w:r w:rsidRPr="006A0BE8" w:rsidDel="00F7680F">
                <w:rPr>
                  <w:rFonts w:cs="Times New Roman"/>
                  <w:sz w:val="22"/>
                  <w:szCs w:val="24"/>
                </w:rPr>
                <w:delText>Menampilkan data history login</w:delText>
              </w:r>
              <w:bookmarkStart w:id="4321" w:name="_Toc23496613"/>
              <w:bookmarkStart w:id="4322" w:name="_Toc23552797"/>
              <w:bookmarkEnd w:id="4321"/>
              <w:bookmarkEnd w:id="4322"/>
            </w:del>
          </w:p>
        </w:tc>
        <w:bookmarkStart w:id="4323" w:name="_Toc23496614"/>
        <w:bookmarkStart w:id="4324" w:name="_Toc23552798"/>
        <w:bookmarkEnd w:id="4323"/>
        <w:bookmarkEnd w:id="4324"/>
      </w:tr>
    </w:tbl>
    <w:p w14:paraId="36862AE3" w14:textId="0F5E7A42" w:rsidR="004F2EF7" w:rsidRPr="006A0BE8" w:rsidDel="00F7680F" w:rsidRDefault="004F2EF7" w:rsidP="004F2EF7">
      <w:pPr>
        <w:pStyle w:val="ListParagraph"/>
        <w:ind w:left="567"/>
        <w:rPr>
          <w:del w:id="4325" w:author="Windows User" w:date="2019-09-19T03:29:00Z"/>
          <w:rFonts w:cs="Times New Roman"/>
          <w:b/>
        </w:rPr>
      </w:pPr>
      <w:bookmarkStart w:id="4326" w:name="_Toc23496615"/>
      <w:bookmarkStart w:id="4327" w:name="_Toc23552799"/>
      <w:bookmarkEnd w:id="4326"/>
      <w:bookmarkEnd w:id="4327"/>
    </w:p>
    <w:p w14:paraId="0D7BF41C" w14:textId="23B7DBEB" w:rsidR="004F2EF7" w:rsidRPr="006A0BE8" w:rsidDel="00F7680F" w:rsidRDefault="005234CD">
      <w:pPr>
        <w:pStyle w:val="Heading3"/>
        <w:numPr>
          <w:ilvl w:val="2"/>
          <w:numId w:val="43"/>
        </w:numPr>
        <w:ind w:left="357" w:hanging="357"/>
        <w:rPr>
          <w:del w:id="4328" w:author="Windows User" w:date="2019-09-19T03:29:00Z"/>
          <w:rFonts w:cs="Times New Roman"/>
        </w:rPr>
        <w:pPrChange w:id="4329" w:author="Windows User" w:date="2019-09-19T02:40:00Z">
          <w:pPr>
            <w:pStyle w:val="Heading3"/>
          </w:pPr>
        </w:pPrChange>
      </w:pPr>
      <w:del w:id="4330" w:author="Windows User" w:date="2019-09-19T03:29:00Z">
        <w:r w:rsidRPr="006A0BE8" w:rsidDel="00F7680F">
          <w:rPr>
            <w:rFonts w:cs="Times New Roman"/>
          </w:rPr>
          <w:delText>Lihat sudut x y (aktuator)</w:delText>
        </w:r>
        <w:bookmarkStart w:id="4331" w:name="_Toc23496616"/>
        <w:bookmarkStart w:id="4332" w:name="_Toc23552800"/>
        <w:bookmarkEnd w:id="4331"/>
        <w:bookmarkEnd w:id="4332"/>
      </w:del>
    </w:p>
    <w:p w14:paraId="4676E94B" w14:textId="1A7BABC7" w:rsidR="003E1410" w:rsidRPr="006A0BE8" w:rsidDel="00F7680F" w:rsidRDefault="00DC1817" w:rsidP="00C9053F">
      <w:pPr>
        <w:ind w:firstLine="567"/>
        <w:rPr>
          <w:del w:id="4333" w:author="Windows User" w:date="2019-09-19T03:29:00Z"/>
          <w:rFonts w:cs="Times New Roman"/>
          <w:szCs w:val="24"/>
        </w:rPr>
      </w:pPr>
      <w:del w:id="4334" w:author="Windows User" w:date="2019-09-19T03:29:00Z">
        <w:r w:rsidRPr="006A0BE8" w:rsidDel="00F7680F">
          <w:rPr>
            <w:rFonts w:cs="Times New Roman"/>
            <w:szCs w:val="24"/>
          </w:rPr>
          <w:delText>Skenario ini menjelaskan alur untuk melihat sudut x,y pada aktuator. Fitur ini bisa dilakukan oleh semua user. Skenario lihat sudut x,y aktuat</w:delText>
        </w:r>
        <w:r w:rsidR="003E1410" w:rsidRPr="006A0BE8" w:rsidDel="00F7680F">
          <w:rPr>
            <w:rFonts w:cs="Times New Roman"/>
            <w:szCs w:val="24"/>
          </w:rPr>
          <w:delText xml:space="preserve">or dapat dilihat pada </w:delText>
        </w:r>
        <w:r w:rsidR="006343B3" w:rsidRPr="006A0BE8" w:rsidDel="00F7680F">
          <w:rPr>
            <w:rFonts w:cs="Times New Roman"/>
            <w:szCs w:val="24"/>
          </w:rPr>
          <w:delText>Tabel</w:delText>
        </w:r>
        <w:r w:rsidR="003E1410" w:rsidRPr="006A0BE8" w:rsidDel="00F7680F">
          <w:rPr>
            <w:rFonts w:cs="Times New Roman"/>
            <w:szCs w:val="24"/>
          </w:rPr>
          <w:delText xml:space="preserve"> 4.9</w:delText>
        </w:r>
        <w:r w:rsidR="00EB6254" w:rsidRPr="006A0BE8" w:rsidDel="00F7680F">
          <w:rPr>
            <w:rFonts w:cs="Times New Roman"/>
            <w:szCs w:val="24"/>
          </w:rPr>
          <w:delText xml:space="preserve"> Skenario Lihat Sudut Aktuator</w:delText>
        </w:r>
        <w:r w:rsidRPr="006A0BE8" w:rsidDel="00F7680F">
          <w:rPr>
            <w:rFonts w:cs="Times New Roman"/>
            <w:szCs w:val="24"/>
          </w:rPr>
          <w:delText>.</w:delText>
        </w:r>
        <w:bookmarkStart w:id="4335" w:name="_Toc23496617"/>
        <w:bookmarkStart w:id="4336" w:name="_Toc23552801"/>
        <w:bookmarkEnd w:id="4335"/>
        <w:bookmarkEnd w:id="4336"/>
      </w:del>
    </w:p>
    <w:p w14:paraId="691D60CD" w14:textId="7518D1EA" w:rsidR="00C9053F" w:rsidRPr="006A0BE8" w:rsidDel="00F7680F" w:rsidRDefault="00C9053F" w:rsidP="00C9053F">
      <w:pPr>
        <w:pStyle w:val="Caption"/>
        <w:keepNext/>
        <w:jc w:val="center"/>
        <w:rPr>
          <w:del w:id="4337" w:author="Windows User" w:date="2019-09-19T03:29:00Z"/>
          <w:rFonts w:cs="Times New Roman"/>
          <w:i w:val="0"/>
          <w:color w:val="auto"/>
          <w:sz w:val="24"/>
        </w:rPr>
      </w:pPr>
      <w:del w:id="4338" w:author="Windows User" w:date="2019-09-19T03:29:00Z">
        <w:r w:rsidRPr="006A0BE8" w:rsidDel="00F7680F">
          <w:rPr>
            <w:rFonts w:cs="Times New Roman"/>
            <w:i w:val="0"/>
            <w:color w:val="auto"/>
            <w:sz w:val="24"/>
          </w:rPr>
          <w:delText xml:space="preserve">Tabel </w:delText>
        </w:r>
      </w:del>
      <w:del w:id="4339" w:author="Windows User" w:date="2019-09-18T15:48:00Z">
        <w:r w:rsidR="007E74B5" w:rsidRPr="006A0BE8" w:rsidDel="00F10288">
          <w:rPr>
            <w:rFonts w:cs="Times New Roman"/>
            <w:iCs w:val="0"/>
          </w:rPr>
          <w:fldChar w:fldCharType="begin"/>
        </w:r>
        <w:r w:rsidR="007E74B5" w:rsidRPr="006A0BE8" w:rsidDel="00F10288">
          <w:rPr>
            <w:rFonts w:cs="Times New Roman"/>
            <w:i w:val="0"/>
            <w:color w:val="auto"/>
            <w:sz w:val="24"/>
          </w:rPr>
          <w:delInstrText xml:space="preserve"> STYLEREF 1 \s </w:delInstrText>
        </w:r>
        <w:r w:rsidR="007E74B5" w:rsidRPr="006A0BE8" w:rsidDel="00F10288">
          <w:rPr>
            <w:rFonts w:cs="Times New Roman"/>
            <w:iCs w:val="0"/>
          </w:rPr>
          <w:fldChar w:fldCharType="separate"/>
        </w:r>
        <w:r w:rsidR="007E74B5" w:rsidRPr="006A0BE8" w:rsidDel="00F10288">
          <w:rPr>
            <w:rFonts w:cs="Times New Roman"/>
            <w:i w:val="0"/>
            <w:noProof/>
            <w:color w:val="auto"/>
            <w:sz w:val="24"/>
          </w:rPr>
          <w:delText>4</w:delText>
        </w:r>
        <w:r w:rsidR="007E74B5" w:rsidRPr="006A0BE8" w:rsidDel="00F10288">
          <w:rPr>
            <w:rFonts w:cs="Times New Roman"/>
            <w:iCs w:val="0"/>
          </w:rPr>
          <w:fldChar w:fldCharType="end"/>
        </w:r>
        <w:r w:rsidR="007E74B5" w:rsidRPr="006A0BE8" w:rsidDel="00F10288">
          <w:rPr>
            <w:rFonts w:cs="Times New Roman"/>
            <w:i w:val="0"/>
            <w:color w:val="auto"/>
            <w:sz w:val="24"/>
          </w:rPr>
          <w:delText>.</w:delText>
        </w:r>
        <w:r w:rsidR="007E74B5" w:rsidRPr="006A0BE8" w:rsidDel="00F10288">
          <w:rPr>
            <w:rFonts w:cs="Times New Roman"/>
            <w:iCs w:val="0"/>
          </w:rPr>
          <w:fldChar w:fldCharType="begin"/>
        </w:r>
        <w:r w:rsidR="007E74B5" w:rsidRPr="006A0BE8" w:rsidDel="00F10288">
          <w:rPr>
            <w:rFonts w:cs="Times New Roman"/>
            <w:i w:val="0"/>
            <w:color w:val="auto"/>
            <w:sz w:val="24"/>
          </w:rPr>
          <w:delInstrText xml:space="preserve"> SEQ Tabel \* ARABIC \s 1 </w:delInstrText>
        </w:r>
        <w:r w:rsidR="007E74B5" w:rsidRPr="006A0BE8" w:rsidDel="00F10288">
          <w:rPr>
            <w:rFonts w:cs="Times New Roman"/>
            <w:iCs w:val="0"/>
          </w:rPr>
          <w:fldChar w:fldCharType="separate"/>
        </w:r>
        <w:r w:rsidR="007E74B5" w:rsidRPr="006A0BE8" w:rsidDel="00F10288">
          <w:rPr>
            <w:rFonts w:cs="Times New Roman"/>
            <w:i w:val="0"/>
            <w:noProof/>
            <w:color w:val="auto"/>
            <w:sz w:val="24"/>
          </w:rPr>
          <w:delText>9</w:delText>
        </w:r>
        <w:r w:rsidR="007E74B5" w:rsidRPr="006A0BE8" w:rsidDel="00F10288">
          <w:rPr>
            <w:rFonts w:cs="Times New Roman"/>
            <w:iCs w:val="0"/>
          </w:rPr>
          <w:fldChar w:fldCharType="end"/>
        </w:r>
      </w:del>
      <w:del w:id="4340" w:author="Windows User" w:date="2019-09-19T03:29:00Z">
        <w:r w:rsidRPr="006A0BE8" w:rsidDel="00F7680F">
          <w:rPr>
            <w:rFonts w:cs="Times New Roman"/>
            <w:i w:val="0"/>
            <w:color w:val="auto"/>
            <w:sz w:val="24"/>
          </w:rPr>
          <w:delText xml:space="preserve"> Skenario Lihat Sudut Aktuator</w:delText>
        </w:r>
        <w:bookmarkStart w:id="4341" w:name="_Toc23496618"/>
        <w:bookmarkStart w:id="4342" w:name="_Toc23552802"/>
        <w:bookmarkEnd w:id="4341"/>
        <w:bookmarkEnd w:id="4342"/>
      </w:del>
    </w:p>
    <w:tbl>
      <w:tblPr>
        <w:tblStyle w:val="TableGrid"/>
        <w:tblW w:w="7933" w:type="dxa"/>
        <w:tblLook w:val="04A0" w:firstRow="1" w:lastRow="0" w:firstColumn="1" w:lastColumn="0" w:noHBand="0" w:noVBand="1"/>
      </w:tblPr>
      <w:tblGrid>
        <w:gridCol w:w="4531"/>
        <w:gridCol w:w="73"/>
        <w:gridCol w:w="3329"/>
      </w:tblGrid>
      <w:tr w:rsidR="004F2EF7" w:rsidRPr="006A0BE8" w:rsidDel="00F7680F" w14:paraId="7D404BD1" w14:textId="4CEA506F" w:rsidTr="00EB6254">
        <w:trPr>
          <w:del w:id="4343" w:author="Windows User" w:date="2019-09-19T03:29:00Z"/>
        </w:trPr>
        <w:tc>
          <w:tcPr>
            <w:tcW w:w="4531" w:type="dxa"/>
          </w:tcPr>
          <w:p w14:paraId="53888171" w14:textId="5E7E63FD" w:rsidR="004F2EF7" w:rsidRPr="006A0BE8" w:rsidDel="00F7680F" w:rsidRDefault="004F2EF7" w:rsidP="00EB6254">
            <w:pPr>
              <w:spacing w:after="0" w:line="240" w:lineRule="auto"/>
              <w:rPr>
                <w:del w:id="4344" w:author="Windows User" w:date="2019-09-19T03:29:00Z"/>
                <w:rFonts w:cs="Times New Roman"/>
                <w:sz w:val="22"/>
                <w:szCs w:val="24"/>
                <w:lang w:val="en-ID"/>
              </w:rPr>
            </w:pPr>
            <w:del w:id="4345" w:author="Windows User" w:date="2019-09-19T03:29:00Z">
              <w:r w:rsidRPr="006A0BE8" w:rsidDel="00F7680F">
                <w:rPr>
                  <w:rFonts w:cs="Times New Roman"/>
                  <w:b/>
                  <w:sz w:val="22"/>
                  <w:szCs w:val="24"/>
                </w:rPr>
                <w:delText>Nama Usecase</w:delText>
              </w:r>
              <w:bookmarkStart w:id="4346" w:name="_Toc23496619"/>
              <w:bookmarkStart w:id="4347" w:name="_Toc23552803"/>
              <w:bookmarkEnd w:id="4346"/>
              <w:bookmarkEnd w:id="4347"/>
            </w:del>
          </w:p>
        </w:tc>
        <w:tc>
          <w:tcPr>
            <w:tcW w:w="3402" w:type="dxa"/>
            <w:gridSpan w:val="2"/>
          </w:tcPr>
          <w:p w14:paraId="36DAA6DD" w14:textId="674E9656" w:rsidR="004F2EF7" w:rsidRPr="006A0BE8" w:rsidDel="00F7680F" w:rsidRDefault="00A15854" w:rsidP="00EB6254">
            <w:pPr>
              <w:spacing w:after="0" w:line="240" w:lineRule="auto"/>
              <w:rPr>
                <w:del w:id="4348" w:author="Windows User" w:date="2019-09-19T03:29:00Z"/>
                <w:rFonts w:cs="Times New Roman"/>
                <w:sz w:val="22"/>
                <w:szCs w:val="24"/>
                <w:lang w:val="en-ID"/>
              </w:rPr>
            </w:pPr>
            <w:del w:id="4349" w:author="Windows User" w:date="2019-09-19T03:29:00Z">
              <w:r w:rsidRPr="006A0BE8" w:rsidDel="00F7680F">
                <w:rPr>
                  <w:rFonts w:cs="Times New Roman"/>
                  <w:sz w:val="22"/>
                  <w:szCs w:val="24"/>
                </w:rPr>
                <w:delText>Lihat sudut x,y aktuator</w:delText>
              </w:r>
              <w:bookmarkStart w:id="4350" w:name="_Toc23496620"/>
              <w:bookmarkStart w:id="4351" w:name="_Toc23552804"/>
              <w:bookmarkEnd w:id="4350"/>
              <w:bookmarkEnd w:id="4351"/>
            </w:del>
          </w:p>
        </w:tc>
        <w:bookmarkStart w:id="4352" w:name="_Toc23496621"/>
        <w:bookmarkStart w:id="4353" w:name="_Toc23552805"/>
        <w:bookmarkEnd w:id="4352"/>
        <w:bookmarkEnd w:id="4353"/>
      </w:tr>
      <w:tr w:rsidR="004F2EF7" w:rsidRPr="006A0BE8" w:rsidDel="00F7680F" w14:paraId="46452960" w14:textId="2CB68FC8" w:rsidTr="00EB6254">
        <w:trPr>
          <w:del w:id="4354" w:author="Windows User" w:date="2019-09-19T03:29:00Z"/>
        </w:trPr>
        <w:tc>
          <w:tcPr>
            <w:tcW w:w="4531" w:type="dxa"/>
          </w:tcPr>
          <w:p w14:paraId="26A98178" w14:textId="696A5433" w:rsidR="004F2EF7" w:rsidRPr="006A0BE8" w:rsidDel="00F7680F" w:rsidRDefault="004F2EF7" w:rsidP="00EB6254">
            <w:pPr>
              <w:spacing w:after="0" w:line="240" w:lineRule="auto"/>
              <w:rPr>
                <w:del w:id="4355" w:author="Windows User" w:date="2019-09-19T03:29:00Z"/>
                <w:rFonts w:cs="Times New Roman"/>
                <w:sz w:val="22"/>
                <w:szCs w:val="24"/>
                <w:lang w:val="en-ID"/>
              </w:rPr>
            </w:pPr>
            <w:del w:id="4356" w:author="Windows User" w:date="2019-09-19T03:29:00Z">
              <w:r w:rsidRPr="006A0BE8" w:rsidDel="00F7680F">
                <w:rPr>
                  <w:rFonts w:cs="Times New Roman"/>
                  <w:b/>
                  <w:sz w:val="22"/>
                  <w:szCs w:val="24"/>
                </w:rPr>
                <w:delText>Aktor</w:delText>
              </w:r>
              <w:bookmarkStart w:id="4357" w:name="_Toc23496622"/>
              <w:bookmarkStart w:id="4358" w:name="_Toc23552806"/>
              <w:bookmarkEnd w:id="4357"/>
              <w:bookmarkEnd w:id="4358"/>
            </w:del>
          </w:p>
        </w:tc>
        <w:tc>
          <w:tcPr>
            <w:tcW w:w="3402" w:type="dxa"/>
            <w:gridSpan w:val="2"/>
          </w:tcPr>
          <w:p w14:paraId="4FD8ABD7" w14:textId="6F83C201" w:rsidR="004F2EF7" w:rsidRPr="006A0BE8" w:rsidDel="00F7680F" w:rsidRDefault="00A15854" w:rsidP="00EB6254">
            <w:pPr>
              <w:spacing w:after="0" w:line="240" w:lineRule="auto"/>
              <w:rPr>
                <w:del w:id="4359" w:author="Windows User" w:date="2019-09-19T03:29:00Z"/>
                <w:rFonts w:cs="Times New Roman"/>
                <w:sz w:val="22"/>
                <w:szCs w:val="24"/>
                <w:lang w:val="en-ID"/>
              </w:rPr>
            </w:pPr>
            <w:del w:id="4360" w:author="Windows User" w:date="2019-09-19T03:29:00Z">
              <w:r w:rsidRPr="006A0BE8" w:rsidDel="00F7680F">
                <w:rPr>
                  <w:rFonts w:cs="Times New Roman"/>
                  <w:sz w:val="22"/>
                  <w:szCs w:val="24"/>
                </w:rPr>
                <w:delText>Senua aktor</w:delText>
              </w:r>
              <w:bookmarkStart w:id="4361" w:name="_Toc23496623"/>
              <w:bookmarkStart w:id="4362" w:name="_Toc23552807"/>
              <w:bookmarkEnd w:id="4361"/>
              <w:bookmarkEnd w:id="4362"/>
            </w:del>
          </w:p>
        </w:tc>
        <w:bookmarkStart w:id="4363" w:name="_Toc23496624"/>
        <w:bookmarkStart w:id="4364" w:name="_Toc23552808"/>
        <w:bookmarkEnd w:id="4363"/>
        <w:bookmarkEnd w:id="4364"/>
      </w:tr>
      <w:tr w:rsidR="004F2EF7" w:rsidRPr="006A0BE8" w:rsidDel="00F7680F" w14:paraId="261E9BD9" w14:textId="004A4720" w:rsidTr="00EB6254">
        <w:trPr>
          <w:del w:id="4365" w:author="Windows User" w:date="2019-09-19T03:29:00Z"/>
        </w:trPr>
        <w:tc>
          <w:tcPr>
            <w:tcW w:w="4531" w:type="dxa"/>
          </w:tcPr>
          <w:p w14:paraId="665132A5" w14:textId="6958E415" w:rsidR="004F2EF7" w:rsidRPr="006A0BE8" w:rsidDel="00F7680F" w:rsidRDefault="004F2EF7" w:rsidP="00EB6254">
            <w:pPr>
              <w:spacing w:after="0" w:line="240" w:lineRule="auto"/>
              <w:rPr>
                <w:del w:id="4366" w:author="Windows User" w:date="2019-09-19T03:29:00Z"/>
                <w:rFonts w:cs="Times New Roman"/>
                <w:sz w:val="22"/>
                <w:szCs w:val="24"/>
                <w:lang w:val="en-ID"/>
              </w:rPr>
            </w:pPr>
            <w:del w:id="4367" w:author="Windows User" w:date="2019-09-19T03:29:00Z">
              <w:r w:rsidRPr="006A0BE8" w:rsidDel="00F7680F">
                <w:rPr>
                  <w:rFonts w:cs="Times New Roman"/>
                  <w:b/>
                  <w:sz w:val="22"/>
                  <w:szCs w:val="24"/>
                </w:rPr>
                <w:delText>Deskripsi Singkat</w:delText>
              </w:r>
              <w:bookmarkStart w:id="4368" w:name="_Toc23496625"/>
              <w:bookmarkStart w:id="4369" w:name="_Toc23552809"/>
              <w:bookmarkEnd w:id="4368"/>
              <w:bookmarkEnd w:id="4369"/>
            </w:del>
          </w:p>
        </w:tc>
        <w:tc>
          <w:tcPr>
            <w:tcW w:w="3402" w:type="dxa"/>
            <w:gridSpan w:val="2"/>
          </w:tcPr>
          <w:p w14:paraId="5410DDEC" w14:textId="5D9A3759" w:rsidR="004F2EF7" w:rsidRPr="006A0BE8" w:rsidDel="00F7680F" w:rsidRDefault="004F2EF7" w:rsidP="00EB6254">
            <w:pPr>
              <w:spacing w:after="0" w:line="240" w:lineRule="auto"/>
              <w:rPr>
                <w:del w:id="4370" w:author="Windows User" w:date="2019-09-19T03:29:00Z"/>
                <w:rFonts w:cs="Times New Roman"/>
                <w:sz w:val="22"/>
                <w:szCs w:val="24"/>
                <w:lang w:val="en-ID"/>
              </w:rPr>
            </w:pPr>
            <w:del w:id="4371" w:author="Windows User" w:date="2019-09-19T03:29:00Z">
              <w:r w:rsidRPr="006A0BE8" w:rsidDel="00F7680F">
                <w:rPr>
                  <w:rFonts w:cs="Times New Roman"/>
                  <w:sz w:val="22"/>
                  <w:szCs w:val="24"/>
                </w:rPr>
                <w:delText xml:space="preserve">Aktor melihat </w:delText>
              </w:r>
              <w:r w:rsidR="00A15854" w:rsidRPr="006A0BE8" w:rsidDel="00F7680F">
                <w:rPr>
                  <w:rFonts w:cs="Times New Roman"/>
                  <w:sz w:val="22"/>
                  <w:szCs w:val="24"/>
                </w:rPr>
                <w:delText>data sudut x,y pada actuator</w:delText>
              </w:r>
              <w:bookmarkStart w:id="4372" w:name="_Toc23496626"/>
              <w:bookmarkStart w:id="4373" w:name="_Toc23552810"/>
              <w:bookmarkEnd w:id="4372"/>
              <w:bookmarkEnd w:id="4373"/>
            </w:del>
          </w:p>
        </w:tc>
        <w:bookmarkStart w:id="4374" w:name="_Toc23496627"/>
        <w:bookmarkStart w:id="4375" w:name="_Toc23552811"/>
        <w:bookmarkEnd w:id="4374"/>
        <w:bookmarkEnd w:id="4375"/>
      </w:tr>
      <w:tr w:rsidR="004F2EF7" w:rsidRPr="006A0BE8" w:rsidDel="00F7680F" w14:paraId="76E3A05A" w14:textId="42792029" w:rsidTr="00EB6254">
        <w:trPr>
          <w:del w:id="4376" w:author="Windows User" w:date="2019-09-19T03:29:00Z"/>
        </w:trPr>
        <w:tc>
          <w:tcPr>
            <w:tcW w:w="4531" w:type="dxa"/>
          </w:tcPr>
          <w:p w14:paraId="7F4DA9FF" w14:textId="105C37A5" w:rsidR="004F2EF7" w:rsidRPr="006A0BE8" w:rsidDel="00F7680F" w:rsidRDefault="004F2EF7" w:rsidP="00EB6254">
            <w:pPr>
              <w:spacing w:after="0" w:line="240" w:lineRule="auto"/>
              <w:rPr>
                <w:del w:id="4377" w:author="Windows User" w:date="2019-09-19T03:29:00Z"/>
                <w:rFonts w:cs="Times New Roman"/>
                <w:sz w:val="22"/>
                <w:szCs w:val="24"/>
                <w:lang w:val="en-ID"/>
              </w:rPr>
            </w:pPr>
            <w:del w:id="4378" w:author="Windows User" w:date="2019-09-19T03:29:00Z">
              <w:r w:rsidRPr="006A0BE8" w:rsidDel="00F7680F">
                <w:rPr>
                  <w:rFonts w:cs="Times New Roman"/>
                  <w:b/>
                  <w:sz w:val="22"/>
                  <w:szCs w:val="24"/>
                </w:rPr>
                <w:delText>Prekondisi</w:delText>
              </w:r>
              <w:bookmarkStart w:id="4379" w:name="_Toc23496628"/>
              <w:bookmarkStart w:id="4380" w:name="_Toc23552812"/>
              <w:bookmarkEnd w:id="4379"/>
              <w:bookmarkEnd w:id="4380"/>
            </w:del>
          </w:p>
        </w:tc>
        <w:tc>
          <w:tcPr>
            <w:tcW w:w="3402" w:type="dxa"/>
            <w:gridSpan w:val="2"/>
          </w:tcPr>
          <w:p w14:paraId="617F977E" w14:textId="4F7123D9" w:rsidR="004F2EF7" w:rsidRPr="006A0BE8" w:rsidDel="00F7680F" w:rsidRDefault="004F2EF7" w:rsidP="00EB6254">
            <w:pPr>
              <w:spacing w:after="0" w:line="240" w:lineRule="auto"/>
              <w:rPr>
                <w:del w:id="4381" w:author="Windows User" w:date="2019-09-19T03:29:00Z"/>
                <w:rFonts w:cs="Times New Roman"/>
                <w:sz w:val="22"/>
                <w:szCs w:val="24"/>
                <w:lang w:val="en-ID"/>
              </w:rPr>
            </w:pPr>
            <w:del w:id="4382" w:author="Windows User" w:date="2019-09-19T03:29:00Z">
              <w:r w:rsidRPr="006A0BE8" w:rsidDel="00F7680F">
                <w:rPr>
                  <w:rFonts w:cs="Times New Roman"/>
                  <w:sz w:val="22"/>
                  <w:szCs w:val="24"/>
                </w:rPr>
                <w:delText xml:space="preserve">Aktor masuk halaman </w:delText>
              </w:r>
              <w:r w:rsidR="00A15854" w:rsidRPr="006A0BE8" w:rsidDel="00F7680F">
                <w:rPr>
                  <w:rFonts w:cs="Times New Roman"/>
                  <w:sz w:val="22"/>
                  <w:szCs w:val="24"/>
                </w:rPr>
                <w:delText>dashboard masing-masing</w:delText>
              </w:r>
              <w:bookmarkStart w:id="4383" w:name="_Toc23496629"/>
              <w:bookmarkStart w:id="4384" w:name="_Toc23552813"/>
              <w:bookmarkEnd w:id="4383"/>
              <w:bookmarkEnd w:id="4384"/>
            </w:del>
          </w:p>
        </w:tc>
        <w:bookmarkStart w:id="4385" w:name="_Toc23496630"/>
        <w:bookmarkStart w:id="4386" w:name="_Toc23552814"/>
        <w:bookmarkEnd w:id="4385"/>
        <w:bookmarkEnd w:id="4386"/>
      </w:tr>
      <w:tr w:rsidR="004F2EF7" w:rsidRPr="006A0BE8" w:rsidDel="00F7680F" w14:paraId="22718F07" w14:textId="2CF9DB8A" w:rsidTr="00EB6254">
        <w:trPr>
          <w:del w:id="4387" w:author="Windows User" w:date="2019-09-19T03:29:00Z"/>
        </w:trPr>
        <w:tc>
          <w:tcPr>
            <w:tcW w:w="4531" w:type="dxa"/>
          </w:tcPr>
          <w:p w14:paraId="158B85E6" w14:textId="41BC759D" w:rsidR="004F2EF7" w:rsidRPr="006A0BE8" w:rsidDel="00F7680F" w:rsidRDefault="004F2EF7" w:rsidP="00EB6254">
            <w:pPr>
              <w:spacing w:after="0" w:line="240" w:lineRule="auto"/>
              <w:rPr>
                <w:del w:id="4388" w:author="Windows User" w:date="2019-09-19T03:29:00Z"/>
                <w:rFonts w:cs="Times New Roman"/>
                <w:sz w:val="22"/>
                <w:szCs w:val="24"/>
                <w:lang w:val="en-ID"/>
              </w:rPr>
            </w:pPr>
            <w:del w:id="4389" w:author="Windows User" w:date="2019-09-19T03:29:00Z">
              <w:r w:rsidRPr="006A0BE8" w:rsidDel="00F7680F">
                <w:rPr>
                  <w:rFonts w:cs="Times New Roman"/>
                  <w:b/>
                  <w:sz w:val="22"/>
                  <w:szCs w:val="24"/>
                </w:rPr>
                <w:delText>Pascakondisi</w:delText>
              </w:r>
              <w:bookmarkStart w:id="4390" w:name="_Toc23496631"/>
              <w:bookmarkStart w:id="4391" w:name="_Toc23552815"/>
              <w:bookmarkEnd w:id="4390"/>
              <w:bookmarkEnd w:id="4391"/>
            </w:del>
          </w:p>
        </w:tc>
        <w:tc>
          <w:tcPr>
            <w:tcW w:w="3402" w:type="dxa"/>
            <w:gridSpan w:val="2"/>
          </w:tcPr>
          <w:p w14:paraId="249C7CEE" w14:textId="5233EC37" w:rsidR="004F2EF7" w:rsidRPr="006A0BE8" w:rsidDel="00F7680F" w:rsidRDefault="00A15854" w:rsidP="00EB6254">
            <w:pPr>
              <w:spacing w:after="0" w:line="240" w:lineRule="auto"/>
              <w:rPr>
                <w:del w:id="4392" w:author="Windows User" w:date="2019-09-19T03:29:00Z"/>
                <w:rFonts w:cs="Times New Roman"/>
                <w:sz w:val="22"/>
                <w:szCs w:val="24"/>
                <w:lang w:val="en-ID"/>
              </w:rPr>
            </w:pPr>
            <w:del w:id="4393" w:author="Windows User" w:date="2019-09-19T03:29:00Z">
              <w:r w:rsidRPr="006A0BE8" w:rsidDel="00F7680F">
                <w:rPr>
                  <w:rFonts w:cs="Times New Roman"/>
                  <w:sz w:val="22"/>
                  <w:szCs w:val="24"/>
                </w:rPr>
                <w:delText xml:space="preserve">Aktor dapat melihat posisi sudut x,y pada aktuator </w:delText>
              </w:r>
              <w:bookmarkStart w:id="4394" w:name="_Toc23496632"/>
              <w:bookmarkStart w:id="4395" w:name="_Toc23552816"/>
              <w:bookmarkEnd w:id="4394"/>
              <w:bookmarkEnd w:id="4395"/>
            </w:del>
          </w:p>
        </w:tc>
        <w:bookmarkStart w:id="4396" w:name="_Toc23496633"/>
        <w:bookmarkStart w:id="4397" w:name="_Toc23552817"/>
        <w:bookmarkEnd w:id="4396"/>
        <w:bookmarkEnd w:id="4397"/>
      </w:tr>
      <w:tr w:rsidR="004F2EF7" w:rsidRPr="006A0BE8" w:rsidDel="00F7680F" w14:paraId="104DAA31" w14:textId="2654B397" w:rsidTr="00EB6254">
        <w:trPr>
          <w:del w:id="4398" w:author="Windows User" w:date="2019-09-19T03:29:00Z"/>
        </w:trPr>
        <w:tc>
          <w:tcPr>
            <w:tcW w:w="7933" w:type="dxa"/>
            <w:gridSpan w:val="3"/>
          </w:tcPr>
          <w:p w14:paraId="7988CDD7" w14:textId="1960817F" w:rsidR="004F2EF7" w:rsidRPr="006A0BE8" w:rsidDel="00F7680F" w:rsidRDefault="004F2EF7" w:rsidP="00EB6254">
            <w:pPr>
              <w:spacing w:after="0" w:line="240" w:lineRule="auto"/>
              <w:jc w:val="center"/>
              <w:rPr>
                <w:del w:id="4399" w:author="Windows User" w:date="2019-09-19T03:29:00Z"/>
                <w:rFonts w:cs="Times New Roman"/>
                <w:sz w:val="22"/>
                <w:szCs w:val="24"/>
              </w:rPr>
            </w:pPr>
            <w:del w:id="4400" w:author="Windows User" w:date="2019-09-19T03:29:00Z">
              <w:r w:rsidRPr="006A0BE8" w:rsidDel="00F7680F">
                <w:rPr>
                  <w:rFonts w:cs="Times New Roman"/>
                  <w:b/>
                  <w:bCs/>
                  <w:sz w:val="22"/>
                  <w:szCs w:val="24"/>
                </w:rPr>
                <w:delText>Flow Event</w:delText>
              </w:r>
              <w:bookmarkStart w:id="4401" w:name="_Toc23496634"/>
              <w:bookmarkStart w:id="4402" w:name="_Toc23552818"/>
              <w:bookmarkEnd w:id="4401"/>
              <w:bookmarkEnd w:id="4402"/>
            </w:del>
          </w:p>
        </w:tc>
        <w:bookmarkStart w:id="4403" w:name="_Toc23496635"/>
        <w:bookmarkStart w:id="4404" w:name="_Toc23552819"/>
        <w:bookmarkEnd w:id="4403"/>
        <w:bookmarkEnd w:id="4404"/>
      </w:tr>
      <w:tr w:rsidR="004F2EF7" w:rsidRPr="006A0BE8" w:rsidDel="00F7680F" w14:paraId="678BCB49" w14:textId="75C6A7A9" w:rsidTr="00EB6254">
        <w:trPr>
          <w:del w:id="4405" w:author="Windows User" w:date="2019-09-19T03:29:00Z"/>
        </w:trPr>
        <w:tc>
          <w:tcPr>
            <w:tcW w:w="7933" w:type="dxa"/>
            <w:gridSpan w:val="3"/>
          </w:tcPr>
          <w:p w14:paraId="0E86E1A9" w14:textId="641431C8" w:rsidR="004F2EF7" w:rsidRPr="006A0BE8" w:rsidDel="00F7680F" w:rsidRDefault="00A15854" w:rsidP="00EB6254">
            <w:pPr>
              <w:spacing w:after="0" w:line="240" w:lineRule="auto"/>
              <w:jc w:val="center"/>
              <w:rPr>
                <w:del w:id="4406" w:author="Windows User" w:date="2019-09-19T03:29:00Z"/>
                <w:rFonts w:cs="Times New Roman"/>
                <w:sz w:val="22"/>
                <w:szCs w:val="24"/>
              </w:rPr>
            </w:pPr>
            <w:del w:id="4407" w:author="Windows User" w:date="2019-09-19T03:29:00Z">
              <w:r w:rsidRPr="006A0BE8" w:rsidDel="00F7680F">
                <w:rPr>
                  <w:rFonts w:cs="Times New Roman"/>
                  <w:b/>
                  <w:sz w:val="22"/>
                  <w:szCs w:val="24"/>
                </w:rPr>
                <w:delText>Normal Flow : Lihat sudut x,y aktuator</w:delText>
              </w:r>
              <w:bookmarkStart w:id="4408" w:name="_Toc23496636"/>
              <w:bookmarkStart w:id="4409" w:name="_Toc23552820"/>
              <w:bookmarkEnd w:id="4408"/>
              <w:bookmarkEnd w:id="4409"/>
            </w:del>
          </w:p>
        </w:tc>
        <w:bookmarkStart w:id="4410" w:name="_Toc23496637"/>
        <w:bookmarkStart w:id="4411" w:name="_Toc23552821"/>
        <w:bookmarkEnd w:id="4410"/>
        <w:bookmarkEnd w:id="4411"/>
      </w:tr>
      <w:tr w:rsidR="004F2EF7" w:rsidRPr="006A0BE8" w:rsidDel="00F7680F" w14:paraId="383E4B08" w14:textId="4187AE95" w:rsidTr="00EB6254">
        <w:trPr>
          <w:trHeight w:val="371"/>
          <w:del w:id="4412" w:author="Windows User" w:date="2019-09-19T03:29:00Z"/>
        </w:trPr>
        <w:tc>
          <w:tcPr>
            <w:tcW w:w="4604" w:type="dxa"/>
            <w:gridSpan w:val="2"/>
          </w:tcPr>
          <w:p w14:paraId="7902A6E1" w14:textId="6144A0BF" w:rsidR="004F2EF7" w:rsidRPr="006A0BE8" w:rsidDel="00F7680F" w:rsidRDefault="004F2EF7" w:rsidP="00EB6254">
            <w:pPr>
              <w:spacing w:after="0" w:line="240" w:lineRule="auto"/>
              <w:rPr>
                <w:del w:id="4413" w:author="Windows User" w:date="2019-09-19T03:29:00Z"/>
                <w:rFonts w:cs="Times New Roman"/>
                <w:b/>
                <w:sz w:val="22"/>
                <w:szCs w:val="24"/>
              </w:rPr>
            </w:pPr>
            <w:del w:id="4414" w:author="Windows User" w:date="2019-09-19T03:29:00Z">
              <w:r w:rsidRPr="006A0BE8" w:rsidDel="00F7680F">
                <w:rPr>
                  <w:rFonts w:cs="Times New Roman"/>
                  <w:sz w:val="22"/>
                  <w:szCs w:val="24"/>
                </w:rPr>
                <w:delText>Aksi Aktor</w:delText>
              </w:r>
              <w:bookmarkStart w:id="4415" w:name="_Toc23496638"/>
              <w:bookmarkStart w:id="4416" w:name="_Toc23552822"/>
              <w:bookmarkEnd w:id="4415"/>
              <w:bookmarkEnd w:id="4416"/>
            </w:del>
          </w:p>
        </w:tc>
        <w:tc>
          <w:tcPr>
            <w:tcW w:w="3329" w:type="dxa"/>
          </w:tcPr>
          <w:p w14:paraId="75C8ED23" w14:textId="09CABB7F" w:rsidR="004F2EF7" w:rsidRPr="006A0BE8" w:rsidDel="00F7680F" w:rsidRDefault="004F2EF7" w:rsidP="00EB6254">
            <w:pPr>
              <w:spacing w:after="0" w:line="240" w:lineRule="auto"/>
              <w:rPr>
                <w:del w:id="4417" w:author="Windows User" w:date="2019-09-19T03:29:00Z"/>
                <w:rFonts w:cs="Times New Roman"/>
                <w:b/>
                <w:sz w:val="22"/>
                <w:szCs w:val="24"/>
              </w:rPr>
            </w:pPr>
            <w:del w:id="4418" w:author="Windows User" w:date="2019-09-19T03:29:00Z">
              <w:r w:rsidRPr="006A0BE8" w:rsidDel="00F7680F">
                <w:rPr>
                  <w:rFonts w:cs="Times New Roman"/>
                  <w:sz w:val="22"/>
                  <w:szCs w:val="24"/>
                </w:rPr>
                <w:delText>Reaksi Sistem</w:delText>
              </w:r>
              <w:bookmarkStart w:id="4419" w:name="_Toc23496639"/>
              <w:bookmarkStart w:id="4420" w:name="_Toc23552823"/>
              <w:bookmarkEnd w:id="4419"/>
              <w:bookmarkEnd w:id="4420"/>
            </w:del>
          </w:p>
        </w:tc>
        <w:bookmarkStart w:id="4421" w:name="_Toc23496640"/>
        <w:bookmarkStart w:id="4422" w:name="_Toc23552824"/>
        <w:bookmarkEnd w:id="4421"/>
        <w:bookmarkEnd w:id="4422"/>
      </w:tr>
      <w:tr w:rsidR="004F2EF7" w:rsidRPr="006A0BE8" w:rsidDel="00F7680F" w14:paraId="55C61234" w14:textId="4551D36A" w:rsidTr="00EB6254">
        <w:trPr>
          <w:trHeight w:val="371"/>
          <w:del w:id="4423" w:author="Windows User" w:date="2019-09-19T03:29:00Z"/>
        </w:trPr>
        <w:tc>
          <w:tcPr>
            <w:tcW w:w="4604" w:type="dxa"/>
            <w:gridSpan w:val="2"/>
          </w:tcPr>
          <w:p w14:paraId="48D13A5D" w14:textId="0D4173DB" w:rsidR="004F2EF7" w:rsidRPr="006A0BE8" w:rsidDel="00F7680F" w:rsidRDefault="004F2EF7" w:rsidP="00EB6254">
            <w:pPr>
              <w:pStyle w:val="ListParagraph"/>
              <w:numPr>
                <w:ilvl w:val="0"/>
                <w:numId w:val="12"/>
              </w:numPr>
              <w:spacing w:after="0" w:line="240" w:lineRule="auto"/>
              <w:rPr>
                <w:del w:id="4424" w:author="Windows User" w:date="2019-09-19T03:29:00Z"/>
                <w:rFonts w:cs="Times New Roman"/>
                <w:sz w:val="22"/>
                <w:szCs w:val="24"/>
              </w:rPr>
            </w:pPr>
            <w:del w:id="4425" w:author="Windows User" w:date="2019-09-19T03:29:00Z">
              <w:r w:rsidRPr="006A0BE8" w:rsidDel="00F7680F">
                <w:rPr>
                  <w:rFonts w:cs="Times New Roman"/>
                  <w:sz w:val="22"/>
                  <w:szCs w:val="24"/>
                </w:rPr>
                <w:delText>Klik menu sudut  pilih aktuator</w:delText>
              </w:r>
              <w:bookmarkStart w:id="4426" w:name="_Toc23496641"/>
              <w:bookmarkStart w:id="4427" w:name="_Toc23552825"/>
              <w:bookmarkEnd w:id="4426"/>
              <w:bookmarkEnd w:id="4427"/>
            </w:del>
          </w:p>
        </w:tc>
        <w:tc>
          <w:tcPr>
            <w:tcW w:w="3329" w:type="dxa"/>
          </w:tcPr>
          <w:p w14:paraId="1DB8CE11" w14:textId="2306575A" w:rsidR="004F2EF7" w:rsidRPr="006A0BE8" w:rsidDel="00F7680F" w:rsidRDefault="004F2EF7" w:rsidP="00EB6254">
            <w:pPr>
              <w:spacing w:after="0" w:line="240" w:lineRule="auto"/>
              <w:rPr>
                <w:del w:id="4428" w:author="Windows User" w:date="2019-09-19T03:29:00Z"/>
                <w:rFonts w:cs="Times New Roman"/>
                <w:sz w:val="22"/>
                <w:szCs w:val="24"/>
              </w:rPr>
            </w:pPr>
            <w:bookmarkStart w:id="4429" w:name="_Toc23496642"/>
            <w:bookmarkStart w:id="4430" w:name="_Toc23552826"/>
            <w:bookmarkEnd w:id="4429"/>
            <w:bookmarkEnd w:id="4430"/>
          </w:p>
        </w:tc>
        <w:bookmarkStart w:id="4431" w:name="_Toc23496643"/>
        <w:bookmarkStart w:id="4432" w:name="_Toc23552827"/>
        <w:bookmarkEnd w:id="4431"/>
        <w:bookmarkEnd w:id="4432"/>
      </w:tr>
      <w:tr w:rsidR="004F2EF7" w:rsidRPr="006A0BE8" w:rsidDel="00F7680F" w14:paraId="59C69EEA" w14:textId="696B6635" w:rsidTr="00EB6254">
        <w:trPr>
          <w:trHeight w:val="370"/>
          <w:del w:id="4433" w:author="Windows User" w:date="2019-09-19T03:29:00Z"/>
        </w:trPr>
        <w:tc>
          <w:tcPr>
            <w:tcW w:w="4604" w:type="dxa"/>
            <w:gridSpan w:val="2"/>
          </w:tcPr>
          <w:p w14:paraId="2AB53F4A" w14:textId="6F285A6E" w:rsidR="004F2EF7" w:rsidRPr="006A0BE8" w:rsidDel="00F7680F" w:rsidRDefault="004F2EF7" w:rsidP="00EB6254">
            <w:pPr>
              <w:pStyle w:val="ListParagraph"/>
              <w:spacing w:after="0" w:line="240" w:lineRule="auto"/>
              <w:rPr>
                <w:del w:id="4434" w:author="Windows User" w:date="2019-09-19T03:29:00Z"/>
                <w:rFonts w:cs="Times New Roman"/>
                <w:sz w:val="22"/>
                <w:szCs w:val="24"/>
              </w:rPr>
            </w:pPr>
            <w:bookmarkStart w:id="4435" w:name="_Toc23496644"/>
            <w:bookmarkStart w:id="4436" w:name="_Toc23552828"/>
            <w:bookmarkEnd w:id="4435"/>
            <w:bookmarkEnd w:id="4436"/>
          </w:p>
          <w:p w14:paraId="0649D107" w14:textId="7A220E64" w:rsidR="004F2EF7" w:rsidRPr="006A0BE8" w:rsidDel="00F7680F" w:rsidRDefault="004F2EF7" w:rsidP="00EB6254">
            <w:pPr>
              <w:pStyle w:val="ListParagraph"/>
              <w:spacing w:after="0" w:line="240" w:lineRule="auto"/>
              <w:rPr>
                <w:del w:id="4437" w:author="Windows User" w:date="2019-09-19T03:29:00Z"/>
                <w:rFonts w:cs="Times New Roman"/>
                <w:sz w:val="22"/>
                <w:szCs w:val="24"/>
              </w:rPr>
            </w:pPr>
            <w:bookmarkStart w:id="4438" w:name="_Toc23496645"/>
            <w:bookmarkStart w:id="4439" w:name="_Toc23552829"/>
            <w:bookmarkEnd w:id="4438"/>
            <w:bookmarkEnd w:id="4439"/>
          </w:p>
          <w:p w14:paraId="58E4B689" w14:textId="078F09D8" w:rsidR="004F2EF7" w:rsidRPr="006A0BE8" w:rsidDel="00F7680F" w:rsidRDefault="004F2EF7" w:rsidP="00EB6254">
            <w:pPr>
              <w:spacing w:after="0" w:line="240" w:lineRule="auto"/>
              <w:rPr>
                <w:del w:id="4440" w:author="Windows User" w:date="2019-09-19T03:29:00Z"/>
                <w:rFonts w:cs="Times New Roman"/>
                <w:b/>
                <w:sz w:val="22"/>
                <w:szCs w:val="24"/>
              </w:rPr>
            </w:pPr>
            <w:bookmarkStart w:id="4441" w:name="_Toc23496646"/>
            <w:bookmarkStart w:id="4442" w:name="_Toc23552830"/>
            <w:bookmarkEnd w:id="4441"/>
            <w:bookmarkEnd w:id="4442"/>
          </w:p>
        </w:tc>
        <w:tc>
          <w:tcPr>
            <w:tcW w:w="3329" w:type="dxa"/>
          </w:tcPr>
          <w:p w14:paraId="593B7A10" w14:textId="15794C28" w:rsidR="004F2EF7" w:rsidRPr="006A0BE8" w:rsidDel="00F7680F" w:rsidRDefault="004F2EF7" w:rsidP="00C9053F">
            <w:pPr>
              <w:pStyle w:val="ListParagraph"/>
              <w:numPr>
                <w:ilvl w:val="0"/>
                <w:numId w:val="12"/>
              </w:numPr>
              <w:spacing w:after="0" w:line="240" w:lineRule="auto"/>
              <w:ind w:left="394"/>
              <w:rPr>
                <w:del w:id="4443" w:author="Windows User" w:date="2019-09-19T03:29:00Z"/>
                <w:rFonts w:cs="Times New Roman"/>
                <w:sz w:val="22"/>
                <w:szCs w:val="24"/>
              </w:rPr>
            </w:pPr>
            <w:del w:id="4444" w:author="Windows User" w:date="2019-09-19T03:29:00Z">
              <w:r w:rsidRPr="006A0BE8" w:rsidDel="00F7680F">
                <w:rPr>
                  <w:rFonts w:cs="Times New Roman"/>
                  <w:sz w:val="22"/>
                  <w:szCs w:val="24"/>
                </w:rPr>
                <w:delText>Menampilkan data sudut x,y pada aktuator</w:delText>
              </w:r>
              <w:bookmarkStart w:id="4445" w:name="_Toc23496647"/>
              <w:bookmarkStart w:id="4446" w:name="_Toc23552831"/>
              <w:bookmarkEnd w:id="4445"/>
              <w:bookmarkEnd w:id="4446"/>
            </w:del>
          </w:p>
        </w:tc>
        <w:bookmarkStart w:id="4447" w:name="_Toc23496648"/>
        <w:bookmarkStart w:id="4448" w:name="_Toc23552832"/>
        <w:bookmarkEnd w:id="4447"/>
        <w:bookmarkEnd w:id="4448"/>
      </w:tr>
    </w:tbl>
    <w:p w14:paraId="4C5E2A45" w14:textId="583CEAA0" w:rsidR="004F2EF7" w:rsidRPr="006A0BE8" w:rsidDel="00F7680F" w:rsidRDefault="004F2EF7" w:rsidP="004F2EF7">
      <w:pPr>
        <w:pStyle w:val="ListParagraph"/>
        <w:ind w:left="567"/>
        <w:rPr>
          <w:del w:id="4449" w:author="Windows User" w:date="2019-09-19T03:29:00Z"/>
          <w:rFonts w:cs="Times New Roman"/>
          <w:b/>
        </w:rPr>
      </w:pPr>
      <w:bookmarkStart w:id="4450" w:name="_Toc23496649"/>
      <w:bookmarkStart w:id="4451" w:name="_Toc23552833"/>
      <w:bookmarkEnd w:id="4450"/>
      <w:bookmarkEnd w:id="4451"/>
    </w:p>
    <w:p w14:paraId="4D479E42" w14:textId="235F0FA3" w:rsidR="004F2EF7" w:rsidRPr="006A0BE8" w:rsidDel="00F7680F" w:rsidRDefault="005234CD">
      <w:pPr>
        <w:pStyle w:val="Heading3"/>
        <w:numPr>
          <w:ilvl w:val="2"/>
          <w:numId w:val="43"/>
        </w:numPr>
        <w:ind w:left="357" w:hanging="357"/>
        <w:rPr>
          <w:del w:id="4452" w:author="Windows User" w:date="2019-09-19T03:29:00Z"/>
          <w:rFonts w:cs="Times New Roman"/>
        </w:rPr>
        <w:pPrChange w:id="4453" w:author="Windows User" w:date="2019-09-19T02:40:00Z">
          <w:pPr>
            <w:pStyle w:val="Heading3"/>
          </w:pPr>
        </w:pPrChange>
      </w:pPr>
      <w:del w:id="4454" w:author="Windows User" w:date="2019-09-19T03:29:00Z">
        <w:r w:rsidRPr="006A0BE8" w:rsidDel="00F7680F">
          <w:rPr>
            <w:rFonts w:cs="Times New Roman"/>
          </w:rPr>
          <w:delText>Lihat sudut x y (</w:delText>
        </w:r>
        <w:r w:rsidRPr="006A0BE8" w:rsidDel="00F7680F">
          <w:rPr>
            <w:rFonts w:cs="Times New Roman"/>
            <w:i/>
          </w:rPr>
          <w:delText>tracker</w:delText>
        </w:r>
        <w:r w:rsidRPr="006A0BE8" w:rsidDel="00F7680F">
          <w:rPr>
            <w:rFonts w:cs="Times New Roman"/>
          </w:rPr>
          <w:delText>)</w:delText>
        </w:r>
        <w:bookmarkStart w:id="4455" w:name="_Toc23496650"/>
        <w:bookmarkStart w:id="4456" w:name="_Toc23552834"/>
        <w:bookmarkEnd w:id="4455"/>
        <w:bookmarkEnd w:id="4456"/>
      </w:del>
    </w:p>
    <w:p w14:paraId="5E3D01F7" w14:textId="0ECD93B2" w:rsidR="00E75BB9" w:rsidRPr="006A0BE8" w:rsidDel="00F7680F" w:rsidRDefault="00E75BB9" w:rsidP="00E75BB9">
      <w:pPr>
        <w:ind w:firstLine="567"/>
        <w:rPr>
          <w:del w:id="4457" w:author="Windows User" w:date="2019-09-19T03:29:00Z"/>
          <w:rFonts w:cs="Times New Roman"/>
          <w:szCs w:val="24"/>
        </w:rPr>
      </w:pPr>
      <w:del w:id="4458" w:author="Windows User" w:date="2019-09-19T03:29:00Z">
        <w:r w:rsidRPr="006A0BE8" w:rsidDel="00F7680F">
          <w:rPr>
            <w:rFonts w:cs="Times New Roman"/>
            <w:szCs w:val="24"/>
          </w:rPr>
          <w:delText xml:space="preserve">Skenario ini menjelaskan alur untuk melihat sudut x,y pada </w:delText>
        </w:r>
        <w:r w:rsidRPr="006A0BE8" w:rsidDel="00F7680F">
          <w:rPr>
            <w:rFonts w:cs="Times New Roman"/>
            <w:i/>
            <w:szCs w:val="24"/>
          </w:rPr>
          <w:delText>tracker</w:delText>
        </w:r>
        <w:r w:rsidRPr="006A0BE8" w:rsidDel="00F7680F">
          <w:rPr>
            <w:rFonts w:cs="Times New Roman"/>
            <w:szCs w:val="24"/>
          </w:rPr>
          <w:delText xml:space="preserve">. Fitur ini bisa dilakukan oleh semua user. Skenario lihat sudut x,y </w:delText>
        </w:r>
        <w:r w:rsidRPr="006A0BE8" w:rsidDel="00F7680F">
          <w:rPr>
            <w:rFonts w:cs="Times New Roman"/>
            <w:i/>
            <w:szCs w:val="24"/>
          </w:rPr>
          <w:delText>tracker</w:delText>
        </w:r>
        <w:r w:rsidRPr="006A0BE8" w:rsidDel="00F7680F">
          <w:rPr>
            <w:rFonts w:cs="Times New Roman"/>
            <w:szCs w:val="24"/>
          </w:rPr>
          <w:delText xml:space="preserve"> dapat </w:delText>
        </w:r>
        <w:r w:rsidR="003E1410" w:rsidRPr="006A0BE8" w:rsidDel="00F7680F">
          <w:rPr>
            <w:rFonts w:cs="Times New Roman"/>
            <w:szCs w:val="24"/>
          </w:rPr>
          <w:delText xml:space="preserve">dilihat pada </w:delText>
        </w:r>
        <w:r w:rsidR="006343B3" w:rsidRPr="006A0BE8" w:rsidDel="00F7680F">
          <w:rPr>
            <w:rFonts w:cs="Times New Roman"/>
            <w:szCs w:val="24"/>
          </w:rPr>
          <w:delText>Tabel</w:delText>
        </w:r>
        <w:r w:rsidR="003E1410" w:rsidRPr="006A0BE8" w:rsidDel="00F7680F">
          <w:rPr>
            <w:rFonts w:cs="Times New Roman"/>
            <w:szCs w:val="24"/>
          </w:rPr>
          <w:delText xml:space="preserve"> 4.10</w:delText>
        </w:r>
        <w:r w:rsidR="00C9053F" w:rsidRPr="006A0BE8" w:rsidDel="00F7680F">
          <w:rPr>
            <w:rFonts w:cs="Times New Roman"/>
            <w:szCs w:val="24"/>
          </w:rPr>
          <w:delText xml:space="preserve"> </w:delText>
        </w:r>
        <w:r w:rsidR="00C9053F" w:rsidRPr="006A0BE8" w:rsidDel="00F7680F">
          <w:rPr>
            <w:rFonts w:cs="Times New Roman"/>
            <w:sz w:val="22"/>
          </w:rPr>
          <w:delText xml:space="preserve">Lihat Sudut Tracker </w:delText>
        </w:r>
        <w:r w:rsidRPr="006A0BE8" w:rsidDel="00F7680F">
          <w:rPr>
            <w:rFonts w:cs="Times New Roman"/>
            <w:szCs w:val="24"/>
          </w:rPr>
          <w:delText>.</w:delText>
        </w:r>
        <w:bookmarkStart w:id="4459" w:name="_Toc23496651"/>
        <w:bookmarkStart w:id="4460" w:name="_Toc23552835"/>
        <w:bookmarkEnd w:id="4459"/>
        <w:bookmarkEnd w:id="4460"/>
      </w:del>
    </w:p>
    <w:p w14:paraId="74B1837E" w14:textId="1EFC73C7" w:rsidR="00C9053F" w:rsidRPr="006A0BE8" w:rsidDel="00F7680F" w:rsidRDefault="00C9053F" w:rsidP="00C9053F">
      <w:pPr>
        <w:pStyle w:val="Caption"/>
        <w:keepNext/>
        <w:jc w:val="center"/>
        <w:rPr>
          <w:del w:id="4461" w:author="Windows User" w:date="2019-09-19T03:29:00Z"/>
          <w:rFonts w:cs="Times New Roman"/>
          <w:i w:val="0"/>
          <w:color w:val="auto"/>
          <w:sz w:val="24"/>
        </w:rPr>
      </w:pPr>
      <w:del w:id="4462" w:author="Windows User" w:date="2019-09-19T03:29:00Z">
        <w:r w:rsidRPr="006A0BE8" w:rsidDel="00F7680F">
          <w:rPr>
            <w:rFonts w:cs="Times New Roman"/>
            <w:i w:val="0"/>
            <w:color w:val="auto"/>
            <w:sz w:val="24"/>
          </w:rPr>
          <w:delText xml:space="preserve">Tabel </w:delText>
        </w:r>
      </w:del>
      <w:del w:id="4463" w:author="Windows User" w:date="2019-09-18T15:48:00Z">
        <w:r w:rsidR="007E74B5" w:rsidRPr="006A0BE8" w:rsidDel="00F10288">
          <w:rPr>
            <w:rFonts w:cs="Times New Roman"/>
            <w:iCs w:val="0"/>
          </w:rPr>
          <w:fldChar w:fldCharType="begin"/>
        </w:r>
        <w:r w:rsidR="007E74B5" w:rsidRPr="006A0BE8" w:rsidDel="00F10288">
          <w:rPr>
            <w:rFonts w:cs="Times New Roman"/>
            <w:i w:val="0"/>
            <w:color w:val="auto"/>
            <w:sz w:val="24"/>
          </w:rPr>
          <w:delInstrText xml:space="preserve"> STYLEREF 1 \s </w:delInstrText>
        </w:r>
        <w:r w:rsidR="007E74B5" w:rsidRPr="006A0BE8" w:rsidDel="00F10288">
          <w:rPr>
            <w:rFonts w:cs="Times New Roman"/>
            <w:iCs w:val="0"/>
          </w:rPr>
          <w:fldChar w:fldCharType="separate"/>
        </w:r>
        <w:r w:rsidR="007E74B5" w:rsidRPr="006A0BE8" w:rsidDel="00F10288">
          <w:rPr>
            <w:rFonts w:cs="Times New Roman"/>
            <w:i w:val="0"/>
            <w:noProof/>
            <w:color w:val="auto"/>
            <w:sz w:val="24"/>
          </w:rPr>
          <w:delText>4</w:delText>
        </w:r>
        <w:r w:rsidR="007E74B5" w:rsidRPr="006A0BE8" w:rsidDel="00F10288">
          <w:rPr>
            <w:rFonts w:cs="Times New Roman"/>
            <w:iCs w:val="0"/>
          </w:rPr>
          <w:fldChar w:fldCharType="end"/>
        </w:r>
        <w:r w:rsidR="007E74B5" w:rsidRPr="006A0BE8" w:rsidDel="00F10288">
          <w:rPr>
            <w:rFonts w:cs="Times New Roman"/>
            <w:i w:val="0"/>
            <w:color w:val="auto"/>
            <w:sz w:val="24"/>
          </w:rPr>
          <w:delText>.</w:delText>
        </w:r>
        <w:r w:rsidR="007E74B5" w:rsidRPr="006A0BE8" w:rsidDel="00F10288">
          <w:rPr>
            <w:rFonts w:cs="Times New Roman"/>
            <w:iCs w:val="0"/>
          </w:rPr>
          <w:fldChar w:fldCharType="begin"/>
        </w:r>
        <w:r w:rsidR="007E74B5" w:rsidRPr="006A0BE8" w:rsidDel="00F10288">
          <w:rPr>
            <w:rFonts w:cs="Times New Roman"/>
            <w:i w:val="0"/>
            <w:color w:val="auto"/>
            <w:sz w:val="24"/>
          </w:rPr>
          <w:delInstrText xml:space="preserve"> SEQ Tabel \* ARABIC \s 1 </w:delInstrText>
        </w:r>
        <w:r w:rsidR="007E74B5" w:rsidRPr="006A0BE8" w:rsidDel="00F10288">
          <w:rPr>
            <w:rFonts w:cs="Times New Roman"/>
            <w:iCs w:val="0"/>
          </w:rPr>
          <w:fldChar w:fldCharType="separate"/>
        </w:r>
        <w:r w:rsidR="007E74B5" w:rsidRPr="006A0BE8" w:rsidDel="00F10288">
          <w:rPr>
            <w:rFonts w:cs="Times New Roman"/>
            <w:i w:val="0"/>
            <w:noProof/>
            <w:color w:val="auto"/>
            <w:sz w:val="24"/>
          </w:rPr>
          <w:delText>10</w:delText>
        </w:r>
        <w:r w:rsidR="007E74B5" w:rsidRPr="006A0BE8" w:rsidDel="00F10288">
          <w:rPr>
            <w:rFonts w:cs="Times New Roman"/>
            <w:iCs w:val="0"/>
          </w:rPr>
          <w:fldChar w:fldCharType="end"/>
        </w:r>
      </w:del>
      <w:del w:id="4464" w:author="Windows User" w:date="2019-09-19T03:29:00Z">
        <w:r w:rsidRPr="006A0BE8" w:rsidDel="00F7680F">
          <w:rPr>
            <w:rFonts w:cs="Times New Roman"/>
            <w:i w:val="0"/>
            <w:color w:val="auto"/>
            <w:sz w:val="24"/>
          </w:rPr>
          <w:delText xml:space="preserve"> Lihat Sudut Tracker</w:delText>
        </w:r>
        <w:bookmarkStart w:id="4465" w:name="_Toc23496652"/>
        <w:bookmarkStart w:id="4466" w:name="_Toc23552836"/>
        <w:bookmarkEnd w:id="4465"/>
        <w:bookmarkEnd w:id="4466"/>
      </w:del>
    </w:p>
    <w:tbl>
      <w:tblPr>
        <w:tblStyle w:val="TableGrid"/>
        <w:tblW w:w="7933" w:type="dxa"/>
        <w:tblLook w:val="04A0" w:firstRow="1" w:lastRow="0" w:firstColumn="1" w:lastColumn="0" w:noHBand="0" w:noVBand="1"/>
      </w:tblPr>
      <w:tblGrid>
        <w:gridCol w:w="4531"/>
        <w:gridCol w:w="73"/>
        <w:gridCol w:w="3329"/>
      </w:tblGrid>
      <w:tr w:rsidR="00A15854" w:rsidRPr="006A0BE8" w:rsidDel="00F7680F" w14:paraId="0C8A6D1E" w14:textId="04BC8781" w:rsidTr="00C9053F">
        <w:trPr>
          <w:del w:id="4467" w:author="Windows User" w:date="2019-09-19T03:29:00Z"/>
        </w:trPr>
        <w:tc>
          <w:tcPr>
            <w:tcW w:w="4531" w:type="dxa"/>
          </w:tcPr>
          <w:p w14:paraId="2835933F" w14:textId="016094FA" w:rsidR="00A15854" w:rsidRPr="006A0BE8" w:rsidDel="00F7680F" w:rsidRDefault="00A15854" w:rsidP="00E97240">
            <w:pPr>
              <w:spacing w:after="0" w:line="240" w:lineRule="auto"/>
              <w:rPr>
                <w:del w:id="4468" w:author="Windows User" w:date="2019-09-19T03:29:00Z"/>
                <w:rFonts w:cs="Times New Roman"/>
                <w:sz w:val="22"/>
                <w:szCs w:val="24"/>
                <w:lang w:val="en-ID"/>
              </w:rPr>
            </w:pPr>
            <w:del w:id="4469" w:author="Windows User" w:date="2019-09-19T03:29:00Z">
              <w:r w:rsidRPr="006A0BE8" w:rsidDel="00F7680F">
                <w:rPr>
                  <w:rFonts w:cs="Times New Roman"/>
                  <w:b/>
                  <w:sz w:val="22"/>
                  <w:szCs w:val="24"/>
                </w:rPr>
                <w:delText>Nama Usecase</w:delText>
              </w:r>
              <w:bookmarkStart w:id="4470" w:name="_Toc23496653"/>
              <w:bookmarkStart w:id="4471" w:name="_Toc23552837"/>
              <w:bookmarkEnd w:id="4470"/>
              <w:bookmarkEnd w:id="4471"/>
            </w:del>
          </w:p>
        </w:tc>
        <w:tc>
          <w:tcPr>
            <w:tcW w:w="3402" w:type="dxa"/>
            <w:gridSpan w:val="2"/>
          </w:tcPr>
          <w:p w14:paraId="2A5EA91C" w14:textId="6BAA70F6" w:rsidR="00A15854" w:rsidRPr="006A0BE8" w:rsidDel="00F7680F" w:rsidRDefault="00A15854" w:rsidP="00E97240">
            <w:pPr>
              <w:spacing w:after="0" w:line="240" w:lineRule="auto"/>
              <w:rPr>
                <w:del w:id="4472" w:author="Windows User" w:date="2019-09-19T03:29:00Z"/>
                <w:rFonts w:cs="Times New Roman"/>
                <w:sz w:val="22"/>
                <w:szCs w:val="24"/>
                <w:lang w:val="en-ID"/>
              </w:rPr>
            </w:pPr>
            <w:del w:id="4473" w:author="Windows User" w:date="2019-09-19T03:29:00Z">
              <w:r w:rsidRPr="006A0BE8" w:rsidDel="00F7680F">
                <w:rPr>
                  <w:rFonts w:cs="Times New Roman"/>
                  <w:sz w:val="22"/>
                  <w:szCs w:val="24"/>
                </w:rPr>
                <w:delText xml:space="preserve">Lihat sudut x,y </w:delText>
              </w:r>
              <w:r w:rsidRPr="006A0BE8" w:rsidDel="00F7680F">
                <w:rPr>
                  <w:rFonts w:cs="Times New Roman"/>
                  <w:i/>
                  <w:sz w:val="22"/>
                  <w:szCs w:val="24"/>
                </w:rPr>
                <w:delText>tracker</w:delText>
              </w:r>
              <w:bookmarkStart w:id="4474" w:name="_Toc23496654"/>
              <w:bookmarkStart w:id="4475" w:name="_Toc23552838"/>
              <w:bookmarkEnd w:id="4474"/>
              <w:bookmarkEnd w:id="4475"/>
            </w:del>
          </w:p>
        </w:tc>
        <w:bookmarkStart w:id="4476" w:name="_Toc23496655"/>
        <w:bookmarkStart w:id="4477" w:name="_Toc23552839"/>
        <w:bookmarkEnd w:id="4476"/>
        <w:bookmarkEnd w:id="4477"/>
      </w:tr>
      <w:tr w:rsidR="00A15854" w:rsidRPr="006A0BE8" w:rsidDel="00F7680F" w14:paraId="5B247E1D" w14:textId="2804C07D" w:rsidTr="00C9053F">
        <w:trPr>
          <w:del w:id="4478" w:author="Windows User" w:date="2019-09-19T03:29:00Z"/>
        </w:trPr>
        <w:tc>
          <w:tcPr>
            <w:tcW w:w="4531" w:type="dxa"/>
          </w:tcPr>
          <w:p w14:paraId="3588D87D" w14:textId="5810BD1A" w:rsidR="00A15854" w:rsidRPr="006A0BE8" w:rsidDel="00F7680F" w:rsidRDefault="00A15854" w:rsidP="00E97240">
            <w:pPr>
              <w:spacing w:after="0" w:line="240" w:lineRule="auto"/>
              <w:rPr>
                <w:del w:id="4479" w:author="Windows User" w:date="2019-09-19T03:29:00Z"/>
                <w:rFonts w:cs="Times New Roman"/>
                <w:sz w:val="22"/>
                <w:szCs w:val="24"/>
                <w:lang w:val="en-ID"/>
              </w:rPr>
            </w:pPr>
            <w:del w:id="4480" w:author="Windows User" w:date="2019-09-19T03:29:00Z">
              <w:r w:rsidRPr="006A0BE8" w:rsidDel="00F7680F">
                <w:rPr>
                  <w:rFonts w:cs="Times New Roman"/>
                  <w:b/>
                  <w:sz w:val="22"/>
                  <w:szCs w:val="24"/>
                </w:rPr>
                <w:delText>Aktor</w:delText>
              </w:r>
              <w:bookmarkStart w:id="4481" w:name="_Toc23496656"/>
              <w:bookmarkStart w:id="4482" w:name="_Toc23552840"/>
              <w:bookmarkEnd w:id="4481"/>
              <w:bookmarkEnd w:id="4482"/>
            </w:del>
          </w:p>
        </w:tc>
        <w:tc>
          <w:tcPr>
            <w:tcW w:w="3402" w:type="dxa"/>
            <w:gridSpan w:val="2"/>
          </w:tcPr>
          <w:p w14:paraId="5DE5FCEA" w14:textId="742E1C68" w:rsidR="00A15854" w:rsidRPr="006A0BE8" w:rsidDel="00F7680F" w:rsidRDefault="00A15854" w:rsidP="00E97240">
            <w:pPr>
              <w:spacing w:after="0" w:line="240" w:lineRule="auto"/>
              <w:rPr>
                <w:del w:id="4483" w:author="Windows User" w:date="2019-09-19T03:29:00Z"/>
                <w:rFonts w:cs="Times New Roman"/>
                <w:sz w:val="22"/>
                <w:szCs w:val="24"/>
                <w:lang w:val="en-ID"/>
              </w:rPr>
            </w:pPr>
            <w:del w:id="4484" w:author="Windows User" w:date="2019-09-19T03:29:00Z">
              <w:r w:rsidRPr="006A0BE8" w:rsidDel="00F7680F">
                <w:rPr>
                  <w:rFonts w:cs="Times New Roman"/>
                  <w:sz w:val="22"/>
                  <w:szCs w:val="24"/>
                </w:rPr>
                <w:delText>Senua aktor</w:delText>
              </w:r>
              <w:bookmarkStart w:id="4485" w:name="_Toc23496657"/>
              <w:bookmarkStart w:id="4486" w:name="_Toc23552841"/>
              <w:bookmarkEnd w:id="4485"/>
              <w:bookmarkEnd w:id="4486"/>
            </w:del>
          </w:p>
        </w:tc>
        <w:bookmarkStart w:id="4487" w:name="_Toc23496658"/>
        <w:bookmarkStart w:id="4488" w:name="_Toc23552842"/>
        <w:bookmarkEnd w:id="4487"/>
        <w:bookmarkEnd w:id="4488"/>
      </w:tr>
      <w:tr w:rsidR="00A15854" w:rsidRPr="006A0BE8" w:rsidDel="00F7680F" w14:paraId="7B827981" w14:textId="3499F9AC" w:rsidTr="00C9053F">
        <w:trPr>
          <w:del w:id="4489" w:author="Windows User" w:date="2019-09-19T03:29:00Z"/>
        </w:trPr>
        <w:tc>
          <w:tcPr>
            <w:tcW w:w="4531" w:type="dxa"/>
          </w:tcPr>
          <w:p w14:paraId="220707F6" w14:textId="4E4E81CA" w:rsidR="00A15854" w:rsidRPr="006A0BE8" w:rsidDel="00F7680F" w:rsidRDefault="00A15854" w:rsidP="00E97240">
            <w:pPr>
              <w:spacing w:after="0" w:line="240" w:lineRule="auto"/>
              <w:rPr>
                <w:del w:id="4490" w:author="Windows User" w:date="2019-09-19T03:29:00Z"/>
                <w:rFonts w:cs="Times New Roman"/>
                <w:sz w:val="22"/>
                <w:szCs w:val="24"/>
                <w:lang w:val="en-ID"/>
              </w:rPr>
            </w:pPr>
            <w:del w:id="4491" w:author="Windows User" w:date="2019-09-19T03:29:00Z">
              <w:r w:rsidRPr="006A0BE8" w:rsidDel="00F7680F">
                <w:rPr>
                  <w:rFonts w:cs="Times New Roman"/>
                  <w:b/>
                  <w:sz w:val="22"/>
                  <w:szCs w:val="24"/>
                </w:rPr>
                <w:delText>Deskripsi Singkat</w:delText>
              </w:r>
              <w:bookmarkStart w:id="4492" w:name="_Toc23496659"/>
              <w:bookmarkStart w:id="4493" w:name="_Toc23552843"/>
              <w:bookmarkEnd w:id="4492"/>
              <w:bookmarkEnd w:id="4493"/>
            </w:del>
          </w:p>
        </w:tc>
        <w:tc>
          <w:tcPr>
            <w:tcW w:w="3402" w:type="dxa"/>
            <w:gridSpan w:val="2"/>
          </w:tcPr>
          <w:p w14:paraId="02C931A7" w14:textId="1C24388B" w:rsidR="00A15854" w:rsidRPr="006A0BE8" w:rsidDel="00F7680F" w:rsidRDefault="00A15854" w:rsidP="00E97240">
            <w:pPr>
              <w:spacing w:after="0" w:line="240" w:lineRule="auto"/>
              <w:rPr>
                <w:del w:id="4494" w:author="Windows User" w:date="2019-09-19T03:29:00Z"/>
                <w:rFonts w:cs="Times New Roman"/>
                <w:sz w:val="22"/>
                <w:szCs w:val="24"/>
                <w:lang w:val="en-ID"/>
              </w:rPr>
            </w:pPr>
            <w:del w:id="4495" w:author="Windows User" w:date="2019-09-19T03:29:00Z">
              <w:r w:rsidRPr="006A0BE8" w:rsidDel="00F7680F">
                <w:rPr>
                  <w:rFonts w:cs="Times New Roman"/>
                  <w:sz w:val="22"/>
                  <w:szCs w:val="24"/>
                </w:rPr>
                <w:delText xml:space="preserve">Aktor melihat data sudut x,y pada </w:delText>
              </w:r>
              <w:r w:rsidRPr="006A0BE8" w:rsidDel="00F7680F">
                <w:rPr>
                  <w:rFonts w:cs="Times New Roman"/>
                  <w:i/>
                  <w:sz w:val="22"/>
                  <w:szCs w:val="24"/>
                </w:rPr>
                <w:delText>tracker</w:delText>
              </w:r>
              <w:bookmarkStart w:id="4496" w:name="_Toc23496660"/>
              <w:bookmarkStart w:id="4497" w:name="_Toc23552844"/>
              <w:bookmarkEnd w:id="4496"/>
              <w:bookmarkEnd w:id="4497"/>
            </w:del>
          </w:p>
        </w:tc>
        <w:bookmarkStart w:id="4498" w:name="_Toc23496661"/>
        <w:bookmarkStart w:id="4499" w:name="_Toc23552845"/>
        <w:bookmarkEnd w:id="4498"/>
        <w:bookmarkEnd w:id="4499"/>
      </w:tr>
      <w:tr w:rsidR="00A15854" w:rsidRPr="006A0BE8" w:rsidDel="00F7680F" w14:paraId="04021A97" w14:textId="058FAF4F" w:rsidTr="00C9053F">
        <w:trPr>
          <w:del w:id="4500" w:author="Windows User" w:date="2019-09-19T03:29:00Z"/>
        </w:trPr>
        <w:tc>
          <w:tcPr>
            <w:tcW w:w="4531" w:type="dxa"/>
          </w:tcPr>
          <w:p w14:paraId="577C3FA7" w14:textId="751F1CDF" w:rsidR="00A15854" w:rsidRPr="006A0BE8" w:rsidDel="00F7680F" w:rsidRDefault="00A15854" w:rsidP="00E97240">
            <w:pPr>
              <w:spacing w:after="0" w:line="240" w:lineRule="auto"/>
              <w:rPr>
                <w:del w:id="4501" w:author="Windows User" w:date="2019-09-19T03:29:00Z"/>
                <w:rFonts w:cs="Times New Roman"/>
                <w:sz w:val="22"/>
                <w:szCs w:val="24"/>
                <w:lang w:val="en-ID"/>
              </w:rPr>
            </w:pPr>
            <w:del w:id="4502" w:author="Windows User" w:date="2019-09-19T03:29:00Z">
              <w:r w:rsidRPr="006A0BE8" w:rsidDel="00F7680F">
                <w:rPr>
                  <w:rFonts w:cs="Times New Roman"/>
                  <w:b/>
                  <w:sz w:val="22"/>
                  <w:szCs w:val="24"/>
                </w:rPr>
                <w:delText>Prekondisi</w:delText>
              </w:r>
              <w:bookmarkStart w:id="4503" w:name="_Toc23496662"/>
              <w:bookmarkStart w:id="4504" w:name="_Toc23552846"/>
              <w:bookmarkEnd w:id="4503"/>
              <w:bookmarkEnd w:id="4504"/>
            </w:del>
          </w:p>
        </w:tc>
        <w:tc>
          <w:tcPr>
            <w:tcW w:w="3402" w:type="dxa"/>
            <w:gridSpan w:val="2"/>
          </w:tcPr>
          <w:p w14:paraId="54A2C8E7" w14:textId="3031E7A0" w:rsidR="00A15854" w:rsidRPr="006A0BE8" w:rsidDel="00F7680F" w:rsidRDefault="00A15854" w:rsidP="00E97240">
            <w:pPr>
              <w:spacing w:after="0" w:line="240" w:lineRule="auto"/>
              <w:rPr>
                <w:del w:id="4505" w:author="Windows User" w:date="2019-09-19T03:29:00Z"/>
                <w:rFonts w:cs="Times New Roman"/>
                <w:sz w:val="22"/>
                <w:szCs w:val="24"/>
                <w:lang w:val="en-ID"/>
              </w:rPr>
            </w:pPr>
            <w:del w:id="4506" w:author="Windows User" w:date="2019-09-19T03:29:00Z">
              <w:r w:rsidRPr="006A0BE8" w:rsidDel="00F7680F">
                <w:rPr>
                  <w:rFonts w:cs="Times New Roman"/>
                  <w:sz w:val="22"/>
                  <w:szCs w:val="24"/>
                </w:rPr>
                <w:delText>Aktor masuk halaman dashboard masing-masing</w:delText>
              </w:r>
              <w:bookmarkStart w:id="4507" w:name="_Toc23496663"/>
              <w:bookmarkStart w:id="4508" w:name="_Toc23552847"/>
              <w:bookmarkEnd w:id="4507"/>
              <w:bookmarkEnd w:id="4508"/>
            </w:del>
          </w:p>
        </w:tc>
        <w:bookmarkStart w:id="4509" w:name="_Toc23496664"/>
        <w:bookmarkStart w:id="4510" w:name="_Toc23552848"/>
        <w:bookmarkEnd w:id="4509"/>
        <w:bookmarkEnd w:id="4510"/>
      </w:tr>
      <w:tr w:rsidR="00A15854" w:rsidRPr="006A0BE8" w:rsidDel="00F7680F" w14:paraId="745BCC65" w14:textId="6D5CE3BD" w:rsidTr="00C9053F">
        <w:trPr>
          <w:del w:id="4511" w:author="Windows User" w:date="2019-09-19T03:29:00Z"/>
        </w:trPr>
        <w:tc>
          <w:tcPr>
            <w:tcW w:w="4531" w:type="dxa"/>
          </w:tcPr>
          <w:p w14:paraId="5FC2D012" w14:textId="197A64A9" w:rsidR="00A15854" w:rsidRPr="006A0BE8" w:rsidDel="00F7680F" w:rsidRDefault="00A15854" w:rsidP="00E97240">
            <w:pPr>
              <w:spacing w:after="0" w:line="240" w:lineRule="auto"/>
              <w:rPr>
                <w:del w:id="4512" w:author="Windows User" w:date="2019-09-19T03:29:00Z"/>
                <w:rFonts w:cs="Times New Roman"/>
                <w:sz w:val="22"/>
                <w:szCs w:val="24"/>
                <w:lang w:val="en-ID"/>
              </w:rPr>
            </w:pPr>
            <w:del w:id="4513" w:author="Windows User" w:date="2019-09-19T03:29:00Z">
              <w:r w:rsidRPr="006A0BE8" w:rsidDel="00F7680F">
                <w:rPr>
                  <w:rFonts w:cs="Times New Roman"/>
                  <w:b/>
                  <w:sz w:val="22"/>
                  <w:szCs w:val="24"/>
                </w:rPr>
                <w:delText>Pascakondisi</w:delText>
              </w:r>
              <w:bookmarkStart w:id="4514" w:name="_Toc23496665"/>
              <w:bookmarkStart w:id="4515" w:name="_Toc23552849"/>
              <w:bookmarkEnd w:id="4514"/>
              <w:bookmarkEnd w:id="4515"/>
            </w:del>
          </w:p>
        </w:tc>
        <w:tc>
          <w:tcPr>
            <w:tcW w:w="3402" w:type="dxa"/>
            <w:gridSpan w:val="2"/>
          </w:tcPr>
          <w:p w14:paraId="4FB52BBD" w14:textId="10677E17" w:rsidR="00A15854" w:rsidRPr="006A0BE8" w:rsidDel="00F7680F" w:rsidRDefault="00A15854" w:rsidP="00E97240">
            <w:pPr>
              <w:spacing w:after="0" w:line="240" w:lineRule="auto"/>
              <w:rPr>
                <w:del w:id="4516" w:author="Windows User" w:date="2019-09-19T03:29:00Z"/>
                <w:rFonts w:cs="Times New Roman"/>
                <w:sz w:val="22"/>
                <w:szCs w:val="24"/>
                <w:lang w:val="en-ID"/>
              </w:rPr>
            </w:pPr>
            <w:del w:id="4517" w:author="Windows User" w:date="2019-09-19T03:29:00Z">
              <w:r w:rsidRPr="006A0BE8" w:rsidDel="00F7680F">
                <w:rPr>
                  <w:rFonts w:cs="Times New Roman"/>
                  <w:sz w:val="22"/>
                  <w:szCs w:val="24"/>
                </w:rPr>
                <w:delText xml:space="preserve">Aktor dapat melihat posisi sudut x,y pada </w:delText>
              </w:r>
              <w:r w:rsidRPr="006A0BE8" w:rsidDel="00F7680F">
                <w:rPr>
                  <w:rFonts w:cs="Times New Roman"/>
                  <w:i/>
                  <w:sz w:val="22"/>
                  <w:szCs w:val="24"/>
                </w:rPr>
                <w:delText>tracker</w:delText>
              </w:r>
              <w:r w:rsidRPr="006A0BE8" w:rsidDel="00F7680F">
                <w:rPr>
                  <w:rFonts w:cs="Times New Roman"/>
                  <w:sz w:val="22"/>
                  <w:szCs w:val="24"/>
                </w:rPr>
                <w:delText xml:space="preserve"> </w:delText>
              </w:r>
              <w:bookmarkStart w:id="4518" w:name="_Toc23496666"/>
              <w:bookmarkStart w:id="4519" w:name="_Toc23552850"/>
              <w:bookmarkEnd w:id="4518"/>
              <w:bookmarkEnd w:id="4519"/>
            </w:del>
          </w:p>
        </w:tc>
        <w:bookmarkStart w:id="4520" w:name="_Toc23496667"/>
        <w:bookmarkStart w:id="4521" w:name="_Toc23552851"/>
        <w:bookmarkEnd w:id="4520"/>
        <w:bookmarkEnd w:id="4521"/>
      </w:tr>
      <w:tr w:rsidR="00A15854" w:rsidRPr="006A0BE8" w:rsidDel="00F7680F" w14:paraId="76F1CB35" w14:textId="099F289B" w:rsidTr="00C9053F">
        <w:trPr>
          <w:del w:id="4522" w:author="Windows User" w:date="2019-09-19T03:29:00Z"/>
        </w:trPr>
        <w:tc>
          <w:tcPr>
            <w:tcW w:w="7933" w:type="dxa"/>
            <w:gridSpan w:val="3"/>
          </w:tcPr>
          <w:p w14:paraId="00BD3DA0" w14:textId="651C4C12" w:rsidR="00A15854" w:rsidRPr="006A0BE8" w:rsidDel="00F7680F" w:rsidRDefault="00A15854" w:rsidP="00E97240">
            <w:pPr>
              <w:spacing w:after="0" w:line="240" w:lineRule="auto"/>
              <w:jc w:val="center"/>
              <w:rPr>
                <w:del w:id="4523" w:author="Windows User" w:date="2019-09-19T03:29:00Z"/>
                <w:rFonts w:cs="Times New Roman"/>
                <w:sz w:val="22"/>
                <w:szCs w:val="24"/>
              </w:rPr>
            </w:pPr>
            <w:del w:id="4524" w:author="Windows User" w:date="2019-09-19T03:29:00Z">
              <w:r w:rsidRPr="006A0BE8" w:rsidDel="00F7680F">
                <w:rPr>
                  <w:rFonts w:cs="Times New Roman"/>
                  <w:b/>
                  <w:bCs/>
                  <w:sz w:val="22"/>
                  <w:szCs w:val="24"/>
                </w:rPr>
                <w:delText>Flow Event</w:delText>
              </w:r>
              <w:bookmarkStart w:id="4525" w:name="_Toc23496668"/>
              <w:bookmarkStart w:id="4526" w:name="_Toc23552852"/>
              <w:bookmarkEnd w:id="4525"/>
              <w:bookmarkEnd w:id="4526"/>
            </w:del>
          </w:p>
        </w:tc>
        <w:bookmarkStart w:id="4527" w:name="_Toc23496669"/>
        <w:bookmarkStart w:id="4528" w:name="_Toc23552853"/>
        <w:bookmarkEnd w:id="4527"/>
        <w:bookmarkEnd w:id="4528"/>
      </w:tr>
      <w:tr w:rsidR="00A15854" w:rsidRPr="006A0BE8" w:rsidDel="00F7680F" w14:paraId="6A3CE9F2" w14:textId="137C5B87" w:rsidTr="00C9053F">
        <w:trPr>
          <w:del w:id="4529" w:author="Windows User" w:date="2019-09-19T03:29:00Z"/>
        </w:trPr>
        <w:tc>
          <w:tcPr>
            <w:tcW w:w="7933" w:type="dxa"/>
            <w:gridSpan w:val="3"/>
          </w:tcPr>
          <w:p w14:paraId="350DB747" w14:textId="6D05D2FE" w:rsidR="00A15854" w:rsidRPr="006A0BE8" w:rsidDel="00F7680F" w:rsidRDefault="00A15854" w:rsidP="00E97240">
            <w:pPr>
              <w:spacing w:after="0" w:line="240" w:lineRule="auto"/>
              <w:jc w:val="center"/>
              <w:rPr>
                <w:del w:id="4530" w:author="Windows User" w:date="2019-09-19T03:29:00Z"/>
                <w:rFonts w:cs="Times New Roman"/>
                <w:sz w:val="22"/>
                <w:szCs w:val="24"/>
              </w:rPr>
            </w:pPr>
            <w:del w:id="4531" w:author="Windows User" w:date="2019-09-19T03:29:00Z">
              <w:r w:rsidRPr="006A0BE8" w:rsidDel="00F7680F">
                <w:rPr>
                  <w:rFonts w:cs="Times New Roman"/>
                  <w:b/>
                  <w:sz w:val="22"/>
                  <w:szCs w:val="24"/>
                </w:rPr>
                <w:delText xml:space="preserve">Normal Flow :Lihat sudut x y </w:delText>
              </w:r>
              <w:r w:rsidRPr="006A0BE8" w:rsidDel="00F7680F">
                <w:rPr>
                  <w:rFonts w:cs="Times New Roman"/>
                  <w:b/>
                  <w:i/>
                  <w:sz w:val="22"/>
                  <w:szCs w:val="24"/>
                </w:rPr>
                <w:delText>tracker</w:delText>
              </w:r>
              <w:bookmarkStart w:id="4532" w:name="_Toc23496670"/>
              <w:bookmarkStart w:id="4533" w:name="_Toc23552854"/>
              <w:bookmarkEnd w:id="4532"/>
              <w:bookmarkEnd w:id="4533"/>
            </w:del>
          </w:p>
        </w:tc>
        <w:bookmarkStart w:id="4534" w:name="_Toc23496671"/>
        <w:bookmarkStart w:id="4535" w:name="_Toc23552855"/>
        <w:bookmarkEnd w:id="4534"/>
        <w:bookmarkEnd w:id="4535"/>
      </w:tr>
      <w:tr w:rsidR="00A15854" w:rsidRPr="006A0BE8" w:rsidDel="00F7680F" w14:paraId="0AB53F07" w14:textId="2F11D003" w:rsidTr="00C9053F">
        <w:trPr>
          <w:trHeight w:val="371"/>
          <w:del w:id="4536" w:author="Windows User" w:date="2019-09-19T03:29:00Z"/>
        </w:trPr>
        <w:tc>
          <w:tcPr>
            <w:tcW w:w="4604" w:type="dxa"/>
            <w:gridSpan w:val="2"/>
          </w:tcPr>
          <w:p w14:paraId="3DE7C9DF" w14:textId="5C265300" w:rsidR="00A15854" w:rsidRPr="006A0BE8" w:rsidDel="00F7680F" w:rsidRDefault="00A15854" w:rsidP="00E97240">
            <w:pPr>
              <w:spacing w:after="0" w:line="240" w:lineRule="auto"/>
              <w:rPr>
                <w:del w:id="4537" w:author="Windows User" w:date="2019-09-19T03:29:00Z"/>
                <w:rFonts w:cs="Times New Roman"/>
                <w:b/>
                <w:sz w:val="22"/>
                <w:szCs w:val="24"/>
              </w:rPr>
            </w:pPr>
            <w:del w:id="4538" w:author="Windows User" w:date="2019-09-19T03:29:00Z">
              <w:r w:rsidRPr="006A0BE8" w:rsidDel="00F7680F">
                <w:rPr>
                  <w:rFonts w:cs="Times New Roman"/>
                  <w:sz w:val="22"/>
                  <w:szCs w:val="24"/>
                </w:rPr>
                <w:delText>Aksi Aktor</w:delText>
              </w:r>
              <w:bookmarkStart w:id="4539" w:name="_Toc23496672"/>
              <w:bookmarkStart w:id="4540" w:name="_Toc23552856"/>
              <w:bookmarkEnd w:id="4539"/>
              <w:bookmarkEnd w:id="4540"/>
            </w:del>
          </w:p>
        </w:tc>
        <w:tc>
          <w:tcPr>
            <w:tcW w:w="3329" w:type="dxa"/>
          </w:tcPr>
          <w:p w14:paraId="00384B81" w14:textId="6D9959AA" w:rsidR="00A15854" w:rsidRPr="006A0BE8" w:rsidDel="00F7680F" w:rsidRDefault="00A15854" w:rsidP="00E97240">
            <w:pPr>
              <w:spacing w:after="0" w:line="240" w:lineRule="auto"/>
              <w:rPr>
                <w:del w:id="4541" w:author="Windows User" w:date="2019-09-19T03:29:00Z"/>
                <w:rFonts w:cs="Times New Roman"/>
                <w:b/>
                <w:sz w:val="22"/>
                <w:szCs w:val="24"/>
              </w:rPr>
            </w:pPr>
            <w:del w:id="4542" w:author="Windows User" w:date="2019-09-19T03:29:00Z">
              <w:r w:rsidRPr="006A0BE8" w:rsidDel="00F7680F">
                <w:rPr>
                  <w:rFonts w:cs="Times New Roman"/>
                  <w:sz w:val="22"/>
                  <w:szCs w:val="24"/>
                </w:rPr>
                <w:delText>Reaksi Sistem</w:delText>
              </w:r>
              <w:bookmarkStart w:id="4543" w:name="_Toc23496673"/>
              <w:bookmarkStart w:id="4544" w:name="_Toc23552857"/>
              <w:bookmarkEnd w:id="4543"/>
              <w:bookmarkEnd w:id="4544"/>
            </w:del>
          </w:p>
        </w:tc>
        <w:bookmarkStart w:id="4545" w:name="_Toc23496674"/>
        <w:bookmarkStart w:id="4546" w:name="_Toc23552858"/>
        <w:bookmarkEnd w:id="4545"/>
        <w:bookmarkEnd w:id="4546"/>
      </w:tr>
      <w:tr w:rsidR="00A15854" w:rsidRPr="006A0BE8" w:rsidDel="00F7680F" w14:paraId="20395CF4" w14:textId="2241B6CF" w:rsidTr="00C9053F">
        <w:trPr>
          <w:trHeight w:val="371"/>
          <w:del w:id="4547" w:author="Windows User" w:date="2019-09-19T03:29:00Z"/>
        </w:trPr>
        <w:tc>
          <w:tcPr>
            <w:tcW w:w="4604" w:type="dxa"/>
            <w:gridSpan w:val="2"/>
          </w:tcPr>
          <w:p w14:paraId="663F94A2" w14:textId="646B4322" w:rsidR="00A15854" w:rsidRPr="006A0BE8" w:rsidDel="00F7680F" w:rsidRDefault="00A15854" w:rsidP="00E97240">
            <w:pPr>
              <w:pStyle w:val="ListParagraph"/>
              <w:numPr>
                <w:ilvl w:val="0"/>
                <w:numId w:val="13"/>
              </w:numPr>
              <w:spacing w:after="0" w:line="240" w:lineRule="auto"/>
              <w:rPr>
                <w:del w:id="4548" w:author="Windows User" w:date="2019-09-19T03:29:00Z"/>
                <w:rFonts w:cs="Times New Roman"/>
                <w:sz w:val="22"/>
                <w:szCs w:val="24"/>
              </w:rPr>
            </w:pPr>
            <w:del w:id="4549" w:author="Windows User" w:date="2019-09-19T03:29:00Z">
              <w:r w:rsidRPr="006A0BE8" w:rsidDel="00F7680F">
                <w:rPr>
                  <w:rFonts w:cs="Times New Roman"/>
                  <w:sz w:val="22"/>
                  <w:szCs w:val="24"/>
                </w:rPr>
                <w:delText xml:space="preserve">Klik menu sudut  pilih </w:delText>
              </w:r>
              <w:r w:rsidRPr="006A0BE8" w:rsidDel="00F7680F">
                <w:rPr>
                  <w:rFonts w:cs="Times New Roman"/>
                  <w:i/>
                  <w:sz w:val="22"/>
                  <w:szCs w:val="24"/>
                </w:rPr>
                <w:delText>tracker</w:delText>
              </w:r>
              <w:bookmarkStart w:id="4550" w:name="_Toc23496675"/>
              <w:bookmarkStart w:id="4551" w:name="_Toc23552859"/>
              <w:bookmarkEnd w:id="4550"/>
              <w:bookmarkEnd w:id="4551"/>
            </w:del>
          </w:p>
        </w:tc>
        <w:tc>
          <w:tcPr>
            <w:tcW w:w="3329" w:type="dxa"/>
          </w:tcPr>
          <w:p w14:paraId="3035EFB2" w14:textId="01FB56E8" w:rsidR="00A15854" w:rsidRPr="006A0BE8" w:rsidDel="00F7680F" w:rsidRDefault="00A15854" w:rsidP="00E97240">
            <w:pPr>
              <w:spacing w:after="0" w:line="240" w:lineRule="auto"/>
              <w:rPr>
                <w:del w:id="4552" w:author="Windows User" w:date="2019-09-19T03:29:00Z"/>
                <w:rFonts w:cs="Times New Roman"/>
                <w:sz w:val="22"/>
                <w:szCs w:val="24"/>
              </w:rPr>
            </w:pPr>
            <w:bookmarkStart w:id="4553" w:name="_Toc23496676"/>
            <w:bookmarkStart w:id="4554" w:name="_Toc23552860"/>
            <w:bookmarkEnd w:id="4553"/>
            <w:bookmarkEnd w:id="4554"/>
          </w:p>
        </w:tc>
        <w:bookmarkStart w:id="4555" w:name="_Toc23496677"/>
        <w:bookmarkStart w:id="4556" w:name="_Toc23552861"/>
        <w:bookmarkEnd w:id="4555"/>
        <w:bookmarkEnd w:id="4556"/>
      </w:tr>
      <w:tr w:rsidR="00A15854" w:rsidRPr="006A0BE8" w:rsidDel="00F7680F" w14:paraId="693C9320" w14:textId="50EB8564" w:rsidTr="00C9053F">
        <w:trPr>
          <w:trHeight w:val="370"/>
          <w:del w:id="4557" w:author="Windows User" w:date="2019-09-19T03:29:00Z"/>
        </w:trPr>
        <w:tc>
          <w:tcPr>
            <w:tcW w:w="4604" w:type="dxa"/>
            <w:gridSpan w:val="2"/>
          </w:tcPr>
          <w:p w14:paraId="53AFB596" w14:textId="4E0EE357" w:rsidR="00A15854" w:rsidRPr="006A0BE8" w:rsidDel="00F7680F" w:rsidRDefault="00A15854" w:rsidP="00E97240">
            <w:pPr>
              <w:pStyle w:val="ListParagraph"/>
              <w:spacing w:after="0" w:line="240" w:lineRule="auto"/>
              <w:rPr>
                <w:del w:id="4558" w:author="Windows User" w:date="2019-09-19T03:29:00Z"/>
                <w:rFonts w:cs="Times New Roman"/>
                <w:sz w:val="22"/>
                <w:szCs w:val="24"/>
              </w:rPr>
            </w:pPr>
            <w:bookmarkStart w:id="4559" w:name="_Toc23496678"/>
            <w:bookmarkStart w:id="4560" w:name="_Toc23552862"/>
            <w:bookmarkEnd w:id="4559"/>
            <w:bookmarkEnd w:id="4560"/>
          </w:p>
          <w:p w14:paraId="16D61722" w14:textId="2C345DAB" w:rsidR="00A15854" w:rsidRPr="006A0BE8" w:rsidDel="00F7680F" w:rsidRDefault="00A15854" w:rsidP="00E97240">
            <w:pPr>
              <w:pStyle w:val="ListParagraph"/>
              <w:spacing w:after="0" w:line="240" w:lineRule="auto"/>
              <w:rPr>
                <w:del w:id="4561" w:author="Windows User" w:date="2019-09-19T03:29:00Z"/>
                <w:rFonts w:cs="Times New Roman"/>
                <w:sz w:val="22"/>
                <w:szCs w:val="24"/>
              </w:rPr>
            </w:pPr>
            <w:bookmarkStart w:id="4562" w:name="_Toc23496679"/>
            <w:bookmarkStart w:id="4563" w:name="_Toc23552863"/>
            <w:bookmarkEnd w:id="4562"/>
            <w:bookmarkEnd w:id="4563"/>
          </w:p>
          <w:p w14:paraId="2E422C73" w14:textId="6FFA3386" w:rsidR="00A15854" w:rsidRPr="006A0BE8" w:rsidDel="00F7680F" w:rsidRDefault="00A15854" w:rsidP="00E97240">
            <w:pPr>
              <w:spacing w:after="0" w:line="240" w:lineRule="auto"/>
              <w:rPr>
                <w:del w:id="4564" w:author="Windows User" w:date="2019-09-19T03:29:00Z"/>
                <w:rFonts w:cs="Times New Roman"/>
                <w:b/>
                <w:sz w:val="22"/>
                <w:szCs w:val="24"/>
              </w:rPr>
            </w:pPr>
            <w:bookmarkStart w:id="4565" w:name="_Toc23496680"/>
            <w:bookmarkStart w:id="4566" w:name="_Toc23552864"/>
            <w:bookmarkEnd w:id="4565"/>
            <w:bookmarkEnd w:id="4566"/>
          </w:p>
        </w:tc>
        <w:tc>
          <w:tcPr>
            <w:tcW w:w="3329" w:type="dxa"/>
          </w:tcPr>
          <w:p w14:paraId="3BAFFAFD" w14:textId="1BBA30B6" w:rsidR="00A15854" w:rsidRPr="006A0BE8" w:rsidDel="00F7680F" w:rsidRDefault="00A15854" w:rsidP="00E97240">
            <w:pPr>
              <w:pStyle w:val="ListParagraph"/>
              <w:numPr>
                <w:ilvl w:val="0"/>
                <w:numId w:val="13"/>
              </w:numPr>
              <w:spacing w:after="0" w:line="240" w:lineRule="auto"/>
              <w:rPr>
                <w:del w:id="4567" w:author="Windows User" w:date="2019-09-19T03:29:00Z"/>
                <w:rFonts w:cs="Times New Roman"/>
                <w:sz w:val="22"/>
                <w:szCs w:val="24"/>
              </w:rPr>
            </w:pPr>
            <w:del w:id="4568" w:author="Windows User" w:date="2019-09-19T03:29:00Z">
              <w:r w:rsidRPr="006A0BE8" w:rsidDel="00F7680F">
                <w:rPr>
                  <w:rFonts w:cs="Times New Roman"/>
                  <w:sz w:val="22"/>
                  <w:szCs w:val="24"/>
                </w:rPr>
                <w:delText xml:space="preserve">Menampilkan data sudut x,y pada </w:delText>
              </w:r>
              <w:r w:rsidRPr="006A0BE8" w:rsidDel="00F7680F">
                <w:rPr>
                  <w:rFonts w:cs="Times New Roman"/>
                  <w:i/>
                  <w:sz w:val="22"/>
                  <w:szCs w:val="24"/>
                </w:rPr>
                <w:delText>tracker</w:delText>
              </w:r>
              <w:bookmarkStart w:id="4569" w:name="_Toc23496681"/>
              <w:bookmarkStart w:id="4570" w:name="_Toc23552865"/>
              <w:bookmarkEnd w:id="4569"/>
              <w:bookmarkEnd w:id="4570"/>
            </w:del>
          </w:p>
        </w:tc>
        <w:bookmarkStart w:id="4571" w:name="_Toc23496682"/>
        <w:bookmarkStart w:id="4572" w:name="_Toc23552866"/>
        <w:bookmarkEnd w:id="4571"/>
        <w:bookmarkEnd w:id="4572"/>
      </w:tr>
    </w:tbl>
    <w:p w14:paraId="197492EF" w14:textId="76692DE8" w:rsidR="00A15854" w:rsidRPr="006A0BE8" w:rsidDel="00F7680F" w:rsidRDefault="00A15854" w:rsidP="00A15854">
      <w:pPr>
        <w:pStyle w:val="ListParagraph"/>
        <w:ind w:left="567"/>
        <w:rPr>
          <w:del w:id="4573" w:author="Windows User" w:date="2019-09-19T03:29:00Z"/>
          <w:rFonts w:cs="Times New Roman"/>
          <w:b/>
        </w:rPr>
      </w:pPr>
      <w:bookmarkStart w:id="4574" w:name="_Toc23496683"/>
      <w:bookmarkStart w:id="4575" w:name="_Toc23552867"/>
      <w:bookmarkEnd w:id="4574"/>
      <w:bookmarkEnd w:id="4575"/>
    </w:p>
    <w:p w14:paraId="7F15169B" w14:textId="452546CC" w:rsidR="004F2EF7" w:rsidRPr="006A0BE8" w:rsidDel="00F7680F" w:rsidRDefault="005234CD">
      <w:pPr>
        <w:pStyle w:val="Heading3"/>
        <w:numPr>
          <w:ilvl w:val="2"/>
          <w:numId w:val="43"/>
        </w:numPr>
        <w:ind w:left="357" w:hanging="357"/>
        <w:rPr>
          <w:del w:id="4576" w:author="Windows User" w:date="2019-09-19T03:29:00Z"/>
          <w:rFonts w:cs="Times New Roman"/>
        </w:rPr>
        <w:pPrChange w:id="4577" w:author="Windows User" w:date="2019-09-19T02:40:00Z">
          <w:pPr>
            <w:pStyle w:val="Heading3"/>
          </w:pPr>
        </w:pPrChange>
      </w:pPr>
      <w:del w:id="4578" w:author="Windows User" w:date="2019-09-19T03:29:00Z">
        <w:r w:rsidRPr="006A0BE8" w:rsidDel="00F7680F">
          <w:rPr>
            <w:rFonts w:cs="Times New Roman"/>
          </w:rPr>
          <w:delText>Lihat Data Arus</w:delText>
        </w:r>
        <w:bookmarkStart w:id="4579" w:name="_Toc23496684"/>
        <w:bookmarkStart w:id="4580" w:name="_Toc23552868"/>
        <w:bookmarkEnd w:id="4579"/>
        <w:bookmarkEnd w:id="4580"/>
      </w:del>
    </w:p>
    <w:p w14:paraId="24AF3E72" w14:textId="50026257" w:rsidR="003E1410" w:rsidRPr="006A0BE8" w:rsidDel="00F7680F" w:rsidRDefault="00E75BB9" w:rsidP="00C9053F">
      <w:pPr>
        <w:ind w:firstLine="567"/>
        <w:rPr>
          <w:del w:id="4581" w:author="Windows User" w:date="2019-09-19T03:29:00Z"/>
          <w:rFonts w:cs="Times New Roman"/>
          <w:sz w:val="36"/>
          <w:szCs w:val="24"/>
        </w:rPr>
      </w:pPr>
      <w:del w:id="4582" w:author="Windows User" w:date="2019-09-19T03:29:00Z">
        <w:r w:rsidRPr="006A0BE8" w:rsidDel="00F7680F">
          <w:rPr>
            <w:rFonts w:cs="Times New Roman"/>
            <w:szCs w:val="24"/>
          </w:rPr>
          <w:delText>Skenario ini menjelaskan alur untuk melihat data arus yang dihasilkan. Fitur ini bisa dilakukan oleh semua user. Skenario lihat data arus  dapa</w:delText>
        </w:r>
        <w:r w:rsidR="003E1410" w:rsidRPr="006A0BE8" w:rsidDel="00F7680F">
          <w:rPr>
            <w:rFonts w:cs="Times New Roman"/>
            <w:szCs w:val="24"/>
          </w:rPr>
          <w:delText xml:space="preserve">t dilihat pada </w:delText>
        </w:r>
        <w:r w:rsidR="006343B3" w:rsidRPr="006A0BE8" w:rsidDel="00F7680F">
          <w:rPr>
            <w:rFonts w:cs="Times New Roman"/>
            <w:szCs w:val="24"/>
          </w:rPr>
          <w:delText>Tabel</w:delText>
        </w:r>
        <w:r w:rsidR="003E1410" w:rsidRPr="006A0BE8" w:rsidDel="00F7680F">
          <w:rPr>
            <w:rFonts w:cs="Times New Roman"/>
            <w:szCs w:val="24"/>
          </w:rPr>
          <w:delText xml:space="preserve"> 4.11</w:delText>
        </w:r>
        <w:r w:rsidR="00C9053F" w:rsidRPr="006A0BE8" w:rsidDel="00F7680F">
          <w:rPr>
            <w:rFonts w:cs="Times New Roman"/>
            <w:szCs w:val="24"/>
          </w:rPr>
          <w:delText>.</w:delText>
        </w:r>
        <w:bookmarkStart w:id="4583" w:name="_Toc23496685"/>
        <w:bookmarkStart w:id="4584" w:name="_Toc23552869"/>
        <w:bookmarkEnd w:id="4583"/>
        <w:bookmarkEnd w:id="4584"/>
      </w:del>
    </w:p>
    <w:p w14:paraId="4E5C894E" w14:textId="03678613" w:rsidR="00C9053F" w:rsidRPr="006A0BE8" w:rsidDel="00F7680F" w:rsidRDefault="00C9053F" w:rsidP="00C9053F">
      <w:pPr>
        <w:pStyle w:val="Caption"/>
        <w:keepNext/>
        <w:jc w:val="center"/>
        <w:rPr>
          <w:del w:id="4585" w:author="Windows User" w:date="2019-09-19T03:29:00Z"/>
          <w:rFonts w:cs="Times New Roman"/>
          <w:i w:val="0"/>
          <w:color w:val="auto"/>
          <w:sz w:val="24"/>
        </w:rPr>
      </w:pPr>
      <w:del w:id="4586" w:author="Windows User" w:date="2019-09-19T03:29:00Z">
        <w:r w:rsidRPr="006A0BE8" w:rsidDel="00F7680F">
          <w:rPr>
            <w:rFonts w:cs="Times New Roman"/>
            <w:i w:val="0"/>
            <w:color w:val="auto"/>
            <w:sz w:val="24"/>
          </w:rPr>
          <w:delText xml:space="preserve">Tabel </w:delText>
        </w:r>
      </w:del>
      <w:del w:id="4587" w:author="Windows User" w:date="2019-09-18T15:48:00Z">
        <w:r w:rsidR="007E74B5" w:rsidRPr="006A0BE8" w:rsidDel="00F10288">
          <w:rPr>
            <w:rFonts w:cs="Times New Roman"/>
            <w:iCs w:val="0"/>
          </w:rPr>
          <w:fldChar w:fldCharType="begin"/>
        </w:r>
        <w:r w:rsidR="007E74B5" w:rsidRPr="006A0BE8" w:rsidDel="00F10288">
          <w:rPr>
            <w:rFonts w:cs="Times New Roman"/>
            <w:i w:val="0"/>
            <w:color w:val="auto"/>
            <w:sz w:val="24"/>
          </w:rPr>
          <w:delInstrText xml:space="preserve"> STYLEREF 1 \s </w:delInstrText>
        </w:r>
        <w:r w:rsidR="007E74B5" w:rsidRPr="006A0BE8" w:rsidDel="00F10288">
          <w:rPr>
            <w:rFonts w:cs="Times New Roman"/>
            <w:iCs w:val="0"/>
          </w:rPr>
          <w:fldChar w:fldCharType="separate"/>
        </w:r>
        <w:r w:rsidR="007E74B5" w:rsidRPr="006A0BE8" w:rsidDel="00F10288">
          <w:rPr>
            <w:rFonts w:cs="Times New Roman"/>
            <w:i w:val="0"/>
            <w:noProof/>
            <w:color w:val="auto"/>
            <w:sz w:val="24"/>
          </w:rPr>
          <w:delText>4</w:delText>
        </w:r>
        <w:r w:rsidR="007E74B5" w:rsidRPr="006A0BE8" w:rsidDel="00F10288">
          <w:rPr>
            <w:rFonts w:cs="Times New Roman"/>
            <w:iCs w:val="0"/>
          </w:rPr>
          <w:fldChar w:fldCharType="end"/>
        </w:r>
        <w:r w:rsidR="007E74B5" w:rsidRPr="006A0BE8" w:rsidDel="00F10288">
          <w:rPr>
            <w:rFonts w:cs="Times New Roman"/>
            <w:i w:val="0"/>
            <w:color w:val="auto"/>
            <w:sz w:val="24"/>
          </w:rPr>
          <w:delText>.</w:delText>
        </w:r>
        <w:r w:rsidR="007E74B5" w:rsidRPr="006A0BE8" w:rsidDel="00F10288">
          <w:rPr>
            <w:rFonts w:cs="Times New Roman"/>
            <w:iCs w:val="0"/>
          </w:rPr>
          <w:fldChar w:fldCharType="begin"/>
        </w:r>
        <w:r w:rsidR="007E74B5" w:rsidRPr="006A0BE8" w:rsidDel="00F10288">
          <w:rPr>
            <w:rFonts w:cs="Times New Roman"/>
            <w:i w:val="0"/>
            <w:color w:val="auto"/>
            <w:sz w:val="24"/>
          </w:rPr>
          <w:delInstrText xml:space="preserve"> SEQ Tabel \* ARABIC \s 1 </w:delInstrText>
        </w:r>
        <w:r w:rsidR="007E74B5" w:rsidRPr="006A0BE8" w:rsidDel="00F10288">
          <w:rPr>
            <w:rFonts w:cs="Times New Roman"/>
            <w:iCs w:val="0"/>
          </w:rPr>
          <w:fldChar w:fldCharType="separate"/>
        </w:r>
        <w:r w:rsidR="007E74B5" w:rsidRPr="006A0BE8" w:rsidDel="00F10288">
          <w:rPr>
            <w:rFonts w:cs="Times New Roman"/>
            <w:i w:val="0"/>
            <w:noProof/>
            <w:color w:val="auto"/>
            <w:sz w:val="24"/>
          </w:rPr>
          <w:delText>11</w:delText>
        </w:r>
        <w:r w:rsidR="007E74B5" w:rsidRPr="006A0BE8" w:rsidDel="00F10288">
          <w:rPr>
            <w:rFonts w:cs="Times New Roman"/>
            <w:iCs w:val="0"/>
          </w:rPr>
          <w:fldChar w:fldCharType="end"/>
        </w:r>
      </w:del>
      <w:del w:id="4588" w:author="Windows User" w:date="2019-09-19T03:29:00Z">
        <w:r w:rsidRPr="006A0BE8" w:rsidDel="00F7680F">
          <w:rPr>
            <w:rFonts w:cs="Times New Roman"/>
            <w:i w:val="0"/>
            <w:color w:val="auto"/>
            <w:sz w:val="24"/>
          </w:rPr>
          <w:delText xml:space="preserve"> Lihat Data Arus</w:delText>
        </w:r>
        <w:bookmarkStart w:id="4589" w:name="_Toc23496686"/>
        <w:bookmarkStart w:id="4590" w:name="_Toc23552870"/>
        <w:bookmarkEnd w:id="4589"/>
        <w:bookmarkEnd w:id="4590"/>
      </w:del>
    </w:p>
    <w:tbl>
      <w:tblPr>
        <w:tblStyle w:val="TableGrid"/>
        <w:tblW w:w="7933" w:type="dxa"/>
        <w:tblLook w:val="04A0" w:firstRow="1" w:lastRow="0" w:firstColumn="1" w:lastColumn="0" w:noHBand="0" w:noVBand="1"/>
      </w:tblPr>
      <w:tblGrid>
        <w:gridCol w:w="4531"/>
        <w:gridCol w:w="73"/>
        <w:gridCol w:w="3329"/>
      </w:tblGrid>
      <w:tr w:rsidR="00A15854" w:rsidRPr="006A0BE8" w:rsidDel="00F7680F" w14:paraId="4697A485" w14:textId="5B4FCFCF" w:rsidTr="00C9053F">
        <w:trPr>
          <w:del w:id="4591" w:author="Windows User" w:date="2019-09-19T03:29:00Z"/>
        </w:trPr>
        <w:tc>
          <w:tcPr>
            <w:tcW w:w="4531" w:type="dxa"/>
          </w:tcPr>
          <w:p w14:paraId="738BEA24" w14:textId="1894A64A" w:rsidR="00A15854" w:rsidRPr="006A0BE8" w:rsidDel="00F7680F" w:rsidRDefault="00A15854" w:rsidP="00E97240">
            <w:pPr>
              <w:spacing w:after="0" w:line="240" w:lineRule="auto"/>
              <w:rPr>
                <w:del w:id="4592" w:author="Windows User" w:date="2019-09-19T03:29:00Z"/>
                <w:rFonts w:cs="Times New Roman"/>
                <w:sz w:val="22"/>
                <w:szCs w:val="24"/>
                <w:lang w:val="en-ID"/>
              </w:rPr>
            </w:pPr>
            <w:del w:id="4593" w:author="Windows User" w:date="2019-09-19T03:29:00Z">
              <w:r w:rsidRPr="006A0BE8" w:rsidDel="00F7680F">
                <w:rPr>
                  <w:rFonts w:cs="Times New Roman"/>
                  <w:b/>
                  <w:sz w:val="22"/>
                  <w:szCs w:val="24"/>
                </w:rPr>
                <w:delText>Nama Usecase</w:delText>
              </w:r>
              <w:bookmarkStart w:id="4594" w:name="_Toc23496687"/>
              <w:bookmarkStart w:id="4595" w:name="_Toc23552871"/>
              <w:bookmarkEnd w:id="4594"/>
              <w:bookmarkEnd w:id="4595"/>
            </w:del>
          </w:p>
        </w:tc>
        <w:tc>
          <w:tcPr>
            <w:tcW w:w="3402" w:type="dxa"/>
            <w:gridSpan w:val="2"/>
          </w:tcPr>
          <w:p w14:paraId="59A268B4" w14:textId="5F83B8A7" w:rsidR="00A15854" w:rsidRPr="006A0BE8" w:rsidDel="00F7680F" w:rsidRDefault="00A15854" w:rsidP="00E97240">
            <w:pPr>
              <w:spacing w:after="0" w:line="240" w:lineRule="auto"/>
              <w:rPr>
                <w:del w:id="4596" w:author="Windows User" w:date="2019-09-19T03:29:00Z"/>
                <w:rFonts w:cs="Times New Roman"/>
                <w:sz w:val="22"/>
                <w:szCs w:val="24"/>
                <w:lang w:val="en-ID"/>
              </w:rPr>
            </w:pPr>
            <w:del w:id="4597" w:author="Windows User" w:date="2019-09-19T03:29:00Z">
              <w:r w:rsidRPr="006A0BE8" w:rsidDel="00F7680F">
                <w:rPr>
                  <w:rFonts w:cs="Times New Roman"/>
                  <w:sz w:val="22"/>
                  <w:szCs w:val="24"/>
                </w:rPr>
                <w:delText>Lihat data arus</w:delText>
              </w:r>
              <w:bookmarkStart w:id="4598" w:name="_Toc23496688"/>
              <w:bookmarkStart w:id="4599" w:name="_Toc23552872"/>
              <w:bookmarkEnd w:id="4598"/>
              <w:bookmarkEnd w:id="4599"/>
            </w:del>
          </w:p>
        </w:tc>
        <w:bookmarkStart w:id="4600" w:name="_Toc23496689"/>
        <w:bookmarkStart w:id="4601" w:name="_Toc23552873"/>
        <w:bookmarkEnd w:id="4600"/>
        <w:bookmarkEnd w:id="4601"/>
      </w:tr>
      <w:tr w:rsidR="00A15854" w:rsidRPr="006A0BE8" w:rsidDel="00F7680F" w14:paraId="770134E4" w14:textId="50408542" w:rsidTr="00C9053F">
        <w:trPr>
          <w:del w:id="4602" w:author="Windows User" w:date="2019-09-19T03:29:00Z"/>
        </w:trPr>
        <w:tc>
          <w:tcPr>
            <w:tcW w:w="4531" w:type="dxa"/>
          </w:tcPr>
          <w:p w14:paraId="428F6812" w14:textId="0D2D08F2" w:rsidR="00A15854" w:rsidRPr="006A0BE8" w:rsidDel="00F7680F" w:rsidRDefault="00A15854" w:rsidP="00E97240">
            <w:pPr>
              <w:spacing w:after="0" w:line="240" w:lineRule="auto"/>
              <w:rPr>
                <w:del w:id="4603" w:author="Windows User" w:date="2019-09-19T03:29:00Z"/>
                <w:rFonts w:cs="Times New Roman"/>
                <w:sz w:val="22"/>
                <w:szCs w:val="24"/>
                <w:lang w:val="en-ID"/>
              </w:rPr>
            </w:pPr>
            <w:del w:id="4604" w:author="Windows User" w:date="2019-09-19T03:29:00Z">
              <w:r w:rsidRPr="006A0BE8" w:rsidDel="00F7680F">
                <w:rPr>
                  <w:rFonts w:cs="Times New Roman"/>
                  <w:b/>
                  <w:sz w:val="22"/>
                  <w:szCs w:val="24"/>
                </w:rPr>
                <w:delText>Aktor</w:delText>
              </w:r>
              <w:bookmarkStart w:id="4605" w:name="_Toc23496690"/>
              <w:bookmarkStart w:id="4606" w:name="_Toc23552874"/>
              <w:bookmarkEnd w:id="4605"/>
              <w:bookmarkEnd w:id="4606"/>
            </w:del>
          </w:p>
        </w:tc>
        <w:tc>
          <w:tcPr>
            <w:tcW w:w="3402" w:type="dxa"/>
            <w:gridSpan w:val="2"/>
          </w:tcPr>
          <w:p w14:paraId="129847A5" w14:textId="4E4BE296" w:rsidR="00A15854" w:rsidRPr="006A0BE8" w:rsidDel="00F7680F" w:rsidRDefault="00A15854" w:rsidP="00E97240">
            <w:pPr>
              <w:spacing w:after="0" w:line="240" w:lineRule="auto"/>
              <w:rPr>
                <w:del w:id="4607" w:author="Windows User" w:date="2019-09-19T03:29:00Z"/>
                <w:rFonts w:cs="Times New Roman"/>
                <w:sz w:val="22"/>
                <w:szCs w:val="24"/>
                <w:lang w:val="en-ID"/>
              </w:rPr>
            </w:pPr>
            <w:del w:id="4608" w:author="Windows User" w:date="2019-09-19T03:29:00Z">
              <w:r w:rsidRPr="006A0BE8" w:rsidDel="00F7680F">
                <w:rPr>
                  <w:rFonts w:cs="Times New Roman"/>
                  <w:sz w:val="22"/>
                  <w:szCs w:val="24"/>
                </w:rPr>
                <w:delText>Senua aktor</w:delText>
              </w:r>
              <w:bookmarkStart w:id="4609" w:name="_Toc23496691"/>
              <w:bookmarkStart w:id="4610" w:name="_Toc23552875"/>
              <w:bookmarkEnd w:id="4609"/>
              <w:bookmarkEnd w:id="4610"/>
            </w:del>
          </w:p>
        </w:tc>
        <w:bookmarkStart w:id="4611" w:name="_Toc23496692"/>
        <w:bookmarkStart w:id="4612" w:name="_Toc23552876"/>
        <w:bookmarkEnd w:id="4611"/>
        <w:bookmarkEnd w:id="4612"/>
      </w:tr>
      <w:tr w:rsidR="00A15854" w:rsidRPr="006A0BE8" w:rsidDel="00F7680F" w14:paraId="06781409" w14:textId="170A7F12" w:rsidTr="00C9053F">
        <w:trPr>
          <w:del w:id="4613" w:author="Windows User" w:date="2019-09-19T03:29:00Z"/>
        </w:trPr>
        <w:tc>
          <w:tcPr>
            <w:tcW w:w="4531" w:type="dxa"/>
          </w:tcPr>
          <w:p w14:paraId="045718A0" w14:textId="34758128" w:rsidR="00A15854" w:rsidRPr="006A0BE8" w:rsidDel="00F7680F" w:rsidRDefault="00A15854" w:rsidP="00E97240">
            <w:pPr>
              <w:spacing w:after="0" w:line="240" w:lineRule="auto"/>
              <w:rPr>
                <w:del w:id="4614" w:author="Windows User" w:date="2019-09-19T03:29:00Z"/>
                <w:rFonts w:cs="Times New Roman"/>
                <w:sz w:val="22"/>
                <w:szCs w:val="24"/>
                <w:lang w:val="en-ID"/>
              </w:rPr>
            </w:pPr>
            <w:del w:id="4615" w:author="Windows User" w:date="2019-09-19T03:29:00Z">
              <w:r w:rsidRPr="006A0BE8" w:rsidDel="00F7680F">
                <w:rPr>
                  <w:rFonts w:cs="Times New Roman"/>
                  <w:b/>
                  <w:sz w:val="22"/>
                  <w:szCs w:val="24"/>
                </w:rPr>
                <w:delText>Deskripsi Singkat</w:delText>
              </w:r>
              <w:bookmarkStart w:id="4616" w:name="_Toc23496693"/>
              <w:bookmarkStart w:id="4617" w:name="_Toc23552877"/>
              <w:bookmarkEnd w:id="4616"/>
              <w:bookmarkEnd w:id="4617"/>
            </w:del>
          </w:p>
        </w:tc>
        <w:tc>
          <w:tcPr>
            <w:tcW w:w="3402" w:type="dxa"/>
            <w:gridSpan w:val="2"/>
          </w:tcPr>
          <w:p w14:paraId="1C58671A" w14:textId="6AB40401" w:rsidR="00A15854" w:rsidRPr="006A0BE8" w:rsidDel="00F7680F" w:rsidRDefault="00A15854" w:rsidP="00E97240">
            <w:pPr>
              <w:spacing w:after="0" w:line="240" w:lineRule="auto"/>
              <w:rPr>
                <w:del w:id="4618" w:author="Windows User" w:date="2019-09-19T03:29:00Z"/>
                <w:rFonts w:cs="Times New Roman"/>
                <w:sz w:val="22"/>
                <w:szCs w:val="24"/>
                <w:lang w:val="en-ID"/>
              </w:rPr>
            </w:pPr>
            <w:del w:id="4619" w:author="Windows User" w:date="2019-09-19T03:29:00Z">
              <w:r w:rsidRPr="006A0BE8" w:rsidDel="00F7680F">
                <w:rPr>
                  <w:rFonts w:cs="Times New Roman"/>
                  <w:sz w:val="22"/>
                  <w:szCs w:val="24"/>
                </w:rPr>
                <w:delText>Aktor melihat data arus</w:delText>
              </w:r>
              <w:bookmarkStart w:id="4620" w:name="_Toc23496694"/>
              <w:bookmarkStart w:id="4621" w:name="_Toc23552878"/>
              <w:bookmarkEnd w:id="4620"/>
              <w:bookmarkEnd w:id="4621"/>
            </w:del>
          </w:p>
        </w:tc>
        <w:bookmarkStart w:id="4622" w:name="_Toc23496695"/>
        <w:bookmarkStart w:id="4623" w:name="_Toc23552879"/>
        <w:bookmarkEnd w:id="4622"/>
        <w:bookmarkEnd w:id="4623"/>
      </w:tr>
      <w:tr w:rsidR="00A15854" w:rsidRPr="006A0BE8" w:rsidDel="00F7680F" w14:paraId="4A310ACE" w14:textId="10A39E95" w:rsidTr="00C9053F">
        <w:trPr>
          <w:del w:id="4624" w:author="Windows User" w:date="2019-09-19T03:29:00Z"/>
        </w:trPr>
        <w:tc>
          <w:tcPr>
            <w:tcW w:w="4531" w:type="dxa"/>
          </w:tcPr>
          <w:p w14:paraId="47A54A9A" w14:textId="518227D9" w:rsidR="00A15854" w:rsidRPr="006A0BE8" w:rsidDel="00F7680F" w:rsidRDefault="00A15854" w:rsidP="00E97240">
            <w:pPr>
              <w:spacing w:after="0" w:line="240" w:lineRule="auto"/>
              <w:rPr>
                <w:del w:id="4625" w:author="Windows User" w:date="2019-09-19T03:29:00Z"/>
                <w:rFonts w:cs="Times New Roman"/>
                <w:sz w:val="22"/>
                <w:szCs w:val="24"/>
                <w:lang w:val="en-ID"/>
              </w:rPr>
            </w:pPr>
            <w:del w:id="4626" w:author="Windows User" w:date="2019-09-19T03:29:00Z">
              <w:r w:rsidRPr="006A0BE8" w:rsidDel="00F7680F">
                <w:rPr>
                  <w:rFonts w:cs="Times New Roman"/>
                  <w:b/>
                  <w:sz w:val="22"/>
                  <w:szCs w:val="24"/>
                </w:rPr>
                <w:delText>Prekondisi</w:delText>
              </w:r>
              <w:bookmarkStart w:id="4627" w:name="_Toc23496696"/>
              <w:bookmarkStart w:id="4628" w:name="_Toc23552880"/>
              <w:bookmarkEnd w:id="4627"/>
              <w:bookmarkEnd w:id="4628"/>
            </w:del>
          </w:p>
        </w:tc>
        <w:tc>
          <w:tcPr>
            <w:tcW w:w="3402" w:type="dxa"/>
            <w:gridSpan w:val="2"/>
          </w:tcPr>
          <w:p w14:paraId="2B2BCBAA" w14:textId="663815A7" w:rsidR="00A15854" w:rsidRPr="006A0BE8" w:rsidDel="00F7680F" w:rsidRDefault="00A15854" w:rsidP="00E97240">
            <w:pPr>
              <w:spacing w:after="0" w:line="240" w:lineRule="auto"/>
              <w:rPr>
                <w:del w:id="4629" w:author="Windows User" w:date="2019-09-19T03:29:00Z"/>
                <w:rFonts w:cs="Times New Roman"/>
                <w:sz w:val="22"/>
                <w:szCs w:val="24"/>
                <w:lang w:val="en-ID"/>
              </w:rPr>
            </w:pPr>
            <w:del w:id="4630" w:author="Windows User" w:date="2019-09-19T03:29:00Z">
              <w:r w:rsidRPr="006A0BE8" w:rsidDel="00F7680F">
                <w:rPr>
                  <w:rFonts w:cs="Times New Roman"/>
                  <w:sz w:val="22"/>
                  <w:szCs w:val="24"/>
                </w:rPr>
                <w:delText>Aktor masuk halaman dashboard masing-masing</w:delText>
              </w:r>
              <w:bookmarkStart w:id="4631" w:name="_Toc23496697"/>
              <w:bookmarkStart w:id="4632" w:name="_Toc23552881"/>
              <w:bookmarkEnd w:id="4631"/>
              <w:bookmarkEnd w:id="4632"/>
            </w:del>
          </w:p>
        </w:tc>
        <w:bookmarkStart w:id="4633" w:name="_Toc23496698"/>
        <w:bookmarkStart w:id="4634" w:name="_Toc23552882"/>
        <w:bookmarkEnd w:id="4633"/>
        <w:bookmarkEnd w:id="4634"/>
      </w:tr>
      <w:tr w:rsidR="00A15854" w:rsidRPr="006A0BE8" w:rsidDel="00F7680F" w14:paraId="48C48B80" w14:textId="097623F3" w:rsidTr="00C9053F">
        <w:trPr>
          <w:del w:id="4635" w:author="Windows User" w:date="2019-09-19T03:29:00Z"/>
        </w:trPr>
        <w:tc>
          <w:tcPr>
            <w:tcW w:w="4531" w:type="dxa"/>
          </w:tcPr>
          <w:p w14:paraId="567856B4" w14:textId="6988B385" w:rsidR="00A15854" w:rsidRPr="006A0BE8" w:rsidDel="00F7680F" w:rsidRDefault="00A15854" w:rsidP="00E97240">
            <w:pPr>
              <w:spacing w:after="0" w:line="240" w:lineRule="auto"/>
              <w:rPr>
                <w:del w:id="4636" w:author="Windows User" w:date="2019-09-19T03:29:00Z"/>
                <w:rFonts w:cs="Times New Roman"/>
                <w:sz w:val="22"/>
                <w:szCs w:val="24"/>
                <w:lang w:val="en-ID"/>
              </w:rPr>
            </w:pPr>
            <w:del w:id="4637" w:author="Windows User" w:date="2019-09-19T03:29:00Z">
              <w:r w:rsidRPr="006A0BE8" w:rsidDel="00F7680F">
                <w:rPr>
                  <w:rFonts w:cs="Times New Roman"/>
                  <w:b/>
                  <w:sz w:val="22"/>
                  <w:szCs w:val="24"/>
                </w:rPr>
                <w:delText>Pascakondisi</w:delText>
              </w:r>
              <w:bookmarkStart w:id="4638" w:name="_Toc23496699"/>
              <w:bookmarkStart w:id="4639" w:name="_Toc23552883"/>
              <w:bookmarkEnd w:id="4638"/>
              <w:bookmarkEnd w:id="4639"/>
            </w:del>
          </w:p>
        </w:tc>
        <w:tc>
          <w:tcPr>
            <w:tcW w:w="3402" w:type="dxa"/>
            <w:gridSpan w:val="2"/>
          </w:tcPr>
          <w:p w14:paraId="61A3175F" w14:textId="2BF5A2E0" w:rsidR="00A15854" w:rsidRPr="006A0BE8" w:rsidDel="00F7680F" w:rsidRDefault="00A15854" w:rsidP="00E97240">
            <w:pPr>
              <w:spacing w:after="0" w:line="240" w:lineRule="auto"/>
              <w:rPr>
                <w:del w:id="4640" w:author="Windows User" w:date="2019-09-19T03:29:00Z"/>
                <w:rFonts w:cs="Times New Roman"/>
                <w:sz w:val="22"/>
                <w:szCs w:val="24"/>
                <w:lang w:val="en-ID"/>
              </w:rPr>
            </w:pPr>
            <w:del w:id="4641" w:author="Windows User" w:date="2019-09-19T03:29:00Z">
              <w:r w:rsidRPr="006A0BE8" w:rsidDel="00F7680F">
                <w:rPr>
                  <w:rFonts w:cs="Times New Roman"/>
                  <w:sz w:val="22"/>
                  <w:szCs w:val="24"/>
                </w:rPr>
                <w:delText>Aktor dapat melihat data arus yang dihasilakan</w:delText>
              </w:r>
              <w:bookmarkStart w:id="4642" w:name="_Toc23496700"/>
              <w:bookmarkStart w:id="4643" w:name="_Toc23552884"/>
              <w:bookmarkEnd w:id="4642"/>
              <w:bookmarkEnd w:id="4643"/>
            </w:del>
          </w:p>
        </w:tc>
        <w:bookmarkStart w:id="4644" w:name="_Toc23496701"/>
        <w:bookmarkStart w:id="4645" w:name="_Toc23552885"/>
        <w:bookmarkEnd w:id="4644"/>
        <w:bookmarkEnd w:id="4645"/>
      </w:tr>
      <w:tr w:rsidR="00A15854" w:rsidRPr="006A0BE8" w:rsidDel="00F7680F" w14:paraId="29E55A62" w14:textId="538973A5" w:rsidTr="00C9053F">
        <w:trPr>
          <w:del w:id="4646" w:author="Windows User" w:date="2019-09-19T03:29:00Z"/>
        </w:trPr>
        <w:tc>
          <w:tcPr>
            <w:tcW w:w="7933" w:type="dxa"/>
            <w:gridSpan w:val="3"/>
          </w:tcPr>
          <w:p w14:paraId="37288E3C" w14:textId="09B3D89B" w:rsidR="00A15854" w:rsidRPr="006A0BE8" w:rsidDel="00F7680F" w:rsidRDefault="00A15854" w:rsidP="00E97240">
            <w:pPr>
              <w:spacing w:after="0" w:line="240" w:lineRule="auto"/>
              <w:jc w:val="center"/>
              <w:rPr>
                <w:del w:id="4647" w:author="Windows User" w:date="2019-09-19T03:29:00Z"/>
                <w:rFonts w:cs="Times New Roman"/>
                <w:sz w:val="22"/>
                <w:szCs w:val="24"/>
              </w:rPr>
            </w:pPr>
            <w:del w:id="4648" w:author="Windows User" w:date="2019-09-19T03:29:00Z">
              <w:r w:rsidRPr="006A0BE8" w:rsidDel="00F7680F">
                <w:rPr>
                  <w:rFonts w:cs="Times New Roman"/>
                  <w:b/>
                  <w:bCs/>
                  <w:sz w:val="22"/>
                  <w:szCs w:val="24"/>
                </w:rPr>
                <w:delText>Flow Event</w:delText>
              </w:r>
              <w:bookmarkStart w:id="4649" w:name="_Toc23496702"/>
              <w:bookmarkStart w:id="4650" w:name="_Toc23552886"/>
              <w:bookmarkEnd w:id="4649"/>
              <w:bookmarkEnd w:id="4650"/>
            </w:del>
          </w:p>
        </w:tc>
        <w:bookmarkStart w:id="4651" w:name="_Toc23496703"/>
        <w:bookmarkStart w:id="4652" w:name="_Toc23552887"/>
        <w:bookmarkEnd w:id="4651"/>
        <w:bookmarkEnd w:id="4652"/>
      </w:tr>
      <w:tr w:rsidR="00A15854" w:rsidRPr="006A0BE8" w:rsidDel="00F7680F" w14:paraId="63D5AAF4" w14:textId="0232360B" w:rsidTr="00C9053F">
        <w:trPr>
          <w:del w:id="4653" w:author="Windows User" w:date="2019-09-19T03:29:00Z"/>
        </w:trPr>
        <w:tc>
          <w:tcPr>
            <w:tcW w:w="7933" w:type="dxa"/>
            <w:gridSpan w:val="3"/>
          </w:tcPr>
          <w:p w14:paraId="5EC9191F" w14:textId="6BB46276" w:rsidR="00A15854" w:rsidRPr="006A0BE8" w:rsidDel="00F7680F" w:rsidRDefault="00A15854" w:rsidP="00E97240">
            <w:pPr>
              <w:spacing w:after="0" w:line="240" w:lineRule="auto"/>
              <w:jc w:val="center"/>
              <w:rPr>
                <w:del w:id="4654" w:author="Windows User" w:date="2019-09-19T03:29:00Z"/>
                <w:rFonts w:cs="Times New Roman"/>
                <w:sz w:val="22"/>
                <w:szCs w:val="24"/>
              </w:rPr>
            </w:pPr>
            <w:del w:id="4655" w:author="Windows User" w:date="2019-09-19T03:29:00Z">
              <w:r w:rsidRPr="006A0BE8" w:rsidDel="00F7680F">
                <w:rPr>
                  <w:rFonts w:cs="Times New Roman"/>
                  <w:b/>
                  <w:sz w:val="22"/>
                  <w:szCs w:val="24"/>
                </w:rPr>
                <w:delText>Normal Flow : Lihat data arus</w:delText>
              </w:r>
              <w:bookmarkStart w:id="4656" w:name="_Toc23496704"/>
              <w:bookmarkStart w:id="4657" w:name="_Toc23552888"/>
              <w:bookmarkEnd w:id="4656"/>
              <w:bookmarkEnd w:id="4657"/>
            </w:del>
          </w:p>
        </w:tc>
        <w:bookmarkStart w:id="4658" w:name="_Toc23496705"/>
        <w:bookmarkStart w:id="4659" w:name="_Toc23552889"/>
        <w:bookmarkEnd w:id="4658"/>
        <w:bookmarkEnd w:id="4659"/>
      </w:tr>
      <w:tr w:rsidR="00A15854" w:rsidRPr="006A0BE8" w:rsidDel="00F7680F" w14:paraId="5C66FDF3" w14:textId="7F6A443B" w:rsidTr="00C9053F">
        <w:trPr>
          <w:trHeight w:val="371"/>
          <w:del w:id="4660" w:author="Windows User" w:date="2019-09-19T03:29:00Z"/>
        </w:trPr>
        <w:tc>
          <w:tcPr>
            <w:tcW w:w="4604" w:type="dxa"/>
            <w:gridSpan w:val="2"/>
          </w:tcPr>
          <w:p w14:paraId="170C33AD" w14:textId="23D605A7" w:rsidR="00A15854" w:rsidRPr="006A0BE8" w:rsidDel="00F7680F" w:rsidRDefault="00A15854" w:rsidP="00E97240">
            <w:pPr>
              <w:spacing w:after="0" w:line="240" w:lineRule="auto"/>
              <w:rPr>
                <w:del w:id="4661" w:author="Windows User" w:date="2019-09-19T03:29:00Z"/>
                <w:rFonts w:cs="Times New Roman"/>
                <w:b/>
                <w:sz w:val="22"/>
                <w:szCs w:val="24"/>
              </w:rPr>
            </w:pPr>
            <w:del w:id="4662" w:author="Windows User" w:date="2019-09-19T03:29:00Z">
              <w:r w:rsidRPr="006A0BE8" w:rsidDel="00F7680F">
                <w:rPr>
                  <w:rFonts w:cs="Times New Roman"/>
                  <w:sz w:val="22"/>
                  <w:szCs w:val="24"/>
                </w:rPr>
                <w:delText>Aksi Aktor</w:delText>
              </w:r>
              <w:bookmarkStart w:id="4663" w:name="_Toc23496706"/>
              <w:bookmarkStart w:id="4664" w:name="_Toc23552890"/>
              <w:bookmarkEnd w:id="4663"/>
              <w:bookmarkEnd w:id="4664"/>
            </w:del>
          </w:p>
        </w:tc>
        <w:tc>
          <w:tcPr>
            <w:tcW w:w="3329" w:type="dxa"/>
          </w:tcPr>
          <w:p w14:paraId="4A272FF1" w14:textId="75314D2A" w:rsidR="00A15854" w:rsidRPr="006A0BE8" w:rsidDel="00F7680F" w:rsidRDefault="00A15854" w:rsidP="00E97240">
            <w:pPr>
              <w:spacing w:after="0" w:line="240" w:lineRule="auto"/>
              <w:rPr>
                <w:del w:id="4665" w:author="Windows User" w:date="2019-09-19T03:29:00Z"/>
                <w:rFonts w:cs="Times New Roman"/>
                <w:b/>
                <w:sz w:val="22"/>
                <w:szCs w:val="24"/>
              </w:rPr>
            </w:pPr>
            <w:del w:id="4666" w:author="Windows User" w:date="2019-09-19T03:29:00Z">
              <w:r w:rsidRPr="006A0BE8" w:rsidDel="00F7680F">
                <w:rPr>
                  <w:rFonts w:cs="Times New Roman"/>
                  <w:sz w:val="22"/>
                  <w:szCs w:val="24"/>
                </w:rPr>
                <w:delText>Reaksi Sistem</w:delText>
              </w:r>
              <w:bookmarkStart w:id="4667" w:name="_Toc23496707"/>
              <w:bookmarkStart w:id="4668" w:name="_Toc23552891"/>
              <w:bookmarkEnd w:id="4667"/>
              <w:bookmarkEnd w:id="4668"/>
            </w:del>
          </w:p>
        </w:tc>
        <w:bookmarkStart w:id="4669" w:name="_Toc23496708"/>
        <w:bookmarkStart w:id="4670" w:name="_Toc23552892"/>
        <w:bookmarkEnd w:id="4669"/>
        <w:bookmarkEnd w:id="4670"/>
      </w:tr>
      <w:tr w:rsidR="00A15854" w:rsidRPr="006A0BE8" w:rsidDel="00F7680F" w14:paraId="413E8DF8" w14:textId="0557457A" w:rsidTr="00C9053F">
        <w:trPr>
          <w:trHeight w:val="371"/>
          <w:del w:id="4671" w:author="Windows User" w:date="2019-09-19T03:29:00Z"/>
        </w:trPr>
        <w:tc>
          <w:tcPr>
            <w:tcW w:w="4604" w:type="dxa"/>
            <w:gridSpan w:val="2"/>
          </w:tcPr>
          <w:p w14:paraId="76294577" w14:textId="441CB12B" w:rsidR="00A15854" w:rsidRPr="006A0BE8" w:rsidDel="00F7680F" w:rsidRDefault="00A15854" w:rsidP="00E97240">
            <w:pPr>
              <w:pStyle w:val="ListParagraph"/>
              <w:numPr>
                <w:ilvl w:val="0"/>
                <w:numId w:val="14"/>
              </w:numPr>
              <w:spacing w:after="0" w:line="240" w:lineRule="auto"/>
              <w:rPr>
                <w:del w:id="4672" w:author="Windows User" w:date="2019-09-19T03:29:00Z"/>
                <w:rFonts w:cs="Times New Roman"/>
                <w:sz w:val="22"/>
                <w:szCs w:val="24"/>
              </w:rPr>
            </w:pPr>
            <w:del w:id="4673" w:author="Windows User" w:date="2019-09-19T03:29:00Z">
              <w:r w:rsidRPr="006A0BE8" w:rsidDel="00F7680F">
                <w:rPr>
                  <w:rFonts w:cs="Times New Roman"/>
                  <w:sz w:val="22"/>
                  <w:szCs w:val="24"/>
                </w:rPr>
                <w:delText xml:space="preserve">Klik menu </w:delText>
              </w:r>
              <w:r w:rsidR="00FA0809" w:rsidRPr="006A0BE8" w:rsidDel="00F7680F">
                <w:rPr>
                  <w:rFonts w:cs="Times New Roman"/>
                  <w:sz w:val="22"/>
                  <w:szCs w:val="24"/>
                </w:rPr>
                <w:delText xml:space="preserve"> A</w:delText>
              </w:r>
              <w:r w:rsidRPr="006A0BE8" w:rsidDel="00F7680F">
                <w:rPr>
                  <w:rFonts w:cs="Times New Roman"/>
                  <w:sz w:val="22"/>
                  <w:szCs w:val="24"/>
                </w:rPr>
                <w:delText>rus</w:delText>
              </w:r>
              <w:bookmarkStart w:id="4674" w:name="_Toc23496709"/>
              <w:bookmarkStart w:id="4675" w:name="_Toc23552893"/>
              <w:bookmarkEnd w:id="4674"/>
              <w:bookmarkEnd w:id="4675"/>
            </w:del>
          </w:p>
        </w:tc>
        <w:tc>
          <w:tcPr>
            <w:tcW w:w="3329" w:type="dxa"/>
          </w:tcPr>
          <w:p w14:paraId="285ADF8B" w14:textId="1BC590F8" w:rsidR="00A15854" w:rsidRPr="006A0BE8" w:rsidDel="00F7680F" w:rsidRDefault="00A15854" w:rsidP="00E97240">
            <w:pPr>
              <w:spacing w:after="0" w:line="240" w:lineRule="auto"/>
              <w:rPr>
                <w:del w:id="4676" w:author="Windows User" w:date="2019-09-19T03:29:00Z"/>
                <w:rFonts w:cs="Times New Roman"/>
                <w:sz w:val="22"/>
                <w:szCs w:val="24"/>
              </w:rPr>
            </w:pPr>
            <w:bookmarkStart w:id="4677" w:name="_Toc23496710"/>
            <w:bookmarkStart w:id="4678" w:name="_Toc23552894"/>
            <w:bookmarkEnd w:id="4677"/>
            <w:bookmarkEnd w:id="4678"/>
          </w:p>
        </w:tc>
        <w:bookmarkStart w:id="4679" w:name="_Toc23496711"/>
        <w:bookmarkStart w:id="4680" w:name="_Toc23552895"/>
        <w:bookmarkEnd w:id="4679"/>
        <w:bookmarkEnd w:id="4680"/>
      </w:tr>
      <w:tr w:rsidR="00A15854" w:rsidRPr="006A0BE8" w:rsidDel="00F7680F" w14:paraId="3089EDC8" w14:textId="193CE4CA" w:rsidTr="00C9053F">
        <w:trPr>
          <w:trHeight w:val="370"/>
          <w:del w:id="4681" w:author="Windows User" w:date="2019-09-19T03:29:00Z"/>
        </w:trPr>
        <w:tc>
          <w:tcPr>
            <w:tcW w:w="4604" w:type="dxa"/>
            <w:gridSpan w:val="2"/>
          </w:tcPr>
          <w:p w14:paraId="17D93EF5" w14:textId="00110276" w:rsidR="00A15854" w:rsidRPr="006A0BE8" w:rsidDel="00F7680F" w:rsidRDefault="00A15854" w:rsidP="00E97240">
            <w:pPr>
              <w:pStyle w:val="ListParagraph"/>
              <w:spacing w:after="0" w:line="240" w:lineRule="auto"/>
              <w:rPr>
                <w:del w:id="4682" w:author="Windows User" w:date="2019-09-19T03:29:00Z"/>
                <w:rFonts w:cs="Times New Roman"/>
                <w:sz w:val="22"/>
                <w:szCs w:val="24"/>
              </w:rPr>
            </w:pPr>
            <w:bookmarkStart w:id="4683" w:name="_Toc23496712"/>
            <w:bookmarkStart w:id="4684" w:name="_Toc23552896"/>
            <w:bookmarkEnd w:id="4683"/>
            <w:bookmarkEnd w:id="4684"/>
          </w:p>
          <w:p w14:paraId="04510B02" w14:textId="279811A1" w:rsidR="00A15854" w:rsidRPr="006A0BE8" w:rsidDel="00F7680F" w:rsidRDefault="00A15854" w:rsidP="00E97240">
            <w:pPr>
              <w:pStyle w:val="ListParagraph"/>
              <w:spacing w:after="0" w:line="240" w:lineRule="auto"/>
              <w:rPr>
                <w:del w:id="4685" w:author="Windows User" w:date="2019-09-19T03:29:00Z"/>
                <w:rFonts w:cs="Times New Roman"/>
                <w:sz w:val="22"/>
                <w:szCs w:val="24"/>
              </w:rPr>
            </w:pPr>
            <w:bookmarkStart w:id="4686" w:name="_Toc23496713"/>
            <w:bookmarkStart w:id="4687" w:name="_Toc23552897"/>
            <w:bookmarkEnd w:id="4686"/>
            <w:bookmarkEnd w:id="4687"/>
          </w:p>
          <w:p w14:paraId="34200293" w14:textId="0FE92024" w:rsidR="00A15854" w:rsidRPr="006A0BE8" w:rsidDel="00F7680F" w:rsidRDefault="00A15854" w:rsidP="00E97240">
            <w:pPr>
              <w:spacing w:after="0" w:line="240" w:lineRule="auto"/>
              <w:rPr>
                <w:del w:id="4688" w:author="Windows User" w:date="2019-09-19T03:29:00Z"/>
                <w:rFonts w:cs="Times New Roman"/>
                <w:b/>
                <w:sz w:val="22"/>
                <w:szCs w:val="24"/>
              </w:rPr>
            </w:pPr>
            <w:bookmarkStart w:id="4689" w:name="_Toc23496714"/>
            <w:bookmarkStart w:id="4690" w:name="_Toc23552898"/>
            <w:bookmarkEnd w:id="4689"/>
            <w:bookmarkEnd w:id="4690"/>
          </w:p>
        </w:tc>
        <w:tc>
          <w:tcPr>
            <w:tcW w:w="3329" w:type="dxa"/>
          </w:tcPr>
          <w:p w14:paraId="4B0F99BE" w14:textId="7D82AD3C" w:rsidR="00A15854" w:rsidRPr="006A0BE8" w:rsidDel="00F7680F" w:rsidRDefault="00A15854" w:rsidP="00E97240">
            <w:pPr>
              <w:pStyle w:val="ListParagraph"/>
              <w:numPr>
                <w:ilvl w:val="0"/>
                <w:numId w:val="14"/>
              </w:numPr>
              <w:spacing w:after="0" w:line="240" w:lineRule="auto"/>
              <w:rPr>
                <w:del w:id="4691" w:author="Windows User" w:date="2019-09-19T03:29:00Z"/>
                <w:rFonts w:cs="Times New Roman"/>
                <w:sz w:val="22"/>
                <w:szCs w:val="24"/>
              </w:rPr>
            </w:pPr>
            <w:del w:id="4692" w:author="Windows User" w:date="2019-09-19T03:29:00Z">
              <w:r w:rsidRPr="006A0BE8" w:rsidDel="00F7680F">
                <w:rPr>
                  <w:rFonts w:cs="Times New Roman"/>
                  <w:sz w:val="22"/>
                  <w:szCs w:val="24"/>
                </w:rPr>
                <w:delText>Menampilkan data arus</w:delText>
              </w:r>
              <w:bookmarkStart w:id="4693" w:name="_Toc23496715"/>
              <w:bookmarkStart w:id="4694" w:name="_Toc23552899"/>
              <w:bookmarkEnd w:id="4693"/>
              <w:bookmarkEnd w:id="4694"/>
            </w:del>
          </w:p>
        </w:tc>
        <w:bookmarkStart w:id="4695" w:name="_Toc23496716"/>
        <w:bookmarkStart w:id="4696" w:name="_Toc23552900"/>
        <w:bookmarkEnd w:id="4695"/>
        <w:bookmarkEnd w:id="4696"/>
      </w:tr>
    </w:tbl>
    <w:p w14:paraId="16346824" w14:textId="5021D4F3" w:rsidR="00A15854" w:rsidRPr="006A0BE8" w:rsidDel="00F7680F" w:rsidRDefault="00A15854" w:rsidP="00A15854">
      <w:pPr>
        <w:pStyle w:val="ListParagraph"/>
        <w:ind w:left="567"/>
        <w:rPr>
          <w:del w:id="4697" w:author="Windows User" w:date="2019-09-19T03:29:00Z"/>
          <w:rFonts w:cs="Times New Roman"/>
          <w:b/>
        </w:rPr>
      </w:pPr>
      <w:bookmarkStart w:id="4698" w:name="_Toc23496717"/>
      <w:bookmarkStart w:id="4699" w:name="_Toc23552901"/>
      <w:bookmarkEnd w:id="4698"/>
      <w:bookmarkEnd w:id="4699"/>
    </w:p>
    <w:p w14:paraId="2C65C9E0" w14:textId="5E757DCC" w:rsidR="004F2EF7" w:rsidRPr="006A0BE8" w:rsidDel="00F7680F" w:rsidRDefault="005234CD" w:rsidP="008177D7">
      <w:pPr>
        <w:pStyle w:val="ListParagraph"/>
        <w:numPr>
          <w:ilvl w:val="0"/>
          <w:numId w:val="10"/>
        </w:numPr>
        <w:ind w:left="567" w:hanging="567"/>
        <w:rPr>
          <w:del w:id="4700" w:author="Windows User" w:date="2019-09-19T03:29:00Z"/>
          <w:rFonts w:cs="Times New Roman"/>
          <w:b/>
        </w:rPr>
      </w:pPr>
      <w:del w:id="4701" w:author="Windows User" w:date="2019-09-19T03:29:00Z">
        <w:r w:rsidRPr="006A0BE8" w:rsidDel="00F7680F">
          <w:rPr>
            <w:rFonts w:cs="Times New Roman"/>
            <w:b/>
          </w:rPr>
          <w:delText>Lihat Data Tegangan</w:delText>
        </w:r>
        <w:bookmarkStart w:id="4702" w:name="_Toc23496718"/>
        <w:bookmarkStart w:id="4703" w:name="_Toc23552902"/>
        <w:bookmarkEnd w:id="4702"/>
        <w:bookmarkEnd w:id="4703"/>
      </w:del>
    </w:p>
    <w:p w14:paraId="302C1B26" w14:textId="403B113B" w:rsidR="003E1410" w:rsidRPr="006A0BE8" w:rsidDel="00F7680F" w:rsidRDefault="00E75BB9" w:rsidP="00C9053F">
      <w:pPr>
        <w:ind w:firstLine="567"/>
        <w:rPr>
          <w:del w:id="4704" w:author="Windows User" w:date="2019-09-19T03:29:00Z"/>
          <w:rFonts w:cs="Times New Roman"/>
          <w:szCs w:val="24"/>
        </w:rPr>
      </w:pPr>
      <w:del w:id="4705" w:author="Windows User" w:date="2019-09-19T03:29:00Z">
        <w:r w:rsidRPr="006A0BE8" w:rsidDel="00F7680F">
          <w:rPr>
            <w:rFonts w:cs="Times New Roman"/>
            <w:szCs w:val="24"/>
          </w:rPr>
          <w:delText>Skenario ini menjelaskan alur untuk melihat data tegangan yang dihasilkan. Fitur ini bisa dilakukan oleh semua user. Skenario lihat data tegangan  dapa</w:delText>
        </w:r>
        <w:r w:rsidR="003E1410" w:rsidRPr="006A0BE8" w:rsidDel="00F7680F">
          <w:rPr>
            <w:rFonts w:cs="Times New Roman"/>
            <w:szCs w:val="24"/>
          </w:rPr>
          <w:delText xml:space="preserve">t dilihat pada </w:delText>
        </w:r>
        <w:r w:rsidR="006343B3" w:rsidRPr="006A0BE8" w:rsidDel="00F7680F">
          <w:rPr>
            <w:rFonts w:cs="Times New Roman"/>
            <w:szCs w:val="24"/>
          </w:rPr>
          <w:delText>Tabel</w:delText>
        </w:r>
        <w:r w:rsidR="003E1410" w:rsidRPr="006A0BE8" w:rsidDel="00F7680F">
          <w:rPr>
            <w:rFonts w:cs="Times New Roman"/>
            <w:szCs w:val="24"/>
          </w:rPr>
          <w:delText xml:space="preserve"> 4.12.</w:delText>
        </w:r>
        <w:bookmarkStart w:id="4706" w:name="_Toc23496719"/>
        <w:bookmarkStart w:id="4707" w:name="_Toc23552903"/>
        <w:bookmarkEnd w:id="4706"/>
        <w:bookmarkEnd w:id="4707"/>
      </w:del>
    </w:p>
    <w:p w14:paraId="14CA4D9A" w14:textId="19F160C7" w:rsidR="00C9053F" w:rsidRPr="006A0BE8" w:rsidDel="00F7680F" w:rsidRDefault="00C9053F" w:rsidP="00C9053F">
      <w:pPr>
        <w:pStyle w:val="Caption"/>
        <w:keepNext/>
        <w:jc w:val="center"/>
        <w:rPr>
          <w:del w:id="4708" w:author="Windows User" w:date="2019-09-19T03:29:00Z"/>
          <w:rFonts w:cs="Times New Roman"/>
          <w:i w:val="0"/>
          <w:color w:val="auto"/>
          <w:sz w:val="24"/>
          <w:szCs w:val="24"/>
        </w:rPr>
      </w:pPr>
      <w:del w:id="4709" w:author="Windows User" w:date="2019-09-19T03:29:00Z">
        <w:r w:rsidRPr="006A0BE8" w:rsidDel="00F7680F">
          <w:rPr>
            <w:rFonts w:cs="Times New Roman"/>
            <w:i w:val="0"/>
            <w:color w:val="auto"/>
            <w:sz w:val="24"/>
            <w:szCs w:val="24"/>
          </w:rPr>
          <w:delText xml:space="preserve">Tabel </w:delText>
        </w:r>
      </w:del>
      <w:del w:id="4710" w:author="Windows User" w:date="2019-09-18T15:48:00Z">
        <w:r w:rsidR="007E74B5" w:rsidRPr="006A0BE8" w:rsidDel="00F10288">
          <w:rPr>
            <w:rFonts w:cs="Times New Roman"/>
            <w:iCs w:val="0"/>
            <w:szCs w:val="24"/>
          </w:rPr>
          <w:fldChar w:fldCharType="begin"/>
        </w:r>
        <w:r w:rsidR="007E74B5" w:rsidRPr="006A0BE8" w:rsidDel="00F10288">
          <w:rPr>
            <w:rFonts w:cs="Times New Roman"/>
            <w:i w:val="0"/>
            <w:color w:val="auto"/>
            <w:sz w:val="24"/>
            <w:szCs w:val="24"/>
          </w:rPr>
          <w:delInstrText xml:space="preserve"> STYLEREF 1 \s </w:delInstrText>
        </w:r>
        <w:r w:rsidR="007E74B5" w:rsidRPr="006A0BE8" w:rsidDel="00F10288">
          <w:rPr>
            <w:rFonts w:cs="Times New Roman"/>
            <w:iCs w:val="0"/>
            <w:szCs w:val="24"/>
          </w:rPr>
          <w:fldChar w:fldCharType="separate"/>
        </w:r>
        <w:r w:rsidR="007E74B5" w:rsidRPr="006A0BE8" w:rsidDel="00F10288">
          <w:rPr>
            <w:rFonts w:cs="Times New Roman"/>
            <w:i w:val="0"/>
            <w:noProof/>
            <w:color w:val="auto"/>
            <w:sz w:val="24"/>
            <w:szCs w:val="24"/>
          </w:rPr>
          <w:delText>4</w:delText>
        </w:r>
        <w:r w:rsidR="007E74B5" w:rsidRPr="006A0BE8" w:rsidDel="00F10288">
          <w:rPr>
            <w:rFonts w:cs="Times New Roman"/>
            <w:iCs w:val="0"/>
            <w:szCs w:val="24"/>
          </w:rPr>
          <w:fldChar w:fldCharType="end"/>
        </w:r>
        <w:r w:rsidR="007E74B5" w:rsidRPr="006A0BE8" w:rsidDel="00F10288">
          <w:rPr>
            <w:rFonts w:cs="Times New Roman"/>
            <w:i w:val="0"/>
            <w:color w:val="auto"/>
            <w:sz w:val="24"/>
            <w:szCs w:val="24"/>
          </w:rPr>
          <w:delText>.</w:delText>
        </w:r>
        <w:r w:rsidR="007E74B5" w:rsidRPr="006A0BE8" w:rsidDel="00F10288">
          <w:rPr>
            <w:rFonts w:cs="Times New Roman"/>
            <w:iCs w:val="0"/>
            <w:szCs w:val="24"/>
          </w:rPr>
          <w:fldChar w:fldCharType="begin"/>
        </w:r>
        <w:r w:rsidR="007E74B5" w:rsidRPr="006A0BE8" w:rsidDel="00F10288">
          <w:rPr>
            <w:rFonts w:cs="Times New Roman"/>
            <w:i w:val="0"/>
            <w:color w:val="auto"/>
            <w:sz w:val="24"/>
            <w:szCs w:val="24"/>
          </w:rPr>
          <w:delInstrText xml:space="preserve"> SEQ Tabel \* ARABIC \s 1 </w:delInstrText>
        </w:r>
        <w:r w:rsidR="007E74B5" w:rsidRPr="006A0BE8" w:rsidDel="00F10288">
          <w:rPr>
            <w:rFonts w:cs="Times New Roman"/>
            <w:iCs w:val="0"/>
            <w:szCs w:val="24"/>
          </w:rPr>
          <w:fldChar w:fldCharType="separate"/>
        </w:r>
        <w:r w:rsidR="007E74B5" w:rsidRPr="006A0BE8" w:rsidDel="00F10288">
          <w:rPr>
            <w:rFonts w:cs="Times New Roman"/>
            <w:i w:val="0"/>
            <w:noProof/>
            <w:color w:val="auto"/>
            <w:sz w:val="24"/>
            <w:szCs w:val="24"/>
          </w:rPr>
          <w:delText>12</w:delText>
        </w:r>
        <w:r w:rsidR="007E74B5" w:rsidRPr="006A0BE8" w:rsidDel="00F10288">
          <w:rPr>
            <w:rFonts w:cs="Times New Roman"/>
            <w:iCs w:val="0"/>
            <w:szCs w:val="24"/>
          </w:rPr>
          <w:fldChar w:fldCharType="end"/>
        </w:r>
      </w:del>
      <w:del w:id="4711" w:author="Windows User" w:date="2019-09-19T03:29:00Z">
        <w:r w:rsidRPr="006A0BE8" w:rsidDel="00F7680F">
          <w:rPr>
            <w:rFonts w:cs="Times New Roman"/>
            <w:i w:val="0"/>
            <w:color w:val="auto"/>
            <w:sz w:val="24"/>
            <w:szCs w:val="24"/>
          </w:rPr>
          <w:delText xml:space="preserve"> Lihat Data Arus</w:delText>
        </w:r>
        <w:bookmarkStart w:id="4712" w:name="_Toc23496720"/>
        <w:bookmarkStart w:id="4713" w:name="_Toc23552904"/>
        <w:bookmarkEnd w:id="4712"/>
        <w:bookmarkEnd w:id="4713"/>
      </w:del>
    </w:p>
    <w:tbl>
      <w:tblPr>
        <w:tblStyle w:val="TableGrid"/>
        <w:tblW w:w="7933" w:type="dxa"/>
        <w:tblLook w:val="04A0" w:firstRow="1" w:lastRow="0" w:firstColumn="1" w:lastColumn="0" w:noHBand="0" w:noVBand="1"/>
      </w:tblPr>
      <w:tblGrid>
        <w:gridCol w:w="4531"/>
        <w:gridCol w:w="73"/>
        <w:gridCol w:w="3329"/>
      </w:tblGrid>
      <w:tr w:rsidR="00FA0809" w:rsidRPr="006A0BE8" w:rsidDel="00F7680F" w14:paraId="4B902DC8" w14:textId="18DF049D" w:rsidTr="00C9053F">
        <w:trPr>
          <w:del w:id="4714" w:author="Windows User" w:date="2019-09-19T03:29:00Z"/>
        </w:trPr>
        <w:tc>
          <w:tcPr>
            <w:tcW w:w="4531" w:type="dxa"/>
          </w:tcPr>
          <w:p w14:paraId="674D50B5" w14:textId="19ADE7D3" w:rsidR="00FA0809" w:rsidRPr="006A0BE8" w:rsidDel="00F7680F" w:rsidRDefault="00FA0809" w:rsidP="00E97240">
            <w:pPr>
              <w:spacing w:after="0" w:line="240" w:lineRule="auto"/>
              <w:rPr>
                <w:del w:id="4715" w:author="Windows User" w:date="2019-09-19T03:29:00Z"/>
                <w:rFonts w:cs="Times New Roman"/>
                <w:sz w:val="22"/>
                <w:szCs w:val="24"/>
                <w:lang w:val="en-ID"/>
              </w:rPr>
            </w:pPr>
            <w:del w:id="4716" w:author="Windows User" w:date="2019-09-19T03:29:00Z">
              <w:r w:rsidRPr="006A0BE8" w:rsidDel="00F7680F">
                <w:rPr>
                  <w:rFonts w:cs="Times New Roman"/>
                  <w:b/>
                  <w:sz w:val="22"/>
                  <w:szCs w:val="24"/>
                </w:rPr>
                <w:delText>Nama Usecase</w:delText>
              </w:r>
              <w:bookmarkStart w:id="4717" w:name="_Toc23496721"/>
              <w:bookmarkStart w:id="4718" w:name="_Toc23552905"/>
              <w:bookmarkEnd w:id="4717"/>
              <w:bookmarkEnd w:id="4718"/>
            </w:del>
          </w:p>
        </w:tc>
        <w:tc>
          <w:tcPr>
            <w:tcW w:w="3402" w:type="dxa"/>
            <w:gridSpan w:val="2"/>
          </w:tcPr>
          <w:p w14:paraId="1C1E2578" w14:textId="78F63869" w:rsidR="00FA0809" w:rsidRPr="006A0BE8" w:rsidDel="00F7680F" w:rsidRDefault="00FA0809" w:rsidP="00E97240">
            <w:pPr>
              <w:spacing w:after="0" w:line="240" w:lineRule="auto"/>
              <w:rPr>
                <w:del w:id="4719" w:author="Windows User" w:date="2019-09-19T03:29:00Z"/>
                <w:rFonts w:cs="Times New Roman"/>
                <w:sz w:val="22"/>
                <w:szCs w:val="24"/>
                <w:lang w:val="en-ID"/>
              </w:rPr>
            </w:pPr>
            <w:del w:id="4720" w:author="Windows User" w:date="2019-09-19T03:29:00Z">
              <w:r w:rsidRPr="006A0BE8" w:rsidDel="00F7680F">
                <w:rPr>
                  <w:rFonts w:cs="Times New Roman"/>
                  <w:sz w:val="22"/>
                  <w:szCs w:val="24"/>
                </w:rPr>
                <w:delText>Lihat data tegangan</w:delText>
              </w:r>
              <w:bookmarkStart w:id="4721" w:name="_Toc23496722"/>
              <w:bookmarkStart w:id="4722" w:name="_Toc23552906"/>
              <w:bookmarkEnd w:id="4721"/>
              <w:bookmarkEnd w:id="4722"/>
            </w:del>
          </w:p>
        </w:tc>
        <w:bookmarkStart w:id="4723" w:name="_Toc23496723"/>
        <w:bookmarkStart w:id="4724" w:name="_Toc23552907"/>
        <w:bookmarkEnd w:id="4723"/>
        <w:bookmarkEnd w:id="4724"/>
      </w:tr>
      <w:tr w:rsidR="00FA0809" w:rsidRPr="006A0BE8" w:rsidDel="00F7680F" w14:paraId="0B6F4110" w14:textId="470F1C6A" w:rsidTr="00C9053F">
        <w:trPr>
          <w:del w:id="4725" w:author="Windows User" w:date="2019-09-19T03:29:00Z"/>
        </w:trPr>
        <w:tc>
          <w:tcPr>
            <w:tcW w:w="4531" w:type="dxa"/>
          </w:tcPr>
          <w:p w14:paraId="75392C8B" w14:textId="04A83E97" w:rsidR="00FA0809" w:rsidRPr="006A0BE8" w:rsidDel="00F7680F" w:rsidRDefault="00FA0809" w:rsidP="00E97240">
            <w:pPr>
              <w:spacing w:after="0" w:line="240" w:lineRule="auto"/>
              <w:rPr>
                <w:del w:id="4726" w:author="Windows User" w:date="2019-09-19T03:29:00Z"/>
                <w:rFonts w:cs="Times New Roman"/>
                <w:sz w:val="22"/>
                <w:szCs w:val="24"/>
                <w:lang w:val="en-ID"/>
              </w:rPr>
            </w:pPr>
            <w:del w:id="4727" w:author="Windows User" w:date="2019-09-19T03:29:00Z">
              <w:r w:rsidRPr="006A0BE8" w:rsidDel="00F7680F">
                <w:rPr>
                  <w:rFonts w:cs="Times New Roman"/>
                  <w:b/>
                  <w:sz w:val="22"/>
                  <w:szCs w:val="24"/>
                </w:rPr>
                <w:delText>Aktor</w:delText>
              </w:r>
              <w:bookmarkStart w:id="4728" w:name="_Toc23496724"/>
              <w:bookmarkStart w:id="4729" w:name="_Toc23552908"/>
              <w:bookmarkEnd w:id="4728"/>
              <w:bookmarkEnd w:id="4729"/>
            </w:del>
          </w:p>
        </w:tc>
        <w:tc>
          <w:tcPr>
            <w:tcW w:w="3402" w:type="dxa"/>
            <w:gridSpan w:val="2"/>
          </w:tcPr>
          <w:p w14:paraId="2D6EB700" w14:textId="529F5F12" w:rsidR="00FA0809" w:rsidRPr="006A0BE8" w:rsidDel="00F7680F" w:rsidRDefault="00FA0809" w:rsidP="00E97240">
            <w:pPr>
              <w:spacing w:after="0" w:line="240" w:lineRule="auto"/>
              <w:rPr>
                <w:del w:id="4730" w:author="Windows User" w:date="2019-09-19T03:29:00Z"/>
                <w:rFonts w:cs="Times New Roman"/>
                <w:sz w:val="22"/>
                <w:szCs w:val="24"/>
                <w:lang w:val="en-ID"/>
              </w:rPr>
            </w:pPr>
            <w:del w:id="4731" w:author="Windows User" w:date="2019-09-19T03:29:00Z">
              <w:r w:rsidRPr="006A0BE8" w:rsidDel="00F7680F">
                <w:rPr>
                  <w:rFonts w:cs="Times New Roman"/>
                  <w:sz w:val="22"/>
                  <w:szCs w:val="24"/>
                </w:rPr>
                <w:delText>Senua aktor</w:delText>
              </w:r>
              <w:bookmarkStart w:id="4732" w:name="_Toc23496725"/>
              <w:bookmarkStart w:id="4733" w:name="_Toc23552909"/>
              <w:bookmarkEnd w:id="4732"/>
              <w:bookmarkEnd w:id="4733"/>
            </w:del>
          </w:p>
        </w:tc>
        <w:bookmarkStart w:id="4734" w:name="_Toc23496726"/>
        <w:bookmarkStart w:id="4735" w:name="_Toc23552910"/>
        <w:bookmarkEnd w:id="4734"/>
        <w:bookmarkEnd w:id="4735"/>
      </w:tr>
      <w:tr w:rsidR="00FA0809" w:rsidRPr="006A0BE8" w:rsidDel="00F7680F" w14:paraId="24242645" w14:textId="0007E79B" w:rsidTr="00C9053F">
        <w:trPr>
          <w:del w:id="4736" w:author="Windows User" w:date="2019-09-19T03:29:00Z"/>
        </w:trPr>
        <w:tc>
          <w:tcPr>
            <w:tcW w:w="4531" w:type="dxa"/>
          </w:tcPr>
          <w:p w14:paraId="461FAFEB" w14:textId="113D3603" w:rsidR="00FA0809" w:rsidRPr="006A0BE8" w:rsidDel="00F7680F" w:rsidRDefault="00FA0809" w:rsidP="00E97240">
            <w:pPr>
              <w:spacing w:after="0" w:line="240" w:lineRule="auto"/>
              <w:rPr>
                <w:del w:id="4737" w:author="Windows User" w:date="2019-09-19T03:29:00Z"/>
                <w:rFonts w:cs="Times New Roman"/>
                <w:sz w:val="22"/>
                <w:szCs w:val="24"/>
                <w:lang w:val="en-ID"/>
              </w:rPr>
            </w:pPr>
            <w:del w:id="4738" w:author="Windows User" w:date="2019-09-19T03:29:00Z">
              <w:r w:rsidRPr="006A0BE8" w:rsidDel="00F7680F">
                <w:rPr>
                  <w:rFonts w:cs="Times New Roman"/>
                  <w:b/>
                  <w:sz w:val="22"/>
                  <w:szCs w:val="24"/>
                </w:rPr>
                <w:delText>Deskripsi Singkat</w:delText>
              </w:r>
              <w:bookmarkStart w:id="4739" w:name="_Toc23496727"/>
              <w:bookmarkStart w:id="4740" w:name="_Toc23552911"/>
              <w:bookmarkEnd w:id="4739"/>
              <w:bookmarkEnd w:id="4740"/>
            </w:del>
          </w:p>
        </w:tc>
        <w:tc>
          <w:tcPr>
            <w:tcW w:w="3402" w:type="dxa"/>
            <w:gridSpan w:val="2"/>
          </w:tcPr>
          <w:p w14:paraId="48ACB18C" w14:textId="68C24618" w:rsidR="00FA0809" w:rsidRPr="006A0BE8" w:rsidDel="00F7680F" w:rsidRDefault="00FA0809" w:rsidP="00E97240">
            <w:pPr>
              <w:spacing w:after="0" w:line="240" w:lineRule="auto"/>
              <w:rPr>
                <w:del w:id="4741" w:author="Windows User" w:date="2019-09-19T03:29:00Z"/>
                <w:rFonts w:cs="Times New Roman"/>
                <w:sz w:val="22"/>
                <w:szCs w:val="24"/>
                <w:lang w:val="en-ID"/>
              </w:rPr>
            </w:pPr>
            <w:del w:id="4742" w:author="Windows User" w:date="2019-09-19T03:29:00Z">
              <w:r w:rsidRPr="006A0BE8" w:rsidDel="00F7680F">
                <w:rPr>
                  <w:rFonts w:cs="Times New Roman"/>
                  <w:sz w:val="22"/>
                  <w:szCs w:val="24"/>
                </w:rPr>
                <w:delText>Aktor melihat data tegangan</w:delText>
              </w:r>
              <w:bookmarkStart w:id="4743" w:name="_Toc23496728"/>
              <w:bookmarkStart w:id="4744" w:name="_Toc23552912"/>
              <w:bookmarkEnd w:id="4743"/>
              <w:bookmarkEnd w:id="4744"/>
            </w:del>
          </w:p>
        </w:tc>
        <w:bookmarkStart w:id="4745" w:name="_Toc23496729"/>
        <w:bookmarkStart w:id="4746" w:name="_Toc23552913"/>
        <w:bookmarkEnd w:id="4745"/>
        <w:bookmarkEnd w:id="4746"/>
      </w:tr>
      <w:tr w:rsidR="00FA0809" w:rsidRPr="006A0BE8" w:rsidDel="00F7680F" w14:paraId="38EDD877" w14:textId="195DC529" w:rsidTr="00C9053F">
        <w:trPr>
          <w:del w:id="4747" w:author="Windows User" w:date="2019-09-19T03:29:00Z"/>
        </w:trPr>
        <w:tc>
          <w:tcPr>
            <w:tcW w:w="4531" w:type="dxa"/>
          </w:tcPr>
          <w:p w14:paraId="19DCF9D0" w14:textId="005951E1" w:rsidR="00FA0809" w:rsidRPr="006A0BE8" w:rsidDel="00F7680F" w:rsidRDefault="00FA0809" w:rsidP="00E97240">
            <w:pPr>
              <w:spacing w:after="0" w:line="240" w:lineRule="auto"/>
              <w:rPr>
                <w:del w:id="4748" w:author="Windows User" w:date="2019-09-19T03:29:00Z"/>
                <w:rFonts w:cs="Times New Roman"/>
                <w:sz w:val="22"/>
                <w:szCs w:val="24"/>
                <w:lang w:val="en-ID"/>
              </w:rPr>
            </w:pPr>
            <w:del w:id="4749" w:author="Windows User" w:date="2019-09-19T03:29:00Z">
              <w:r w:rsidRPr="006A0BE8" w:rsidDel="00F7680F">
                <w:rPr>
                  <w:rFonts w:cs="Times New Roman"/>
                  <w:b/>
                  <w:sz w:val="22"/>
                  <w:szCs w:val="24"/>
                </w:rPr>
                <w:delText>Prekondisi</w:delText>
              </w:r>
              <w:bookmarkStart w:id="4750" w:name="_Toc23496730"/>
              <w:bookmarkStart w:id="4751" w:name="_Toc23552914"/>
              <w:bookmarkEnd w:id="4750"/>
              <w:bookmarkEnd w:id="4751"/>
            </w:del>
          </w:p>
        </w:tc>
        <w:tc>
          <w:tcPr>
            <w:tcW w:w="3402" w:type="dxa"/>
            <w:gridSpan w:val="2"/>
          </w:tcPr>
          <w:p w14:paraId="4D6864BF" w14:textId="04966999" w:rsidR="00FA0809" w:rsidRPr="006A0BE8" w:rsidDel="00F7680F" w:rsidRDefault="00FA0809" w:rsidP="00E97240">
            <w:pPr>
              <w:spacing w:after="0" w:line="240" w:lineRule="auto"/>
              <w:rPr>
                <w:del w:id="4752" w:author="Windows User" w:date="2019-09-19T03:29:00Z"/>
                <w:rFonts w:cs="Times New Roman"/>
                <w:sz w:val="22"/>
                <w:szCs w:val="24"/>
                <w:lang w:val="en-ID"/>
              </w:rPr>
            </w:pPr>
            <w:del w:id="4753" w:author="Windows User" w:date="2019-09-19T03:29:00Z">
              <w:r w:rsidRPr="006A0BE8" w:rsidDel="00F7680F">
                <w:rPr>
                  <w:rFonts w:cs="Times New Roman"/>
                  <w:sz w:val="22"/>
                  <w:szCs w:val="24"/>
                </w:rPr>
                <w:delText>Aktor masuk halaman dashboard masing-masing</w:delText>
              </w:r>
              <w:bookmarkStart w:id="4754" w:name="_Toc23496731"/>
              <w:bookmarkStart w:id="4755" w:name="_Toc23552915"/>
              <w:bookmarkEnd w:id="4754"/>
              <w:bookmarkEnd w:id="4755"/>
            </w:del>
          </w:p>
        </w:tc>
        <w:bookmarkStart w:id="4756" w:name="_Toc23496732"/>
        <w:bookmarkStart w:id="4757" w:name="_Toc23552916"/>
        <w:bookmarkEnd w:id="4756"/>
        <w:bookmarkEnd w:id="4757"/>
      </w:tr>
      <w:tr w:rsidR="00FA0809" w:rsidRPr="006A0BE8" w:rsidDel="00F7680F" w14:paraId="08AC8C27" w14:textId="6BB98E01" w:rsidTr="00C9053F">
        <w:trPr>
          <w:del w:id="4758" w:author="Windows User" w:date="2019-09-19T03:29:00Z"/>
        </w:trPr>
        <w:tc>
          <w:tcPr>
            <w:tcW w:w="4531" w:type="dxa"/>
          </w:tcPr>
          <w:p w14:paraId="17962859" w14:textId="60922AF6" w:rsidR="00FA0809" w:rsidRPr="006A0BE8" w:rsidDel="00F7680F" w:rsidRDefault="00FA0809" w:rsidP="00E97240">
            <w:pPr>
              <w:spacing w:after="0" w:line="240" w:lineRule="auto"/>
              <w:rPr>
                <w:del w:id="4759" w:author="Windows User" w:date="2019-09-19T03:29:00Z"/>
                <w:rFonts w:cs="Times New Roman"/>
                <w:sz w:val="22"/>
                <w:szCs w:val="24"/>
                <w:lang w:val="en-ID"/>
              </w:rPr>
            </w:pPr>
            <w:del w:id="4760" w:author="Windows User" w:date="2019-09-19T03:29:00Z">
              <w:r w:rsidRPr="006A0BE8" w:rsidDel="00F7680F">
                <w:rPr>
                  <w:rFonts w:cs="Times New Roman"/>
                  <w:b/>
                  <w:sz w:val="22"/>
                  <w:szCs w:val="24"/>
                </w:rPr>
                <w:delText>Pascakondisi</w:delText>
              </w:r>
              <w:bookmarkStart w:id="4761" w:name="_Toc23496733"/>
              <w:bookmarkStart w:id="4762" w:name="_Toc23552917"/>
              <w:bookmarkEnd w:id="4761"/>
              <w:bookmarkEnd w:id="4762"/>
            </w:del>
          </w:p>
        </w:tc>
        <w:tc>
          <w:tcPr>
            <w:tcW w:w="3402" w:type="dxa"/>
            <w:gridSpan w:val="2"/>
          </w:tcPr>
          <w:p w14:paraId="76968D02" w14:textId="3F063204" w:rsidR="00FA0809" w:rsidRPr="006A0BE8" w:rsidDel="00F7680F" w:rsidRDefault="00FA0809" w:rsidP="00E97240">
            <w:pPr>
              <w:spacing w:after="0" w:line="240" w:lineRule="auto"/>
              <w:rPr>
                <w:del w:id="4763" w:author="Windows User" w:date="2019-09-19T03:29:00Z"/>
                <w:rFonts w:cs="Times New Roman"/>
                <w:sz w:val="22"/>
                <w:szCs w:val="24"/>
                <w:lang w:val="en-ID"/>
              </w:rPr>
            </w:pPr>
            <w:del w:id="4764" w:author="Windows User" w:date="2019-09-19T03:29:00Z">
              <w:r w:rsidRPr="006A0BE8" w:rsidDel="00F7680F">
                <w:rPr>
                  <w:rFonts w:cs="Times New Roman"/>
                  <w:sz w:val="22"/>
                  <w:szCs w:val="24"/>
                </w:rPr>
                <w:delText>Aktor dapat melihat data tegangan yang dihasilakan</w:delText>
              </w:r>
              <w:bookmarkStart w:id="4765" w:name="_Toc23496734"/>
              <w:bookmarkStart w:id="4766" w:name="_Toc23552918"/>
              <w:bookmarkEnd w:id="4765"/>
              <w:bookmarkEnd w:id="4766"/>
            </w:del>
          </w:p>
        </w:tc>
        <w:bookmarkStart w:id="4767" w:name="_Toc23496735"/>
        <w:bookmarkStart w:id="4768" w:name="_Toc23552919"/>
        <w:bookmarkEnd w:id="4767"/>
        <w:bookmarkEnd w:id="4768"/>
      </w:tr>
      <w:tr w:rsidR="00FA0809" w:rsidRPr="006A0BE8" w:rsidDel="00F7680F" w14:paraId="57967F68" w14:textId="7BB6BC70" w:rsidTr="00C9053F">
        <w:trPr>
          <w:del w:id="4769" w:author="Windows User" w:date="2019-09-19T03:29:00Z"/>
        </w:trPr>
        <w:tc>
          <w:tcPr>
            <w:tcW w:w="7933" w:type="dxa"/>
            <w:gridSpan w:val="3"/>
          </w:tcPr>
          <w:p w14:paraId="5E89628C" w14:textId="658A0A37" w:rsidR="00FA0809" w:rsidRPr="006A0BE8" w:rsidDel="00F7680F" w:rsidRDefault="00FA0809" w:rsidP="00E97240">
            <w:pPr>
              <w:spacing w:after="0" w:line="240" w:lineRule="auto"/>
              <w:jc w:val="center"/>
              <w:rPr>
                <w:del w:id="4770" w:author="Windows User" w:date="2019-09-19T03:29:00Z"/>
                <w:rFonts w:cs="Times New Roman"/>
                <w:sz w:val="22"/>
                <w:szCs w:val="24"/>
              </w:rPr>
            </w:pPr>
            <w:del w:id="4771" w:author="Windows User" w:date="2019-09-19T03:29:00Z">
              <w:r w:rsidRPr="006A0BE8" w:rsidDel="00F7680F">
                <w:rPr>
                  <w:rFonts w:cs="Times New Roman"/>
                  <w:b/>
                  <w:bCs/>
                  <w:sz w:val="22"/>
                  <w:szCs w:val="24"/>
                </w:rPr>
                <w:delText>Flow Event</w:delText>
              </w:r>
              <w:bookmarkStart w:id="4772" w:name="_Toc23496736"/>
              <w:bookmarkStart w:id="4773" w:name="_Toc23552920"/>
              <w:bookmarkEnd w:id="4772"/>
              <w:bookmarkEnd w:id="4773"/>
            </w:del>
          </w:p>
        </w:tc>
        <w:bookmarkStart w:id="4774" w:name="_Toc23496737"/>
        <w:bookmarkStart w:id="4775" w:name="_Toc23552921"/>
        <w:bookmarkEnd w:id="4774"/>
        <w:bookmarkEnd w:id="4775"/>
      </w:tr>
      <w:tr w:rsidR="00FA0809" w:rsidRPr="006A0BE8" w:rsidDel="00F7680F" w14:paraId="508EDC09" w14:textId="7572C3AB" w:rsidTr="00C9053F">
        <w:trPr>
          <w:del w:id="4776" w:author="Windows User" w:date="2019-09-19T03:29:00Z"/>
        </w:trPr>
        <w:tc>
          <w:tcPr>
            <w:tcW w:w="7933" w:type="dxa"/>
            <w:gridSpan w:val="3"/>
          </w:tcPr>
          <w:p w14:paraId="43A29DDC" w14:textId="30CAF702" w:rsidR="00FA0809" w:rsidRPr="006A0BE8" w:rsidDel="00F7680F" w:rsidRDefault="00FA0809" w:rsidP="00E97240">
            <w:pPr>
              <w:spacing w:after="0" w:line="240" w:lineRule="auto"/>
              <w:jc w:val="center"/>
              <w:rPr>
                <w:del w:id="4777" w:author="Windows User" w:date="2019-09-19T03:29:00Z"/>
                <w:rFonts w:cs="Times New Roman"/>
                <w:sz w:val="22"/>
                <w:szCs w:val="24"/>
              </w:rPr>
            </w:pPr>
            <w:del w:id="4778" w:author="Windows User" w:date="2019-09-19T03:29:00Z">
              <w:r w:rsidRPr="006A0BE8" w:rsidDel="00F7680F">
                <w:rPr>
                  <w:rFonts w:cs="Times New Roman"/>
                  <w:b/>
                  <w:sz w:val="22"/>
                  <w:szCs w:val="24"/>
                </w:rPr>
                <w:delText>Normal Flow : Lihat data tegangan</w:delText>
              </w:r>
              <w:bookmarkStart w:id="4779" w:name="_Toc23496738"/>
              <w:bookmarkStart w:id="4780" w:name="_Toc23552922"/>
              <w:bookmarkEnd w:id="4779"/>
              <w:bookmarkEnd w:id="4780"/>
            </w:del>
          </w:p>
        </w:tc>
        <w:bookmarkStart w:id="4781" w:name="_Toc23496739"/>
        <w:bookmarkStart w:id="4782" w:name="_Toc23552923"/>
        <w:bookmarkEnd w:id="4781"/>
        <w:bookmarkEnd w:id="4782"/>
      </w:tr>
      <w:tr w:rsidR="00FA0809" w:rsidRPr="006A0BE8" w:rsidDel="00F7680F" w14:paraId="2EAA2CDB" w14:textId="43D54CDA" w:rsidTr="00C9053F">
        <w:trPr>
          <w:trHeight w:val="371"/>
          <w:del w:id="4783" w:author="Windows User" w:date="2019-09-19T03:29:00Z"/>
        </w:trPr>
        <w:tc>
          <w:tcPr>
            <w:tcW w:w="4604" w:type="dxa"/>
            <w:gridSpan w:val="2"/>
          </w:tcPr>
          <w:p w14:paraId="139C1A51" w14:textId="1DFFAA6D" w:rsidR="00FA0809" w:rsidRPr="006A0BE8" w:rsidDel="00F7680F" w:rsidRDefault="00FA0809" w:rsidP="00E97240">
            <w:pPr>
              <w:spacing w:after="0" w:line="240" w:lineRule="auto"/>
              <w:rPr>
                <w:del w:id="4784" w:author="Windows User" w:date="2019-09-19T03:29:00Z"/>
                <w:rFonts w:cs="Times New Roman"/>
                <w:b/>
                <w:sz w:val="22"/>
                <w:szCs w:val="24"/>
              </w:rPr>
            </w:pPr>
            <w:del w:id="4785" w:author="Windows User" w:date="2019-09-19T03:29:00Z">
              <w:r w:rsidRPr="006A0BE8" w:rsidDel="00F7680F">
                <w:rPr>
                  <w:rFonts w:cs="Times New Roman"/>
                  <w:sz w:val="22"/>
                  <w:szCs w:val="24"/>
                </w:rPr>
                <w:delText>Aksi Aktor</w:delText>
              </w:r>
              <w:bookmarkStart w:id="4786" w:name="_Toc23496740"/>
              <w:bookmarkStart w:id="4787" w:name="_Toc23552924"/>
              <w:bookmarkEnd w:id="4786"/>
              <w:bookmarkEnd w:id="4787"/>
            </w:del>
          </w:p>
        </w:tc>
        <w:tc>
          <w:tcPr>
            <w:tcW w:w="3329" w:type="dxa"/>
          </w:tcPr>
          <w:p w14:paraId="66AA4F1E" w14:textId="68168ABC" w:rsidR="00FA0809" w:rsidRPr="006A0BE8" w:rsidDel="00F7680F" w:rsidRDefault="00FA0809" w:rsidP="00E97240">
            <w:pPr>
              <w:spacing w:after="0" w:line="240" w:lineRule="auto"/>
              <w:rPr>
                <w:del w:id="4788" w:author="Windows User" w:date="2019-09-19T03:29:00Z"/>
                <w:rFonts w:cs="Times New Roman"/>
                <w:b/>
                <w:sz w:val="22"/>
                <w:szCs w:val="24"/>
              </w:rPr>
            </w:pPr>
            <w:del w:id="4789" w:author="Windows User" w:date="2019-09-19T03:29:00Z">
              <w:r w:rsidRPr="006A0BE8" w:rsidDel="00F7680F">
                <w:rPr>
                  <w:rFonts w:cs="Times New Roman"/>
                  <w:sz w:val="22"/>
                  <w:szCs w:val="24"/>
                </w:rPr>
                <w:delText>Reaksi Sistem</w:delText>
              </w:r>
              <w:bookmarkStart w:id="4790" w:name="_Toc23496741"/>
              <w:bookmarkStart w:id="4791" w:name="_Toc23552925"/>
              <w:bookmarkEnd w:id="4790"/>
              <w:bookmarkEnd w:id="4791"/>
            </w:del>
          </w:p>
        </w:tc>
        <w:bookmarkStart w:id="4792" w:name="_Toc23496742"/>
        <w:bookmarkStart w:id="4793" w:name="_Toc23552926"/>
        <w:bookmarkEnd w:id="4792"/>
        <w:bookmarkEnd w:id="4793"/>
      </w:tr>
      <w:tr w:rsidR="00FA0809" w:rsidRPr="006A0BE8" w:rsidDel="00F7680F" w14:paraId="533497EA" w14:textId="399CDFA4" w:rsidTr="00C9053F">
        <w:trPr>
          <w:trHeight w:val="371"/>
          <w:del w:id="4794" w:author="Windows User" w:date="2019-09-19T03:29:00Z"/>
        </w:trPr>
        <w:tc>
          <w:tcPr>
            <w:tcW w:w="4604" w:type="dxa"/>
            <w:gridSpan w:val="2"/>
          </w:tcPr>
          <w:p w14:paraId="5187AA2B" w14:textId="68F21904" w:rsidR="00FA0809" w:rsidRPr="006A0BE8" w:rsidDel="00F7680F" w:rsidRDefault="00FA0809" w:rsidP="00E97240">
            <w:pPr>
              <w:pStyle w:val="ListParagraph"/>
              <w:numPr>
                <w:ilvl w:val="0"/>
                <w:numId w:val="15"/>
              </w:numPr>
              <w:spacing w:after="0" w:line="240" w:lineRule="auto"/>
              <w:rPr>
                <w:del w:id="4795" w:author="Windows User" w:date="2019-09-19T03:29:00Z"/>
                <w:rFonts w:cs="Times New Roman"/>
                <w:sz w:val="22"/>
                <w:szCs w:val="24"/>
              </w:rPr>
            </w:pPr>
            <w:del w:id="4796" w:author="Windows User" w:date="2019-09-19T03:29:00Z">
              <w:r w:rsidRPr="006A0BE8" w:rsidDel="00F7680F">
                <w:rPr>
                  <w:rFonts w:cs="Times New Roman"/>
                  <w:sz w:val="22"/>
                  <w:szCs w:val="24"/>
                </w:rPr>
                <w:delText>Klik menu Tegangan</w:delText>
              </w:r>
              <w:bookmarkStart w:id="4797" w:name="_Toc23496743"/>
              <w:bookmarkStart w:id="4798" w:name="_Toc23552927"/>
              <w:bookmarkEnd w:id="4797"/>
              <w:bookmarkEnd w:id="4798"/>
            </w:del>
          </w:p>
        </w:tc>
        <w:tc>
          <w:tcPr>
            <w:tcW w:w="3329" w:type="dxa"/>
          </w:tcPr>
          <w:p w14:paraId="5C9820F1" w14:textId="2AB695C8" w:rsidR="00FA0809" w:rsidRPr="006A0BE8" w:rsidDel="00F7680F" w:rsidRDefault="00FA0809" w:rsidP="00E97240">
            <w:pPr>
              <w:spacing w:after="0" w:line="240" w:lineRule="auto"/>
              <w:rPr>
                <w:del w:id="4799" w:author="Windows User" w:date="2019-09-19T03:29:00Z"/>
                <w:rFonts w:cs="Times New Roman"/>
                <w:sz w:val="22"/>
                <w:szCs w:val="24"/>
              </w:rPr>
            </w:pPr>
            <w:bookmarkStart w:id="4800" w:name="_Toc23496744"/>
            <w:bookmarkStart w:id="4801" w:name="_Toc23552928"/>
            <w:bookmarkEnd w:id="4800"/>
            <w:bookmarkEnd w:id="4801"/>
          </w:p>
        </w:tc>
        <w:bookmarkStart w:id="4802" w:name="_Toc23496745"/>
        <w:bookmarkStart w:id="4803" w:name="_Toc23552929"/>
        <w:bookmarkEnd w:id="4802"/>
        <w:bookmarkEnd w:id="4803"/>
      </w:tr>
      <w:tr w:rsidR="00FA0809" w:rsidRPr="006A0BE8" w:rsidDel="00F7680F" w14:paraId="48FD60ED" w14:textId="43F4433E" w:rsidTr="00C9053F">
        <w:trPr>
          <w:trHeight w:val="370"/>
          <w:del w:id="4804" w:author="Windows User" w:date="2019-09-19T03:29:00Z"/>
        </w:trPr>
        <w:tc>
          <w:tcPr>
            <w:tcW w:w="4604" w:type="dxa"/>
            <w:gridSpan w:val="2"/>
          </w:tcPr>
          <w:p w14:paraId="23B4C819" w14:textId="523C6314" w:rsidR="00FA0809" w:rsidRPr="006A0BE8" w:rsidDel="00F7680F" w:rsidRDefault="00FA0809" w:rsidP="00E97240">
            <w:pPr>
              <w:pStyle w:val="ListParagraph"/>
              <w:spacing w:after="0" w:line="240" w:lineRule="auto"/>
              <w:rPr>
                <w:del w:id="4805" w:author="Windows User" w:date="2019-09-19T03:29:00Z"/>
                <w:rFonts w:cs="Times New Roman"/>
                <w:sz w:val="22"/>
                <w:szCs w:val="24"/>
              </w:rPr>
            </w:pPr>
            <w:bookmarkStart w:id="4806" w:name="_Toc23496746"/>
            <w:bookmarkStart w:id="4807" w:name="_Toc23552930"/>
            <w:bookmarkEnd w:id="4806"/>
            <w:bookmarkEnd w:id="4807"/>
          </w:p>
          <w:p w14:paraId="696D239F" w14:textId="71B1E18F" w:rsidR="00FA0809" w:rsidRPr="006A0BE8" w:rsidDel="00F7680F" w:rsidRDefault="00FA0809" w:rsidP="00E97240">
            <w:pPr>
              <w:pStyle w:val="ListParagraph"/>
              <w:spacing w:after="0" w:line="240" w:lineRule="auto"/>
              <w:rPr>
                <w:del w:id="4808" w:author="Windows User" w:date="2019-09-19T03:29:00Z"/>
                <w:rFonts w:cs="Times New Roman"/>
                <w:sz w:val="22"/>
                <w:szCs w:val="24"/>
              </w:rPr>
            </w:pPr>
            <w:bookmarkStart w:id="4809" w:name="_Toc23496747"/>
            <w:bookmarkStart w:id="4810" w:name="_Toc23552931"/>
            <w:bookmarkEnd w:id="4809"/>
            <w:bookmarkEnd w:id="4810"/>
          </w:p>
          <w:p w14:paraId="1AFC81FA" w14:textId="50272F59" w:rsidR="00FA0809" w:rsidRPr="006A0BE8" w:rsidDel="00F7680F" w:rsidRDefault="00FA0809" w:rsidP="00E97240">
            <w:pPr>
              <w:spacing w:after="0" w:line="240" w:lineRule="auto"/>
              <w:rPr>
                <w:del w:id="4811" w:author="Windows User" w:date="2019-09-19T03:29:00Z"/>
                <w:rFonts w:cs="Times New Roman"/>
                <w:b/>
                <w:sz w:val="22"/>
                <w:szCs w:val="24"/>
              </w:rPr>
            </w:pPr>
            <w:bookmarkStart w:id="4812" w:name="_Toc23496748"/>
            <w:bookmarkStart w:id="4813" w:name="_Toc23552932"/>
            <w:bookmarkEnd w:id="4812"/>
            <w:bookmarkEnd w:id="4813"/>
          </w:p>
        </w:tc>
        <w:tc>
          <w:tcPr>
            <w:tcW w:w="3329" w:type="dxa"/>
          </w:tcPr>
          <w:p w14:paraId="641306EB" w14:textId="0A5041AD" w:rsidR="00FA0809" w:rsidRPr="006A0BE8" w:rsidDel="00F7680F" w:rsidRDefault="00FA0809" w:rsidP="00E97240">
            <w:pPr>
              <w:pStyle w:val="ListParagraph"/>
              <w:numPr>
                <w:ilvl w:val="0"/>
                <w:numId w:val="15"/>
              </w:numPr>
              <w:spacing w:after="0" w:line="240" w:lineRule="auto"/>
              <w:rPr>
                <w:del w:id="4814" w:author="Windows User" w:date="2019-09-19T03:29:00Z"/>
                <w:rFonts w:cs="Times New Roman"/>
                <w:sz w:val="22"/>
                <w:szCs w:val="24"/>
              </w:rPr>
            </w:pPr>
            <w:del w:id="4815" w:author="Windows User" w:date="2019-09-19T03:29:00Z">
              <w:r w:rsidRPr="006A0BE8" w:rsidDel="00F7680F">
                <w:rPr>
                  <w:rFonts w:cs="Times New Roman"/>
                  <w:sz w:val="22"/>
                  <w:szCs w:val="24"/>
                </w:rPr>
                <w:delText>Menampilkan data tegangan</w:delText>
              </w:r>
              <w:bookmarkStart w:id="4816" w:name="_Toc23496749"/>
              <w:bookmarkStart w:id="4817" w:name="_Toc23552933"/>
              <w:bookmarkEnd w:id="4816"/>
              <w:bookmarkEnd w:id="4817"/>
            </w:del>
          </w:p>
        </w:tc>
        <w:bookmarkStart w:id="4818" w:name="_Toc23496750"/>
        <w:bookmarkStart w:id="4819" w:name="_Toc23552934"/>
        <w:bookmarkEnd w:id="4818"/>
        <w:bookmarkEnd w:id="4819"/>
      </w:tr>
    </w:tbl>
    <w:p w14:paraId="79EF2AE3" w14:textId="0CC4809C" w:rsidR="00FA0809" w:rsidRPr="006A0BE8" w:rsidDel="00F7680F" w:rsidRDefault="00FA0809" w:rsidP="00FA0809">
      <w:pPr>
        <w:pStyle w:val="ListParagraph"/>
        <w:ind w:left="567"/>
        <w:rPr>
          <w:del w:id="4820" w:author="Windows User" w:date="2019-09-19T03:29:00Z"/>
          <w:rFonts w:cs="Times New Roman"/>
          <w:b/>
        </w:rPr>
      </w:pPr>
      <w:bookmarkStart w:id="4821" w:name="_Toc23496751"/>
      <w:bookmarkStart w:id="4822" w:name="_Toc23552935"/>
      <w:bookmarkEnd w:id="4821"/>
      <w:bookmarkEnd w:id="4822"/>
    </w:p>
    <w:p w14:paraId="68DC8697" w14:textId="06E93A9D" w:rsidR="004F2EF7" w:rsidRPr="006A0BE8" w:rsidDel="00F7680F" w:rsidRDefault="00FA0809">
      <w:pPr>
        <w:pStyle w:val="Heading3"/>
        <w:numPr>
          <w:ilvl w:val="2"/>
          <w:numId w:val="43"/>
        </w:numPr>
        <w:ind w:left="357" w:hanging="357"/>
        <w:rPr>
          <w:del w:id="4823" w:author="Windows User" w:date="2019-09-19T03:29:00Z"/>
          <w:rFonts w:cs="Times New Roman"/>
        </w:rPr>
        <w:pPrChange w:id="4824" w:author="Windows User" w:date="2019-09-19T02:40:00Z">
          <w:pPr>
            <w:pStyle w:val="Heading3"/>
          </w:pPr>
        </w:pPrChange>
      </w:pPr>
      <w:del w:id="4825" w:author="Windows User" w:date="2019-09-19T03:29:00Z">
        <w:r w:rsidRPr="006A0BE8" w:rsidDel="00F7680F">
          <w:rPr>
            <w:rFonts w:cs="Times New Roman"/>
          </w:rPr>
          <w:delText xml:space="preserve">Lihat </w:delText>
        </w:r>
        <w:r w:rsidR="0090212E" w:rsidRPr="006A0BE8" w:rsidDel="00F7680F">
          <w:rPr>
            <w:rFonts w:cs="Times New Roman"/>
          </w:rPr>
          <w:delText>Grafik Arus</w:delText>
        </w:r>
        <w:bookmarkStart w:id="4826" w:name="_Toc23496752"/>
        <w:bookmarkStart w:id="4827" w:name="_Toc23552936"/>
        <w:bookmarkEnd w:id="4826"/>
        <w:bookmarkEnd w:id="4827"/>
      </w:del>
    </w:p>
    <w:p w14:paraId="1FE7B844" w14:textId="7E4318BA" w:rsidR="003E1410" w:rsidRPr="006A0BE8" w:rsidDel="00F7680F" w:rsidRDefault="00E75BB9" w:rsidP="00C9053F">
      <w:pPr>
        <w:spacing w:after="0"/>
        <w:ind w:firstLine="567"/>
        <w:rPr>
          <w:del w:id="4828" w:author="Windows User" w:date="2019-09-19T03:29:00Z"/>
          <w:rFonts w:cs="Times New Roman"/>
          <w:szCs w:val="24"/>
        </w:rPr>
      </w:pPr>
      <w:del w:id="4829" w:author="Windows User" w:date="2019-09-19T03:29:00Z">
        <w:r w:rsidRPr="006A0BE8" w:rsidDel="00F7680F">
          <w:rPr>
            <w:rFonts w:cs="Times New Roman"/>
            <w:szCs w:val="24"/>
          </w:rPr>
          <w:delText>Skenario ini menjelaskan alur untuk melihat grafik arus yang dihasilkan. Fitur ini bisa dilakukan oleh semua user. Skenario lihat grafik arus  dapa</w:delText>
        </w:r>
        <w:r w:rsidR="003E1410" w:rsidRPr="006A0BE8" w:rsidDel="00F7680F">
          <w:rPr>
            <w:rFonts w:cs="Times New Roman"/>
            <w:szCs w:val="24"/>
          </w:rPr>
          <w:delText xml:space="preserve">t dilihat pada </w:delText>
        </w:r>
        <w:r w:rsidR="006343B3" w:rsidRPr="006A0BE8" w:rsidDel="00F7680F">
          <w:rPr>
            <w:rFonts w:cs="Times New Roman"/>
            <w:szCs w:val="24"/>
          </w:rPr>
          <w:delText>Tabel</w:delText>
        </w:r>
        <w:r w:rsidR="003E1410" w:rsidRPr="006A0BE8" w:rsidDel="00F7680F">
          <w:rPr>
            <w:rFonts w:cs="Times New Roman"/>
            <w:szCs w:val="24"/>
          </w:rPr>
          <w:delText xml:space="preserve"> 4.13</w:delText>
        </w:r>
        <w:r w:rsidRPr="006A0BE8" w:rsidDel="00F7680F">
          <w:rPr>
            <w:rFonts w:cs="Times New Roman"/>
            <w:szCs w:val="24"/>
          </w:rPr>
          <w:delText>.</w:delText>
        </w:r>
        <w:bookmarkStart w:id="4830" w:name="_Toc23496753"/>
        <w:bookmarkStart w:id="4831" w:name="_Toc23552937"/>
        <w:bookmarkEnd w:id="4830"/>
        <w:bookmarkEnd w:id="4831"/>
      </w:del>
    </w:p>
    <w:p w14:paraId="361C0D85" w14:textId="5666EDAA" w:rsidR="00C9053F" w:rsidRPr="006A0BE8" w:rsidDel="00F7680F" w:rsidRDefault="00C9053F" w:rsidP="00C9053F">
      <w:pPr>
        <w:pStyle w:val="Caption"/>
        <w:keepNext/>
        <w:spacing w:after="0" w:line="360" w:lineRule="auto"/>
        <w:jc w:val="center"/>
        <w:rPr>
          <w:del w:id="4832" w:author="Windows User" w:date="2019-09-19T03:29:00Z"/>
          <w:rFonts w:cs="Times New Roman"/>
          <w:i w:val="0"/>
          <w:color w:val="auto"/>
          <w:sz w:val="24"/>
        </w:rPr>
      </w:pPr>
      <w:del w:id="4833" w:author="Windows User" w:date="2019-09-19T03:29:00Z">
        <w:r w:rsidRPr="006A0BE8" w:rsidDel="00F7680F">
          <w:rPr>
            <w:rFonts w:cs="Times New Roman"/>
            <w:i w:val="0"/>
            <w:color w:val="auto"/>
            <w:sz w:val="24"/>
          </w:rPr>
          <w:delText xml:space="preserve">Tabel </w:delText>
        </w:r>
      </w:del>
      <w:del w:id="4834" w:author="Windows User" w:date="2019-09-18T15:48:00Z">
        <w:r w:rsidR="007E74B5" w:rsidRPr="006A0BE8" w:rsidDel="00F10288">
          <w:rPr>
            <w:rFonts w:cs="Times New Roman"/>
            <w:iCs w:val="0"/>
          </w:rPr>
          <w:fldChar w:fldCharType="begin"/>
        </w:r>
        <w:r w:rsidR="007E74B5" w:rsidRPr="006A0BE8" w:rsidDel="00F10288">
          <w:rPr>
            <w:rFonts w:cs="Times New Roman"/>
            <w:i w:val="0"/>
            <w:color w:val="auto"/>
            <w:sz w:val="24"/>
          </w:rPr>
          <w:delInstrText xml:space="preserve"> STYLEREF 1 \s </w:delInstrText>
        </w:r>
        <w:r w:rsidR="007E74B5" w:rsidRPr="006A0BE8" w:rsidDel="00F10288">
          <w:rPr>
            <w:rFonts w:cs="Times New Roman"/>
            <w:iCs w:val="0"/>
          </w:rPr>
          <w:fldChar w:fldCharType="separate"/>
        </w:r>
        <w:r w:rsidR="007E74B5" w:rsidRPr="006A0BE8" w:rsidDel="00F10288">
          <w:rPr>
            <w:rFonts w:cs="Times New Roman"/>
            <w:i w:val="0"/>
            <w:noProof/>
            <w:color w:val="auto"/>
            <w:sz w:val="24"/>
          </w:rPr>
          <w:delText>4</w:delText>
        </w:r>
        <w:r w:rsidR="007E74B5" w:rsidRPr="006A0BE8" w:rsidDel="00F10288">
          <w:rPr>
            <w:rFonts w:cs="Times New Roman"/>
            <w:iCs w:val="0"/>
          </w:rPr>
          <w:fldChar w:fldCharType="end"/>
        </w:r>
        <w:r w:rsidR="007E74B5" w:rsidRPr="006A0BE8" w:rsidDel="00F10288">
          <w:rPr>
            <w:rFonts w:cs="Times New Roman"/>
            <w:i w:val="0"/>
            <w:color w:val="auto"/>
            <w:sz w:val="24"/>
          </w:rPr>
          <w:delText>.</w:delText>
        </w:r>
        <w:r w:rsidR="007E74B5" w:rsidRPr="006A0BE8" w:rsidDel="00F10288">
          <w:rPr>
            <w:rFonts w:cs="Times New Roman"/>
            <w:iCs w:val="0"/>
          </w:rPr>
          <w:fldChar w:fldCharType="begin"/>
        </w:r>
        <w:r w:rsidR="007E74B5" w:rsidRPr="006A0BE8" w:rsidDel="00F10288">
          <w:rPr>
            <w:rFonts w:cs="Times New Roman"/>
            <w:i w:val="0"/>
            <w:color w:val="auto"/>
            <w:sz w:val="24"/>
          </w:rPr>
          <w:delInstrText xml:space="preserve"> SEQ Tabel \* ARABIC \s 1 </w:delInstrText>
        </w:r>
        <w:r w:rsidR="007E74B5" w:rsidRPr="006A0BE8" w:rsidDel="00F10288">
          <w:rPr>
            <w:rFonts w:cs="Times New Roman"/>
            <w:iCs w:val="0"/>
          </w:rPr>
          <w:fldChar w:fldCharType="separate"/>
        </w:r>
        <w:r w:rsidR="007E74B5" w:rsidRPr="006A0BE8" w:rsidDel="00F10288">
          <w:rPr>
            <w:rFonts w:cs="Times New Roman"/>
            <w:i w:val="0"/>
            <w:noProof/>
            <w:color w:val="auto"/>
            <w:sz w:val="24"/>
          </w:rPr>
          <w:delText>13</w:delText>
        </w:r>
        <w:r w:rsidR="007E74B5" w:rsidRPr="006A0BE8" w:rsidDel="00F10288">
          <w:rPr>
            <w:rFonts w:cs="Times New Roman"/>
            <w:iCs w:val="0"/>
          </w:rPr>
          <w:fldChar w:fldCharType="end"/>
        </w:r>
      </w:del>
      <w:del w:id="4835" w:author="Windows User" w:date="2019-09-19T03:29:00Z">
        <w:r w:rsidRPr="006A0BE8" w:rsidDel="00F7680F">
          <w:rPr>
            <w:rFonts w:cs="Times New Roman"/>
            <w:i w:val="0"/>
            <w:color w:val="auto"/>
            <w:sz w:val="24"/>
          </w:rPr>
          <w:delText xml:space="preserve"> Lihat Grafik Arus</w:delText>
        </w:r>
        <w:bookmarkStart w:id="4836" w:name="_Toc23496754"/>
        <w:bookmarkStart w:id="4837" w:name="_Toc23552938"/>
        <w:bookmarkEnd w:id="4836"/>
        <w:bookmarkEnd w:id="4837"/>
      </w:del>
    </w:p>
    <w:tbl>
      <w:tblPr>
        <w:tblStyle w:val="TableGrid"/>
        <w:tblW w:w="7933" w:type="dxa"/>
        <w:tblLook w:val="04A0" w:firstRow="1" w:lastRow="0" w:firstColumn="1" w:lastColumn="0" w:noHBand="0" w:noVBand="1"/>
      </w:tblPr>
      <w:tblGrid>
        <w:gridCol w:w="4531"/>
        <w:gridCol w:w="73"/>
        <w:gridCol w:w="3329"/>
      </w:tblGrid>
      <w:tr w:rsidR="00FA0809" w:rsidRPr="006A0BE8" w:rsidDel="00F7680F" w14:paraId="0EF414DD" w14:textId="54AB65D9" w:rsidTr="00C9053F">
        <w:trPr>
          <w:del w:id="4838" w:author="Windows User" w:date="2019-09-19T03:29:00Z"/>
        </w:trPr>
        <w:tc>
          <w:tcPr>
            <w:tcW w:w="4531" w:type="dxa"/>
          </w:tcPr>
          <w:p w14:paraId="50F80F7D" w14:textId="2F7FF2DA" w:rsidR="00FA0809" w:rsidRPr="006A0BE8" w:rsidDel="00F7680F" w:rsidRDefault="00FA0809" w:rsidP="00C9053F">
            <w:pPr>
              <w:spacing w:after="0" w:line="240" w:lineRule="auto"/>
              <w:rPr>
                <w:del w:id="4839" w:author="Windows User" w:date="2019-09-19T03:29:00Z"/>
                <w:rFonts w:cs="Times New Roman"/>
                <w:sz w:val="22"/>
                <w:szCs w:val="24"/>
                <w:lang w:val="en-ID"/>
              </w:rPr>
            </w:pPr>
            <w:del w:id="4840" w:author="Windows User" w:date="2019-09-19T03:29:00Z">
              <w:r w:rsidRPr="006A0BE8" w:rsidDel="00F7680F">
                <w:rPr>
                  <w:rFonts w:cs="Times New Roman"/>
                  <w:b/>
                  <w:sz w:val="22"/>
                  <w:szCs w:val="24"/>
                </w:rPr>
                <w:delText>Nama Usecase</w:delText>
              </w:r>
              <w:bookmarkStart w:id="4841" w:name="_Toc23496755"/>
              <w:bookmarkStart w:id="4842" w:name="_Toc23552939"/>
              <w:bookmarkEnd w:id="4841"/>
              <w:bookmarkEnd w:id="4842"/>
            </w:del>
          </w:p>
        </w:tc>
        <w:tc>
          <w:tcPr>
            <w:tcW w:w="3402" w:type="dxa"/>
            <w:gridSpan w:val="2"/>
          </w:tcPr>
          <w:p w14:paraId="57771882" w14:textId="075B4D26" w:rsidR="00FA0809" w:rsidRPr="006A0BE8" w:rsidDel="00F7680F" w:rsidRDefault="00FA0809" w:rsidP="00C9053F">
            <w:pPr>
              <w:spacing w:after="0" w:line="240" w:lineRule="auto"/>
              <w:rPr>
                <w:del w:id="4843" w:author="Windows User" w:date="2019-09-19T03:29:00Z"/>
                <w:rFonts w:cs="Times New Roman"/>
                <w:sz w:val="22"/>
                <w:szCs w:val="24"/>
                <w:lang w:val="en-ID"/>
              </w:rPr>
            </w:pPr>
            <w:del w:id="4844" w:author="Windows User" w:date="2019-09-19T03:29:00Z">
              <w:r w:rsidRPr="006A0BE8" w:rsidDel="00F7680F">
                <w:rPr>
                  <w:rFonts w:cs="Times New Roman"/>
                  <w:sz w:val="22"/>
                  <w:szCs w:val="24"/>
                </w:rPr>
                <w:delText>Lihat Grafik Arus</w:delText>
              </w:r>
              <w:bookmarkStart w:id="4845" w:name="_Toc23496756"/>
              <w:bookmarkStart w:id="4846" w:name="_Toc23552940"/>
              <w:bookmarkEnd w:id="4845"/>
              <w:bookmarkEnd w:id="4846"/>
            </w:del>
          </w:p>
        </w:tc>
        <w:bookmarkStart w:id="4847" w:name="_Toc23496757"/>
        <w:bookmarkStart w:id="4848" w:name="_Toc23552941"/>
        <w:bookmarkEnd w:id="4847"/>
        <w:bookmarkEnd w:id="4848"/>
      </w:tr>
      <w:tr w:rsidR="00FA0809" w:rsidRPr="006A0BE8" w:rsidDel="00F7680F" w14:paraId="332A5A05" w14:textId="17C18CF4" w:rsidTr="00C9053F">
        <w:trPr>
          <w:del w:id="4849" w:author="Windows User" w:date="2019-09-19T03:29:00Z"/>
        </w:trPr>
        <w:tc>
          <w:tcPr>
            <w:tcW w:w="4531" w:type="dxa"/>
          </w:tcPr>
          <w:p w14:paraId="44D10966" w14:textId="41A1F77C" w:rsidR="00FA0809" w:rsidRPr="006A0BE8" w:rsidDel="00F7680F" w:rsidRDefault="00FA0809" w:rsidP="00C9053F">
            <w:pPr>
              <w:spacing w:after="0" w:line="240" w:lineRule="auto"/>
              <w:rPr>
                <w:del w:id="4850" w:author="Windows User" w:date="2019-09-19T03:29:00Z"/>
                <w:rFonts w:cs="Times New Roman"/>
                <w:sz w:val="22"/>
                <w:szCs w:val="24"/>
                <w:lang w:val="en-ID"/>
              </w:rPr>
            </w:pPr>
            <w:del w:id="4851" w:author="Windows User" w:date="2019-09-19T03:29:00Z">
              <w:r w:rsidRPr="006A0BE8" w:rsidDel="00F7680F">
                <w:rPr>
                  <w:rFonts w:cs="Times New Roman"/>
                  <w:b/>
                  <w:sz w:val="22"/>
                  <w:szCs w:val="24"/>
                </w:rPr>
                <w:delText>Aktor</w:delText>
              </w:r>
              <w:bookmarkStart w:id="4852" w:name="_Toc23496758"/>
              <w:bookmarkStart w:id="4853" w:name="_Toc23552942"/>
              <w:bookmarkEnd w:id="4852"/>
              <w:bookmarkEnd w:id="4853"/>
            </w:del>
          </w:p>
        </w:tc>
        <w:tc>
          <w:tcPr>
            <w:tcW w:w="3402" w:type="dxa"/>
            <w:gridSpan w:val="2"/>
          </w:tcPr>
          <w:p w14:paraId="226260DA" w14:textId="06878337" w:rsidR="00FA0809" w:rsidRPr="006A0BE8" w:rsidDel="00F7680F" w:rsidRDefault="00FA0809" w:rsidP="00C9053F">
            <w:pPr>
              <w:spacing w:after="0" w:line="240" w:lineRule="auto"/>
              <w:rPr>
                <w:del w:id="4854" w:author="Windows User" w:date="2019-09-19T03:29:00Z"/>
                <w:rFonts w:cs="Times New Roman"/>
                <w:sz w:val="22"/>
                <w:szCs w:val="24"/>
                <w:lang w:val="en-ID"/>
              </w:rPr>
            </w:pPr>
            <w:del w:id="4855" w:author="Windows User" w:date="2019-09-19T03:29:00Z">
              <w:r w:rsidRPr="006A0BE8" w:rsidDel="00F7680F">
                <w:rPr>
                  <w:rFonts w:cs="Times New Roman"/>
                  <w:sz w:val="22"/>
                  <w:szCs w:val="24"/>
                </w:rPr>
                <w:delText>Senua aktor</w:delText>
              </w:r>
              <w:bookmarkStart w:id="4856" w:name="_Toc23496759"/>
              <w:bookmarkStart w:id="4857" w:name="_Toc23552943"/>
              <w:bookmarkEnd w:id="4856"/>
              <w:bookmarkEnd w:id="4857"/>
            </w:del>
          </w:p>
        </w:tc>
        <w:bookmarkStart w:id="4858" w:name="_Toc23496760"/>
        <w:bookmarkStart w:id="4859" w:name="_Toc23552944"/>
        <w:bookmarkEnd w:id="4858"/>
        <w:bookmarkEnd w:id="4859"/>
      </w:tr>
      <w:tr w:rsidR="00FA0809" w:rsidRPr="006A0BE8" w:rsidDel="00F7680F" w14:paraId="42892F1F" w14:textId="56814D99" w:rsidTr="00C9053F">
        <w:trPr>
          <w:del w:id="4860" w:author="Windows User" w:date="2019-09-19T03:29:00Z"/>
        </w:trPr>
        <w:tc>
          <w:tcPr>
            <w:tcW w:w="4531" w:type="dxa"/>
          </w:tcPr>
          <w:p w14:paraId="7ACC4EF3" w14:textId="4F52E32D" w:rsidR="00FA0809" w:rsidRPr="006A0BE8" w:rsidDel="00F7680F" w:rsidRDefault="00FA0809" w:rsidP="00C9053F">
            <w:pPr>
              <w:spacing w:after="0" w:line="240" w:lineRule="auto"/>
              <w:rPr>
                <w:del w:id="4861" w:author="Windows User" w:date="2019-09-19T03:29:00Z"/>
                <w:rFonts w:cs="Times New Roman"/>
                <w:sz w:val="22"/>
                <w:szCs w:val="24"/>
                <w:lang w:val="en-ID"/>
              </w:rPr>
            </w:pPr>
            <w:del w:id="4862" w:author="Windows User" w:date="2019-09-19T03:29:00Z">
              <w:r w:rsidRPr="006A0BE8" w:rsidDel="00F7680F">
                <w:rPr>
                  <w:rFonts w:cs="Times New Roman"/>
                  <w:b/>
                  <w:sz w:val="22"/>
                  <w:szCs w:val="24"/>
                </w:rPr>
                <w:delText>Deskripsi Singkat</w:delText>
              </w:r>
              <w:bookmarkStart w:id="4863" w:name="_Toc23496761"/>
              <w:bookmarkStart w:id="4864" w:name="_Toc23552945"/>
              <w:bookmarkEnd w:id="4863"/>
              <w:bookmarkEnd w:id="4864"/>
            </w:del>
          </w:p>
        </w:tc>
        <w:tc>
          <w:tcPr>
            <w:tcW w:w="3402" w:type="dxa"/>
            <w:gridSpan w:val="2"/>
          </w:tcPr>
          <w:p w14:paraId="0AFDB804" w14:textId="3211233B" w:rsidR="00FA0809" w:rsidRPr="006A0BE8" w:rsidDel="00F7680F" w:rsidRDefault="00FA0809" w:rsidP="00C9053F">
            <w:pPr>
              <w:spacing w:after="0" w:line="240" w:lineRule="auto"/>
              <w:rPr>
                <w:del w:id="4865" w:author="Windows User" w:date="2019-09-19T03:29:00Z"/>
                <w:rFonts w:cs="Times New Roman"/>
                <w:sz w:val="22"/>
                <w:szCs w:val="24"/>
                <w:lang w:val="en-ID"/>
              </w:rPr>
            </w:pPr>
            <w:del w:id="4866" w:author="Windows User" w:date="2019-09-19T03:29:00Z">
              <w:r w:rsidRPr="006A0BE8" w:rsidDel="00F7680F">
                <w:rPr>
                  <w:rFonts w:cs="Times New Roman"/>
                  <w:sz w:val="22"/>
                  <w:szCs w:val="24"/>
                </w:rPr>
                <w:delText>Aktor melihat data arus</w:delText>
              </w:r>
              <w:bookmarkStart w:id="4867" w:name="_Toc23496762"/>
              <w:bookmarkStart w:id="4868" w:name="_Toc23552946"/>
              <w:bookmarkEnd w:id="4867"/>
              <w:bookmarkEnd w:id="4868"/>
            </w:del>
          </w:p>
        </w:tc>
        <w:bookmarkStart w:id="4869" w:name="_Toc23496763"/>
        <w:bookmarkStart w:id="4870" w:name="_Toc23552947"/>
        <w:bookmarkEnd w:id="4869"/>
        <w:bookmarkEnd w:id="4870"/>
      </w:tr>
      <w:tr w:rsidR="00FA0809" w:rsidRPr="006A0BE8" w:rsidDel="00F7680F" w14:paraId="20697FD4" w14:textId="731BDB1D" w:rsidTr="00C9053F">
        <w:trPr>
          <w:del w:id="4871" w:author="Windows User" w:date="2019-09-19T03:29:00Z"/>
        </w:trPr>
        <w:tc>
          <w:tcPr>
            <w:tcW w:w="4531" w:type="dxa"/>
          </w:tcPr>
          <w:p w14:paraId="23E17E8C" w14:textId="1BB9D8C3" w:rsidR="00FA0809" w:rsidRPr="006A0BE8" w:rsidDel="00F7680F" w:rsidRDefault="00FA0809" w:rsidP="00C9053F">
            <w:pPr>
              <w:spacing w:after="0" w:line="240" w:lineRule="auto"/>
              <w:rPr>
                <w:del w:id="4872" w:author="Windows User" w:date="2019-09-19T03:29:00Z"/>
                <w:rFonts w:cs="Times New Roman"/>
                <w:sz w:val="22"/>
                <w:szCs w:val="24"/>
                <w:lang w:val="en-ID"/>
              </w:rPr>
            </w:pPr>
            <w:del w:id="4873" w:author="Windows User" w:date="2019-09-19T03:29:00Z">
              <w:r w:rsidRPr="006A0BE8" w:rsidDel="00F7680F">
                <w:rPr>
                  <w:rFonts w:cs="Times New Roman"/>
                  <w:b/>
                  <w:sz w:val="22"/>
                  <w:szCs w:val="24"/>
                </w:rPr>
                <w:delText>Prekondisi</w:delText>
              </w:r>
              <w:bookmarkStart w:id="4874" w:name="_Toc23496764"/>
              <w:bookmarkStart w:id="4875" w:name="_Toc23552948"/>
              <w:bookmarkEnd w:id="4874"/>
              <w:bookmarkEnd w:id="4875"/>
            </w:del>
          </w:p>
        </w:tc>
        <w:tc>
          <w:tcPr>
            <w:tcW w:w="3402" w:type="dxa"/>
            <w:gridSpan w:val="2"/>
          </w:tcPr>
          <w:p w14:paraId="1CC082E0" w14:textId="55031A7C" w:rsidR="00FA0809" w:rsidRPr="006A0BE8" w:rsidDel="00F7680F" w:rsidRDefault="00FA0809" w:rsidP="00C9053F">
            <w:pPr>
              <w:spacing w:after="0" w:line="240" w:lineRule="auto"/>
              <w:rPr>
                <w:del w:id="4876" w:author="Windows User" w:date="2019-09-19T03:29:00Z"/>
                <w:rFonts w:cs="Times New Roman"/>
                <w:sz w:val="22"/>
                <w:szCs w:val="24"/>
                <w:lang w:val="en-ID"/>
              </w:rPr>
            </w:pPr>
            <w:del w:id="4877" w:author="Windows User" w:date="2019-09-19T03:29:00Z">
              <w:r w:rsidRPr="006A0BE8" w:rsidDel="00F7680F">
                <w:rPr>
                  <w:rFonts w:cs="Times New Roman"/>
                  <w:sz w:val="22"/>
                  <w:szCs w:val="24"/>
                </w:rPr>
                <w:delText>Aktor masuk halaman dashboard masing-masing</w:delText>
              </w:r>
              <w:bookmarkStart w:id="4878" w:name="_Toc23496765"/>
              <w:bookmarkStart w:id="4879" w:name="_Toc23552949"/>
              <w:bookmarkEnd w:id="4878"/>
              <w:bookmarkEnd w:id="4879"/>
            </w:del>
          </w:p>
        </w:tc>
        <w:bookmarkStart w:id="4880" w:name="_Toc23496766"/>
        <w:bookmarkStart w:id="4881" w:name="_Toc23552950"/>
        <w:bookmarkEnd w:id="4880"/>
        <w:bookmarkEnd w:id="4881"/>
      </w:tr>
      <w:tr w:rsidR="00FA0809" w:rsidRPr="006A0BE8" w:rsidDel="00F7680F" w14:paraId="53E5187E" w14:textId="21260B91" w:rsidTr="00C9053F">
        <w:trPr>
          <w:del w:id="4882" w:author="Windows User" w:date="2019-09-19T03:29:00Z"/>
        </w:trPr>
        <w:tc>
          <w:tcPr>
            <w:tcW w:w="4531" w:type="dxa"/>
          </w:tcPr>
          <w:p w14:paraId="0A59A131" w14:textId="58EEDC99" w:rsidR="00FA0809" w:rsidRPr="006A0BE8" w:rsidDel="00F7680F" w:rsidRDefault="00FA0809" w:rsidP="00C9053F">
            <w:pPr>
              <w:spacing w:after="0" w:line="240" w:lineRule="auto"/>
              <w:rPr>
                <w:del w:id="4883" w:author="Windows User" w:date="2019-09-19T03:29:00Z"/>
                <w:rFonts w:cs="Times New Roman"/>
                <w:sz w:val="22"/>
                <w:szCs w:val="24"/>
                <w:lang w:val="en-ID"/>
              </w:rPr>
            </w:pPr>
            <w:del w:id="4884" w:author="Windows User" w:date="2019-09-19T03:29:00Z">
              <w:r w:rsidRPr="006A0BE8" w:rsidDel="00F7680F">
                <w:rPr>
                  <w:rFonts w:cs="Times New Roman"/>
                  <w:b/>
                  <w:sz w:val="22"/>
                  <w:szCs w:val="24"/>
                </w:rPr>
                <w:delText>Pascakondisi</w:delText>
              </w:r>
              <w:bookmarkStart w:id="4885" w:name="_Toc23496767"/>
              <w:bookmarkStart w:id="4886" w:name="_Toc23552951"/>
              <w:bookmarkEnd w:id="4885"/>
              <w:bookmarkEnd w:id="4886"/>
            </w:del>
          </w:p>
        </w:tc>
        <w:tc>
          <w:tcPr>
            <w:tcW w:w="3402" w:type="dxa"/>
            <w:gridSpan w:val="2"/>
          </w:tcPr>
          <w:p w14:paraId="2B89789E" w14:textId="1757DF81" w:rsidR="00FA0809" w:rsidRPr="006A0BE8" w:rsidDel="00F7680F" w:rsidRDefault="00FA0809" w:rsidP="00C9053F">
            <w:pPr>
              <w:spacing w:after="0" w:line="240" w:lineRule="auto"/>
              <w:rPr>
                <w:del w:id="4887" w:author="Windows User" w:date="2019-09-19T03:29:00Z"/>
                <w:rFonts w:cs="Times New Roman"/>
                <w:sz w:val="22"/>
                <w:szCs w:val="24"/>
                <w:lang w:val="en-ID"/>
              </w:rPr>
            </w:pPr>
            <w:del w:id="4888" w:author="Windows User" w:date="2019-09-19T03:29:00Z">
              <w:r w:rsidRPr="006A0BE8" w:rsidDel="00F7680F">
                <w:rPr>
                  <w:rFonts w:cs="Times New Roman"/>
                  <w:sz w:val="22"/>
                  <w:szCs w:val="24"/>
                </w:rPr>
                <w:delText>Aktor dapat melihat grafik arus yang dihasilakan</w:delText>
              </w:r>
              <w:bookmarkStart w:id="4889" w:name="_Toc23496768"/>
              <w:bookmarkStart w:id="4890" w:name="_Toc23552952"/>
              <w:bookmarkEnd w:id="4889"/>
              <w:bookmarkEnd w:id="4890"/>
            </w:del>
          </w:p>
        </w:tc>
        <w:bookmarkStart w:id="4891" w:name="_Toc23496769"/>
        <w:bookmarkStart w:id="4892" w:name="_Toc23552953"/>
        <w:bookmarkEnd w:id="4891"/>
        <w:bookmarkEnd w:id="4892"/>
      </w:tr>
      <w:tr w:rsidR="00FA0809" w:rsidRPr="006A0BE8" w:rsidDel="00F7680F" w14:paraId="178BE29D" w14:textId="2B615CE9" w:rsidTr="00C9053F">
        <w:trPr>
          <w:del w:id="4893" w:author="Windows User" w:date="2019-09-19T03:29:00Z"/>
        </w:trPr>
        <w:tc>
          <w:tcPr>
            <w:tcW w:w="7933" w:type="dxa"/>
            <w:gridSpan w:val="3"/>
          </w:tcPr>
          <w:p w14:paraId="16E98479" w14:textId="66CEECDA" w:rsidR="00FA0809" w:rsidRPr="006A0BE8" w:rsidDel="00F7680F" w:rsidRDefault="00FA0809" w:rsidP="00C9053F">
            <w:pPr>
              <w:spacing w:after="0" w:line="240" w:lineRule="auto"/>
              <w:jc w:val="center"/>
              <w:rPr>
                <w:del w:id="4894" w:author="Windows User" w:date="2019-09-19T03:29:00Z"/>
                <w:rFonts w:cs="Times New Roman"/>
                <w:sz w:val="22"/>
                <w:szCs w:val="24"/>
              </w:rPr>
            </w:pPr>
            <w:del w:id="4895" w:author="Windows User" w:date="2019-09-19T03:29:00Z">
              <w:r w:rsidRPr="006A0BE8" w:rsidDel="00F7680F">
                <w:rPr>
                  <w:rFonts w:cs="Times New Roman"/>
                  <w:b/>
                  <w:bCs/>
                  <w:sz w:val="22"/>
                  <w:szCs w:val="24"/>
                </w:rPr>
                <w:delText>Flow Event</w:delText>
              </w:r>
              <w:bookmarkStart w:id="4896" w:name="_Toc23496770"/>
              <w:bookmarkStart w:id="4897" w:name="_Toc23552954"/>
              <w:bookmarkEnd w:id="4896"/>
              <w:bookmarkEnd w:id="4897"/>
            </w:del>
          </w:p>
        </w:tc>
        <w:bookmarkStart w:id="4898" w:name="_Toc23496771"/>
        <w:bookmarkStart w:id="4899" w:name="_Toc23552955"/>
        <w:bookmarkEnd w:id="4898"/>
        <w:bookmarkEnd w:id="4899"/>
      </w:tr>
      <w:tr w:rsidR="00FA0809" w:rsidRPr="006A0BE8" w:rsidDel="00F7680F" w14:paraId="3788A34A" w14:textId="7B321434" w:rsidTr="00C9053F">
        <w:trPr>
          <w:del w:id="4900" w:author="Windows User" w:date="2019-09-19T03:29:00Z"/>
        </w:trPr>
        <w:tc>
          <w:tcPr>
            <w:tcW w:w="7933" w:type="dxa"/>
            <w:gridSpan w:val="3"/>
          </w:tcPr>
          <w:p w14:paraId="6C814D8A" w14:textId="233D2145" w:rsidR="00FA0809" w:rsidRPr="006A0BE8" w:rsidDel="00F7680F" w:rsidRDefault="00FA0809" w:rsidP="00C9053F">
            <w:pPr>
              <w:spacing w:after="0" w:line="240" w:lineRule="auto"/>
              <w:jc w:val="center"/>
              <w:rPr>
                <w:del w:id="4901" w:author="Windows User" w:date="2019-09-19T03:29:00Z"/>
                <w:rFonts w:cs="Times New Roman"/>
                <w:sz w:val="22"/>
                <w:szCs w:val="24"/>
              </w:rPr>
            </w:pPr>
            <w:del w:id="4902" w:author="Windows User" w:date="2019-09-19T03:29:00Z">
              <w:r w:rsidRPr="006A0BE8" w:rsidDel="00F7680F">
                <w:rPr>
                  <w:rFonts w:cs="Times New Roman"/>
                  <w:b/>
                  <w:sz w:val="22"/>
                  <w:szCs w:val="24"/>
                </w:rPr>
                <w:delText>Normal Flow : Lihat grafik arus</w:delText>
              </w:r>
              <w:bookmarkStart w:id="4903" w:name="_Toc23496772"/>
              <w:bookmarkStart w:id="4904" w:name="_Toc23552956"/>
              <w:bookmarkEnd w:id="4903"/>
              <w:bookmarkEnd w:id="4904"/>
            </w:del>
          </w:p>
        </w:tc>
        <w:bookmarkStart w:id="4905" w:name="_Toc23496773"/>
        <w:bookmarkStart w:id="4906" w:name="_Toc23552957"/>
        <w:bookmarkEnd w:id="4905"/>
        <w:bookmarkEnd w:id="4906"/>
      </w:tr>
      <w:tr w:rsidR="00FA0809" w:rsidRPr="006A0BE8" w:rsidDel="00F7680F" w14:paraId="5EA32F38" w14:textId="627F8014" w:rsidTr="00C9053F">
        <w:trPr>
          <w:trHeight w:val="371"/>
          <w:del w:id="4907" w:author="Windows User" w:date="2019-09-19T03:29:00Z"/>
        </w:trPr>
        <w:tc>
          <w:tcPr>
            <w:tcW w:w="4604" w:type="dxa"/>
            <w:gridSpan w:val="2"/>
          </w:tcPr>
          <w:p w14:paraId="0FED26FA" w14:textId="23DEFF9C" w:rsidR="00FA0809" w:rsidRPr="006A0BE8" w:rsidDel="00F7680F" w:rsidRDefault="00FA0809" w:rsidP="00C9053F">
            <w:pPr>
              <w:spacing w:after="0" w:line="240" w:lineRule="auto"/>
              <w:rPr>
                <w:del w:id="4908" w:author="Windows User" w:date="2019-09-19T03:29:00Z"/>
                <w:rFonts w:cs="Times New Roman"/>
                <w:b/>
                <w:sz w:val="22"/>
                <w:szCs w:val="24"/>
              </w:rPr>
            </w:pPr>
            <w:del w:id="4909" w:author="Windows User" w:date="2019-09-19T03:29:00Z">
              <w:r w:rsidRPr="006A0BE8" w:rsidDel="00F7680F">
                <w:rPr>
                  <w:rFonts w:cs="Times New Roman"/>
                  <w:sz w:val="22"/>
                  <w:szCs w:val="24"/>
                </w:rPr>
                <w:delText>Aksi Aktor</w:delText>
              </w:r>
              <w:bookmarkStart w:id="4910" w:name="_Toc23496774"/>
              <w:bookmarkStart w:id="4911" w:name="_Toc23552958"/>
              <w:bookmarkEnd w:id="4910"/>
              <w:bookmarkEnd w:id="4911"/>
            </w:del>
          </w:p>
        </w:tc>
        <w:tc>
          <w:tcPr>
            <w:tcW w:w="3329" w:type="dxa"/>
          </w:tcPr>
          <w:p w14:paraId="17FCF72D" w14:textId="6289FB6D" w:rsidR="00FA0809" w:rsidRPr="006A0BE8" w:rsidDel="00F7680F" w:rsidRDefault="00FA0809" w:rsidP="00C9053F">
            <w:pPr>
              <w:spacing w:after="0" w:line="240" w:lineRule="auto"/>
              <w:rPr>
                <w:del w:id="4912" w:author="Windows User" w:date="2019-09-19T03:29:00Z"/>
                <w:rFonts w:cs="Times New Roman"/>
                <w:b/>
                <w:sz w:val="22"/>
                <w:szCs w:val="24"/>
              </w:rPr>
            </w:pPr>
            <w:del w:id="4913" w:author="Windows User" w:date="2019-09-19T03:29:00Z">
              <w:r w:rsidRPr="006A0BE8" w:rsidDel="00F7680F">
                <w:rPr>
                  <w:rFonts w:cs="Times New Roman"/>
                  <w:sz w:val="22"/>
                  <w:szCs w:val="24"/>
                </w:rPr>
                <w:delText>Reaksi Sistem</w:delText>
              </w:r>
              <w:bookmarkStart w:id="4914" w:name="_Toc23496775"/>
              <w:bookmarkStart w:id="4915" w:name="_Toc23552959"/>
              <w:bookmarkEnd w:id="4914"/>
              <w:bookmarkEnd w:id="4915"/>
            </w:del>
          </w:p>
        </w:tc>
        <w:bookmarkStart w:id="4916" w:name="_Toc23496776"/>
        <w:bookmarkStart w:id="4917" w:name="_Toc23552960"/>
        <w:bookmarkEnd w:id="4916"/>
        <w:bookmarkEnd w:id="4917"/>
      </w:tr>
      <w:tr w:rsidR="00FA0809" w:rsidRPr="006A0BE8" w:rsidDel="00F7680F" w14:paraId="69D4FA35" w14:textId="6F6934D0" w:rsidTr="00C9053F">
        <w:trPr>
          <w:trHeight w:val="371"/>
          <w:del w:id="4918" w:author="Windows User" w:date="2019-09-19T03:29:00Z"/>
        </w:trPr>
        <w:tc>
          <w:tcPr>
            <w:tcW w:w="4604" w:type="dxa"/>
            <w:gridSpan w:val="2"/>
          </w:tcPr>
          <w:p w14:paraId="35576830" w14:textId="439E1BB8" w:rsidR="00FA0809" w:rsidRPr="006A0BE8" w:rsidDel="00F7680F" w:rsidRDefault="00FA0809" w:rsidP="00C9053F">
            <w:pPr>
              <w:pStyle w:val="ListParagraph"/>
              <w:numPr>
                <w:ilvl w:val="0"/>
                <w:numId w:val="16"/>
              </w:numPr>
              <w:spacing w:after="0" w:line="240" w:lineRule="auto"/>
              <w:rPr>
                <w:del w:id="4919" w:author="Windows User" w:date="2019-09-19T03:29:00Z"/>
                <w:rFonts w:cs="Times New Roman"/>
                <w:sz w:val="22"/>
                <w:szCs w:val="24"/>
              </w:rPr>
            </w:pPr>
            <w:del w:id="4920" w:author="Windows User" w:date="2019-09-19T03:29:00Z">
              <w:r w:rsidRPr="006A0BE8" w:rsidDel="00F7680F">
                <w:rPr>
                  <w:rFonts w:cs="Times New Roman"/>
                  <w:sz w:val="22"/>
                  <w:szCs w:val="24"/>
                </w:rPr>
                <w:delText>Klik menu Grafik pilih arus</w:delText>
              </w:r>
              <w:bookmarkStart w:id="4921" w:name="_Toc23496777"/>
              <w:bookmarkStart w:id="4922" w:name="_Toc23552961"/>
              <w:bookmarkEnd w:id="4921"/>
              <w:bookmarkEnd w:id="4922"/>
            </w:del>
          </w:p>
        </w:tc>
        <w:tc>
          <w:tcPr>
            <w:tcW w:w="3329" w:type="dxa"/>
          </w:tcPr>
          <w:p w14:paraId="7544C20A" w14:textId="239A3ED5" w:rsidR="00FA0809" w:rsidRPr="006A0BE8" w:rsidDel="00F7680F" w:rsidRDefault="00FA0809" w:rsidP="00C9053F">
            <w:pPr>
              <w:spacing w:after="0" w:line="240" w:lineRule="auto"/>
              <w:rPr>
                <w:del w:id="4923" w:author="Windows User" w:date="2019-09-19T03:29:00Z"/>
                <w:rFonts w:cs="Times New Roman"/>
                <w:sz w:val="22"/>
                <w:szCs w:val="24"/>
              </w:rPr>
            </w:pPr>
            <w:bookmarkStart w:id="4924" w:name="_Toc23496778"/>
            <w:bookmarkStart w:id="4925" w:name="_Toc23552962"/>
            <w:bookmarkEnd w:id="4924"/>
            <w:bookmarkEnd w:id="4925"/>
          </w:p>
        </w:tc>
        <w:bookmarkStart w:id="4926" w:name="_Toc23496779"/>
        <w:bookmarkStart w:id="4927" w:name="_Toc23552963"/>
        <w:bookmarkEnd w:id="4926"/>
        <w:bookmarkEnd w:id="4927"/>
      </w:tr>
      <w:tr w:rsidR="00FA0809" w:rsidRPr="006A0BE8" w:rsidDel="00F7680F" w14:paraId="4E73B6A7" w14:textId="65F91E20" w:rsidTr="00C9053F">
        <w:trPr>
          <w:trHeight w:val="92"/>
          <w:del w:id="4928" w:author="Windows User" w:date="2019-09-19T03:29:00Z"/>
        </w:trPr>
        <w:tc>
          <w:tcPr>
            <w:tcW w:w="4604" w:type="dxa"/>
            <w:gridSpan w:val="2"/>
          </w:tcPr>
          <w:p w14:paraId="2A8FB7C5" w14:textId="321BFBAF" w:rsidR="00FA0809" w:rsidRPr="006A0BE8" w:rsidDel="00F7680F" w:rsidRDefault="00FA0809" w:rsidP="00C9053F">
            <w:pPr>
              <w:pStyle w:val="ListParagraph"/>
              <w:spacing w:after="0" w:line="240" w:lineRule="auto"/>
              <w:rPr>
                <w:del w:id="4929" w:author="Windows User" w:date="2019-09-19T03:29:00Z"/>
                <w:rFonts w:cs="Times New Roman"/>
                <w:sz w:val="22"/>
                <w:szCs w:val="24"/>
              </w:rPr>
            </w:pPr>
            <w:bookmarkStart w:id="4930" w:name="_Toc23496780"/>
            <w:bookmarkStart w:id="4931" w:name="_Toc23552964"/>
            <w:bookmarkEnd w:id="4930"/>
            <w:bookmarkEnd w:id="4931"/>
          </w:p>
          <w:p w14:paraId="4E64DDCB" w14:textId="7693469B" w:rsidR="00FA0809" w:rsidRPr="006A0BE8" w:rsidDel="00F7680F" w:rsidRDefault="00FA0809" w:rsidP="00C9053F">
            <w:pPr>
              <w:spacing w:after="0" w:line="240" w:lineRule="auto"/>
              <w:rPr>
                <w:del w:id="4932" w:author="Windows User" w:date="2019-09-19T03:29:00Z"/>
                <w:rFonts w:cs="Times New Roman"/>
                <w:b/>
                <w:sz w:val="22"/>
                <w:szCs w:val="24"/>
              </w:rPr>
            </w:pPr>
            <w:bookmarkStart w:id="4933" w:name="_Toc23496781"/>
            <w:bookmarkStart w:id="4934" w:name="_Toc23552965"/>
            <w:bookmarkEnd w:id="4933"/>
            <w:bookmarkEnd w:id="4934"/>
          </w:p>
        </w:tc>
        <w:tc>
          <w:tcPr>
            <w:tcW w:w="3329" w:type="dxa"/>
          </w:tcPr>
          <w:p w14:paraId="0E9D9542" w14:textId="0B08A6F1" w:rsidR="00FA0809" w:rsidRPr="006A0BE8" w:rsidDel="00F7680F" w:rsidRDefault="00FA0809" w:rsidP="00C9053F">
            <w:pPr>
              <w:pStyle w:val="ListParagraph"/>
              <w:numPr>
                <w:ilvl w:val="0"/>
                <w:numId w:val="16"/>
              </w:numPr>
              <w:spacing w:after="0" w:line="240" w:lineRule="auto"/>
              <w:rPr>
                <w:del w:id="4935" w:author="Windows User" w:date="2019-09-19T03:29:00Z"/>
                <w:rFonts w:cs="Times New Roman"/>
                <w:sz w:val="22"/>
                <w:szCs w:val="24"/>
              </w:rPr>
            </w:pPr>
            <w:del w:id="4936" w:author="Windows User" w:date="2019-09-19T03:29:00Z">
              <w:r w:rsidRPr="006A0BE8" w:rsidDel="00F7680F">
                <w:rPr>
                  <w:rFonts w:cs="Times New Roman"/>
                  <w:sz w:val="22"/>
                  <w:szCs w:val="24"/>
                </w:rPr>
                <w:delText>Menampilkan grafik arus</w:delText>
              </w:r>
              <w:bookmarkStart w:id="4937" w:name="_Toc23496782"/>
              <w:bookmarkStart w:id="4938" w:name="_Toc23552966"/>
              <w:bookmarkEnd w:id="4937"/>
              <w:bookmarkEnd w:id="4938"/>
            </w:del>
          </w:p>
        </w:tc>
        <w:bookmarkStart w:id="4939" w:name="_Toc23496783"/>
        <w:bookmarkStart w:id="4940" w:name="_Toc23552967"/>
        <w:bookmarkEnd w:id="4939"/>
        <w:bookmarkEnd w:id="4940"/>
      </w:tr>
    </w:tbl>
    <w:p w14:paraId="0CBA4EEE" w14:textId="33798C4E" w:rsidR="004F2EF7" w:rsidRPr="006A0BE8" w:rsidDel="00F7680F" w:rsidRDefault="00FA0809">
      <w:pPr>
        <w:pStyle w:val="Heading3"/>
        <w:numPr>
          <w:ilvl w:val="2"/>
          <w:numId w:val="43"/>
        </w:numPr>
        <w:ind w:left="357" w:hanging="357"/>
        <w:rPr>
          <w:del w:id="4941" w:author="Windows User" w:date="2019-09-19T03:29:00Z"/>
          <w:rFonts w:cs="Times New Roman"/>
        </w:rPr>
        <w:pPrChange w:id="4942" w:author="Windows User" w:date="2019-09-19T02:40:00Z">
          <w:pPr>
            <w:pStyle w:val="Heading3"/>
          </w:pPr>
        </w:pPrChange>
      </w:pPr>
      <w:del w:id="4943" w:author="Windows User" w:date="2019-09-19T03:29:00Z">
        <w:r w:rsidRPr="006A0BE8" w:rsidDel="00F7680F">
          <w:rPr>
            <w:rFonts w:cs="Times New Roman"/>
          </w:rPr>
          <w:delText xml:space="preserve">Lihat </w:delText>
        </w:r>
        <w:r w:rsidR="0090212E" w:rsidRPr="006A0BE8" w:rsidDel="00F7680F">
          <w:rPr>
            <w:rFonts w:cs="Times New Roman"/>
          </w:rPr>
          <w:delText>Grafik Tegangan</w:delText>
        </w:r>
        <w:bookmarkStart w:id="4944" w:name="_Toc23496784"/>
        <w:bookmarkStart w:id="4945" w:name="_Toc23552968"/>
        <w:bookmarkEnd w:id="4944"/>
        <w:bookmarkEnd w:id="4945"/>
      </w:del>
    </w:p>
    <w:p w14:paraId="216DF47C" w14:textId="2BF74F4E" w:rsidR="00E75BB9" w:rsidRPr="006A0BE8" w:rsidDel="00F7680F" w:rsidRDefault="00E75BB9" w:rsidP="003E1410">
      <w:pPr>
        <w:ind w:firstLine="567"/>
        <w:rPr>
          <w:del w:id="4946" w:author="Windows User" w:date="2019-09-19T03:29:00Z"/>
          <w:rFonts w:cs="Times New Roman"/>
          <w:szCs w:val="24"/>
        </w:rPr>
      </w:pPr>
      <w:del w:id="4947" w:author="Windows User" w:date="2019-09-19T03:29:00Z">
        <w:r w:rsidRPr="006A0BE8" w:rsidDel="00F7680F">
          <w:rPr>
            <w:rFonts w:cs="Times New Roman"/>
            <w:szCs w:val="24"/>
          </w:rPr>
          <w:delText xml:space="preserve">Skenario ini menjelaskan alur untuk melihat grafik tegangan yang dihasilkan. Fitur ini bisa dilakukan oleh semua user. Skenario lihat grafik tegangan  dapat dilihat pada </w:delText>
        </w:r>
        <w:r w:rsidR="006343B3" w:rsidRPr="006A0BE8" w:rsidDel="00F7680F">
          <w:rPr>
            <w:rFonts w:cs="Times New Roman"/>
            <w:szCs w:val="24"/>
          </w:rPr>
          <w:delText>Tabel</w:delText>
        </w:r>
        <w:r w:rsidR="003E1410" w:rsidRPr="006A0BE8" w:rsidDel="00F7680F">
          <w:rPr>
            <w:rFonts w:cs="Times New Roman"/>
            <w:szCs w:val="24"/>
          </w:rPr>
          <w:delText xml:space="preserve"> 4.14.</w:delText>
        </w:r>
        <w:bookmarkStart w:id="4948" w:name="_Toc23496785"/>
        <w:bookmarkStart w:id="4949" w:name="_Toc23552969"/>
        <w:bookmarkEnd w:id="4948"/>
        <w:bookmarkEnd w:id="4949"/>
      </w:del>
    </w:p>
    <w:p w14:paraId="116A1961" w14:textId="77E3FBE1" w:rsidR="00C9053F" w:rsidRPr="006A0BE8" w:rsidDel="00F7680F" w:rsidRDefault="00C9053F" w:rsidP="00C9053F">
      <w:pPr>
        <w:pStyle w:val="Caption"/>
        <w:keepNext/>
        <w:spacing w:after="0" w:line="360" w:lineRule="auto"/>
        <w:jc w:val="center"/>
        <w:rPr>
          <w:del w:id="4950" w:author="Windows User" w:date="2019-09-19T03:29:00Z"/>
          <w:rFonts w:cs="Times New Roman"/>
          <w:i w:val="0"/>
          <w:color w:val="auto"/>
          <w:sz w:val="24"/>
        </w:rPr>
      </w:pPr>
      <w:del w:id="4951" w:author="Windows User" w:date="2019-09-19T03:29:00Z">
        <w:r w:rsidRPr="006A0BE8" w:rsidDel="00F7680F">
          <w:rPr>
            <w:rFonts w:cs="Times New Roman"/>
            <w:i w:val="0"/>
            <w:color w:val="auto"/>
            <w:sz w:val="24"/>
          </w:rPr>
          <w:delText xml:space="preserve">Tabel </w:delText>
        </w:r>
      </w:del>
      <w:del w:id="4952" w:author="Windows User" w:date="2019-09-18T15:48:00Z">
        <w:r w:rsidR="007E74B5" w:rsidRPr="006A0BE8" w:rsidDel="00F10288">
          <w:rPr>
            <w:rFonts w:cs="Times New Roman"/>
            <w:iCs w:val="0"/>
          </w:rPr>
          <w:fldChar w:fldCharType="begin"/>
        </w:r>
        <w:r w:rsidR="007E74B5" w:rsidRPr="006A0BE8" w:rsidDel="00F10288">
          <w:rPr>
            <w:rFonts w:cs="Times New Roman"/>
            <w:i w:val="0"/>
            <w:color w:val="auto"/>
            <w:sz w:val="24"/>
          </w:rPr>
          <w:delInstrText xml:space="preserve"> STYLEREF 1 \s </w:delInstrText>
        </w:r>
        <w:r w:rsidR="007E74B5" w:rsidRPr="006A0BE8" w:rsidDel="00F10288">
          <w:rPr>
            <w:rFonts w:cs="Times New Roman"/>
            <w:iCs w:val="0"/>
          </w:rPr>
          <w:fldChar w:fldCharType="separate"/>
        </w:r>
        <w:r w:rsidR="007E74B5" w:rsidRPr="006A0BE8" w:rsidDel="00F10288">
          <w:rPr>
            <w:rFonts w:cs="Times New Roman"/>
            <w:i w:val="0"/>
            <w:noProof/>
            <w:color w:val="auto"/>
            <w:sz w:val="24"/>
          </w:rPr>
          <w:delText>4</w:delText>
        </w:r>
        <w:r w:rsidR="007E74B5" w:rsidRPr="006A0BE8" w:rsidDel="00F10288">
          <w:rPr>
            <w:rFonts w:cs="Times New Roman"/>
            <w:iCs w:val="0"/>
          </w:rPr>
          <w:fldChar w:fldCharType="end"/>
        </w:r>
        <w:r w:rsidR="007E74B5" w:rsidRPr="006A0BE8" w:rsidDel="00F10288">
          <w:rPr>
            <w:rFonts w:cs="Times New Roman"/>
            <w:i w:val="0"/>
            <w:color w:val="auto"/>
            <w:sz w:val="24"/>
          </w:rPr>
          <w:delText>.</w:delText>
        </w:r>
        <w:r w:rsidR="007E74B5" w:rsidRPr="006A0BE8" w:rsidDel="00F10288">
          <w:rPr>
            <w:rFonts w:cs="Times New Roman"/>
            <w:iCs w:val="0"/>
          </w:rPr>
          <w:fldChar w:fldCharType="begin"/>
        </w:r>
        <w:r w:rsidR="007E74B5" w:rsidRPr="006A0BE8" w:rsidDel="00F10288">
          <w:rPr>
            <w:rFonts w:cs="Times New Roman"/>
            <w:i w:val="0"/>
            <w:color w:val="auto"/>
            <w:sz w:val="24"/>
          </w:rPr>
          <w:delInstrText xml:space="preserve"> SEQ Tabel \* ARABIC \s 1 </w:delInstrText>
        </w:r>
        <w:r w:rsidR="007E74B5" w:rsidRPr="006A0BE8" w:rsidDel="00F10288">
          <w:rPr>
            <w:rFonts w:cs="Times New Roman"/>
            <w:iCs w:val="0"/>
          </w:rPr>
          <w:fldChar w:fldCharType="separate"/>
        </w:r>
        <w:r w:rsidR="007E74B5" w:rsidRPr="006A0BE8" w:rsidDel="00F10288">
          <w:rPr>
            <w:rFonts w:cs="Times New Roman"/>
            <w:i w:val="0"/>
            <w:noProof/>
            <w:color w:val="auto"/>
            <w:sz w:val="24"/>
          </w:rPr>
          <w:delText>14</w:delText>
        </w:r>
        <w:r w:rsidR="007E74B5" w:rsidRPr="006A0BE8" w:rsidDel="00F10288">
          <w:rPr>
            <w:rFonts w:cs="Times New Roman"/>
            <w:iCs w:val="0"/>
          </w:rPr>
          <w:fldChar w:fldCharType="end"/>
        </w:r>
      </w:del>
      <w:del w:id="4953" w:author="Windows User" w:date="2019-09-19T03:29:00Z">
        <w:r w:rsidRPr="006A0BE8" w:rsidDel="00F7680F">
          <w:rPr>
            <w:rFonts w:cs="Times New Roman"/>
            <w:i w:val="0"/>
            <w:color w:val="auto"/>
            <w:sz w:val="24"/>
          </w:rPr>
          <w:delText xml:space="preserve"> Lihat Grafik Tegangan</w:delText>
        </w:r>
        <w:bookmarkStart w:id="4954" w:name="_Toc23496786"/>
        <w:bookmarkStart w:id="4955" w:name="_Toc23552970"/>
        <w:bookmarkEnd w:id="4954"/>
        <w:bookmarkEnd w:id="4955"/>
      </w:del>
    </w:p>
    <w:tbl>
      <w:tblPr>
        <w:tblStyle w:val="TableGrid"/>
        <w:tblW w:w="7933" w:type="dxa"/>
        <w:tblLook w:val="04A0" w:firstRow="1" w:lastRow="0" w:firstColumn="1" w:lastColumn="0" w:noHBand="0" w:noVBand="1"/>
      </w:tblPr>
      <w:tblGrid>
        <w:gridCol w:w="4531"/>
        <w:gridCol w:w="73"/>
        <w:gridCol w:w="3329"/>
      </w:tblGrid>
      <w:tr w:rsidR="00FA0809" w:rsidRPr="006A0BE8" w:rsidDel="00F7680F" w14:paraId="0CDFDCB8" w14:textId="46859542" w:rsidTr="00C9053F">
        <w:trPr>
          <w:del w:id="4956" w:author="Windows User" w:date="2019-09-19T03:29:00Z"/>
        </w:trPr>
        <w:tc>
          <w:tcPr>
            <w:tcW w:w="4531" w:type="dxa"/>
          </w:tcPr>
          <w:p w14:paraId="1DF31025" w14:textId="5FEFFC50" w:rsidR="00FA0809" w:rsidRPr="006A0BE8" w:rsidDel="00F7680F" w:rsidRDefault="00FA0809" w:rsidP="00E97240">
            <w:pPr>
              <w:spacing w:after="0" w:line="240" w:lineRule="auto"/>
              <w:rPr>
                <w:del w:id="4957" w:author="Windows User" w:date="2019-09-19T03:29:00Z"/>
                <w:rFonts w:cs="Times New Roman"/>
                <w:szCs w:val="24"/>
                <w:lang w:val="en-ID"/>
              </w:rPr>
            </w:pPr>
            <w:del w:id="4958" w:author="Windows User" w:date="2019-09-19T03:29:00Z">
              <w:r w:rsidRPr="006A0BE8" w:rsidDel="00F7680F">
                <w:rPr>
                  <w:rFonts w:cs="Times New Roman"/>
                  <w:b/>
                  <w:szCs w:val="24"/>
                </w:rPr>
                <w:delText>Nama Usecase</w:delText>
              </w:r>
              <w:bookmarkStart w:id="4959" w:name="_Toc23496787"/>
              <w:bookmarkStart w:id="4960" w:name="_Toc23552971"/>
              <w:bookmarkEnd w:id="4959"/>
              <w:bookmarkEnd w:id="4960"/>
            </w:del>
          </w:p>
        </w:tc>
        <w:tc>
          <w:tcPr>
            <w:tcW w:w="3402" w:type="dxa"/>
            <w:gridSpan w:val="2"/>
          </w:tcPr>
          <w:p w14:paraId="10BF1045" w14:textId="2BC1D7EE" w:rsidR="00FA0809" w:rsidRPr="006A0BE8" w:rsidDel="00F7680F" w:rsidRDefault="00FA0809" w:rsidP="00E97240">
            <w:pPr>
              <w:spacing w:after="0" w:line="240" w:lineRule="auto"/>
              <w:rPr>
                <w:del w:id="4961" w:author="Windows User" w:date="2019-09-19T03:29:00Z"/>
                <w:rFonts w:cs="Times New Roman"/>
                <w:szCs w:val="24"/>
                <w:lang w:val="en-ID"/>
              </w:rPr>
            </w:pPr>
            <w:del w:id="4962" w:author="Windows User" w:date="2019-09-19T03:29:00Z">
              <w:r w:rsidRPr="006A0BE8" w:rsidDel="00F7680F">
                <w:rPr>
                  <w:rFonts w:cs="Times New Roman"/>
                  <w:szCs w:val="24"/>
                </w:rPr>
                <w:delText>Lihat Grafik Tegangan</w:delText>
              </w:r>
              <w:bookmarkStart w:id="4963" w:name="_Toc23496788"/>
              <w:bookmarkStart w:id="4964" w:name="_Toc23552972"/>
              <w:bookmarkEnd w:id="4963"/>
              <w:bookmarkEnd w:id="4964"/>
            </w:del>
          </w:p>
        </w:tc>
        <w:bookmarkStart w:id="4965" w:name="_Toc23496789"/>
        <w:bookmarkStart w:id="4966" w:name="_Toc23552973"/>
        <w:bookmarkEnd w:id="4965"/>
        <w:bookmarkEnd w:id="4966"/>
      </w:tr>
      <w:tr w:rsidR="00FA0809" w:rsidRPr="006A0BE8" w:rsidDel="00F7680F" w14:paraId="7D7F2E32" w14:textId="35E1B592" w:rsidTr="00C9053F">
        <w:trPr>
          <w:del w:id="4967" w:author="Windows User" w:date="2019-09-19T03:29:00Z"/>
        </w:trPr>
        <w:tc>
          <w:tcPr>
            <w:tcW w:w="4531" w:type="dxa"/>
          </w:tcPr>
          <w:p w14:paraId="0323346C" w14:textId="7DF20BFB" w:rsidR="00FA0809" w:rsidRPr="006A0BE8" w:rsidDel="00F7680F" w:rsidRDefault="00FA0809" w:rsidP="00E97240">
            <w:pPr>
              <w:spacing w:after="0" w:line="240" w:lineRule="auto"/>
              <w:rPr>
                <w:del w:id="4968" w:author="Windows User" w:date="2019-09-19T03:29:00Z"/>
                <w:rFonts w:cs="Times New Roman"/>
                <w:szCs w:val="24"/>
                <w:lang w:val="en-ID"/>
              </w:rPr>
            </w:pPr>
            <w:del w:id="4969" w:author="Windows User" w:date="2019-09-19T03:29:00Z">
              <w:r w:rsidRPr="006A0BE8" w:rsidDel="00F7680F">
                <w:rPr>
                  <w:rFonts w:cs="Times New Roman"/>
                  <w:b/>
                  <w:szCs w:val="24"/>
                </w:rPr>
                <w:delText>Aktor</w:delText>
              </w:r>
              <w:bookmarkStart w:id="4970" w:name="_Toc23496790"/>
              <w:bookmarkStart w:id="4971" w:name="_Toc23552974"/>
              <w:bookmarkEnd w:id="4970"/>
              <w:bookmarkEnd w:id="4971"/>
            </w:del>
          </w:p>
        </w:tc>
        <w:tc>
          <w:tcPr>
            <w:tcW w:w="3402" w:type="dxa"/>
            <w:gridSpan w:val="2"/>
          </w:tcPr>
          <w:p w14:paraId="789EC1D6" w14:textId="46729C44" w:rsidR="00FA0809" w:rsidRPr="006A0BE8" w:rsidDel="00F7680F" w:rsidRDefault="00FA0809" w:rsidP="00E97240">
            <w:pPr>
              <w:spacing w:after="0" w:line="240" w:lineRule="auto"/>
              <w:rPr>
                <w:del w:id="4972" w:author="Windows User" w:date="2019-09-19T03:29:00Z"/>
                <w:rFonts w:cs="Times New Roman"/>
                <w:szCs w:val="24"/>
                <w:lang w:val="en-ID"/>
              </w:rPr>
            </w:pPr>
            <w:del w:id="4973" w:author="Windows User" w:date="2019-09-19T03:29:00Z">
              <w:r w:rsidRPr="006A0BE8" w:rsidDel="00F7680F">
                <w:rPr>
                  <w:rFonts w:cs="Times New Roman"/>
                  <w:szCs w:val="24"/>
                </w:rPr>
                <w:delText>Senua aktor</w:delText>
              </w:r>
              <w:bookmarkStart w:id="4974" w:name="_Toc23496791"/>
              <w:bookmarkStart w:id="4975" w:name="_Toc23552975"/>
              <w:bookmarkEnd w:id="4974"/>
              <w:bookmarkEnd w:id="4975"/>
            </w:del>
          </w:p>
        </w:tc>
        <w:bookmarkStart w:id="4976" w:name="_Toc23496792"/>
        <w:bookmarkStart w:id="4977" w:name="_Toc23552976"/>
        <w:bookmarkEnd w:id="4976"/>
        <w:bookmarkEnd w:id="4977"/>
      </w:tr>
      <w:tr w:rsidR="00FA0809" w:rsidRPr="006A0BE8" w:rsidDel="00F7680F" w14:paraId="4D44F09A" w14:textId="257D43CF" w:rsidTr="00C9053F">
        <w:trPr>
          <w:del w:id="4978" w:author="Windows User" w:date="2019-09-19T03:29:00Z"/>
        </w:trPr>
        <w:tc>
          <w:tcPr>
            <w:tcW w:w="4531" w:type="dxa"/>
          </w:tcPr>
          <w:p w14:paraId="131C23E3" w14:textId="36C15362" w:rsidR="00FA0809" w:rsidRPr="006A0BE8" w:rsidDel="00F7680F" w:rsidRDefault="00FA0809" w:rsidP="00E97240">
            <w:pPr>
              <w:spacing w:after="0" w:line="240" w:lineRule="auto"/>
              <w:rPr>
                <w:del w:id="4979" w:author="Windows User" w:date="2019-09-19T03:29:00Z"/>
                <w:rFonts w:cs="Times New Roman"/>
                <w:szCs w:val="24"/>
                <w:lang w:val="en-ID"/>
              </w:rPr>
            </w:pPr>
            <w:del w:id="4980" w:author="Windows User" w:date="2019-09-19T03:29:00Z">
              <w:r w:rsidRPr="006A0BE8" w:rsidDel="00F7680F">
                <w:rPr>
                  <w:rFonts w:cs="Times New Roman"/>
                  <w:b/>
                  <w:szCs w:val="24"/>
                </w:rPr>
                <w:delText>Deskripsi Singkat</w:delText>
              </w:r>
              <w:bookmarkStart w:id="4981" w:name="_Toc23496793"/>
              <w:bookmarkStart w:id="4982" w:name="_Toc23552977"/>
              <w:bookmarkEnd w:id="4981"/>
              <w:bookmarkEnd w:id="4982"/>
            </w:del>
          </w:p>
        </w:tc>
        <w:tc>
          <w:tcPr>
            <w:tcW w:w="3402" w:type="dxa"/>
            <w:gridSpan w:val="2"/>
          </w:tcPr>
          <w:p w14:paraId="39996859" w14:textId="2D5809D0" w:rsidR="00FA0809" w:rsidRPr="006A0BE8" w:rsidDel="00F7680F" w:rsidRDefault="00FA0809" w:rsidP="00E97240">
            <w:pPr>
              <w:spacing w:after="0" w:line="240" w:lineRule="auto"/>
              <w:rPr>
                <w:del w:id="4983" w:author="Windows User" w:date="2019-09-19T03:29:00Z"/>
                <w:rFonts w:cs="Times New Roman"/>
                <w:szCs w:val="24"/>
                <w:lang w:val="en-ID"/>
              </w:rPr>
            </w:pPr>
            <w:del w:id="4984" w:author="Windows User" w:date="2019-09-19T03:29:00Z">
              <w:r w:rsidRPr="006A0BE8" w:rsidDel="00F7680F">
                <w:rPr>
                  <w:rFonts w:cs="Times New Roman"/>
                  <w:szCs w:val="24"/>
                </w:rPr>
                <w:delText>Aktor melihat data tegangan</w:delText>
              </w:r>
              <w:bookmarkStart w:id="4985" w:name="_Toc23496794"/>
              <w:bookmarkStart w:id="4986" w:name="_Toc23552978"/>
              <w:bookmarkEnd w:id="4985"/>
              <w:bookmarkEnd w:id="4986"/>
            </w:del>
          </w:p>
        </w:tc>
        <w:bookmarkStart w:id="4987" w:name="_Toc23496795"/>
        <w:bookmarkStart w:id="4988" w:name="_Toc23552979"/>
        <w:bookmarkEnd w:id="4987"/>
        <w:bookmarkEnd w:id="4988"/>
      </w:tr>
      <w:tr w:rsidR="00FA0809" w:rsidRPr="006A0BE8" w:rsidDel="00F7680F" w14:paraId="0990CFFC" w14:textId="6A9009A9" w:rsidTr="00C9053F">
        <w:trPr>
          <w:del w:id="4989" w:author="Windows User" w:date="2019-09-19T03:29:00Z"/>
        </w:trPr>
        <w:tc>
          <w:tcPr>
            <w:tcW w:w="4531" w:type="dxa"/>
          </w:tcPr>
          <w:p w14:paraId="68CF2EB7" w14:textId="62C69C5D" w:rsidR="00FA0809" w:rsidRPr="006A0BE8" w:rsidDel="00F7680F" w:rsidRDefault="00FA0809" w:rsidP="00E97240">
            <w:pPr>
              <w:spacing w:after="0" w:line="240" w:lineRule="auto"/>
              <w:rPr>
                <w:del w:id="4990" w:author="Windows User" w:date="2019-09-19T03:29:00Z"/>
                <w:rFonts w:cs="Times New Roman"/>
                <w:szCs w:val="24"/>
                <w:lang w:val="en-ID"/>
              </w:rPr>
            </w:pPr>
            <w:del w:id="4991" w:author="Windows User" w:date="2019-09-19T03:29:00Z">
              <w:r w:rsidRPr="006A0BE8" w:rsidDel="00F7680F">
                <w:rPr>
                  <w:rFonts w:cs="Times New Roman"/>
                  <w:b/>
                  <w:szCs w:val="24"/>
                </w:rPr>
                <w:delText>Prekondisi</w:delText>
              </w:r>
              <w:bookmarkStart w:id="4992" w:name="_Toc23496796"/>
              <w:bookmarkStart w:id="4993" w:name="_Toc23552980"/>
              <w:bookmarkEnd w:id="4992"/>
              <w:bookmarkEnd w:id="4993"/>
            </w:del>
          </w:p>
        </w:tc>
        <w:tc>
          <w:tcPr>
            <w:tcW w:w="3402" w:type="dxa"/>
            <w:gridSpan w:val="2"/>
          </w:tcPr>
          <w:p w14:paraId="6F401C76" w14:textId="0DE6CE96" w:rsidR="00FA0809" w:rsidRPr="006A0BE8" w:rsidDel="00F7680F" w:rsidRDefault="00FA0809" w:rsidP="00E97240">
            <w:pPr>
              <w:spacing w:after="0" w:line="240" w:lineRule="auto"/>
              <w:rPr>
                <w:del w:id="4994" w:author="Windows User" w:date="2019-09-19T03:29:00Z"/>
                <w:rFonts w:cs="Times New Roman"/>
                <w:szCs w:val="24"/>
                <w:lang w:val="en-ID"/>
              </w:rPr>
            </w:pPr>
            <w:del w:id="4995" w:author="Windows User" w:date="2019-09-19T03:29:00Z">
              <w:r w:rsidRPr="006A0BE8" w:rsidDel="00F7680F">
                <w:rPr>
                  <w:rFonts w:cs="Times New Roman"/>
                  <w:szCs w:val="24"/>
                </w:rPr>
                <w:delText>Aktor masuk halaman dashboard masing-masing</w:delText>
              </w:r>
              <w:bookmarkStart w:id="4996" w:name="_Toc23496797"/>
              <w:bookmarkStart w:id="4997" w:name="_Toc23552981"/>
              <w:bookmarkEnd w:id="4996"/>
              <w:bookmarkEnd w:id="4997"/>
            </w:del>
          </w:p>
        </w:tc>
        <w:bookmarkStart w:id="4998" w:name="_Toc23496798"/>
        <w:bookmarkStart w:id="4999" w:name="_Toc23552982"/>
        <w:bookmarkEnd w:id="4998"/>
        <w:bookmarkEnd w:id="4999"/>
      </w:tr>
      <w:tr w:rsidR="00FA0809" w:rsidRPr="006A0BE8" w:rsidDel="00F7680F" w14:paraId="1F259ED6" w14:textId="70859E7C" w:rsidTr="00C9053F">
        <w:trPr>
          <w:del w:id="5000" w:author="Windows User" w:date="2019-09-19T03:29:00Z"/>
        </w:trPr>
        <w:tc>
          <w:tcPr>
            <w:tcW w:w="4531" w:type="dxa"/>
          </w:tcPr>
          <w:p w14:paraId="1387A66E" w14:textId="5EC53248" w:rsidR="00FA0809" w:rsidRPr="006A0BE8" w:rsidDel="00F7680F" w:rsidRDefault="00FA0809" w:rsidP="00E97240">
            <w:pPr>
              <w:spacing w:after="0" w:line="240" w:lineRule="auto"/>
              <w:rPr>
                <w:del w:id="5001" w:author="Windows User" w:date="2019-09-19T03:29:00Z"/>
                <w:rFonts w:cs="Times New Roman"/>
                <w:szCs w:val="24"/>
                <w:lang w:val="en-ID"/>
              </w:rPr>
            </w:pPr>
            <w:del w:id="5002" w:author="Windows User" w:date="2019-09-19T03:29:00Z">
              <w:r w:rsidRPr="006A0BE8" w:rsidDel="00F7680F">
                <w:rPr>
                  <w:rFonts w:cs="Times New Roman"/>
                  <w:b/>
                  <w:szCs w:val="24"/>
                </w:rPr>
                <w:delText>Pascakondisi</w:delText>
              </w:r>
              <w:bookmarkStart w:id="5003" w:name="_Toc23496799"/>
              <w:bookmarkStart w:id="5004" w:name="_Toc23552983"/>
              <w:bookmarkEnd w:id="5003"/>
              <w:bookmarkEnd w:id="5004"/>
            </w:del>
          </w:p>
        </w:tc>
        <w:tc>
          <w:tcPr>
            <w:tcW w:w="3402" w:type="dxa"/>
            <w:gridSpan w:val="2"/>
          </w:tcPr>
          <w:p w14:paraId="5608800F" w14:textId="44404436" w:rsidR="00FA0809" w:rsidRPr="006A0BE8" w:rsidDel="00F7680F" w:rsidRDefault="00FA0809" w:rsidP="00E97240">
            <w:pPr>
              <w:spacing w:after="0" w:line="240" w:lineRule="auto"/>
              <w:rPr>
                <w:del w:id="5005" w:author="Windows User" w:date="2019-09-19T03:29:00Z"/>
                <w:rFonts w:cs="Times New Roman"/>
                <w:szCs w:val="24"/>
                <w:lang w:val="en-ID"/>
              </w:rPr>
            </w:pPr>
            <w:del w:id="5006" w:author="Windows User" w:date="2019-09-19T03:29:00Z">
              <w:r w:rsidRPr="006A0BE8" w:rsidDel="00F7680F">
                <w:rPr>
                  <w:rFonts w:cs="Times New Roman"/>
                  <w:szCs w:val="24"/>
                </w:rPr>
                <w:delText>Aktor dapat melihat grafik tegangan yang dihasilakan</w:delText>
              </w:r>
              <w:bookmarkStart w:id="5007" w:name="_Toc23496800"/>
              <w:bookmarkStart w:id="5008" w:name="_Toc23552984"/>
              <w:bookmarkEnd w:id="5007"/>
              <w:bookmarkEnd w:id="5008"/>
            </w:del>
          </w:p>
        </w:tc>
        <w:bookmarkStart w:id="5009" w:name="_Toc23496801"/>
        <w:bookmarkStart w:id="5010" w:name="_Toc23552985"/>
        <w:bookmarkEnd w:id="5009"/>
        <w:bookmarkEnd w:id="5010"/>
      </w:tr>
      <w:tr w:rsidR="00FA0809" w:rsidRPr="006A0BE8" w:rsidDel="00F7680F" w14:paraId="3D1625E3" w14:textId="1AC59BE7" w:rsidTr="00C9053F">
        <w:trPr>
          <w:del w:id="5011" w:author="Windows User" w:date="2019-09-19T03:29:00Z"/>
        </w:trPr>
        <w:tc>
          <w:tcPr>
            <w:tcW w:w="7933" w:type="dxa"/>
            <w:gridSpan w:val="3"/>
          </w:tcPr>
          <w:p w14:paraId="014B33FD" w14:textId="05A15EFC" w:rsidR="00FA0809" w:rsidRPr="006A0BE8" w:rsidDel="00F7680F" w:rsidRDefault="00FA0809" w:rsidP="00E97240">
            <w:pPr>
              <w:spacing w:after="0" w:line="240" w:lineRule="auto"/>
              <w:jc w:val="center"/>
              <w:rPr>
                <w:del w:id="5012" w:author="Windows User" w:date="2019-09-19T03:29:00Z"/>
                <w:rFonts w:cs="Times New Roman"/>
                <w:szCs w:val="24"/>
              </w:rPr>
            </w:pPr>
            <w:del w:id="5013" w:author="Windows User" w:date="2019-09-19T03:29:00Z">
              <w:r w:rsidRPr="006A0BE8" w:rsidDel="00F7680F">
                <w:rPr>
                  <w:rFonts w:cs="Times New Roman"/>
                  <w:b/>
                  <w:bCs/>
                  <w:szCs w:val="24"/>
                </w:rPr>
                <w:delText>Flow Event</w:delText>
              </w:r>
              <w:bookmarkStart w:id="5014" w:name="_Toc23496802"/>
              <w:bookmarkStart w:id="5015" w:name="_Toc23552986"/>
              <w:bookmarkEnd w:id="5014"/>
              <w:bookmarkEnd w:id="5015"/>
            </w:del>
          </w:p>
        </w:tc>
        <w:bookmarkStart w:id="5016" w:name="_Toc23496803"/>
        <w:bookmarkStart w:id="5017" w:name="_Toc23552987"/>
        <w:bookmarkEnd w:id="5016"/>
        <w:bookmarkEnd w:id="5017"/>
      </w:tr>
      <w:tr w:rsidR="00FA0809" w:rsidRPr="006A0BE8" w:rsidDel="00F7680F" w14:paraId="577186E1" w14:textId="412F49AD" w:rsidTr="00C9053F">
        <w:trPr>
          <w:del w:id="5018" w:author="Windows User" w:date="2019-09-19T03:29:00Z"/>
        </w:trPr>
        <w:tc>
          <w:tcPr>
            <w:tcW w:w="7933" w:type="dxa"/>
            <w:gridSpan w:val="3"/>
          </w:tcPr>
          <w:p w14:paraId="15B8390E" w14:textId="0F44103A" w:rsidR="00FA0809" w:rsidRPr="006A0BE8" w:rsidDel="00F7680F" w:rsidRDefault="00FA0809" w:rsidP="00E97240">
            <w:pPr>
              <w:spacing w:after="0" w:line="240" w:lineRule="auto"/>
              <w:jc w:val="center"/>
              <w:rPr>
                <w:del w:id="5019" w:author="Windows User" w:date="2019-09-19T03:29:00Z"/>
                <w:rFonts w:cs="Times New Roman"/>
                <w:szCs w:val="24"/>
              </w:rPr>
            </w:pPr>
            <w:del w:id="5020" w:author="Windows User" w:date="2019-09-19T03:29:00Z">
              <w:r w:rsidRPr="006A0BE8" w:rsidDel="00F7680F">
                <w:rPr>
                  <w:rFonts w:cs="Times New Roman"/>
                  <w:b/>
                  <w:szCs w:val="24"/>
                </w:rPr>
                <w:delText>Normal Flow : Lihat grafik tegagan</w:delText>
              </w:r>
              <w:bookmarkStart w:id="5021" w:name="_Toc23496804"/>
              <w:bookmarkStart w:id="5022" w:name="_Toc23552988"/>
              <w:bookmarkEnd w:id="5021"/>
              <w:bookmarkEnd w:id="5022"/>
            </w:del>
          </w:p>
        </w:tc>
        <w:bookmarkStart w:id="5023" w:name="_Toc23496805"/>
        <w:bookmarkStart w:id="5024" w:name="_Toc23552989"/>
        <w:bookmarkEnd w:id="5023"/>
        <w:bookmarkEnd w:id="5024"/>
      </w:tr>
      <w:tr w:rsidR="00FA0809" w:rsidRPr="006A0BE8" w:rsidDel="00F7680F" w14:paraId="2C7781D0" w14:textId="25F70AE6" w:rsidTr="00C9053F">
        <w:trPr>
          <w:trHeight w:val="371"/>
          <w:del w:id="5025" w:author="Windows User" w:date="2019-09-19T03:29:00Z"/>
        </w:trPr>
        <w:tc>
          <w:tcPr>
            <w:tcW w:w="4604" w:type="dxa"/>
            <w:gridSpan w:val="2"/>
          </w:tcPr>
          <w:p w14:paraId="395059CE" w14:textId="64741E4E" w:rsidR="00FA0809" w:rsidRPr="006A0BE8" w:rsidDel="00F7680F" w:rsidRDefault="00FA0809" w:rsidP="00E97240">
            <w:pPr>
              <w:spacing w:after="0" w:line="240" w:lineRule="auto"/>
              <w:rPr>
                <w:del w:id="5026" w:author="Windows User" w:date="2019-09-19T03:29:00Z"/>
                <w:rFonts w:cs="Times New Roman"/>
                <w:b/>
                <w:szCs w:val="24"/>
              </w:rPr>
            </w:pPr>
            <w:del w:id="5027" w:author="Windows User" w:date="2019-09-19T03:29:00Z">
              <w:r w:rsidRPr="006A0BE8" w:rsidDel="00F7680F">
                <w:rPr>
                  <w:rFonts w:cs="Times New Roman"/>
                  <w:szCs w:val="24"/>
                </w:rPr>
                <w:delText>Aksi Aktor</w:delText>
              </w:r>
              <w:bookmarkStart w:id="5028" w:name="_Toc23496806"/>
              <w:bookmarkStart w:id="5029" w:name="_Toc23552990"/>
              <w:bookmarkEnd w:id="5028"/>
              <w:bookmarkEnd w:id="5029"/>
            </w:del>
          </w:p>
        </w:tc>
        <w:tc>
          <w:tcPr>
            <w:tcW w:w="3329" w:type="dxa"/>
          </w:tcPr>
          <w:p w14:paraId="5A91F52C" w14:textId="67223278" w:rsidR="00FA0809" w:rsidRPr="006A0BE8" w:rsidDel="00F7680F" w:rsidRDefault="00FA0809" w:rsidP="00E97240">
            <w:pPr>
              <w:spacing w:after="0" w:line="240" w:lineRule="auto"/>
              <w:rPr>
                <w:del w:id="5030" w:author="Windows User" w:date="2019-09-19T03:29:00Z"/>
                <w:rFonts w:cs="Times New Roman"/>
                <w:b/>
                <w:szCs w:val="24"/>
              </w:rPr>
            </w:pPr>
            <w:del w:id="5031" w:author="Windows User" w:date="2019-09-19T03:29:00Z">
              <w:r w:rsidRPr="006A0BE8" w:rsidDel="00F7680F">
                <w:rPr>
                  <w:rFonts w:cs="Times New Roman"/>
                  <w:szCs w:val="24"/>
                </w:rPr>
                <w:delText>Reaksi Sistem</w:delText>
              </w:r>
              <w:bookmarkStart w:id="5032" w:name="_Toc23496807"/>
              <w:bookmarkStart w:id="5033" w:name="_Toc23552991"/>
              <w:bookmarkEnd w:id="5032"/>
              <w:bookmarkEnd w:id="5033"/>
            </w:del>
          </w:p>
        </w:tc>
        <w:bookmarkStart w:id="5034" w:name="_Toc23496808"/>
        <w:bookmarkStart w:id="5035" w:name="_Toc23552992"/>
        <w:bookmarkEnd w:id="5034"/>
        <w:bookmarkEnd w:id="5035"/>
      </w:tr>
      <w:tr w:rsidR="00FA0809" w:rsidRPr="006A0BE8" w:rsidDel="00F7680F" w14:paraId="21BEFA5A" w14:textId="782BEF73" w:rsidTr="00C9053F">
        <w:trPr>
          <w:trHeight w:val="371"/>
          <w:del w:id="5036" w:author="Windows User" w:date="2019-09-19T03:29:00Z"/>
        </w:trPr>
        <w:tc>
          <w:tcPr>
            <w:tcW w:w="4604" w:type="dxa"/>
            <w:gridSpan w:val="2"/>
          </w:tcPr>
          <w:p w14:paraId="7FBBC075" w14:textId="40A7DFCB" w:rsidR="00FA0809" w:rsidRPr="006A0BE8" w:rsidDel="00F7680F" w:rsidRDefault="00FA0809" w:rsidP="00E97240">
            <w:pPr>
              <w:pStyle w:val="ListParagraph"/>
              <w:numPr>
                <w:ilvl w:val="0"/>
                <w:numId w:val="17"/>
              </w:numPr>
              <w:spacing w:after="0" w:line="240" w:lineRule="auto"/>
              <w:rPr>
                <w:del w:id="5037" w:author="Windows User" w:date="2019-09-19T03:29:00Z"/>
                <w:rFonts w:cs="Times New Roman"/>
                <w:szCs w:val="24"/>
              </w:rPr>
            </w:pPr>
            <w:del w:id="5038" w:author="Windows User" w:date="2019-09-19T03:29:00Z">
              <w:r w:rsidRPr="006A0BE8" w:rsidDel="00F7680F">
                <w:rPr>
                  <w:rFonts w:cs="Times New Roman"/>
                  <w:szCs w:val="24"/>
                </w:rPr>
                <w:delText>Klik menu Grafik pilih tegangan</w:delText>
              </w:r>
              <w:bookmarkStart w:id="5039" w:name="_Toc23496809"/>
              <w:bookmarkStart w:id="5040" w:name="_Toc23552993"/>
              <w:bookmarkEnd w:id="5039"/>
              <w:bookmarkEnd w:id="5040"/>
            </w:del>
          </w:p>
        </w:tc>
        <w:tc>
          <w:tcPr>
            <w:tcW w:w="3329" w:type="dxa"/>
          </w:tcPr>
          <w:p w14:paraId="60D335AC" w14:textId="034138C7" w:rsidR="00FA0809" w:rsidRPr="006A0BE8" w:rsidDel="00F7680F" w:rsidRDefault="00FA0809" w:rsidP="00E97240">
            <w:pPr>
              <w:spacing w:after="0" w:line="240" w:lineRule="auto"/>
              <w:rPr>
                <w:del w:id="5041" w:author="Windows User" w:date="2019-09-19T03:29:00Z"/>
                <w:rFonts w:cs="Times New Roman"/>
                <w:szCs w:val="24"/>
              </w:rPr>
            </w:pPr>
            <w:bookmarkStart w:id="5042" w:name="_Toc23496810"/>
            <w:bookmarkStart w:id="5043" w:name="_Toc23552994"/>
            <w:bookmarkEnd w:id="5042"/>
            <w:bookmarkEnd w:id="5043"/>
          </w:p>
        </w:tc>
        <w:bookmarkStart w:id="5044" w:name="_Toc23496811"/>
        <w:bookmarkStart w:id="5045" w:name="_Toc23552995"/>
        <w:bookmarkEnd w:id="5044"/>
        <w:bookmarkEnd w:id="5045"/>
      </w:tr>
      <w:tr w:rsidR="00FA0809" w:rsidRPr="006A0BE8" w:rsidDel="00F7680F" w14:paraId="7760CD98" w14:textId="7BF51299" w:rsidTr="00C9053F">
        <w:trPr>
          <w:trHeight w:val="370"/>
          <w:del w:id="5046" w:author="Windows User" w:date="2019-09-19T03:29:00Z"/>
        </w:trPr>
        <w:tc>
          <w:tcPr>
            <w:tcW w:w="4604" w:type="dxa"/>
            <w:gridSpan w:val="2"/>
          </w:tcPr>
          <w:p w14:paraId="369713A1" w14:textId="488E01B8" w:rsidR="00FA0809" w:rsidRPr="006A0BE8" w:rsidDel="00F7680F" w:rsidRDefault="00FA0809" w:rsidP="00E97240">
            <w:pPr>
              <w:pStyle w:val="ListParagraph"/>
              <w:spacing w:after="0" w:line="240" w:lineRule="auto"/>
              <w:rPr>
                <w:del w:id="5047" w:author="Windows User" w:date="2019-09-19T03:29:00Z"/>
                <w:rFonts w:cs="Times New Roman"/>
                <w:szCs w:val="24"/>
              </w:rPr>
            </w:pPr>
            <w:bookmarkStart w:id="5048" w:name="_Toc23496812"/>
            <w:bookmarkStart w:id="5049" w:name="_Toc23552996"/>
            <w:bookmarkEnd w:id="5048"/>
            <w:bookmarkEnd w:id="5049"/>
          </w:p>
          <w:p w14:paraId="5CD8E586" w14:textId="0AE4D2D4" w:rsidR="00FA0809" w:rsidRPr="006A0BE8" w:rsidDel="00F7680F" w:rsidRDefault="00FA0809" w:rsidP="00E97240">
            <w:pPr>
              <w:pStyle w:val="ListParagraph"/>
              <w:spacing w:after="0" w:line="240" w:lineRule="auto"/>
              <w:rPr>
                <w:del w:id="5050" w:author="Windows User" w:date="2019-09-19T03:29:00Z"/>
                <w:rFonts w:cs="Times New Roman"/>
                <w:szCs w:val="24"/>
              </w:rPr>
            </w:pPr>
            <w:bookmarkStart w:id="5051" w:name="_Toc23496813"/>
            <w:bookmarkStart w:id="5052" w:name="_Toc23552997"/>
            <w:bookmarkEnd w:id="5051"/>
            <w:bookmarkEnd w:id="5052"/>
          </w:p>
          <w:p w14:paraId="07EA1DF3" w14:textId="0778C079" w:rsidR="00FA0809" w:rsidRPr="006A0BE8" w:rsidDel="00F7680F" w:rsidRDefault="00FA0809" w:rsidP="00E97240">
            <w:pPr>
              <w:spacing w:after="0" w:line="240" w:lineRule="auto"/>
              <w:rPr>
                <w:del w:id="5053" w:author="Windows User" w:date="2019-09-19T03:29:00Z"/>
                <w:rFonts w:cs="Times New Roman"/>
                <w:b/>
                <w:szCs w:val="24"/>
              </w:rPr>
            </w:pPr>
            <w:bookmarkStart w:id="5054" w:name="_Toc23496814"/>
            <w:bookmarkStart w:id="5055" w:name="_Toc23552998"/>
            <w:bookmarkEnd w:id="5054"/>
            <w:bookmarkEnd w:id="5055"/>
          </w:p>
        </w:tc>
        <w:tc>
          <w:tcPr>
            <w:tcW w:w="3329" w:type="dxa"/>
          </w:tcPr>
          <w:p w14:paraId="3B8BA5B4" w14:textId="30490296" w:rsidR="00FA0809" w:rsidRPr="006A0BE8" w:rsidDel="00F7680F" w:rsidRDefault="00FA0809" w:rsidP="00E97240">
            <w:pPr>
              <w:pStyle w:val="ListParagraph"/>
              <w:numPr>
                <w:ilvl w:val="0"/>
                <w:numId w:val="17"/>
              </w:numPr>
              <w:spacing w:after="0" w:line="240" w:lineRule="auto"/>
              <w:rPr>
                <w:del w:id="5056" w:author="Windows User" w:date="2019-09-19T03:29:00Z"/>
                <w:rFonts w:cs="Times New Roman"/>
                <w:szCs w:val="24"/>
              </w:rPr>
            </w:pPr>
            <w:del w:id="5057" w:author="Windows User" w:date="2019-09-19T03:29:00Z">
              <w:r w:rsidRPr="006A0BE8" w:rsidDel="00F7680F">
                <w:rPr>
                  <w:rFonts w:cs="Times New Roman"/>
                  <w:szCs w:val="24"/>
                </w:rPr>
                <w:delText>Menampilkan grafik tegangan</w:delText>
              </w:r>
              <w:bookmarkStart w:id="5058" w:name="_Toc23496815"/>
              <w:bookmarkStart w:id="5059" w:name="_Toc23552999"/>
              <w:bookmarkEnd w:id="5058"/>
              <w:bookmarkEnd w:id="5059"/>
            </w:del>
          </w:p>
        </w:tc>
        <w:bookmarkStart w:id="5060" w:name="_Toc23496816"/>
        <w:bookmarkStart w:id="5061" w:name="_Toc23553000"/>
        <w:bookmarkEnd w:id="5060"/>
        <w:bookmarkEnd w:id="5061"/>
      </w:tr>
    </w:tbl>
    <w:p w14:paraId="1662FB60" w14:textId="03D77D2F" w:rsidR="00FA0809" w:rsidRPr="006A0BE8" w:rsidDel="00F7680F" w:rsidRDefault="00FA0809" w:rsidP="00FA0809">
      <w:pPr>
        <w:rPr>
          <w:del w:id="5062" w:author="Windows User" w:date="2019-09-19T03:29:00Z"/>
          <w:rFonts w:cs="Times New Roman"/>
          <w:b/>
        </w:rPr>
      </w:pPr>
      <w:bookmarkStart w:id="5063" w:name="_Toc23496817"/>
      <w:bookmarkStart w:id="5064" w:name="_Toc23553001"/>
      <w:bookmarkEnd w:id="5063"/>
      <w:bookmarkEnd w:id="5064"/>
    </w:p>
    <w:p w14:paraId="1C41DCDC" w14:textId="0A9D9B50" w:rsidR="004F2EF7" w:rsidRPr="006A0BE8" w:rsidDel="00F7680F" w:rsidRDefault="00FA0809">
      <w:pPr>
        <w:pStyle w:val="Heading3"/>
        <w:numPr>
          <w:ilvl w:val="2"/>
          <w:numId w:val="43"/>
        </w:numPr>
        <w:ind w:left="357" w:hanging="357"/>
        <w:rPr>
          <w:del w:id="5065" w:author="Windows User" w:date="2019-09-19T03:29:00Z"/>
          <w:rFonts w:cs="Times New Roman"/>
        </w:rPr>
        <w:pPrChange w:id="5066" w:author="Windows User" w:date="2019-09-19T02:40:00Z">
          <w:pPr>
            <w:pStyle w:val="Heading3"/>
          </w:pPr>
        </w:pPrChange>
      </w:pPr>
      <w:del w:id="5067" w:author="Windows User" w:date="2019-09-19T03:29:00Z">
        <w:r w:rsidRPr="006A0BE8" w:rsidDel="00F7680F">
          <w:rPr>
            <w:rFonts w:cs="Times New Roman"/>
          </w:rPr>
          <w:delText xml:space="preserve">Lihat </w:delText>
        </w:r>
        <w:r w:rsidR="005234CD" w:rsidRPr="006A0BE8" w:rsidDel="00F7680F">
          <w:rPr>
            <w:rFonts w:cs="Times New Roman"/>
          </w:rPr>
          <w:delText>History Sudut x</w:delText>
        </w:r>
        <w:bookmarkStart w:id="5068" w:name="_Toc23496818"/>
        <w:bookmarkStart w:id="5069" w:name="_Toc23553002"/>
        <w:bookmarkEnd w:id="5068"/>
        <w:bookmarkEnd w:id="5069"/>
      </w:del>
    </w:p>
    <w:p w14:paraId="6DDF2D7D" w14:textId="490C6240" w:rsidR="00E07971" w:rsidRPr="006A0BE8" w:rsidDel="00F7680F" w:rsidRDefault="00E75BB9" w:rsidP="00C9053F">
      <w:pPr>
        <w:ind w:firstLine="567"/>
        <w:rPr>
          <w:del w:id="5070" w:author="Windows User" w:date="2019-09-19T03:29:00Z"/>
          <w:rFonts w:cs="Times New Roman"/>
          <w:szCs w:val="24"/>
        </w:rPr>
      </w:pPr>
      <w:del w:id="5071" w:author="Windows User" w:date="2019-09-19T03:29:00Z">
        <w:r w:rsidRPr="006A0BE8" w:rsidDel="00F7680F">
          <w:rPr>
            <w:rFonts w:cs="Times New Roman"/>
            <w:szCs w:val="24"/>
          </w:rPr>
          <w:delText>Skenario ini menjelaskan alur untuk melihat history sudut x. Fitur ini bisa dilakukan oleh semua user. Skenario lihat history sudut x</w:delText>
        </w:r>
        <w:r w:rsidR="003E1410" w:rsidRPr="006A0BE8" w:rsidDel="00F7680F">
          <w:rPr>
            <w:rFonts w:cs="Times New Roman"/>
            <w:szCs w:val="24"/>
          </w:rPr>
          <w:delText xml:space="preserve"> dapat dilihat pada </w:delText>
        </w:r>
        <w:r w:rsidR="006343B3" w:rsidRPr="006A0BE8" w:rsidDel="00F7680F">
          <w:rPr>
            <w:rFonts w:cs="Times New Roman"/>
            <w:szCs w:val="24"/>
          </w:rPr>
          <w:delText>Tabel</w:delText>
        </w:r>
        <w:r w:rsidR="003E1410" w:rsidRPr="006A0BE8" w:rsidDel="00F7680F">
          <w:rPr>
            <w:rFonts w:cs="Times New Roman"/>
            <w:szCs w:val="24"/>
          </w:rPr>
          <w:delText xml:space="preserve"> 4.15</w:delText>
        </w:r>
        <w:r w:rsidR="00C9053F" w:rsidRPr="006A0BE8" w:rsidDel="00F7680F">
          <w:rPr>
            <w:rFonts w:cs="Times New Roman"/>
            <w:szCs w:val="24"/>
          </w:rPr>
          <w:delText>.</w:delText>
        </w:r>
        <w:bookmarkStart w:id="5072" w:name="_Toc23496819"/>
        <w:bookmarkStart w:id="5073" w:name="_Toc23553003"/>
        <w:bookmarkEnd w:id="5072"/>
        <w:bookmarkEnd w:id="5073"/>
      </w:del>
    </w:p>
    <w:p w14:paraId="46BA2C78" w14:textId="6AC01451" w:rsidR="00C9053F" w:rsidRPr="006A0BE8" w:rsidDel="00F7680F" w:rsidRDefault="00C9053F" w:rsidP="00C9053F">
      <w:pPr>
        <w:pStyle w:val="Caption"/>
        <w:keepNext/>
        <w:jc w:val="center"/>
        <w:rPr>
          <w:del w:id="5074" w:author="Windows User" w:date="2019-09-19T03:29:00Z"/>
          <w:rFonts w:cs="Times New Roman"/>
          <w:i w:val="0"/>
          <w:color w:val="auto"/>
          <w:sz w:val="24"/>
        </w:rPr>
      </w:pPr>
      <w:del w:id="5075" w:author="Windows User" w:date="2019-09-19T03:29:00Z">
        <w:r w:rsidRPr="006A0BE8" w:rsidDel="00F7680F">
          <w:rPr>
            <w:rFonts w:cs="Times New Roman"/>
            <w:i w:val="0"/>
            <w:color w:val="auto"/>
            <w:sz w:val="24"/>
          </w:rPr>
          <w:delText xml:space="preserve">Tabel </w:delText>
        </w:r>
      </w:del>
      <w:del w:id="5076" w:author="Windows User" w:date="2019-09-18T15:48:00Z">
        <w:r w:rsidR="007E74B5" w:rsidRPr="006A0BE8" w:rsidDel="00F10288">
          <w:rPr>
            <w:rFonts w:cs="Times New Roman"/>
            <w:iCs w:val="0"/>
          </w:rPr>
          <w:fldChar w:fldCharType="begin"/>
        </w:r>
        <w:r w:rsidR="007E74B5" w:rsidRPr="006A0BE8" w:rsidDel="00F10288">
          <w:rPr>
            <w:rFonts w:cs="Times New Roman"/>
            <w:i w:val="0"/>
            <w:color w:val="auto"/>
            <w:sz w:val="24"/>
          </w:rPr>
          <w:delInstrText xml:space="preserve"> STYLEREF 1 \s </w:delInstrText>
        </w:r>
        <w:r w:rsidR="007E74B5" w:rsidRPr="006A0BE8" w:rsidDel="00F10288">
          <w:rPr>
            <w:rFonts w:cs="Times New Roman"/>
            <w:iCs w:val="0"/>
          </w:rPr>
          <w:fldChar w:fldCharType="separate"/>
        </w:r>
        <w:r w:rsidR="007E74B5" w:rsidRPr="006A0BE8" w:rsidDel="00F10288">
          <w:rPr>
            <w:rFonts w:cs="Times New Roman"/>
            <w:i w:val="0"/>
            <w:noProof/>
            <w:color w:val="auto"/>
            <w:sz w:val="24"/>
          </w:rPr>
          <w:delText>4</w:delText>
        </w:r>
        <w:r w:rsidR="007E74B5" w:rsidRPr="006A0BE8" w:rsidDel="00F10288">
          <w:rPr>
            <w:rFonts w:cs="Times New Roman"/>
            <w:iCs w:val="0"/>
          </w:rPr>
          <w:fldChar w:fldCharType="end"/>
        </w:r>
        <w:r w:rsidR="007E74B5" w:rsidRPr="006A0BE8" w:rsidDel="00F10288">
          <w:rPr>
            <w:rFonts w:cs="Times New Roman"/>
            <w:i w:val="0"/>
            <w:color w:val="auto"/>
            <w:sz w:val="24"/>
          </w:rPr>
          <w:delText>.</w:delText>
        </w:r>
        <w:r w:rsidR="007E74B5" w:rsidRPr="006A0BE8" w:rsidDel="00F10288">
          <w:rPr>
            <w:rFonts w:cs="Times New Roman"/>
            <w:iCs w:val="0"/>
          </w:rPr>
          <w:fldChar w:fldCharType="begin"/>
        </w:r>
        <w:r w:rsidR="007E74B5" w:rsidRPr="006A0BE8" w:rsidDel="00F10288">
          <w:rPr>
            <w:rFonts w:cs="Times New Roman"/>
            <w:i w:val="0"/>
            <w:color w:val="auto"/>
            <w:sz w:val="24"/>
          </w:rPr>
          <w:delInstrText xml:space="preserve"> SEQ Tabel \* ARABIC \s 1 </w:delInstrText>
        </w:r>
        <w:r w:rsidR="007E74B5" w:rsidRPr="006A0BE8" w:rsidDel="00F10288">
          <w:rPr>
            <w:rFonts w:cs="Times New Roman"/>
            <w:iCs w:val="0"/>
          </w:rPr>
          <w:fldChar w:fldCharType="separate"/>
        </w:r>
        <w:r w:rsidR="007E74B5" w:rsidRPr="006A0BE8" w:rsidDel="00F10288">
          <w:rPr>
            <w:rFonts w:cs="Times New Roman"/>
            <w:i w:val="0"/>
            <w:noProof/>
            <w:color w:val="auto"/>
            <w:sz w:val="24"/>
          </w:rPr>
          <w:delText>15</w:delText>
        </w:r>
        <w:r w:rsidR="007E74B5" w:rsidRPr="006A0BE8" w:rsidDel="00F10288">
          <w:rPr>
            <w:rFonts w:cs="Times New Roman"/>
            <w:iCs w:val="0"/>
          </w:rPr>
          <w:fldChar w:fldCharType="end"/>
        </w:r>
      </w:del>
      <w:del w:id="5077" w:author="Windows User" w:date="2019-09-19T03:29:00Z">
        <w:r w:rsidRPr="006A0BE8" w:rsidDel="00F7680F">
          <w:rPr>
            <w:rFonts w:cs="Times New Roman"/>
            <w:i w:val="0"/>
            <w:color w:val="auto"/>
            <w:sz w:val="24"/>
          </w:rPr>
          <w:delText xml:space="preserve"> History Sudut x</w:delText>
        </w:r>
        <w:bookmarkStart w:id="5078" w:name="_Toc23496820"/>
        <w:bookmarkStart w:id="5079" w:name="_Toc23553004"/>
        <w:bookmarkEnd w:id="5078"/>
        <w:bookmarkEnd w:id="5079"/>
      </w:del>
    </w:p>
    <w:tbl>
      <w:tblPr>
        <w:tblStyle w:val="TableGrid"/>
        <w:tblW w:w="8075" w:type="dxa"/>
        <w:tblLook w:val="04A0" w:firstRow="1" w:lastRow="0" w:firstColumn="1" w:lastColumn="0" w:noHBand="0" w:noVBand="1"/>
      </w:tblPr>
      <w:tblGrid>
        <w:gridCol w:w="4531"/>
        <w:gridCol w:w="73"/>
        <w:gridCol w:w="3471"/>
      </w:tblGrid>
      <w:tr w:rsidR="00FA0809" w:rsidRPr="006A0BE8" w:rsidDel="00F7680F" w14:paraId="7C0B7C9D" w14:textId="1E5B74C5" w:rsidTr="00C9053F">
        <w:trPr>
          <w:del w:id="5080" w:author="Windows User" w:date="2019-09-19T03:29:00Z"/>
        </w:trPr>
        <w:tc>
          <w:tcPr>
            <w:tcW w:w="4531" w:type="dxa"/>
          </w:tcPr>
          <w:p w14:paraId="66F05ABC" w14:textId="72273004" w:rsidR="00FA0809" w:rsidRPr="006A0BE8" w:rsidDel="00F7680F" w:rsidRDefault="00FA0809" w:rsidP="007E74B5">
            <w:pPr>
              <w:spacing w:after="0" w:line="240" w:lineRule="auto"/>
              <w:rPr>
                <w:del w:id="5081" w:author="Windows User" w:date="2019-09-19T03:29:00Z"/>
                <w:rFonts w:cs="Times New Roman"/>
                <w:sz w:val="22"/>
                <w:szCs w:val="24"/>
                <w:lang w:val="en-ID"/>
              </w:rPr>
            </w:pPr>
            <w:del w:id="5082" w:author="Windows User" w:date="2019-09-19T03:29:00Z">
              <w:r w:rsidRPr="006A0BE8" w:rsidDel="00F7680F">
                <w:rPr>
                  <w:rFonts w:cs="Times New Roman"/>
                  <w:b/>
                  <w:sz w:val="22"/>
                  <w:szCs w:val="24"/>
                </w:rPr>
                <w:delText>Nama Usecase</w:delText>
              </w:r>
              <w:bookmarkStart w:id="5083" w:name="_Toc23496821"/>
              <w:bookmarkStart w:id="5084" w:name="_Toc23553005"/>
              <w:bookmarkEnd w:id="5083"/>
              <w:bookmarkEnd w:id="5084"/>
            </w:del>
          </w:p>
        </w:tc>
        <w:tc>
          <w:tcPr>
            <w:tcW w:w="3544" w:type="dxa"/>
            <w:gridSpan w:val="2"/>
          </w:tcPr>
          <w:p w14:paraId="2DD5BEF5" w14:textId="503863DA" w:rsidR="00FA0809" w:rsidRPr="006A0BE8" w:rsidDel="00F7680F" w:rsidRDefault="00FA0809" w:rsidP="007E74B5">
            <w:pPr>
              <w:spacing w:after="0" w:line="240" w:lineRule="auto"/>
              <w:rPr>
                <w:del w:id="5085" w:author="Windows User" w:date="2019-09-19T03:29:00Z"/>
                <w:rFonts w:cs="Times New Roman"/>
                <w:sz w:val="22"/>
                <w:szCs w:val="24"/>
                <w:lang w:val="en-ID"/>
              </w:rPr>
            </w:pPr>
            <w:del w:id="5086" w:author="Windows User" w:date="2019-09-19T03:29:00Z">
              <w:r w:rsidRPr="006A0BE8" w:rsidDel="00F7680F">
                <w:rPr>
                  <w:rFonts w:cs="Times New Roman"/>
                  <w:sz w:val="22"/>
                  <w:szCs w:val="24"/>
                </w:rPr>
                <w:delText>Lihat History sudut x</w:delText>
              </w:r>
              <w:bookmarkStart w:id="5087" w:name="_Toc23496822"/>
              <w:bookmarkStart w:id="5088" w:name="_Toc23553006"/>
              <w:bookmarkEnd w:id="5087"/>
              <w:bookmarkEnd w:id="5088"/>
            </w:del>
          </w:p>
        </w:tc>
        <w:bookmarkStart w:id="5089" w:name="_Toc23496823"/>
        <w:bookmarkStart w:id="5090" w:name="_Toc23553007"/>
        <w:bookmarkEnd w:id="5089"/>
        <w:bookmarkEnd w:id="5090"/>
      </w:tr>
      <w:tr w:rsidR="00FA0809" w:rsidRPr="006A0BE8" w:rsidDel="00F7680F" w14:paraId="41F246DA" w14:textId="4F830B69" w:rsidTr="00C9053F">
        <w:trPr>
          <w:del w:id="5091" w:author="Windows User" w:date="2019-09-19T03:29:00Z"/>
        </w:trPr>
        <w:tc>
          <w:tcPr>
            <w:tcW w:w="4531" w:type="dxa"/>
          </w:tcPr>
          <w:p w14:paraId="5FB89B67" w14:textId="2544758C" w:rsidR="00FA0809" w:rsidRPr="006A0BE8" w:rsidDel="00F7680F" w:rsidRDefault="00FA0809" w:rsidP="007E74B5">
            <w:pPr>
              <w:spacing w:after="0" w:line="240" w:lineRule="auto"/>
              <w:rPr>
                <w:del w:id="5092" w:author="Windows User" w:date="2019-09-19T03:29:00Z"/>
                <w:rFonts w:cs="Times New Roman"/>
                <w:sz w:val="22"/>
                <w:szCs w:val="24"/>
                <w:lang w:val="en-ID"/>
              </w:rPr>
            </w:pPr>
            <w:del w:id="5093" w:author="Windows User" w:date="2019-09-19T03:29:00Z">
              <w:r w:rsidRPr="006A0BE8" w:rsidDel="00F7680F">
                <w:rPr>
                  <w:rFonts w:cs="Times New Roman"/>
                  <w:b/>
                  <w:sz w:val="22"/>
                  <w:szCs w:val="24"/>
                </w:rPr>
                <w:delText>Aktor</w:delText>
              </w:r>
              <w:bookmarkStart w:id="5094" w:name="_Toc23496824"/>
              <w:bookmarkStart w:id="5095" w:name="_Toc23553008"/>
              <w:bookmarkEnd w:id="5094"/>
              <w:bookmarkEnd w:id="5095"/>
            </w:del>
          </w:p>
        </w:tc>
        <w:tc>
          <w:tcPr>
            <w:tcW w:w="3544" w:type="dxa"/>
            <w:gridSpan w:val="2"/>
          </w:tcPr>
          <w:p w14:paraId="482EAEBC" w14:textId="129A9642" w:rsidR="00FA0809" w:rsidRPr="006A0BE8" w:rsidDel="00F7680F" w:rsidRDefault="00FA0809" w:rsidP="007E74B5">
            <w:pPr>
              <w:spacing w:after="0" w:line="240" w:lineRule="auto"/>
              <w:rPr>
                <w:del w:id="5096" w:author="Windows User" w:date="2019-09-19T03:29:00Z"/>
                <w:rFonts w:cs="Times New Roman"/>
                <w:sz w:val="22"/>
                <w:szCs w:val="24"/>
                <w:lang w:val="en-ID"/>
              </w:rPr>
            </w:pPr>
            <w:del w:id="5097" w:author="Windows User" w:date="2019-09-19T03:29:00Z">
              <w:r w:rsidRPr="006A0BE8" w:rsidDel="00F7680F">
                <w:rPr>
                  <w:rFonts w:cs="Times New Roman"/>
                  <w:sz w:val="22"/>
                  <w:szCs w:val="24"/>
                </w:rPr>
                <w:delText>Senua aktor</w:delText>
              </w:r>
              <w:bookmarkStart w:id="5098" w:name="_Toc23496825"/>
              <w:bookmarkStart w:id="5099" w:name="_Toc23553009"/>
              <w:bookmarkEnd w:id="5098"/>
              <w:bookmarkEnd w:id="5099"/>
            </w:del>
          </w:p>
        </w:tc>
        <w:bookmarkStart w:id="5100" w:name="_Toc23496826"/>
        <w:bookmarkStart w:id="5101" w:name="_Toc23553010"/>
        <w:bookmarkEnd w:id="5100"/>
        <w:bookmarkEnd w:id="5101"/>
      </w:tr>
      <w:tr w:rsidR="00FA0809" w:rsidRPr="006A0BE8" w:rsidDel="00F7680F" w14:paraId="6B5D8D47" w14:textId="4F0F65D3" w:rsidTr="00C9053F">
        <w:trPr>
          <w:del w:id="5102" w:author="Windows User" w:date="2019-09-19T03:29:00Z"/>
        </w:trPr>
        <w:tc>
          <w:tcPr>
            <w:tcW w:w="4531" w:type="dxa"/>
          </w:tcPr>
          <w:p w14:paraId="0694E9E6" w14:textId="17479B9B" w:rsidR="00FA0809" w:rsidRPr="006A0BE8" w:rsidDel="00F7680F" w:rsidRDefault="00FA0809" w:rsidP="007E74B5">
            <w:pPr>
              <w:spacing w:after="0" w:line="240" w:lineRule="auto"/>
              <w:rPr>
                <w:del w:id="5103" w:author="Windows User" w:date="2019-09-19T03:29:00Z"/>
                <w:rFonts w:cs="Times New Roman"/>
                <w:sz w:val="22"/>
                <w:szCs w:val="24"/>
                <w:lang w:val="en-ID"/>
              </w:rPr>
            </w:pPr>
            <w:del w:id="5104" w:author="Windows User" w:date="2019-09-19T03:29:00Z">
              <w:r w:rsidRPr="006A0BE8" w:rsidDel="00F7680F">
                <w:rPr>
                  <w:rFonts w:cs="Times New Roman"/>
                  <w:b/>
                  <w:sz w:val="22"/>
                  <w:szCs w:val="24"/>
                </w:rPr>
                <w:delText>Deskripsi Singkat</w:delText>
              </w:r>
              <w:bookmarkStart w:id="5105" w:name="_Toc23496827"/>
              <w:bookmarkStart w:id="5106" w:name="_Toc23553011"/>
              <w:bookmarkEnd w:id="5105"/>
              <w:bookmarkEnd w:id="5106"/>
            </w:del>
          </w:p>
        </w:tc>
        <w:tc>
          <w:tcPr>
            <w:tcW w:w="3544" w:type="dxa"/>
            <w:gridSpan w:val="2"/>
          </w:tcPr>
          <w:p w14:paraId="19DDC1B9" w14:textId="184CA2D4" w:rsidR="00FA0809" w:rsidRPr="006A0BE8" w:rsidDel="00F7680F" w:rsidRDefault="00FA0809" w:rsidP="007E74B5">
            <w:pPr>
              <w:spacing w:after="0" w:line="240" w:lineRule="auto"/>
              <w:rPr>
                <w:del w:id="5107" w:author="Windows User" w:date="2019-09-19T03:29:00Z"/>
                <w:rFonts w:cs="Times New Roman"/>
                <w:sz w:val="22"/>
                <w:szCs w:val="24"/>
                <w:lang w:val="en-ID"/>
              </w:rPr>
            </w:pPr>
            <w:del w:id="5108" w:author="Windows User" w:date="2019-09-19T03:29:00Z">
              <w:r w:rsidRPr="006A0BE8" w:rsidDel="00F7680F">
                <w:rPr>
                  <w:rFonts w:cs="Times New Roman"/>
                  <w:sz w:val="22"/>
                  <w:szCs w:val="24"/>
                </w:rPr>
                <w:delText>Aktor melihat history sudut x</w:delText>
              </w:r>
              <w:bookmarkStart w:id="5109" w:name="_Toc23496828"/>
              <w:bookmarkStart w:id="5110" w:name="_Toc23553012"/>
              <w:bookmarkEnd w:id="5109"/>
              <w:bookmarkEnd w:id="5110"/>
            </w:del>
          </w:p>
        </w:tc>
        <w:bookmarkStart w:id="5111" w:name="_Toc23496829"/>
        <w:bookmarkStart w:id="5112" w:name="_Toc23553013"/>
        <w:bookmarkEnd w:id="5111"/>
        <w:bookmarkEnd w:id="5112"/>
      </w:tr>
      <w:tr w:rsidR="00FA0809" w:rsidRPr="006A0BE8" w:rsidDel="00F7680F" w14:paraId="50236D91" w14:textId="55D34984" w:rsidTr="00C9053F">
        <w:trPr>
          <w:del w:id="5113" w:author="Windows User" w:date="2019-09-19T03:29:00Z"/>
        </w:trPr>
        <w:tc>
          <w:tcPr>
            <w:tcW w:w="4531" w:type="dxa"/>
          </w:tcPr>
          <w:p w14:paraId="7F01CA09" w14:textId="5DBC0F98" w:rsidR="00FA0809" w:rsidRPr="006A0BE8" w:rsidDel="00F7680F" w:rsidRDefault="00FA0809" w:rsidP="007E74B5">
            <w:pPr>
              <w:spacing w:after="0" w:line="240" w:lineRule="auto"/>
              <w:rPr>
                <w:del w:id="5114" w:author="Windows User" w:date="2019-09-19T03:29:00Z"/>
                <w:rFonts w:cs="Times New Roman"/>
                <w:sz w:val="22"/>
                <w:szCs w:val="24"/>
                <w:lang w:val="en-ID"/>
              </w:rPr>
            </w:pPr>
            <w:del w:id="5115" w:author="Windows User" w:date="2019-09-19T03:29:00Z">
              <w:r w:rsidRPr="006A0BE8" w:rsidDel="00F7680F">
                <w:rPr>
                  <w:rFonts w:cs="Times New Roman"/>
                  <w:b/>
                  <w:sz w:val="22"/>
                  <w:szCs w:val="24"/>
                </w:rPr>
                <w:delText>Prekondisi</w:delText>
              </w:r>
              <w:bookmarkStart w:id="5116" w:name="_Toc23496830"/>
              <w:bookmarkStart w:id="5117" w:name="_Toc23553014"/>
              <w:bookmarkEnd w:id="5116"/>
              <w:bookmarkEnd w:id="5117"/>
            </w:del>
          </w:p>
        </w:tc>
        <w:tc>
          <w:tcPr>
            <w:tcW w:w="3544" w:type="dxa"/>
            <w:gridSpan w:val="2"/>
          </w:tcPr>
          <w:p w14:paraId="02B0B52F" w14:textId="62E066C4" w:rsidR="00FA0809" w:rsidRPr="006A0BE8" w:rsidDel="00F7680F" w:rsidRDefault="00FA0809" w:rsidP="007E74B5">
            <w:pPr>
              <w:spacing w:after="0" w:line="240" w:lineRule="auto"/>
              <w:rPr>
                <w:del w:id="5118" w:author="Windows User" w:date="2019-09-19T03:29:00Z"/>
                <w:rFonts w:cs="Times New Roman"/>
                <w:sz w:val="22"/>
                <w:szCs w:val="24"/>
                <w:lang w:val="en-ID"/>
              </w:rPr>
            </w:pPr>
            <w:del w:id="5119" w:author="Windows User" w:date="2019-09-19T03:29:00Z">
              <w:r w:rsidRPr="006A0BE8" w:rsidDel="00F7680F">
                <w:rPr>
                  <w:rFonts w:cs="Times New Roman"/>
                  <w:sz w:val="22"/>
                  <w:szCs w:val="24"/>
                </w:rPr>
                <w:delText>Aktor masuk halaman dashboard masing-masing</w:delText>
              </w:r>
              <w:bookmarkStart w:id="5120" w:name="_Toc23496831"/>
              <w:bookmarkStart w:id="5121" w:name="_Toc23553015"/>
              <w:bookmarkEnd w:id="5120"/>
              <w:bookmarkEnd w:id="5121"/>
            </w:del>
          </w:p>
        </w:tc>
        <w:bookmarkStart w:id="5122" w:name="_Toc23496832"/>
        <w:bookmarkStart w:id="5123" w:name="_Toc23553016"/>
        <w:bookmarkEnd w:id="5122"/>
        <w:bookmarkEnd w:id="5123"/>
      </w:tr>
      <w:tr w:rsidR="00FA0809" w:rsidRPr="006A0BE8" w:rsidDel="00F7680F" w14:paraId="4BA328FD" w14:textId="4191AD7E" w:rsidTr="00C9053F">
        <w:trPr>
          <w:del w:id="5124" w:author="Windows User" w:date="2019-09-19T03:29:00Z"/>
        </w:trPr>
        <w:tc>
          <w:tcPr>
            <w:tcW w:w="4531" w:type="dxa"/>
          </w:tcPr>
          <w:p w14:paraId="7A2F34EF" w14:textId="237319E8" w:rsidR="00FA0809" w:rsidRPr="006A0BE8" w:rsidDel="00F7680F" w:rsidRDefault="00FA0809" w:rsidP="007E74B5">
            <w:pPr>
              <w:spacing w:after="0" w:line="240" w:lineRule="auto"/>
              <w:rPr>
                <w:del w:id="5125" w:author="Windows User" w:date="2019-09-19T03:29:00Z"/>
                <w:rFonts w:cs="Times New Roman"/>
                <w:sz w:val="22"/>
                <w:szCs w:val="24"/>
                <w:lang w:val="en-ID"/>
              </w:rPr>
            </w:pPr>
            <w:del w:id="5126" w:author="Windows User" w:date="2019-09-19T03:29:00Z">
              <w:r w:rsidRPr="006A0BE8" w:rsidDel="00F7680F">
                <w:rPr>
                  <w:rFonts w:cs="Times New Roman"/>
                  <w:b/>
                  <w:sz w:val="22"/>
                  <w:szCs w:val="24"/>
                </w:rPr>
                <w:delText>Pascakondisi</w:delText>
              </w:r>
              <w:bookmarkStart w:id="5127" w:name="_Toc23496833"/>
              <w:bookmarkStart w:id="5128" w:name="_Toc23553017"/>
              <w:bookmarkEnd w:id="5127"/>
              <w:bookmarkEnd w:id="5128"/>
            </w:del>
          </w:p>
        </w:tc>
        <w:tc>
          <w:tcPr>
            <w:tcW w:w="3544" w:type="dxa"/>
            <w:gridSpan w:val="2"/>
          </w:tcPr>
          <w:p w14:paraId="000E9CD4" w14:textId="63C96E19" w:rsidR="00FA0809" w:rsidRPr="006A0BE8" w:rsidDel="00F7680F" w:rsidRDefault="00FA0809" w:rsidP="007E74B5">
            <w:pPr>
              <w:spacing w:after="0" w:line="240" w:lineRule="auto"/>
              <w:rPr>
                <w:del w:id="5129" w:author="Windows User" w:date="2019-09-19T03:29:00Z"/>
                <w:rFonts w:cs="Times New Roman"/>
                <w:sz w:val="22"/>
                <w:szCs w:val="24"/>
                <w:lang w:val="en-ID"/>
              </w:rPr>
            </w:pPr>
            <w:del w:id="5130" w:author="Windows User" w:date="2019-09-19T03:29:00Z">
              <w:r w:rsidRPr="006A0BE8" w:rsidDel="00F7680F">
                <w:rPr>
                  <w:rFonts w:cs="Times New Roman"/>
                  <w:sz w:val="22"/>
                  <w:szCs w:val="24"/>
                </w:rPr>
                <w:delText xml:space="preserve">Aktor dapat melihat </w:delText>
              </w:r>
              <w:r w:rsidR="00926E1F" w:rsidRPr="006A0BE8" w:rsidDel="00F7680F">
                <w:rPr>
                  <w:rFonts w:cs="Times New Roman"/>
                  <w:sz w:val="22"/>
                  <w:szCs w:val="24"/>
                </w:rPr>
                <w:delText xml:space="preserve">history sudut x </w:delText>
              </w:r>
              <w:bookmarkStart w:id="5131" w:name="_Toc23496834"/>
              <w:bookmarkStart w:id="5132" w:name="_Toc23553018"/>
              <w:bookmarkEnd w:id="5131"/>
              <w:bookmarkEnd w:id="5132"/>
            </w:del>
          </w:p>
        </w:tc>
        <w:bookmarkStart w:id="5133" w:name="_Toc23496835"/>
        <w:bookmarkStart w:id="5134" w:name="_Toc23553019"/>
        <w:bookmarkEnd w:id="5133"/>
        <w:bookmarkEnd w:id="5134"/>
      </w:tr>
      <w:tr w:rsidR="00FA0809" w:rsidRPr="006A0BE8" w:rsidDel="00F7680F" w14:paraId="336018E2" w14:textId="3C822FEC" w:rsidTr="00C9053F">
        <w:trPr>
          <w:del w:id="5135" w:author="Windows User" w:date="2019-09-19T03:29:00Z"/>
        </w:trPr>
        <w:tc>
          <w:tcPr>
            <w:tcW w:w="8075" w:type="dxa"/>
            <w:gridSpan w:val="3"/>
          </w:tcPr>
          <w:p w14:paraId="4D683FB0" w14:textId="73D138EF" w:rsidR="00FA0809" w:rsidRPr="006A0BE8" w:rsidDel="00F7680F" w:rsidRDefault="00FA0809" w:rsidP="007E74B5">
            <w:pPr>
              <w:spacing w:after="0" w:line="240" w:lineRule="auto"/>
              <w:jc w:val="center"/>
              <w:rPr>
                <w:del w:id="5136" w:author="Windows User" w:date="2019-09-19T03:29:00Z"/>
                <w:rFonts w:cs="Times New Roman"/>
                <w:sz w:val="22"/>
                <w:szCs w:val="24"/>
              </w:rPr>
            </w:pPr>
            <w:del w:id="5137" w:author="Windows User" w:date="2019-09-19T03:29:00Z">
              <w:r w:rsidRPr="006A0BE8" w:rsidDel="00F7680F">
                <w:rPr>
                  <w:rFonts w:cs="Times New Roman"/>
                  <w:b/>
                  <w:bCs/>
                  <w:sz w:val="22"/>
                  <w:szCs w:val="24"/>
                </w:rPr>
                <w:delText>Flow Event</w:delText>
              </w:r>
              <w:bookmarkStart w:id="5138" w:name="_Toc23496836"/>
              <w:bookmarkStart w:id="5139" w:name="_Toc23553020"/>
              <w:bookmarkEnd w:id="5138"/>
              <w:bookmarkEnd w:id="5139"/>
            </w:del>
          </w:p>
        </w:tc>
        <w:bookmarkStart w:id="5140" w:name="_Toc23496837"/>
        <w:bookmarkStart w:id="5141" w:name="_Toc23553021"/>
        <w:bookmarkEnd w:id="5140"/>
        <w:bookmarkEnd w:id="5141"/>
      </w:tr>
      <w:tr w:rsidR="00FA0809" w:rsidRPr="006A0BE8" w:rsidDel="00F7680F" w14:paraId="16B58DCF" w14:textId="16935491" w:rsidTr="00C9053F">
        <w:trPr>
          <w:del w:id="5142" w:author="Windows User" w:date="2019-09-19T03:29:00Z"/>
        </w:trPr>
        <w:tc>
          <w:tcPr>
            <w:tcW w:w="8075" w:type="dxa"/>
            <w:gridSpan w:val="3"/>
          </w:tcPr>
          <w:p w14:paraId="08A756B2" w14:textId="773DBD47" w:rsidR="00FA0809" w:rsidRPr="006A0BE8" w:rsidDel="00F7680F" w:rsidRDefault="00FA0809" w:rsidP="007E74B5">
            <w:pPr>
              <w:spacing w:after="0" w:line="240" w:lineRule="auto"/>
              <w:jc w:val="center"/>
              <w:rPr>
                <w:del w:id="5143" w:author="Windows User" w:date="2019-09-19T03:29:00Z"/>
                <w:rFonts w:cs="Times New Roman"/>
                <w:sz w:val="22"/>
                <w:szCs w:val="24"/>
              </w:rPr>
            </w:pPr>
            <w:del w:id="5144" w:author="Windows User" w:date="2019-09-19T03:29:00Z">
              <w:r w:rsidRPr="006A0BE8" w:rsidDel="00F7680F">
                <w:rPr>
                  <w:rFonts w:cs="Times New Roman"/>
                  <w:b/>
                  <w:sz w:val="22"/>
                  <w:szCs w:val="24"/>
                </w:rPr>
                <w:delText xml:space="preserve">Normal Flow : </w:delText>
              </w:r>
              <w:r w:rsidR="00926E1F" w:rsidRPr="006A0BE8" w:rsidDel="00F7680F">
                <w:rPr>
                  <w:rFonts w:cs="Times New Roman"/>
                  <w:b/>
                  <w:sz w:val="22"/>
                  <w:szCs w:val="24"/>
                </w:rPr>
                <w:delText>Lihat history sudut x</w:delText>
              </w:r>
              <w:bookmarkStart w:id="5145" w:name="_Toc23496838"/>
              <w:bookmarkStart w:id="5146" w:name="_Toc23553022"/>
              <w:bookmarkEnd w:id="5145"/>
              <w:bookmarkEnd w:id="5146"/>
            </w:del>
          </w:p>
        </w:tc>
        <w:bookmarkStart w:id="5147" w:name="_Toc23496839"/>
        <w:bookmarkStart w:id="5148" w:name="_Toc23553023"/>
        <w:bookmarkEnd w:id="5147"/>
        <w:bookmarkEnd w:id="5148"/>
      </w:tr>
      <w:tr w:rsidR="00FA0809" w:rsidRPr="006A0BE8" w:rsidDel="00F7680F" w14:paraId="63F52619" w14:textId="14EFE6A2" w:rsidTr="00C9053F">
        <w:trPr>
          <w:trHeight w:val="517"/>
          <w:del w:id="5149" w:author="Windows User" w:date="2019-09-19T03:29:00Z"/>
        </w:trPr>
        <w:tc>
          <w:tcPr>
            <w:tcW w:w="4604" w:type="dxa"/>
            <w:gridSpan w:val="2"/>
          </w:tcPr>
          <w:p w14:paraId="4E0DF8F1" w14:textId="3E5D0B0C" w:rsidR="00FA0809" w:rsidRPr="006A0BE8" w:rsidDel="00F7680F" w:rsidRDefault="00FA0809" w:rsidP="007E74B5">
            <w:pPr>
              <w:spacing w:after="0" w:line="240" w:lineRule="auto"/>
              <w:rPr>
                <w:del w:id="5150" w:author="Windows User" w:date="2019-09-19T03:29:00Z"/>
                <w:rFonts w:cs="Times New Roman"/>
                <w:b/>
                <w:sz w:val="22"/>
                <w:szCs w:val="24"/>
              </w:rPr>
            </w:pPr>
            <w:del w:id="5151" w:author="Windows User" w:date="2019-09-19T03:29:00Z">
              <w:r w:rsidRPr="006A0BE8" w:rsidDel="00F7680F">
                <w:rPr>
                  <w:rFonts w:cs="Times New Roman"/>
                  <w:sz w:val="22"/>
                  <w:szCs w:val="24"/>
                </w:rPr>
                <w:delText>Aksi Aktor</w:delText>
              </w:r>
              <w:bookmarkStart w:id="5152" w:name="_Toc23496840"/>
              <w:bookmarkStart w:id="5153" w:name="_Toc23553024"/>
              <w:bookmarkEnd w:id="5152"/>
              <w:bookmarkEnd w:id="5153"/>
            </w:del>
          </w:p>
        </w:tc>
        <w:tc>
          <w:tcPr>
            <w:tcW w:w="3471" w:type="dxa"/>
          </w:tcPr>
          <w:p w14:paraId="09141EFB" w14:textId="7765BC26" w:rsidR="00FA0809" w:rsidRPr="006A0BE8" w:rsidDel="00F7680F" w:rsidRDefault="00FA0809" w:rsidP="007E74B5">
            <w:pPr>
              <w:spacing w:after="0" w:line="240" w:lineRule="auto"/>
              <w:rPr>
                <w:del w:id="5154" w:author="Windows User" w:date="2019-09-19T03:29:00Z"/>
                <w:rFonts w:cs="Times New Roman"/>
                <w:b/>
                <w:sz w:val="22"/>
                <w:szCs w:val="24"/>
              </w:rPr>
            </w:pPr>
            <w:del w:id="5155" w:author="Windows User" w:date="2019-09-19T03:29:00Z">
              <w:r w:rsidRPr="006A0BE8" w:rsidDel="00F7680F">
                <w:rPr>
                  <w:rFonts w:cs="Times New Roman"/>
                  <w:sz w:val="22"/>
                  <w:szCs w:val="24"/>
                </w:rPr>
                <w:delText>Reaksi Sistem</w:delText>
              </w:r>
              <w:bookmarkStart w:id="5156" w:name="_Toc23496841"/>
              <w:bookmarkStart w:id="5157" w:name="_Toc23553025"/>
              <w:bookmarkEnd w:id="5156"/>
              <w:bookmarkEnd w:id="5157"/>
            </w:del>
          </w:p>
        </w:tc>
        <w:bookmarkStart w:id="5158" w:name="_Toc23496842"/>
        <w:bookmarkStart w:id="5159" w:name="_Toc23553026"/>
        <w:bookmarkEnd w:id="5158"/>
        <w:bookmarkEnd w:id="5159"/>
      </w:tr>
      <w:tr w:rsidR="00FA0809" w:rsidRPr="006A0BE8" w:rsidDel="00F7680F" w14:paraId="7D151816" w14:textId="1A396C45" w:rsidTr="00C9053F">
        <w:trPr>
          <w:trHeight w:val="371"/>
          <w:del w:id="5160" w:author="Windows User" w:date="2019-09-19T03:29:00Z"/>
        </w:trPr>
        <w:tc>
          <w:tcPr>
            <w:tcW w:w="4604" w:type="dxa"/>
            <w:gridSpan w:val="2"/>
          </w:tcPr>
          <w:p w14:paraId="4EC37FA6" w14:textId="526F8CD2" w:rsidR="00FA0809" w:rsidRPr="006A0BE8" w:rsidDel="00F7680F" w:rsidRDefault="00FA0809" w:rsidP="007E74B5">
            <w:pPr>
              <w:pStyle w:val="ListParagraph"/>
              <w:numPr>
                <w:ilvl w:val="0"/>
                <w:numId w:val="18"/>
              </w:numPr>
              <w:spacing w:after="0" w:line="240" w:lineRule="auto"/>
              <w:rPr>
                <w:del w:id="5161" w:author="Windows User" w:date="2019-09-19T03:29:00Z"/>
                <w:rFonts w:cs="Times New Roman"/>
                <w:sz w:val="22"/>
                <w:szCs w:val="24"/>
              </w:rPr>
            </w:pPr>
            <w:del w:id="5162" w:author="Windows User" w:date="2019-09-19T03:29:00Z">
              <w:r w:rsidRPr="006A0BE8" w:rsidDel="00F7680F">
                <w:rPr>
                  <w:rFonts w:cs="Times New Roman"/>
                  <w:sz w:val="22"/>
                  <w:szCs w:val="24"/>
                </w:rPr>
                <w:delText>Klik menu History  pilih sudut x</w:delText>
              </w:r>
              <w:bookmarkStart w:id="5163" w:name="_Toc23496843"/>
              <w:bookmarkStart w:id="5164" w:name="_Toc23553027"/>
              <w:bookmarkEnd w:id="5163"/>
              <w:bookmarkEnd w:id="5164"/>
            </w:del>
          </w:p>
        </w:tc>
        <w:tc>
          <w:tcPr>
            <w:tcW w:w="3471" w:type="dxa"/>
          </w:tcPr>
          <w:p w14:paraId="3D04D2BB" w14:textId="1C7A486E" w:rsidR="00FA0809" w:rsidRPr="006A0BE8" w:rsidDel="00F7680F" w:rsidRDefault="00FA0809" w:rsidP="007E74B5">
            <w:pPr>
              <w:spacing w:after="0" w:line="240" w:lineRule="auto"/>
              <w:rPr>
                <w:del w:id="5165" w:author="Windows User" w:date="2019-09-19T03:29:00Z"/>
                <w:rFonts w:cs="Times New Roman"/>
                <w:sz w:val="22"/>
                <w:szCs w:val="24"/>
              </w:rPr>
            </w:pPr>
            <w:bookmarkStart w:id="5166" w:name="_Toc23496844"/>
            <w:bookmarkStart w:id="5167" w:name="_Toc23553028"/>
            <w:bookmarkEnd w:id="5166"/>
            <w:bookmarkEnd w:id="5167"/>
          </w:p>
        </w:tc>
        <w:bookmarkStart w:id="5168" w:name="_Toc23496845"/>
        <w:bookmarkStart w:id="5169" w:name="_Toc23553029"/>
        <w:bookmarkEnd w:id="5168"/>
        <w:bookmarkEnd w:id="5169"/>
      </w:tr>
      <w:tr w:rsidR="00FA0809" w:rsidRPr="006A0BE8" w:rsidDel="00F7680F" w14:paraId="2787FBDF" w14:textId="3DDA8F6D" w:rsidTr="00C9053F">
        <w:trPr>
          <w:trHeight w:val="370"/>
          <w:del w:id="5170" w:author="Windows User" w:date="2019-09-19T03:29:00Z"/>
        </w:trPr>
        <w:tc>
          <w:tcPr>
            <w:tcW w:w="4604" w:type="dxa"/>
            <w:gridSpan w:val="2"/>
          </w:tcPr>
          <w:p w14:paraId="2D4A0120" w14:textId="27FB5169" w:rsidR="00FA0809" w:rsidRPr="006A0BE8" w:rsidDel="00F7680F" w:rsidRDefault="00FA0809" w:rsidP="007E74B5">
            <w:pPr>
              <w:pStyle w:val="ListParagraph"/>
              <w:spacing w:after="0" w:line="240" w:lineRule="auto"/>
              <w:rPr>
                <w:del w:id="5171" w:author="Windows User" w:date="2019-09-19T03:29:00Z"/>
                <w:rFonts w:cs="Times New Roman"/>
                <w:sz w:val="22"/>
                <w:szCs w:val="24"/>
              </w:rPr>
            </w:pPr>
            <w:bookmarkStart w:id="5172" w:name="_Toc23496846"/>
            <w:bookmarkStart w:id="5173" w:name="_Toc23553030"/>
            <w:bookmarkEnd w:id="5172"/>
            <w:bookmarkEnd w:id="5173"/>
          </w:p>
          <w:p w14:paraId="0B19E94B" w14:textId="6F6EE16A" w:rsidR="00FA0809" w:rsidRPr="006A0BE8" w:rsidDel="00F7680F" w:rsidRDefault="00FA0809" w:rsidP="007E74B5">
            <w:pPr>
              <w:pStyle w:val="ListParagraph"/>
              <w:spacing w:after="0" w:line="240" w:lineRule="auto"/>
              <w:rPr>
                <w:del w:id="5174" w:author="Windows User" w:date="2019-09-19T03:29:00Z"/>
                <w:rFonts w:cs="Times New Roman"/>
                <w:sz w:val="22"/>
                <w:szCs w:val="24"/>
              </w:rPr>
            </w:pPr>
            <w:bookmarkStart w:id="5175" w:name="_Toc23496847"/>
            <w:bookmarkStart w:id="5176" w:name="_Toc23553031"/>
            <w:bookmarkEnd w:id="5175"/>
            <w:bookmarkEnd w:id="5176"/>
          </w:p>
          <w:p w14:paraId="7C178C5A" w14:textId="0BCA8929" w:rsidR="00FA0809" w:rsidRPr="006A0BE8" w:rsidDel="00F7680F" w:rsidRDefault="00FA0809" w:rsidP="007E74B5">
            <w:pPr>
              <w:spacing w:after="0" w:line="240" w:lineRule="auto"/>
              <w:rPr>
                <w:del w:id="5177" w:author="Windows User" w:date="2019-09-19T03:29:00Z"/>
                <w:rFonts w:cs="Times New Roman"/>
                <w:b/>
                <w:sz w:val="22"/>
                <w:szCs w:val="24"/>
              </w:rPr>
            </w:pPr>
            <w:bookmarkStart w:id="5178" w:name="_Toc23496848"/>
            <w:bookmarkStart w:id="5179" w:name="_Toc23553032"/>
            <w:bookmarkEnd w:id="5178"/>
            <w:bookmarkEnd w:id="5179"/>
          </w:p>
        </w:tc>
        <w:tc>
          <w:tcPr>
            <w:tcW w:w="3471" w:type="dxa"/>
          </w:tcPr>
          <w:p w14:paraId="2E705C0C" w14:textId="73FCA1DD" w:rsidR="00FA0809" w:rsidRPr="006A0BE8" w:rsidDel="00F7680F" w:rsidRDefault="00FA0809" w:rsidP="007E74B5">
            <w:pPr>
              <w:pStyle w:val="ListParagraph"/>
              <w:numPr>
                <w:ilvl w:val="0"/>
                <w:numId w:val="18"/>
              </w:numPr>
              <w:spacing w:after="0" w:line="240" w:lineRule="auto"/>
              <w:rPr>
                <w:del w:id="5180" w:author="Windows User" w:date="2019-09-19T03:29:00Z"/>
                <w:rFonts w:cs="Times New Roman"/>
                <w:sz w:val="22"/>
                <w:szCs w:val="24"/>
              </w:rPr>
            </w:pPr>
            <w:del w:id="5181" w:author="Windows User" w:date="2019-09-19T03:29:00Z">
              <w:r w:rsidRPr="006A0BE8" w:rsidDel="00F7680F">
                <w:rPr>
                  <w:rFonts w:cs="Times New Roman"/>
                  <w:sz w:val="22"/>
                  <w:szCs w:val="24"/>
                </w:rPr>
                <w:delText>Menampilkan history sudut x</w:delText>
              </w:r>
              <w:bookmarkStart w:id="5182" w:name="_Toc23496849"/>
              <w:bookmarkStart w:id="5183" w:name="_Toc23553033"/>
              <w:bookmarkEnd w:id="5182"/>
              <w:bookmarkEnd w:id="5183"/>
            </w:del>
          </w:p>
        </w:tc>
        <w:bookmarkStart w:id="5184" w:name="_Toc23496850"/>
        <w:bookmarkStart w:id="5185" w:name="_Toc23553034"/>
        <w:bookmarkEnd w:id="5184"/>
        <w:bookmarkEnd w:id="5185"/>
      </w:tr>
    </w:tbl>
    <w:p w14:paraId="7651625D" w14:textId="04BD110F" w:rsidR="00FA0809" w:rsidRPr="006A0BE8" w:rsidDel="00F7680F" w:rsidRDefault="00FA0809" w:rsidP="00FA0809">
      <w:pPr>
        <w:rPr>
          <w:del w:id="5186" w:author="Windows User" w:date="2019-09-19T03:29:00Z"/>
          <w:rFonts w:cs="Times New Roman"/>
          <w:b/>
        </w:rPr>
      </w:pPr>
      <w:bookmarkStart w:id="5187" w:name="_Toc23496851"/>
      <w:bookmarkStart w:id="5188" w:name="_Toc23553035"/>
      <w:bookmarkEnd w:id="5187"/>
      <w:bookmarkEnd w:id="5188"/>
    </w:p>
    <w:p w14:paraId="13D71A74" w14:textId="2281502E" w:rsidR="004F2EF7" w:rsidRPr="006A0BE8" w:rsidDel="00F7680F" w:rsidRDefault="005234CD">
      <w:pPr>
        <w:pStyle w:val="Heading3"/>
        <w:numPr>
          <w:ilvl w:val="2"/>
          <w:numId w:val="43"/>
        </w:numPr>
        <w:ind w:left="357" w:hanging="357"/>
        <w:rPr>
          <w:del w:id="5189" w:author="Windows User" w:date="2019-09-19T03:29:00Z"/>
          <w:rFonts w:cs="Times New Roman"/>
        </w:rPr>
        <w:pPrChange w:id="5190" w:author="Windows User" w:date="2019-09-19T02:40:00Z">
          <w:pPr>
            <w:pStyle w:val="Heading3"/>
          </w:pPr>
        </w:pPrChange>
      </w:pPr>
      <w:del w:id="5191" w:author="Windows User" w:date="2019-09-19T03:29:00Z">
        <w:r w:rsidRPr="006A0BE8" w:rsidDel="00F7680F">
          <w:rPr>
            <w:rFonts w:cs="Times New Roman"/>
          </w:rPr>
          <w:delText>History sudut y</w:delText>
        </w:r>
        <w:bookmarkStart w:id="5192" w:name="_Toc23496852"/>
        <w:bookmarkStart w:id="5193" w:name="_Toc23553036"/>
        <w:bookmarkEnd w:id="5192"/>
        <w:bookmarkEnd w:id="5193"/>
      </w:del>
    </w:p>
    <w:p w14:paraId="4ED80AEB" w14:textId="083D83C5" w:rsidR="00E07971" w:rsidRPr="006A0BE8" w:rsidDel="00F7680F" w:rsidRDefault="00E75BB9" w:rsidP="007E74B5">
      <w:pPr>
        <w:ind w:firstLine="567"/>
        <w:rPr>
          <w:del w:id="5194" w:author="Windows User" w:date="2019-09-19T03:29:00Z"/>
          <w:rFonts w:cs="Times New Roman"/>
          <w:szCs w:val="24"/>
        </w:rPr>
      </w:pPr>
      <w:del w:id="5195" w:author="Windows User" w:date="2019-09-19T03:29:00Z">
        <w:r w:rsidRPr="006A0BE8" w:rsidDel="00F7680F">
          <w:rPr>
            <w:rFonts w:cs="Times New Roman"/>
            <w:szCs w:val="24"/>
          </w:rPr>
          <w:delText xml:space="preserve">Skenario ini menjelaskan alur untuk melihat history sudut y. Fitur ini bisa dilakukan oleh semua user. Skenario lihat history sudut y dapat dilihat pada </w:delText>
        </w:r>
        <w:r w:rsidR="006343B3" w:rsidRPr="006A0BE8" w:rsidDel="00F7680F">
          <w:rPr>
            <w:rFonts w:cs="Times New Roman"/>
            <w:szCs w:val="24"/>
          </w:rPr>
          <w:delText>Tabel</w:delText>
        </w:r>
        <w:r w:rsidR="00E07971" w:rsidRPr="006A0BE8" w:rsidDel="00F7680F">
          <w:rPr>
            <w:rFonts w:cs="Times New Roman"/>
            <w:szCs w:val="24"/>
          </w:rPr>
          <w:delText xml:space="preserve"> 4.16.</w:delText>
        </w:r>
        <w:bookmarkStart w:id="5196" w:name="_Toc23496853"/>
        <w:bookmarkStart w:id="5197" w:name="_Toc23553037"/>
        <w:bookmarkEnd w:id="5196"/>
        <w:bookmarkEnd w:id="5197"/>
      </w:del>
    </w:p>
    <w:p w14:paraId="6C62FD5C" w14:textId="1A916C8C" w:rsidR="007E74B5" w:rsidRPr="006A0BE8" w:rsidDel="00F7680F" w:rsidRDefault="007E74B5" w:rsidP="007E74B5">
      <w:pPr>
        <w:pStyle w:val="Caption"/>
        <w:keepNext/>
        <w:jc w:val="center"/>
        <w:rPr>
          <w:del w:id="5198" w:author="Windows User" w:date="2019-09-19T03:29:00Z"/>
          <w:rFonts w:cs="Times New Roman"/>
          <w:i w:val="0"/>
          <w:color w:val="auto"/>
          <w:sz w:val="24"/>
          <w:szCs w:val="24"/>
        </w:rPr>
      </w:pPr>
      <w:del w:id="5199" w:author="Windows User" w:date="2019-09-19T03:29:00Z">
        <w:r w:rsidRPr="006A0BE8" w:rsidDel="00F7680F">
          <w:rPr>
            <w:rFonts w:cs="Times New Roman"/>
            <w:i w:val="0"/>
            <w:color w:val="auto"/>
            <w:sz w:val="24"/>
            <w:szCs w:val="24"/>
          </w:rPr>
          <w:delText xml:space="preserve">Tabel </w:delText>
        </w:r>
      </w:del>
      <w:del w:id="5200" w:author="Windows User" w:date="2019-09-18T15:48:00Z">
        <w:r w:rsidRPr="006A0BE8" w:rsidDel="00F10288">
          <w:rPr>
            <w:rFonts w:cs="Times New Roman"/>
            <w:iCs w:val="0"/>
            <w:szCs w:val="24"/>
          </w:rPr>
          <w:fldChar w:fldCharType="begin"/>
        </w:r>
        <w:r w:rsidRPr="006A0BE8" w:rsidDel="00F10288">
          <w:rPr>
            <w:rFonts w:cs="Times New Roman"/>
            <w:i w:val="0"/>
            <w:color w:val="auto"/>
            <w:sz w:val="24"/>
            <w:szCs w:val="24"/>
          </w:rPr>
          <w:delInstrText xml:space="preserve"> STYLEREF 1 \s </w:delInstrText>
        </w:r>
        <w:r w:rsidRPr="006A0BE8" w:rsidDel="00F10288">
          <w:rPr>
            <w:rFonts w:cs="Times New Roman"/>
            <w:iCs w:val="0"/>
            <w:szCs w:val="24"/>
          </w:rPr>
          <w:fldChar w:fldCharType="separate"/>
        </w:r>
        <w:r w:rsidRPr="006A0BE8" w:rsidDel="00F10288">
          <w:rPr>
            <w:rFonts w:cs="Times New Roman"/>
            <w:i w:val="0"/>
            <w:noProof/>
            <w:color w:val="auto"/>
            <w:sz w:val="24"/>
            <w:szCs w:val="24"/>
          </w:rPr>
          <w:delText>4</w:delText>
        </w:r>
        <w:r w:rsidRPr="006A0BE8" w:rsidDel="00F10288">
          <w:rPr>
            <w:rFonts w:cs="Times New Roman"/>
            <w:iCs w:val="0"/>
            <w:szCs w:val="24"/>
          </w:rPr>
          <w:fldChar w:fldCharType="end"/>
        </w:r>
        <w:r w:rsidRPr="006A0BE8" w:rsidDel="00F10288">
          <w:rPr>
            <w:rFonts w:cs="Times New Roman"/>
            <w:i w:val="0"/>
            <w:color w:val="auto"/>
            <w:sz w:val="24"/>
            <w:szCs w:val="24"/>
          </w:rPr>
          <w:delText>.</w:delText>
        </w:r>
        <w:r w:rsidRPr="006A0BE8" w:rsidDel="00F10288">
          <w:rPr>
            <w:rFonts w:cs="Times New Roman"/>
            <w:iCs w:val="0"/>
            <w:szCs w:val="24"/>
          </w:rPr>
          <w:fldChar w:fldCharType="begin"/>
        </w:r>
        <w:r w:rsidRPr="006A0BE8" w:rsidDel="00F10288">
          <w:rPr>
            <w:rFonts w:cs="Times New Roman"/>
            <w:i w:val="0"/>
            <w:color w:val="auto"/>
            <w:sz w:val="24"/>
            <w:szCs w:val="24"/>
          </w:rPr>
          <w:delInstrText xml:space="preserve"> SEQ Tabel \* ARABIC \s 1 </w:delInstrText>
        </w:r>
        <w:r w:rsidRPr="006A0BE8" w:rsidDel="00F10288">
          <w:rPr>
            <w:rFonts w:cs="Times New Roman"/>
            <w:iCs w:val="0"/>
            <w:szCs w:val="24"/>
          </w:rPr>
          <w:fldChar w:fldCharType="separate"/>
        </w:r>
        <w:r w:rsidRPr="006A0BE8" w:rsidDel="00F10288">
          <w:rPr>
            <w:rFonts w:cs="Times New Roman"/>
            <w:i w:val="0"/>
            <w:noProof/>
            <w:color w:val="auto"/>
            <w:sz w:val="24"/>
            <w:szCs w:val="24"/>
          </w:rPr>
          <w:delText>16</w:delText>
        </w:r>
        <w:r w:rsidRPr="006A0BE8" w:rsidDel="00F10288">
          <w:rPr>
            <w:rFonts w:cs="Times New Roman"/>
            <w:iCs w:val="0"/>
            <w:szCs w:val="24"/>
          </w:rPr>
          <w:fldChar w:fldCharType="end"/>
        </w:r>
      </w:del>
      <w:del w:id="5201" w:author="Windows User" w:date="2019-09-19T03:29:00Z">
        <w:r w:rsidRPr="006A0BE8" w:rsidDel="00F7680F">
          <w:rPr>
            <w:rFonts w:cs="Times New Roman"/>
            <w:i w:val="0"/>
            <w:color w:val="auto"/>
            <w:sz w:val="24"/>
            <w:szCs w:val="24"/>
          </w:rPr>
          <w:delText xml:space="preserve"> History Sudut y</w:delText>
        </w:r>
        <w:bookmarkStart w:id="5202" w:name="_Toc23496854"/>
        <w:bookmarkStart w:id="5203" w:name="_Toc23553038"/>
        <w:bookmarkEnd w:id="5202"/>
        <w:bookmarkEnd w:id="5203"/>
      </w:del>
    </w:p>
    <w:tbl>
      <w:tblPr>
        <w:tblStyle w:val="TableGrid"/>
        <w:tblW w:w="8075" w:type="dxa"/>
        <w:tblLook w:val="04A0" w:firstRow="1" w:lastRow="0" w:firstColumn="1" w:lastColumn="0" w:noHBand="0" w:noVBand="1"/>
      </w:tblPr>
      <w:tblGrid>
        <w:gridCol w:w="4531"/>
        <w:gridCol w:w="73"/>
        <w:gridCol w:w="3471"/>
      </w:tblGrid>
      <w:tr w:rsidR="00926E1F" w:rsidRPr="006A0BE8" w:rsidDel="00F7680F" w14:paraId="576D74E5" w14:textId="7AFE75C0" w:rsidTr="007E74B5">
        <w:trPr>
          <w:del w:id="5204" w:author="Windows User" w:date="2019-09-19T03:29:00Z"/>
        </w:trPr>
        <w:tc>
          <w:tcPr>
            <w:tcW w:w="4531" w:type="dxa"/>
          </w:tcPr>
          <w:p w14:paraId="2C80EC0E" w14:textId="0706F68C" w:rsidR="00926E1F" w:rsidRPr="006A0BE8" w:rsidDel="00F7680F" w:rsidRDefault="00926E1F" w:rsidP="00E97240">
            <w:pPr>
              <w:spacing w:after="0" w:line="240" w:lineRule="auto"/>
              <w:rPr>
                <w:del w:id="5205" w:author="Windows User" w:date="2019-09-19T03:29:00Z"/>
                <w:rFonts w:cs="Times New Roman"/>
                <w:sz w:val="22"/>
                <w:szCs w:val="24"/>
                <w:lang w:val="en-ID"/>
              </w:rPr>
            </w:pPr>
            <w:del w:id="5206" w:author="Windows User" w:date="2019-09-19T03:29:00Z">
              <w:r w:rsidRPr="006A0BE8" w:rsidDel="00F7680F">
                <w:rPr>
                  <w:rFonts w:cs="Times New Roman"/>
                  <w:b/>
                  <w:sz w:val="22"/>
                  <w:szCs w:val="24"/>
                </w:rPr>
                <w:delText>Nama Usecase</w:delText>
              </w:r>
              <w:bookmarkStart w:id="5207" w:name="_Toc23496855"/>
              <w:bookmarkStart w:id="5208" w:name="_Toc23553039"/>
              <w:bookmarkEnd w:id="5207"/>
              <w:bookmarkEnd w:id="5208"/>
            </w:del>
          </w:p>
        </w:tc>
        <w:tc>
          <w:tcPr>
            <w:tcW w:w="3544" w:type="dxa"/>
            <w:gridSpan w:val="2"/>
          </w:tcPr>
          <w:p w14:paraId="68EC9718" w14:textId="27B23741" w:rsidR="00926E1F" w:rsidRPr="006A0BE8" w:rsidDel="00F7680F" w:rsidRDefault="00926E1F" w:rsidP="00E97240">
            <w:pPr>
              <w:spacing w:after="0" w:line="240" w:lineRule="auto"/>
              <w:rPr>
                <w:del w:id="5209" w:author="Windows User" w:date="2019-09-19T03:29:00Z"/>
                <w:rFonts w:cs="Times New Roman"/>
                <w:sz w:val="22"/>
                <w:szCs w:val="24"/>
                <w:lang w:val="en-ID"/>
              </w:rPr>
            </w:pPr>
            <w:del w:id="5210" w:author="Windows User" w:date="2019-09-19T03:29:00Z">
              <w:r w:rsidRPr="006A0BE8" w:rsidDel="00F7680F">
                <w:rPr>
                  <w:rFonts w:cs="Times New Roman"/>
                  <w:sz w:val="22"/>
                  <w:szCs w:val="24"/>
                </w:rPr>
                <w:delText>Lihat History sudut y</w:delText>
              </w:r>
              <w:bookmarkStart w:id="5211" w:name="_Toc23496856"/>
              <w:bookmarkStart w:id="5212" w:name="_Toc23553040"/>
              <w:bookmarkEnd w:id="5211"/>
              <w:bookmarkEnd w:id="5212"/>
            </w:del>
          </w:p>
        </w:tc>
        <w:bookmarkStart w:id="5213" w:name="_Toc23496857"/>
        <w:bookmarkStart w:id="5214" w:name="_Toc23553041"/>
        <w:bookmarkEnd w:id="5213"/>
        <w:bookmarkEnd w:id="5214"/>
      </w:tr>
      <w:tr w:rsidR="00926E1F" w:rsidRPr="006A0BE8" w:rsidDel="00F7680F" w14:paraId="5444F1D8" w14:textId="5FBCF16E" w:rsidTr="007E74B5">
        <w:trPr>
          <w:del w:id="5215" w:author="Windows User" w:date="2019-09-19T03:29:00Z"/>
        </w:trPr>
        <w:tc>
          <w:tcPr>
            <w:tcW w:w="4531" w:type="dxa"/>
          </w:tcPr>
          <w:p w14:paraId="1D2A54BA" w14:textId="6708C1E7" w:rsidR="00926E1F" w:rsidRPr="006A0BE8" w:rsidDel="00F7680F" w:rsidRDefault="00926E1F" w:rsidP="00E97240">
            <w:pPr>
              <w:spacing w:after="0" w:line="240" w:lineRule="auto"/>
              <w:rPr>
                <w:del w:id="5216" w:author="Windows User" w:date="2019-09-19T03:29:00Z"/>
                <w:rFonts w:cs="Times New Roman"/>
                <w:sz w:val="22"/>
                <w:szCs w:val="24"/>
                <w:lang w:val="en-ID"/>
              </w:rPr>
            </w:pPr>
            <w:del w:id="5217" w:author="Windows User" w:date="2019-09-19T03:29:00Z">
              <w:r w:rsidRPr="006A0BE8" w:rsidDel="00F7680F">
                <w:rPr>
                  <w:rFonts w:cs="Times New Roman"/>
                  <w:b/>
                  <w:sz w:val="22"/>
                  <w:szCs w:val="24"/>
                </w:rPr>
                <w:delText>Aktor</w:delText>
              </w:r>
              <w:bookmarkStart w:id="5218" w:name="_Toc23496858"/>
              <w:bookmarkStart w:id="5219" w:name="_Toc23553042"/>
              <w:bookmarkEnd w:id="5218"/>
              <w:bookmarkEnd w:id="5219"/>
            </w:del>
          </w:p>
        </w:tc>
        <w:tc>
          <w:tcPr>
            <w:tcW w:w="3544" w:type="dxa"/>
            <w:gridSpan w:val="2"/>
          </w:tcPr>
          <w:p w14:paraId="7C012DBF" w14:textId="633ABEF7" w:rsidR="00926E1F" w:rsidRPr="006A0BE8" w:rsidDel="00F7680F" w:rsidRDefault="00926E1F" w:rsidP="00E97240">
            <w:pPr>
              <w:spacing w:after="0" w:line="240" w:lineRule="auto"/>
              <w:rPr>
                <w:del w:id="5220" w:author="Windows User" w:date="2019-09-19T03:29:00Z"/>
                <w:rFonts w:cs="Times New Roman"/>
                <w:sz w:val="22"/>
                <w:szCs w:val="24"/>
                <w:lang w:val="en-ID"/>
              </w:rPr>
            </w:pPr>
            <w:del w:id="5221" w:author="Windows User" w:date="2019-09-19T03:29:00Z">
              <w:r w:rsidRPr="006A0BE8" w:rsidDel="00F7680F">
                <w:rPr>
                  <w:rFonts w:cs="Times New Roman"/>
                  <w:sz w:val="22"/>
                  <w:szCs w:val="24"/>
                </w:rPr>
                <w:delText>Senua aktor</w:delText>
              </w:r>
              <w:bookmarkStart w:id="5222" w:name="_Toc23496859"/>
              <w:bookmarkStart w:id="5223" w:name="_Toc23553043"/>
              <w:bookmarkEnd w:id="5222"/>
              <w:bookmarkEnd w:id="5223"/>
            </w:del>
          </w:p>
        </w:tc>
        <w:bookmarkStart w:id="5224" w:name="_Toc23496860"/>
        <w:bookmarkStart w:id="5225" w:name="_Toc23553044"/>
        <w:bookmarkEnd w:id="5224"/>
        <w:bookmarkEnd w:id="5225"/>
      </w:tr>
      <w:tr w:rsidR="00926E1F" w:rsidRPr="006A0BE8" w:rsidDel="00F7680F" w14:paraId="1BA34632" w14:textId="099D5E90" w:rsidTr="007E74B5">
        <w:trPr>
          <w:del w:id="5226" w:author="Windows User" w:date="2019-09-19T03:29:00Z"/>
        </w:trPr>
        <w:tc>
          <w:tcPr>
            <w:tcW w:w="4531" w:type="dxa"/>
          </w:tcPr>
          <w:p w14:paraId="73FED63D" w14:textId="1223B31E" w:rsidR="00926E1F" w:rsidRPr="006A0BE8" w:rsidDel="00F7680F" w:rsidRDefault="00926E1F" w:rsidP="00E97240">
            <w:pPr>
              <w:spacing w:after="0" w:line="240" w:lineRule="auto"/>
              <w:rPr>
                <w:del w:id="5227" w:author="Windows User" w:date="2019-09-19T03:29:00Z"/>
                <w:rFonts w:cs="Times New Roman"/>
                <w:sz w:val="22"/>
                <w:szCs w:val="24"/>
                <w:lang w:val="en-ID"/>
              </w:rPr>
            </w:pPr>
            <w:del w:id="5228" w:author="Windows User" w:date="2019-09-19T03:29:00Z">
              <w:r w:rsidRPr="006A0BE8" w:rsidDel="00F7680F">
                <w:rPr>
                  <w:rFonts w:cs="Times New Roman"/>
                  <w:b/>
                  <w:sz w:val="22"/>
                  <w:szCs w:val="24"/>
                </w:rPr>
                <w:delText>Deskripsi Singkat</w:delText>
              </w:r>
              <w:bookmarkStart w:id="5229" w:name="_Toc23496861"/>
              <w:bookmarkStart w:id="5230" w:name="_Toc23553045"/>
              <w:bookmarkEnd w:id="5229"/>
              <w:bookmarkEnd w:id="5230"/>
            </w:del>
          </w:p>
        </w:tc>
        <w:tc>
          <w:tcPr>
            <w:tcW w:w="3544" w:type="dxa"/>
            <w:gridSpan w:val="2"/>
          </w:tcPr>
          <w:p w14:paraId="126DDC26" w14:textId="240908A5" w:rsidR="00926E1F" w:rsidRPr="006A0BE8" w:rsidDel="00F7680F" w:rsidRDefault="00926E1F" w:rsidP="00E97240">
            <w:pPr>
              <w:spacing w:after="0" w:line="240" w:lineRule="auto"/>
              <w:rPr>
                <w:del w:id="5231" w:author="Windows User" w:date="2019-09-19T03:29:00Z"/>
                <w:rFonts w:cs="Times New Roman"/>
                <w:sz w:val="22"/>
                <w:szCs w:val="24"/>
                <w:lang w:val="en-ID"/>
              </w:rPr>
            </w:pPr>
            <w:del w:id="5232" w:author="Windows User" w:date="2019-09-19T03:29:00Z">
              <w:r w:rsidRPr="006A0BE8" w:rsidDel="00F7680F">
                <w:rPr>
                  <w:rFonts w:cs="Times New Roman"/>
                  <w:sz w:val="22"/>
                  <w:szCs w:val="24"/>
                </w:rPr>
                <w:delText>Aktor melihat history sudut y</w:delText>
              </w:r>
              <w:bookmarkStart w:id="5233" w:name="_Toc23496862"/>
              <w:bookmarkStart w:id="5234" w:name="_Toc23553046"/>
              <w:bookmarkEnd w:id="5233"/>
              <w:bookmarkEnd w:id="5234"/>
            </w:del>
          </w:p>
        </w:tc>
        <w:bookmarkStart w:id="5235" w:name="_Toc23496863"/>
        <w:bookmarkStart w:id="5236" w:name="_Toc23553047"/>
        <w:bookmarkEnd w:id="5235"/>
        <w:bookmarkEnd w:id="5236"/>
      </w:tr>
      <w:tr w:rsidR="00926E1F" w:rsidRPr="006A0BE8" w:rsidDel="00F7680F" w14:paraId="6E17B3FF" w14:textId="777AE9B0" w:rsidTr="007E74B5">
        <w:trPr>
          <w:del w:id="5237" w:author="Windows User" w:date="2019-09-19T03:29:00Z"/>
        </w:trPr>
        <w:tc>
          <w:tcPr>
            <w:tcW w:w="4531" w:type="dxa"/>
          </w:tcPr>
          <w:p w14:paraId="61C89BF7" w14:textId="69D0138B" w:rsidR="00926E1F" w:rsidRPr="006A0BE8" w:rsidDel="00F7680F" w:rsidRDefault="00926E1F" w:rsidP="00E97240">
            <w:pPr>
              <w:spacing w:after="0" w:line="240" w:lineRule="auto"/>
              <w:rPr>
                <w:del w:id="5238" w:author="Windows User" w:date="2019-09-19T03:29:00Z"/>
                <w:rFonts w:cs="Times New Roman"/>
                <w:sz w:val="22"/>
                <w:szCs w:val="24"/>
                <w:lang w:val="en-ID"/>
              </w:rPr>
            </w:pPr>
            <w:del w:id="5239" w:author="Windows User" w:date="2019-09-19T03:29:00Z">
              <w:r w:rsidRPr="006A0BE8" w:rsidDel="00F7680F">
                <w:rPr>
                  <w:rFonts w:cs="Times New Roman"/>
                  <w:b/>
                  <w:sz w:val="22"/>
                  <w:szCs w:val="24"/>
                </w:rPr>
                <w:delText>Prekondisi</w:delText>
              </w:r>
              <w:bookmarkStart w:id="5240" w:name="_Toc23496864"/>
              <w:bookmarkStart w:id="5241" w:name="_Toc23553048"/>
              <w:bookmarkEnd w:id="5240"/>
              <w:bookmarkEnd w:id="5241"/>
            </w:del>
          </w:p>
        </w:tc>
        <w:tc>
          <w:tcPr>
            <w:tcW w:w="3544" w:type="dxa"/>
            <w:gridSpan w:val="2"/>
          </w:tcPr>
          <w:p w14:paraId="68144E96" w14:textId="5AAE9AF1" w:rsidR="00926E1F" w:rsidRPr="006A0BE8" w:rsidDel="00F7680F" w:rsidRDefault="00926E1F" w:rsidP="00E97240">
            <w:pPr>
              <w:spacing w:after="0" w:line="240" w:lineRule="auto"/>
              <w:rPr>
                <w:del w:id="5242" w:author="Windows User" w:date="2019-09-19T03:29:00Z"/>
                <w:rFonts w:cs="Times New Roman"/>
                <w:sz w:val="22"/>
                <w:szCs w:val="24"/>
                <w:lang w:val="en-ID"/>
              </w:rPr>
            </w:pPr>
            <w:del w:id="5243" w:author="Windows User" w:date="2019-09-19T03:29:00Z">
              <w:r w:rsidRPr="006A0BE8" w:rsidDel="00F7680F">
                <w:rPr>
                  <w:rFonts w:cs="Times New Roman"/>
                  <w:sz w:val="22"/>
                  <w:szCs w:val="24"/>
                </w:rPr>
                <w:delText>Aktor masuk halaman dashboard masing-masing</w:delText>
              </w:r>
              <w:bookmarkStart w:id="5244" w:name="_Toc23496865"/>
              <w:bookmarkStart w:id="5245" w:name="_Toc23553049"/>
              <w:bookmarkEnd w:id="5244"/>
              <w:bookmarkEnd w:id="5245"/>
            </w:del>
          </w:p>
        </w:tc>
        <w:bookmarkStart w:id="5246" w:name="_Toc23496866"/>
        <w:bookmarkStart w:id="5247" w:name="_Toc23553050"/>
        <w:bookmarkEnd w:id="5246"/>
        <w:bookmarkEnd w:id="5247"/>
      </w:tr>
      <w:tr w:rsidR="00926E1F" w:rsidRPr="006A0BE8" w:rsidDel="00F7680F" w14:paraId="033C414B" w14:textId="6BB5229D" w:rsidTr="007E74B5">
        <w:trPr>
          <w:del w:id="5248" w:author="Windows User" w:date="2019-09-19T03:29:00Z"/>
        </w:trPr>
        <w:tc>
          <w:tcPr>
            <w:tcW w:w="4531" w:type="dxa"/>
          </w:tcPr>
          <w:p w14:paraId="1E611FDF" w14:textId="325A481A" w:rsidR="00926E1F" w:rsidRPr="006A0BE8" w:rsidDel="00F7680F" w:rsidRDefault="00926E1F" w:rsidP="00E97240">
            <w:pPr>
              <w:spacing w:after="0" w:line="240" w:lineRule="auto"/>
              <w:rPr>
                <w:del w:id="5249" w:author="Windows User" w:date="2019-09-19T03:29:00Z"/>
                <w:rFonts w:cs="Times New Roman"/>
                <w:sz w:val="22"/>
                <w:szCs w:val="24"/>
                <w:lang w:val="en-ID"/>
              </w:rPr>
            </w:pPr>
            <w:del w:id="5250" w:author="Windows User" w:date="2019-09-19T03:29:00Z">
              <w:r w:rsidRPr="006A0BE8" w:rsidDel="00F7680F">
                <w:rPr>
                  <w:rFonts w:cs="Times New Roman"/>
                  <w:b/>
                  <w:sz w:val="22"/>
                  <w:szCs w:val="24"/>
                </w:rPr>
                <w:delText>Pascakondisi</w:delText>
              </w:r>
              <w:bookmarkStart w:id="5251" w:name="_Toc23496867"/>
              <w:bookmarkStart w:id="5252" w:name="_Toc23553051"/>
              <w:bookmarkEnd w:id="5251"/>
              <w:bookmarkEnd w:id="5252"/>
            </w:del>
          </w:p>
        </w:tc>
        <w:tc>
          <w:tcPr>
            <w:tcW w:w="3544" w:type="dxa"/>
            <w:gridSpan w:val="2"/>
          </w:tcPr>
          <w:p w14:paraId="0F106696" w14:textId="55244698" w:rsidR="00926E1F" w:rsidRPr="006A0BE8" w:rsidDel="00F7680F" w:rsidRDefault="00926E1F" w:rsidP="00E97240">
            <w:pPr>
              <w:spacing w:after="0" w:line="240" w:lineRule="auto"/>
              <w:rPr>
                <w:del w:id="5253" w:author="Windows User" w:date="2019-09-19T03:29:00Z"/>
                <w:rFonts w:cs="Times New Roman"/>
                <w:sz w:val="22"/>
                <w:szCs w:val="24"/>
                <w:lang w:val="en-ID"/>
              </w:rPr>
            </w:pPr>
            <w:del w:id="5254" w:author="Windows User" w:date="2019-09-19T03:29:00Z">
              <w:r w:rsidRPr="006A0BE8" w:rsidDel="00F7680F">
                <w:rPr>
                  <w:rFonts w:cs="Times New Roman"/>
                  <w:sz w:val="22"/>
                  <w:szCs w:val="24"/>
                </w:rPr>
                <w:delText>Aktor dapat melihat history sudut y</w:delText>
              </w:r>
              <w:bookmarkStart w:id="5255" w:name="_Toc23496868"/>
              <w:bookmarkStart w:id="5256" w:name="_Toc23553052"/>
              <w:bookmarkEnd w:id="5255"/>
              <w:bookmarkEnd w:id="5256"/>
            </w:del>
          </w:p>
        </w:tc>
        <w:bookmarkStart w:id="5257" w:name="_Toc23496869"/>
        <w:bookmarkStart w:id="5258" w:name="_Toc23553053"/>
        <w:bookmarkEnd w:id="5257"/>
        <w:bookmarkEnd w:id="5258"/>
      </w:tr>
      <w:tr w:rsidR="00926E1F" w:rsidRPr="006A0BE8" w:rsidDel="00F7680F" w14:paraId="03F518D6" w14:textId="5EA7E3AF" w:rsidTr="007E74B5">
        <w:trPr>
          <w:del w:id="5259" w:author="Windows User" w:date="2019-09-19T03:29:00Z"/>
        </w:trPr>
        <w:tc>
          <w:tcPr>
            <w:tcW w:w="8075" w:type="dxa"/>
            <w:gridSpan w:val="3"/>
          </w:tcPr>
          <w:p w14:paraId="39A18196" w14:textId="08166831" w:rsidR="00926E1F" w:rsidRPr="006A0BE8" w:rsidDel="00F7680F" w:rsidRDefault="00926E1F" w:rsidP="00E97240">
            <w:pPr>
              <w:spacing w:after="0" w:line="240" w:lineRule="auto"/>
              <w:jc w:val="center"/>
              <w:rPr>
                <w:del w:id="5260" w:author="Windows User" w:date="2019-09-19T03:29:00Z"/>
                <w:rFonts w:cs="Times New Roman"/>
                <w:sz w:val="22"/>
                <w:szCs w:val="24"/>
              </w:rPr>
            </w:pPr>
            <w:del w:id="5261" w:author="Windows User" w:date="2019-09-19T03:29:00Z">
              <w:r w:rsidRPr="006A0BE8" w:rsidDel="00F7680F">
                <w:rPr>
                  <w:rFonts w:cs="Times New Roman"/>
                  <w:b/>
                  <w:bCs/>
                  <w:sz w:val="22"/>
                  <w:szCs w:val="24"/>
                </w:rPr>
                <w:delText>Flow Event</w:delText>
              </w:r>
              <w:bookmarkStart w:id="5262" w:name="_Toc23496870"/>
              <w:bookmarkStart w:id="5263" w:name="_Toc23553054"/>
              <w:bookmarkEnd w:id="5262"/>
              <w:bookmarkEnd w:id="5263"/>
            </w:del>
          </w:p>
        </w:tc>
        <w:bookmarkStart w:id="5264" w:name="_Toc23496871"/>
        <w:bookmarkStart w:id="5265" w:name="_Toc23553055"/>
        <w:bookmarkEnd w:id="5264"/>
        <w:bookmarkEnd w:id="5265"/>
      </w:tr>
      <w:tr w:rsidR="00926E1F" w:rsidRPr="006A0BE8" w:rsidDel="00F7680F" w14:paraId="15B03FAA" w14:textId="16517065" w:rsidTr="007E74B5">
        <w:trPr>
          <w:del w:id="5266" w:author="Windows User" w:date="2019-09-19T03:29:00Z"/>
        </w:trPr>
        <w:tc>
          <w:tcPr>
            <w:tcW w:w="8075" w:type="dxa"/>
            <w:gridSpan w:val="3"/>
          </w:tcPr>
          <w:p w14:paraId="6CC67CD7" w14:textId="69CA70AC" w:rsidR="00926E1F" w:rsidRPr="006A0BE8" w:rsidDel="00F7680F" w:rsidRDefault="00926E1F" w:rsidP="00E97240">
            <w:pPr>
              <w:spacing w:after="0" w:line="240" w:lineRule="auto"/>
              <w:jc w:val="center"/>
              <w:rPr>
                <w:del w:id="5267" w:author="Windows User" w:date="2019-09-19T03:29:00Z"/>
                <w:rFonts w:cs="Times New Roman"/>
                <w:sz w:val="22"/>
                <w:szCs w:val="24"/>
              </w:rPr>
            </w:pPr>
            <w:del w:id="5268" w:author="Windows User" w:date="2019-09-19T03:29:00Z">
              <w:r w:rsidRPr="006A0BE8" w:rsidDel="00F7680F">
                <w:rPr>
                  <w:rFonts w:cs="Times New Roman"/>
                  <w:b/>
                  <w:sz w:val="22"/>
                  <w:szCs w:val="24"/>
                </w:rPr>
                <w:delText>Normal Flow : Lihat history sudut y</w:delText>
              </w:r>
              <w:bookmarkStart w:id="5269" w:name="_Toc23496872"/>
              <w:bookmarkStart w:id="5270" w:name="_Toc23553056"/>
              <w:bookmarkEnd w:id="5269"/>
              <w:bookmarkEnd w:id="5270"/>
            </w:del>
          </w:p>
        </w:tc>
        <w:bookmarkStart w:id="5271" w:name="_Toc23496873"/>
        <w:bookmarkStart w:id="5272" w:name="_Toc23553057"/>
        <w:bookmarkEnd w:id="5271"/>
        <w:bookmarkEnd w:id="5272"/>
      </w:tr>
      <w:tr w:rsidR="00926E1F" w:rsidRPr="006A0BE8" w:rsidDel="00F7680F" w14:paraId="1AE44677" w14:textId="740221CC" w:rsidTr="007E74B5">
        <w:trPr>
          <w:trHeight w:val="517"/>
          <w:del w:id="5273" w:author="Windows User" w:date="2019-09-19T03:29:00Z"/>
        </w:trPr>
        <w:tc>
          <w:tcPr>
            <w:tcW w:w="4604" w:type="dxa"/>
            <w:gridSpan w:val="2"/>
          </w:tcPr>
          <w:p w14:paraId="25872477" w14:textId="4E9FEE3F" w:rsidR="00926E1F" w:rsidRPr="006A0BE8" w:rsidDel="00F7680F" w:rsidRDefault="00926E1F" w:rsidP="00E97240">
            <w:pPr>
              <w:spacing w:after="0" w:line="240" w:lineRule="auto"/>
              <w:rPr>
                <w:del w:id="5274" w:author="Windows User" w:date="2019-09-19T03:29:00Z"/>
                <w:rFonts w:cs="Times New Roman"/>
                <w:b/>
                <w:sz w:val="22"/>
                <w:szCs w:val="24"/>
              </w:rPr>
            </w:pPr>
            <w:del w:id="5275" w:author="Windows User" w:date="2019-09-19T03:29:00Z">
              <w:r w:rsidRPr="006A0BE8" w:rsidDel="00F7680F">
                <w:rPr>
                  <w:rFonts w:cs="Times New Roman"/>
                  <w:sz w:val="22"/>
                  <w:szCs w:val="24"/>
                </w:rPr>
                <w:delText>Aksi Aktor</w:delText>
              </w:r>
              <w:bookmarkStart w:id="5276" w:name="_Toc23496874"/>
              <w:bookmarkStart w:id="5277" w:name="_Toc23553058"/>
              <w:bookmarkEnd w:id="5276"/>
              <w:bookmarkEnd w:id="5277"/>
            </w:del>
          </w:p>
        </w:tc>
        <w:tc>
          <w:tcPr>
            <w:tcW w:w="3471" w:type="dxa"/>
          </w:tcPr>
          <w:p w14:paraId="4C8EBC8D" w14:textId="20D05964" w:rsidR="00926E1F" w:rsidRPr="006A0BE8" w:rsidDel="00F7680F" w:rsidRDefault="00926E1F" w:rsidP="00E97240">
            <w:pPr>
              <w:spacing w:after="0" w:line="240" w:lineRule="auto"/>
              <w:rPr>
                <w:del w:id="5278" w:author="Windows User" w:date="2019-09-19T03:29:00Z"/>
                <w:rFonts w:cs="Times New Roman"/>
                <w:b/>
                <w:sz w:val="22"/>
                <w:szCs w:val="24"/>
              </w:rPr>
            </w:pPr>
            <w:del w:id="5279" w:author="Windows User" w:date="2019-09-19T03:29:00Z">
              <w:r w:rsidRPr="006A0BE8" w:rsidDel="00F7680F">
                <w:rPr>
                  <w:rFonts w:cs="Times New Roman"/>
                  <w:sz w:val="22"/>
                  <w:szCs w:val="24"/>
                </w:rPr>
                <w:delText>Reaksi Sistem</w:delText>
              </w:r>
              <w:bookmarkStart w:id="5280" w:name="_Toc23496875"/>
              <w:bookmarkStart w:id="5281" w:name="_Toc23553059"/>
              <w:bookmarkEnd w:id="5280"/>
              <w:bookmarkEnd w:id="5281"/>
            </w:del>
          </w:p>
        </w:tc>
        <w:bookmarkStart w:id="5282" w:name="_Toc23496876"/>
        <w:bookmarkStart w:id="5283" w:name="_Toc23553060"/>
        <w:bookmarkEnd w:id="5282"/>
        <w:bookmarkEnd w:id="5283"/>
      </w:tr>
      <w:tr w:rsidR="00926E1F" w:rsidRPr="006A0BE8" w:rsidDel="00F7680F" w14:paraId="6BF49D4A" w14:textId="482261F7" w:rsidTr="007E74B5">
        <w:trPr>
          <w:trHeight w:val="371"/>
          <w:del w:id="5284" w:author="Windows User" w:date="2019-09-19T03:29:00Z"/>
        </w:trPr>
        <w:tc>
          <w:tcPr>
            <w:tcW w:w="4604" w:type="dxa"/>
            <w:gridSpan w:val="2"/>
          </w:tcPr>
          <w:p w14:paraId="42700385" w14:textId="10D79276" w:rsidR="00926E1F" w:rsidRPr="006A0BE8" w:rsidDel="00F7680F" w:rsidRDefault="00926E1F" w:rsidP="00E97240">
            <w:pPr>
              <w:pStyle w:val="ListParagraph"/>
              <w:numPr>
                <w:ilvl w:val="0"/>
                <w:numId w:val="19"/>
              </w:numPr>
              <w:spacing w:after="0" w:line="240" w:lineRule="auto"/>
              <w:rPr>
                <w:del w:id="5285" w:author="Windows User" w:date="2019-09-19T03:29:00Z"/>
                <w:rFonts w:cs="Times New Roman"/>
                <w:sz w:val="22"/>
                <w:szCs w:val="24"/>
              </w:rPr>
            </w:pPr>
            <w:del w:id="5286" w:author="Windows User" w:date="2019-09-19T03:29:00Z">
              <w:r w:rsidRPr="006A0BE8" w:rsidDel="00F7680F">
                <w:rPr>
                  <w:rFonts w:cs="Times New Roman"/>
                  <w:sz w:val="22"/>
                  <w:szCs w:val="24"/>
                </w:rPr>
                <w:delText>Klik menu History  pilih sudut y</w:delText>
              </w:r>
              <w:bookmarkStart w:id="5287" w:name="_Toc23496877"/>
              <w:bookmarkStart w:id="5288" w:name="_Toc23553061"/>
              <w:bookmarkEnd w:id="5287"/>
              <w:bookmarkEnd w:id="5288"/>
            </w:del>
          </w:p>
        </w:tc>
        <w:tc>
          <w:tcPr>
            <w:tcW w:w="3471" w:type="dxa"/>
          </w:tcPr>
          <w:p w14:paraId="5E43D94F" w14:textId="391A7C61" w:rsidR="00926E1F" w:rsidRPr="006A0BE8" w:rsidDel="00F7680F" w:rsidRDefault="00926E1F" w:rsidP="00E97240">
            <w:pPr>
              <w:spacing w:after="0" w:line="240" w:lineRule="auto"/>
              <w:rPr>
                <w:del w:id="5289" w:author="Windows User" w:date="2019-09-19T03:29:00Z"/>
                <w:rFonts w:cs="Times New Roman"/>
                <w:sz w:val="22"/>
                <w:szCs w:val="24"/>
              </w:rPr>
            </w:pPr>
            <w:bookmarkStart w:id="5290" w:name="_Toc23496878"/>
            <w:bookmarkStart w:id="5291" w:name="_Toc23553062"/>
            <w:bookmarkEnd w:id="5290"/>
            <w:bookmarkEnd w:id="5291"/>
          </w:p>
        </w:tc>
        <w:bookmarkStart w:id="5292" w:name="_Toc23496879"/>
        <w:bookmarkStart w:id="5293" w:name="_Toc23553063"/>
        <w:bookmarkEnd w:id="5292"/>
        <w:bookmarkEnd w:id="5293"/>
      </w:tr>
      <w:tr w:rsidR="00926E1F" w:rsidRPr="006A0BE8" w:rsidDel="00F7680F" w14:paraId="588622CF" w14:textId="33A4C62B" w:rsidTr="007E74B5">
        <w:trPr>
          <w:trHeight w:val="370"/>
          <w:del w:id="5294" w:author="Windows User" w:date="2019-09-19T03:29:00Z"/>
        </w:trPr>
        <w:tc>
          <w:tcPr>
            <w:tcW w:w="4604" w:type="dxa"/>
            <w:gridSpan w:val="2"/>
          </w:tcPr>
          <w:p w14:paraId="224307CF" w14:textId="6A151A91" w:rsidR="00926E1F" w:rsidRPr="006A0BE8" w:rsidDel="00F7680F" w:rsidRDefault="00926E1F" w:rsidP="00E97240">
            <w:pPr>
              <w:pStyle w:val="ListParagraph"/>
              <w:spacing w:after="0" w:line="240" w:lineRule="auto"/>
              <w:rPr>
                <w:del w:id="5295" w:author="Windows User" w:date="2019-09-19T03:29:00Z"/>
                <w:rFonts w:cs="Times New Roman"/>
                <w:sz w:val="22"/>
                <w:szCs w:val="24"/>
              </w:rPr>
            </w:pPr>
            <w:bookmarkStart w:id="5296" w:name="_Toc23496880"/>
            <w:bookmarkStart w:id="5297" w:name="_Toc23553064"/>
            <w:bookmarkEnd w:id="5296"/>
            <w:bookmarkEnd w:id="5297"/>
          </w:p>
          <w:p w14:paraId="008F67A5" w14:textId="46A924B6" w:rsidR="00926E1F" w:rsidRPr="006A0BE8" w:rsidDel="00F7680F" w:rsidRDefault="00926E1F" w:rsidP="00E97240">
            <w:pPr>
              <w:pStyle w:val="ListParagraph"/>
              <w:spacing w:after="0" w:line="240" w:lineRule="auto"/>
              <w:rPr>
                <w:del w:id="5298" w:author="Windows User" w:date="2019-09-19T03:29:00Z"/>
                <w:rFonts w:cs="Times New Roman"/>
                <w:sz w:val="22"/>
                <w:szCs w:val="24"/>
              </w:rPr>
            </w:pPr>
            <w:bookmarkStart w:id="5299" w:name="_Toc23496881"/>
            <w:bookmarkStart w:id="5300" w:name="_Toc23553065"/>
            <w:bookmarkEnd w:id="5299"/>
            <w:bookmarkEnd w:id="5300"/>
          </w:p>
          <w:p w14:paraId="1887D772" w14:textId="61F23381" w:rsidR="00926E1F" w:rsidRPr="006A0BE8" w:rsidDel="00F7680F" w:rsidRDefault="00926E1F" w:rsidP="00E97240">
            <w:pPr>
              <w:spacing w:after="0" w:line="240" w:lineRule="auto"/>
              <w:rPr>
                <w:del w:id="5301" w:author="Windows User" w:date="2019-09-19T03:29:00Z"/>
                <w:rFonts w:cs="Times New Roman"/>
                <w:b/>
                <w:sz w:val="22"/>
                <w:szCs w:val="24"/>
              </w:rPr>
            </w:pPr>
            <w:bookmarkStart w:id="5302" w:name="_Toc23496882"/>
            <w:bookmarkStart w:id="5303" w:name="_Toc23553066"/>
            <w:bookmarkEnd w:id="5302"/>
            <w:bookmarkEnd w:id="5303"/>
          </w:p>
        </w:tc>
        <w:tc>
          <w:tcPr>
            <w:tcW w:w="3471" w:type="dxa"/>
          </w:tcPr>
          <w:p w14:paraId="2E60F43A" w14:textId="047FBDE6" w:rsidR="00926E1F" w:rsidRPr="006A0BE8" w:rsidDel="00F7680F" w:rsidRDefault="00926E1F" w:rsidP="00E97240">
            <w:pPr>
              <w:pStyle w:val="ListParagraph"/>
              <w:numPr>
                <w:ilvl w:val="0"/>
                <w:numId w:val="19"/>
              </w:numPr>
              <w:spacing w:after="0" w:line="240" w:lineRule="auto"/>
              <w:rPr>
                <w:del w:id="5304" w:author="Windows User" w:date="2019-09-19T03:29:00Z"/>
                <w:rFonts w:cs="Times New Roman"/>
                <w:sz w:val="22"/>
                <w:szCs w:val="24"/>
              </w:rPr>
            </w:pPr>
            <w:del w:id="5305" w:author="Windows User" w:date="2019-09-19T03:29:00Z">
              <w:r w:rsidRPr="006A0BE8" w:rsidDel="00F7680F">
                <w:rPr>
                  <w:rFonts w:cs="Times New Roman"/>
                  <w:sz w:val="22"/>
                  <w:szCs w:val="24"/>
                </w:rPr>
                <w:delText>Menampilkan history sudut y</w:delText>
              </w:r>
              <w:bookmarkStart w:id="5306" w:name="_Toc23496883"/>
              <w:bookmarkStart w:id="5307" w:name="_Toc23553067"/>
              <w:bookmarkEnd w:id="5306"/>
              <w:bookmarkEnd w:id="5307"/>
            </w:del>
          </w:p>
        </w:tc>
        <w:bookmarkStart w:id="5308" w:name="_Toc23496884"/>
        <w:bookmarkStart w:id="5309" w:name="_Toc23553068"/>
        <w:bookmarkEnd w:id="5308"/>
        <w:bookmarkEnd w:id="5309"/>
      </w:tr>
    </w:tbl>
    <w:p w14:paraId="7CB8CD61" w14:textId="53534081" w:rsidR="00926E1F" w:rsidRPr="006A0BE8" w:rsidDel="00F7680F" w:rsidRDefault="00926E1F" w:rsidP="00E97240">
      <w:pPr>
        <w:pStyle w:val="ListParagraph"/>
        <w:spacing w:after="0" w:line="240" w:lineRule="auto"/>
        <w:ind w:left="567"/>
        <w:rPr>
          <w:del w:id="5310" w:author="Windows User" w:date="2019-09-19T03:29:00Z"/>
          <w:rFonts w:cs="Times New Roman"/>
          <w:b/>
        </w:rPr>
      </w:pPr>
      <w:bookmarkStart w:id="5311" w:name="_Toc23496885"/>
      <w:bookmarkStart w:id="5312" w:name="_Toc23553069"/>
      <w:bookmarkEnd w:id="5311"/>
      <w:bookmarkEnd w:id="5312"/>
    </w:p>
    <w:p w14:paraId="3A29AEEB" w14:textId="15F8FDF8" w:rsidR="004F2EF7" w:rsidRPr="006A0BE8" w:rsidDel="00F7680F" w:rsidRDefault="00926E1F">
      <w:pPr>
        <w:pStyle w:val="Heading3"/>
        <w:numPr>
          <w:ilvl w:val="2"/>
          <w:numId w:val="43"/>
        </w:numPr>
        <w:ind w:left="357" w:hanging="357"/>
        <w:rPr>
          <w:del w:id="5313" w:author="Windows User" w:date="2019-09-19T03:29:00Z"/>
          <w:rFonts w:cs="Times New Roman"/>
        </w:rPr>
        <w:pPrChange w:id="5314" w:author="Windows User" w:date="2019-09-19T02:40:00Z">
          <w:pPr>
            <w:pStyle w:val="Heading3"/>
          </w:pPr>
        </w:pPrChange>
      </w:pPr>
      <w:del w:id="5315" w:author="Windows User" w:date="2019-09-19T03:29:00Z">
        <w:r w:rsidRPr="006A0BE8" w:rsidDel="00F7680F">
          <w:rPr>
            <w:rFonts w:cs="Times New Roman"/>
          </w:rPr>
          <w:delText>Lihat g</w:delText>
        </w:r>
        <w:r w:rsidR="0090212E" w:rsidRPr="006A0BE8" w:rsidDel="00F7680F">
          <w:rPr>
            <w:rFonts w:cs="Times New Roman"/>
          </w:rPr>
          <w:delText>rafik sudut x</w:delText>
        </w:r>
        <w:bookmarkStart w:id="5316" w:name="_Toc23496886"/>
        <w:bookmarkStart w:id="5317" w:name="_Toc23553070"/>
        <w:bookmarkEnd w:id="5316"/>
        <w:bookmarkEnd w:id="5317"/>
      </w:del>
    </w:p>
    <w:p w14:paraId="6BA94733" w14:textId="166D80C5" w:rsidR="00E07971" w:rsidRPr="006A0BE8" w:rsidDel="00F7680F" w:rsidRDefault="00E75BB9" w:rsidP="007E74B5">
      <w:pPr>
        <w:ind w:firstLine="567"/>
        <w:rPr>
          <w:del w:id="5318" w:author="Windows User" w:date="2019-09-19T03:29:00Z"/>
          <w:rFonts w:cs="Times New Roman"/>
          <w:szCs w:val="24"/>
        </w:rPr>
      </w:pPr>
      <w:del w:id="5319" w:author="Windows User" w:date="2019-09-19T03:29:00Z">
        <w:r w:rsidRPr="006A0BE8" w:rsidDel="00F7680F">
          <w:rPr>
            <w:rFonts w:cs="Times New Roman"/>
            <w:szCs w:val="24"/>
          </w:rPr>
          <w:delText xml:space="preserve">Skenario ini menjelaskan alur untuk melihat grafik sudut x. Fitur ini bisa dilakukan oleh semua user. Skenario lihat grafik sudut x dapat dilihat pada </w:delText>
        </w:r>
        <w:r w:rsidR="006343B3" w:rsidRPr="006A0BE8" w:rsidDel="00F7680F">
          <w:rPr>
            <w:rFonts w:cs="Times New Roman"/>
            <w:szCs w:val="24"/>
          </w:rPr>
          <w:delText>Tabel</w:delText>
        </w:r>
        <w:r w:rsidR="00E97240" w:rsidRPr="006A0BE8" w:rsidDel="00F7680F">
          <w:rPr>
            <w:rFonts w:cs="Times New Roman"/>
            <w:szCs w:val="24"/>
          </w:rPr>
          <w:delText xml:space="preserve"> 4.17.</w:delText>
        </w:r>
        <w:bookmarkStart w:id="5320" w:name="_Toc23496887"/>
        <w:bookmarkStart w:id="5321" w:name="_Toc23553071"/>
        <w:bookmarkEnd w:id="5320"/>
        <w:bookmarkEnd w:id="5321"/>
      </w:del>
    </w:p>
    <w:p w14:paraId="2ED96B58" w14:textId="1EF3C4D9" w:rsidR="007E74B5" w:rsidRPr="006A0BE8" w:rsidDel="00F7680F" w:rsidRDefault="007E74B5" w:rsidP="007E74B5">
      <w:pPr>
        <w:pStyle w:val="Caption"/>
        <w:keepNext/>
        <w:spacing w:after="0" w:line="360" w:lineRule="auto"/>
        <w:jc w:val="center"/>
        <w:rPr>
          <w:del w:id="5322" w:author="Windows User" w:date="2019-09-19T03:29:00Z"/>
          <w:rFonts w:cs="Times New Roman"/>
          <w:i w:val="0"/>
          <w:color w:val="auto"/>
          <w:sz w:val="24"/>
        </w:rPr>
      </w:pPr>
      <w:del w:id="5323" w:author="Windows User" w:date="2019-09-19T03:29:00Z">
        <w:r w:rsidRPr="006A0BE8" w:rsidDel="00F7680F">
          <w:rPr>
            <w:rFonts w:cs="Times New Roman"/>
            <w:i w:val="0"/>
            <w:color w:val="auto"/>
            <w:sz w:val="24"/>
          </w:rPr>
          <w:delText xml:space="preserve">Tabel </w:delText>
        </w:r>
      </w:del>
      <w:del w:id="5324" w:author="Windows User" w:date="2019-09-18T15:48:00Z">
        <w:r w:rsidRPr="006A0BE8" w:rsidDel="00F10288">
          <w:rPr>
            <w:rFonts w:cs="Times New Roman"/>
            <w:iCs w:val="0"/>
          </w:rPr>
          <w:fldChar w:fldCharType="begin"/>
        </w:r>
        <w:r w:rsidRPr="006A0BE8" w:rsidDel="00F10288">
          <w:rPr>
            <w:rFonts w:cs="Times New Roman"/>
            <w:i w:val="0"/>
            <w:color w:val="auto"/>
            <w:sz w:val="24"/>
          </w:rPr>
          <w:delInstrText xml:space="preserve"> STYLEREF 1 \s </w:delInstrText>
        </w:r>
        <w:r w:rsidRPr="006A0BE8" w:rsidDel="00F10288">
          <w:rPr>
            <w:rFonts w:cs="Times New Roman"/>
            <w:iCs w:val="0"/>
          </w:rPr>
          <w:fldChar w:fldCharType="separate"/>
        </w:r>
        <w:r w:rsidRPr="006A0BE8" w:rsidDel="00F10288">
          <w:rPr>
            <w:rFonts w:cs="Times New Roman"/>
            <w:i w:val="0"/>
            <w:noProof/>
            <w:color w:val="auto"/>
            <w:sz w:val="24"/>
          </w:rPr>
          <w:delText>4</w:delText>
        </w:r>
        <w:r w:rsidRPr="006A0BE8" w:rsidDel="00F10288">
          <w:rPr>
            <w:rFonts w:cs="Times New Roman"/>
            <w:iCs w:val="0"/>
          </w:rPr>
          <w:fldChar w:fldCharType="end"/>
        </w:r>
        <w:r w:rsidRPr="006A0BE8" w:rsidDel="00F10288">
          <w:rPr>
            <w:rFonts w:cs="Times New Roman"/>
            <w:i w:val="0"/>
            <w:color w:val="auto"/>
            <w:sz w:val="24"/>
          </w:rPr>
          <w:delText>.</w:delText>
        </w:r>
        <w:r w:rsidRPr="006A0BE8" w:rsidDel="00F10288">
          <w:rPr>
            <w:rFonts w:cs="Times New Roman"/>
            <w:iCs w:val="0"/>
          </w:rPr>
          <w:fldChar w:fldCharType="begin"/>
        </w:r>
        <w:r w:rsidRPr="006A0BE8" w:rsidDel="00F10288">
          <w:rPr>
            <w:rFonts w:cs="Times New Roman"/>
            <w:i w:val="0"/>
            <w:color w:val="auto"/>
            <w:sz w:val="24"/>
          </w:rPr>
          <w:delInstrText xml:space="preserve"> SEQ Tabel \* ARABIC \s 1 </w:delInstrText>
        </w:r>
        <w:r w:rsidRPr="006A0BE8" w:rsidDel="00F10288">
          <w:rPr>
            <w:rFonts w:cs="Times New Roman"/>
            <w:iCs w:val="0"/>
          </w:rPr>
          <w:fldChar w:fldCharType="separate"/>
        </w:r>
        <w:r w:rsidRPr="006A0BE8" w:rsidDel="00F10288">
          <w:rPr>
            <w:rFonts w:cs="Times New Roman"/>
            <w:i w:val="0"/>
            <w:noProof/>
            <w:color w:val="auto"/>
            <w:sz w:val="24"/>
          </w:rPr>
          <w:delText>17</w:delText>
        </w:r>
        <w:r w:rsidRPr="006A0BE8" w:rsidDel="00F10288">
          <w:rPr>
            <w:rFonts w:cs="Times New Roman"/>
            <w:iCs w:val="0"/>
          </w:rPr>
          <w:fldChar w:fldCharType="end"/>
        </w:r>
      </w:del>
      <w:del w:id="5325" w:author="Windows User" w:date="2019-09-19T03:29:00Z">
        <w:r w:rsidRPr="006A0BE8" w:rsidDel="00F7680F">
          <w:rPr>
            <w:rFonts w:cs="Times New Roman"/>
            <w:i w:val="0"/>
            <w:color w:val="auto"/>
            <w:sz w:val="24"/>
          </w:rPr>
          <w:delText xml:space="preserve"> Lihat Grafik Sudut x</w:delText>
        </w:r>
        <w:bookmarkStart w:id="5326" w:name="_Toc23496888"/>
        <w:bookmarkStart w:id="5327" w:name="_Toc23553072"/>
        <w:bookmarkEnd w:id="5326"/>
        <w:bookmarkEnd w:id="5327"/>
      </w:del>
    </w:p>
    <w:tbl>
      <w:tblPr>
        <w:tblStyle w:val="TableGrid"/>
        <w:tblW w:w="8075" w:type="dxa"/>
        <w:tblLook w:val="04A0" w:firstRow="1" w:lastRow="0" w:firstColumn="1" w:lastColumn="0" w:noHBand="0" w:noVBand="1"/>
      </w:tblPr>
      <w:tblGrid>
        <w:gridCol w:w="4531"/>
        <w:gridCol w:w="73"/>
        <w:gridCol w:w="3471"/>
      </w:tblGrid>
      <w:tr w:rsidR="00926E1F" w:rsidRPr="006A0BE8" w:rsidDel="00F7680F" w14:paraId="4BE40024" w14:textId="3BB57C61" w:rsidTr="007E74B5">
        <w:trPr>
          <w:del w:id="5328" w:author="Windows User" w:date="2019-09-19T03:29:00Z"/>
        </w:trPr>
        <w:tc>
          <w:tcPr>
            <w:tcW w:w="4531" w:type="dxa"/>
          </w:tcPr>
          <w:p w14:paraId="7B4D7A98" w14:textId="31614D5F" w:rsidR="00926E1F" w:rsidRPr="006A0BE8" w:rsidDel="00F7680F" w:rsidRDefault="00926E1F" w:rsidP="00E97240">
            <w:pPr>
              <w:spacing w:after="0" w:line="240" w:lineRule="auto"/>
              <w:rPr>
                <w:del w:id="5329" w:author="Windows User" w:date="2019-09-19T03:29:00Z"/>
                <w:rFonts w:cs="Times New Roman"/>
                <w:szCs w:val="24"/>
                <w:lang w:val="en-ID"/>
              </w:rPr>
            </w:pPr>
            <w:del w:id="5330" w:author="Windows User" w:date="2019-09-19T03:29:00Z">
              <w:r w:rsidRPr="006A0BE8" w:rsidDel="00F7680F">
                <w:rPr>
                  <w:rFonts w:cs="Times New Roman"/>
                  <w:b/>
                  <w:szCs w:val="24"/>
                </w:rPr>
                <w:delText>Nama Usecase</w:delText>
              </w:r>
              <w:bookmarkStart w:id="5331" w:name="_Toc23496889"/>
              <w:bookmarkStart w:id="5332" w:name="_Toc23553073"/>
              <w:bookmarkEnd w:id="5331"/>
              <w:bookmarkEnd w:id="5332"/>
            </w:del>
          </w:p>
        </w:tc>
        <w:tc>
          <w:tcPr>
            <w:tcW w:w="3544" w:type="dxa"/>
            <w:gridSpan w:val="2"/>
          </w:tcPr>
          <w:p w14:paraId="666500FE" w14:textId="084E378B" w:rsidR="00926E1F" w:rsidRPr="006A0BE8" w:rsidDel="00F7680F" w:rsidRDefault="00926E1F" w:rsidP="00E97240">
            <w:pPr>
              <w:spacing w:after="0" w:line="240" w:lineRule="auto"/>
              <w:rPr>
                <w:del w:id="5333" w:author="Windows User" w:date="2019-09-19T03:29:00Z"/>
                <w:rFonts w:cs="Times New Roman"/>
                <w:szCs w:val="24"/>
                <w:lang w:val="en-ID"/>
              </w:rPr>
            </w:pPr>
            <w:del w:id="5334" w:author="Windows User" w:date="2019-09-19T03:29:00Z">
              <w:r w:rsidRPr="006A0BE8" w:rsidDel="00F7680F">
                <w:rPr>
                  <w:rFonts w:cs="Times New Roman"/>
                  <w:szCs w:val="24"/>
                </w:rPr>
                <w:delText>Lihat grafik sudut x</w:delText>
              </w:r>
              <w:bookmarkStart w:id="5335" w:name="_Toc23496890"/>
              <w:bookmarkStart w:id="5336" w:name="_Toc23553074"/>
              <w:bookmarkEnd w:id="5335"/>
              <w:bookmarkEnd w:id="5336"/>
            </w:del>
          </w:p>
        </w:tc>
        <w:bookmarkStart w:id="5337" w:name="_Toc23496891"/>
        <w:bookmarkStart w:id="5338" w:name="_Toc23553075"/>
        <w:bookmarkEnd w:id="5337"/>
        <w:bookmarkEnd w:id="5338"/>
      </w:tr>
      <w:tr w:rsidR="00926E1F" w:rsidRPr="006A0BE8" w:rsidDel="00F7680F" w14:paraId="7C1291C7" w14:textId="4BAC11C2" w:rsidTr="007E74B5">
        <w:trPr>
          <w:del w:id="5339" w:author="Windows User" w:date="2019-09-19T03:29:00Z"/>
        </w:trPr>
        <w:tc>
          <w:tcPr>
            <w:tcW w:w="4531" w:type="dxa"/>
          </w:tcPr>
          <w:p w14:paraId="04E64630" w14:textId="659CD0FF" w:rsidR="00926E1F" w:rsidRPr="006A0BE8" w:rsidDel="00F7680F" w:rsidRDefault="00926E1F" w:rsidP="00E97240">
            <w:pPr>
              <w:spacing w:after="0" w:line="240" w:lineRule="auto"/>
              <w:rPr>
                <w:del w:id="5340" w:author="Windows User" w:date="2019-09-19T03:29:00Z"/>
                <w:rFonts w:cs="Times New Roman"/>
                <w:szCs w:val="24"/>
                <w:lang w:val="en-ID"/>
              </w:rPr>
            </w:pPr>
            <w:del w:id="5341" w:author="Windows User" w:date="2019-09-19T03:29:00Z">
              <w:r w:rsidRPr="006A0BE8" w:rsidDel="00F7680F">
                <w:rPr>
                  <w:rFonts w:cs="Times New Roman"/>
                  <w:b/>
                  <w:szCs w:val="24"/>
                </w:rPr>
                <w:delText>Aktor</w:delText>
              </w:r>
              <w:bookmarkStart w:id="5342" w:name="_Toc23496892"/>
              <w:bookmarkStart w:id="5343" w:name="_Toc23553076"/>
              <w:bookmarkEnd w:id="5342"/>
              <w:bookmarkEnd w:id="5343"/>
            </w:del>
          </w:p>
        </w:tc>
        <w:tc>
          <w:tcPr>
            <w:tcW w:w="3544" w:type="dxa"/>
            <w:gridSpan w:val="2"/>
          </w:tcPr>
          <w:p w14:paraId="111F6280" w14:textId="538C6283" w:rsidR="00926E1F" w:rsidRPr="006A0BE8" w:rsidDel="00F7680F" w:rsidRDefault="00926E1F" w:rsidP="00E97240">
            <w:pPr>
              <w:spacing w:after="0" w:line="240" w:lineRule="auto"/>
              <w:rPr>
                <w:del w:id="5344" w:author="Windows User" w:date="2019-09-19T03:29:00Z"/>
                <w:rFonts w:cs="Times New Roman"/>
                <w:szCs w:val="24"/>
                <w:lang w:val="en-ID"/>
              </w:rPr>
            </w:pPr>
            <w:del w:id="5345" w:author="Windows User" w:date="2019-09-19T03:29:00Z">
              <w:r w:rsidRPr="006A0BE8" w:rsidDel="00F7680F">
                <w:rPr>
                  <w:rFonts w:cs="Times New Roman"/>
                  <w:szCs w:val="24"/>
                </w:rPr>
                <w:delText>Senua aktor</w:delText>
              </w:r>
              <w:bookmarkStart w:id="5346" w:name="_Toc23496893"/>
              <w:bookmarkStart w:id="5347" w:name="_Toc23553077"/>
              <w:bookmarkEnd w:id="5346"/>
              <w:bookmarkEnd w:id="5347"/>
            </w:del>
          </w:p>
        </w:tc>
        <w:bookmarkStart w:id="5348" w:name="_Toc23496894"/>
        <w:bookmarkStart w:id="5349" w:name="_Toc23553078"/>
        <w:bookmarkEnd w:id="5348"/>
        <w:bookmarkEnd w:id="5349"/>
      </w:tr>
      <w:tr w:rsidR="00926E1F" w:rsidRPr="006A0BE8" w:rsidDel="00F7680F" w14:paraId="5A35026F" w14:textId="7D379C20" w:rsidTr="007E74B5">
        <w:trPr>
          <w:del w:id="5350" w:author="Windows User" w:date="2019-09-19T03:29:00Z"/>
        </w:trPr>
        <w:tc>
          <w:tcPr>
            <w:tcW w:w="4531" w:type="dxa"/>
          </w:tcPr>
          <w:p w14:paraId="6F6F71DB" w14:textId="1467D66D" w:rsidR="00926E1F" w:rsidRPr="006A0BE8" w:rsidDel="00F7680F" w:rsidRDefault="00926E1F" w:rsidP="00E97240">
            <w:pPr>
              <w:spacing w:after="0" w:line="240" w:lineRule="auto"/>
              <w:rPr>
                <w:del w:id="5351" w:author="Windows User" w:date="2019-09-19T03:29:00Z"/>
                <w:rFonts w:cs="Times New Roman"/>
                <w:szCs w:val="24"/>
                <w:lang w:val="en-ID"/>
              </w:rPr>
            </w:pPr>
            <w:del w:id="5352" w:author="Windows User" w:date="2019-09-19T03:29:00Z">
              <w:r w:rsidRPr="006A0BE8" w:rsidDel="00F7680F">
                <w:rPr>
                  <w:rFonts w:cs="Times New Roman"/>
                  <w:b/>
                  <w:szCs w:val="24"/>
                </w:rPr>
                <w:delText>Deskripsi Singkat</w:delText>
              </w:r>
              <w:bookmarkStart w:id="5353" w:name="_Toc23496895"/>
              <w:bookmarkStart w:id="5354" w:name="_Toc23553079"/>
              <w:bookmarkEnd w:id="5353"/>
              <w:bookmarkEnd w:id="5354"/>
            </w:del>
          </w:p>
        </w:tc>
        <w:tc>
          <w:tcPr>
            <w:tcW w:w="3544" w:type="dxa"/>
            <w:gridSpan w:val="2"/>
          </w:tcPr>
          <w:p w14:paraId="216FD46C" w14:textId="1C3D782A" w:rsidR="00926E1F" w:rsidRPr="006A0BE8" w:rsidDel="00F7680F" w:rsidRDefault="00926E1F" w:rsidP="00E97240">
            <w:pPr>
              <w:spacing w:after="0" w:line="240" w:lineRule="auto"/>
              <w:rPr>
                <w:del w:id="5355" w:author="Windows User" w:date="2019-09-19T03:29:00Z"/>
                <w:rFonts w:cs="Times New Roman"/>
                <w:szCs w:val="24"/>
                <w:lang w:val="en-ID"/>
              </w:rPr>
            </w:pPr>
            <w:del w:id="5356" w:author="Windows User" w:date="2019-09-19T03:29:00Z">
              <w:r w:rsidRPr="006A0BE8" w:rsidDel="00F7680F">
                <w:rPr>
                  <w:rFonts w:cs="Times New Roman"/>
                  <w:szCs w:val="24"/>
                </w:rPr>
                <w:delText>Aktor melihat grafik sudut x</w:delText>
              </w:r>
              <w:bookmarkStart w:id="5357" w:name="_Toc23496896"/>
              <w:bookmarkStart w:id="5358" w:name="_Toc23553080"/>
              <w:bookmarkEnd w:id="5357"/>
              <w:bookmarkEnd w:id="5358"/>
            </w:del>
          </w:p>
        </w:tc>
        <w:bookmarkStart w:id="5359" w:name="_Toc23496897"/>
        <w:bookmarkStart w:id="5360" w:name="_Toc23553081"/>
        <w:bookmarkEnd w:id="5359"/>
        <w:bookmarkEnd w:id="5360"/>
      </w:tr>
      <w:tr w:rsidR="00926E1F" w:rsidRPr="006A0BE8" w:rsidDel="00F7680F" w14:paraId="61C1D82D" w14:textId="5B7D3A76" w:rsidTr="007E74B5">
        <w:trPr>
          <w:del w:id="5361" w:author="Windows User" w:date="2019-09-19T03:29:00Z"/>
        </w:trPr>
        <w:tc>
          <w:tcPr>
            <w:tcW w:w="4531" w:type="dxa"/>
          </w:tcPr>
          <w:p w14:paraId="3EAB35F0" w14:textId="56D47AC2" w:rsidR="00926E1F" w:rsidRPr="006A0BE8" w:rsidDel="00F7680F" w:rsidRDefault="00926E1F" w:rsidP="00E97240">
            <w:pPr>
              <w:spacing w:after="0" w:line="240" w:lineRule="auto"/>
              <w:rPr>
                <w:del w:id="5362" w:author="Windows User" w:date="2019-09-19T03:29:00Z"/>
                <w:rFonts w:cs="Times New Roman"/>
                <w:szCs w:val="24"/>
                <w:lang w:val="en-ID"/>
              </w:rPr>
            </w:pPr>
            <w:del w:id="5363" w:author="Windows User" w:date="2019-09-19T03:29:00Z">
              <w:r w:rsidRPr="006A0BE8" w:rsidDel="00F7680F">
                <w:rPr>
                  <w:rFonts w:cs="Times New Roman"/>
                  <w:b/>
                  <w:szCs w:val="24"/>
                </w:rPr>
                <w:delText>Prekondisi</w:delText>
              </w:r>
              <w:bookmarkStart w:id="5364" w:name="_Toc23496898"/>
              <w:bookmarkStart w:id="5365" w:name="_Toc23553082"/>
              <w:bookmarkEnd w:id="5364"/>
              <w:bookmarkEnd w:id="5365"/>
            </w:del>
          </w:p>
        </w:tc>
        <w:tc>
          <w:tcPr>
            <w:tcW w:w="3544" w:type="dxa"/>
            <w:gridSpan w:val="2"/>
          </w:tcPr>
          <w:p w14:paraId="49411B51" w14:textId="2FA802B9" w:rsidR="00926E1F" w:rsidRPr="006A0BE8" w:rsidDel="00F7680F" w:rsidRDefault="00926E1F" w:rsidP="00E97240">
            <w:pPr>
              <w:spacing w:after="0" w:line="240" w:lineRule="auto"/>
              <w:rPr>
                <w:del w:id="5366" w:author="Windows User" w:date="2019-09-19T03:29:00Z"/>
                <w:rFonts w:cs="Times New Roman"/>
                <w:szCs w:val="24"/>
                <w:lang w:val="en-ID"/>
              </w:rPr>
            </w:pPr>
            <w:del w:id="5367" w:author="Windows User" w:date="2019-09-19T03:29:00Z">
              <w:r w:rsidRPr="006A0BE8" w:rsidDel="00F7680F">
                <w:rPr>
                  <w:rFonts w:cs="Times New Roman"/>
                  <w:szCs w:val="24"/>
                </w:rPr>
                <w:delText>Aktor masuk halaman dashboard masing-masing</w:delText>
              </w:r>
              <w:bookmarkStart w:id="5368" w:name="_Toc23496899"/>
              <w:bookmarkStart w:id="5369" w:name="_Toc23553083"/>
              <w:bookmarkEnd w:id="5368"/>
              <w:bookmarkEnd w:id="5369"/>
            </w:del>
          </w:p>
        </w:tc>
        <w:bookmarkStart w:id="5370" w:name="_Toc23496900"/>
        <w:bookmarkStart w:id="5371" w:name="_Toc23553084"/>
        <w:bookmarkEnd w:id="5370"/>
        <w:bookmarkEnd w:id="5371"/>
      </w:tr>
      <w:tr w:rsidR="00926E1F" w:rsidRPr="006A0BE8" w:rsidDel="00F7680F" w14:paraId="3EFD292B" w14:textId="4A4EB235" w:rsidTr="007E74B5">
        <w:trPr>
          <w:del w:id="5372" w:author="Windows User" w:date="2019-09-19T03:29:00Z"/>
        </w:trPr>
        <w:tc>
          <w:tcPr>
            <w:tcW w:w="4531" w:type="dxa"/>
          </w:tcPr>
          <w:p w14:paraId="648F29CF" w14:textId="10D5526A" w:rsidR="00926E1F" w:rsidRPr="006A0BE8" w:rsidDel="00F7680F" w:rsidRDefault="00926E1F" w:rsidP="00E97240">
            <w:pPr>
              <w:spacing w:after="0" w:line="240" w:lineRule="auto"/>
              <w:rPr>
                <w:del w:id="5373" w:author="Windows User" w:date="2019-09-19T03:29:00Z"/>
                <w:rFonts w:cs="Times New Roman"/>
                <w:szCs w:val="24"/>
                <w:lang w:val="en-ID"/>
              </w:rPr>
            </w:pPr>
            <w:del w:id="5374" w:author="Windows User" w:date="2019-09-19T03:29:00Z">
              <w:r w:rsidRPr="006A0BE8" w:rsidDel="00F7680F">
                <w:rPr>
                  <w:rFonts w:cs="Times New Roman"/>
                  <w:b/>
                  <w:szCs w:val="24"/>
                </w:rPr>
                <w:delText>Pascakondisi</w:delText>
              </w:r>
              <w:bookmarkStart w:id="5375" w:name="_Toc23496901"/>
              <w:bookmarkStart w:id="5376" w:name="_Toc23553085"/>
              <w:bookmarkEnd w:id="5375"/>
              <w:bookmarkEnd w:id="5376"/>
            </w:del>
          </w:p>
        </w:tc>
        <w:tc>
          <w:tcPr>
            <w:tcW w:w="3544" w:type="dxa"/>
            <w:gridSpan w:val="2"/>
          </w:tcPr>
          <w:p w14:paraId="6343E6E1" w14:textId="175245DB" w:rsidR="00926E1F" w:rsidRPr="006A0BE8" w:rsidDel="00F7680F" w:rsidRDefault="00926E1F" w:rsidP="00E97240">
            <w:pPr>
              <w:spacing w:after="0" w:line="240" w:lineRule="auto"/>
              <w:rPr>
                <w:del w:id="5377" w:author="Windows User" w:date="2019-09-19T03:29:00Z"/>
                <w:rFonts w:cs="Times New Roman"/>
                <w:szCs w:val="24"/>
                <w:lang w:val="en-ID"/>
              </w:rPr>
            </w:pPr>
            <w:del w:id="5378" w:author="Windows User" w:date="2019-09-19T03:29:00Z">
              <w:r w:rsidRPr="006A0BE8" w:rsidDel="00F7680F">
                <w:rPr>
                  <w:rFonts w:cs="Times New Roman"/>
                  <w:szCs w:val="24"/>
                </w:rPr>
                <w:delText>Aktor dapat melihat grafik sudut x</w:delText>
              </w:r>
              <w:bookmarkStart w:id="5379" w:name="_Toc23496902"/>
              <w:bookmarkStart w:id="5380" w:name="_Toc23553086"/>
              <w:bookmarkEnd w:id="5379"/>
              <w:bookmarkEnd w:id="5380"/>
            </w:del>
          </w:p>
        </w:tc>
        <w:bookmarkStart w:id="5381" w:name="_Toc23496903"/>
        <w:bookmarkStart w:id="5382" w:name="_Toc23553087"/>
        <w:bookmarkEnd w:id="5381"/>
        <w:bookmarkEnd w:id="5382"/>
      </w:tr>
      <w:tr w:rsidR="00926E1F" w:rsidRPr="006A0BE8" w:rsidDel="00F7680F" w14:paraId="41838E15" w14:textId="1C6DFE05" w:rsidTr="007E74B5">
        <w:trPr>
          <w:del w:id="5383" w:author="Windows User" w:date="2019-09-19T03:29:00Z"/>
        </w:trPr>
        <w:tc>
          <w:tcPr>
            <w:tcW w:w="8075" w:type="dxa"/>
            <w:gridSpan w:val="3"/>
          </w:tcPr>
          <w:p w14:paraId="112131E3" w14:textId="476F85D4" w:rsidR="00926E1F" w:rsidRPr="006A0BE8" w:rsidDel="00F7680F" w:rsidRDefault="00926E1F" w:rsidP="00E97240">
            <w:pPr>
              <w:spacing w:after="0" w:line="240" w:lineRule="auto"/>
              <w:jc w:val="center"/>
              <w:rPr>
                <w:del w:id="5384" w:author="Windows User" w:date="2019-09-19T03:29:00Z"/>
                <w:rFonts w:cs="Times New Roman"/>
                <w:szCs w:val="24"/>
              </w:rPr>
            </w:pPr>
            <w:del w:id="5385" w:author="Windows User" w:date="2019-09-19T03:29:00Z">
              <w:r w:rsidRPr="006A0BE8" w:rsidDel="00F7680F">
                <w:rPr>
                  <w:rFonts w:cs="Times New Roman"/>
                  <w:b/>
                  <w:bCs/>
                  <w:szCs w:val="24"/>
                </w:rPr>
                <w:delText>Flow Event</w:delText>
              </w:r>
              <w:bookmarkStart w:id="5386" w:name="_Toc23496904"/>
              <w:bookmarkStart w:id="5387" w:name="_Toc23553088"/>
              <w:bookmarkEnd w:id="5386"/>
              <w:bookmarkEnd w:id="5387"/>
            </w:del>
          </w:p>
        </w:tc>
        <w:bookmarkStart w:id="5388" w:name="_Toc23496905"/>
        <w:bookmarkStart w:id="5389" w:name="_Toc23553089"/>
        <w:bookmarkEnd w:id="5388"/>
        <w:bookmarkEnd w:id="5389"/>
      </w:tr>
      <w:tr w:rsidR="00926E1F" w:rsidRPr="006A0BE8" w:rsidDel="00F7680F" w14:paraId="519B51C2" w14:textId="2C8E3934" w:rsidTr="007E74B5">
        <w:trPr>
          <w:del w:id="5390" w:author="Windows User" w:date="2019-09-19T03:29:00Z"/>
        </w:trPr>
        <w:tc>
          <w:tcPr>
            <w:tcW w:w="8075" w:type="dxa"/>
            <w:gridSpan w:val="3"/>
          </w:tcPr>
          <w:p w14:paraId="6EEE9371" w14:textId="779BBC28" w:rsidR="00926E1F" w:rsidRPr="006A0BE8" w:rsidDel="00F7680F" w:rsidRDefault="00926E1F" w:rsidP="00E97240">
            <w:pPr>
              <w:spacing w:after="0" w:line="240" w:lineRule="auto"/>
              <w:jc w:val="center"/>
              <w:rPr>
                <w:del w:id="5391" w:author="Windows User" w:date="2019-09-19T03:29:00Z"/>
                <w:rFonts w:cs="Times New Roman"/>
                <w:szCs w:val="24"/>
              </w:rPr>
            </w:pPr>
            <w:del w:id="5392" w:author="Windows User" w:date="2019-09-19T03:29:00Z">
              <w:r w:rsidRPr="006A0BE8" w:rsidDel="00F7680F">
                <w:rPr>
                  <w:rFonts w:cs="Times New Roman"/>
                  <w:b/>
                  <w:szCs w:val="24"/>
                </w:rPr>
                <w:delText>Normal Flow : Lihat grafik sudut x</w:delText>
              </w:r>
              <w:bookmarkStart w:id="5393" w:name="_Toc23496906"/>
              <w:bookmarkStart w:id="5394" w:name="_Toc23553090"/>
              <w:bookmarkEnd w:id="5393"/>
              <w:bookmarkEnd w:id="5394"/>
            </w:del>
          </w:p>
        </w:tc>
        <w:bookmarkStart w:id="5395" w:name="_Toc23496907"/>
        <w:bookmarkStart w:id="5396" w:name="_Toc23553091"/>
        <w:bookmarkEnd w:id="5395"/>
        <w:bookmarkEnd w:id="5396"/>
      </w:tr>
      <w:tr w:rsidR="00926E1F" w:rsidRPr="006A0BE8" w:rsidDel="00F7680F" w14:paraId="158F5099" w14:textId="71741D39" w:rsidTr="007E74B5">
        <w:trPr>
          <w:trHeight w:val="517"/>
          <w:del w:id="5397" w:author="Windows User" w:date="2019-09-19T03:29:00Z"/>
        </w:trPr>
        <w:tc>
          <w:tcPr>
            <w:tcW w:w="4604" w:type="dxa"/>
            <w:gridSpan w:val="2"/>
          </w:tcPr>
          <w:p w14:paraId="4E9C551E" w14:textId="7CE8EFD0" w:rsidR="00926E1F" w:rsidRPr="006A0BE8" w:rsidDel="00F7680F" w:rsidRDefault="00926E1F" w:rsidP="00E97240">
            <w:pPr>
              <w:spacing w:after="0" w:line="240" w:lineRule="auto"/>
              <w:rPr>
                <w:del w:id="5398" w:author="Windows User" w:date="2019-09-19T03:29:00Z"/>
                <w:rFonts w:cs="Times New Roman"/>
                <w:b/>
                <w:szCs w:val="24"/>
              </w:rPr>
            </w:pPr>
            <w:del w:id="5399" w:author="Windows User" w:date="2019-09-19T03:29:00Z">
              <w:r w:rsidRPr="006A0BE8" w:rsidDel="00F7680F">
                <w:rPr>
                  <w:rFonts w:cs="Times New Roman"/>
                  <w:szCs w:val="24"/>
                </w:rPr>
                <w:delText>Aksi Aktor</w:delText>
              </w:r>
              <w:bookmarkStart w:id="5400" w:name="_Toc23496908"/>
              <w:bookmarkStart w:id="5401" w:name="_Toc23553092"/>
              <w:bookmarkEnd w:id="5400"/>
              <w:bookmarkEnd w:id="5401"/>
            </w:del>
          </w:p>
        </w:tc>
        <w:tc>
          <w:tcPr>
            <w:tcW w:w="3471" w:type="dxa"/>
          </w:tcPr>
          <w:p w14:paraId="5E7A5157" w14:textId="0D14C91D" w:rsidR="00926E1F" w:rsidRPr="006A0BE8" w:rsidDel="00F7680F" w:rsidRDefault="00926E1F" w:rsidP="00E97240">
            <w:pPr>
              <w:spacing w:after="0" w:line="240" w:lineRule="auto"/>
              <w:rPr>
                <w:del w:id="5402" w:author="Windows User" w:date="2019-09-19T03:29:00Z"/>
                <w:rFonts w:cs="Times New Roman"/>
                <w:b/>
                <w:szCs w:val="24"/>
              </w:rPr>
            </w:pPr>
            <w:del w:id="5403" w:author="Windows User" w:date="2019-09-19T03:29:00Z">
              <w:r w:rsidRPr="006A0BE8" w:rsidDel="00F7680F">
                <w:rPr>
                  <w:rFonts w:cs="Times New Roman"/>
                  <w:szCs w:val="24"/>
                </w:rPr>
                <w:delText>Reaksi Sistem</w:delText>
              </w:r>
              <w:bookmarkStart w:id="5404" w:name="_Toc23496909"/>
              <w:bookmarkStart w:id="5405" w:name="_Toc23553093"/>
              <w:bookmarkEnd w:id="5404"/>
              <w:bookmarkEnd w:id="5405"/>
            </w:del>
          </w:p>
        </w:tc>
        <w:bookmarkStart w:id="5406" w:name="_Toc23496910"/>
        <w:bookmarkStart w:id="5407" w:name="_Toc23553094"/>
        <w:bookmarkEnd w:id="5406"/>
        <w:bookmarkEnd w:id="5407"/>
      </w:tr>
      <w:tr w:rsidR="00926E1F" w:rsidRPr="006A0BE8" w:rsidDel="00F7680F" w14:paraId="65617E3B" w14:textId="35DEB039" w:rsidTr="007E74B5">
        <w:trPr>
          <w:trHeight w:val="371"/>
          <w:del w:id="5408" w:author="Windows User" w:date="2019-09-19T03:29:00Z"/>
        </w:trPr>
        <w:tc>
          <w:tcPr>
            <w:tcW w:w="4604" w:type="dxa"/>
            <w:gridSpan w:val="2"/>
          </w:tcPr>
          <w:p w14:paraId="3613B6D4" w14:textId="2E78D4B3" w:rsidR="00926E1F" w:rsidRPr="006A0BE8" w:rsidDel="00F7680F" w:rsidRDefault="00926E1F" w:rsidP="00E97240">
            <w:pPr>
              <w:pStyle w:val="ListParagraph"/>
              <w:numPr>
                <w:ilvl w:val="0"/>
                <w:numId w:val="20"/>
              </w:numPr>
              <w:spacing w:after="0" w:line="240" w:lineRule="auto"/>
              <w:rPr>
                <w:del w:id="5409" w:author="Windows User" w:date="2019-09-19T03:29:00Z"/>
                <w:rFonts w:cs="Times New Roman"/>
                <w:szCs w:val="24"/>
              </w:rPr>
            </w:pPr>
            <w:del w:id="5410" w:author="Windows User" w:date="2019-09-19T03:29:00Z">
              <w:r w:rsidRPr="006A0BE8" w:rsidDel="00F7680F">
                <w:rPr>
                  <w:rFonts w:cs="Times New Roman"/>
                  <w:szCs w:val="24"/>
                </w:rPr>
                <w:delText>Klik menu grafik  pilih sudut x</w:delText>
              </w:r>
              <w:bookmarkStart w:id="5411" w:name="_Toc23496911"/>
              <w:bookmarkStart w:id="5412" w:name="_Toc23553095"/>
              <w:bookmarkEnd w:id="5411"/>
              <w:bookmarkEnd w:id="5412"/>
            </w:del>
          </w:p>
        </w:tc>
        <w:tc>
          <w:tcPr>
            <w:tcW w:w="3471" w:type="dxa"/>
          </w:tcPr>
          <w:p w14:paraId="2D59B42A" w14:textId="6C849896" w:rsidR="00926E1F" w:rsidRPr="006A0BE8" w:rsidDel="00F7680F" w:rsidRDefault="00926E1F" w:rsidP="00E97240">
            <w:pPr>
              <w:spacing w:after="0" w:line="240" w:lineRule="auto"/>
              <w:rPr>
                <w:del w:id="5413" w:author="Windows User" w:date="2019-09-19T03:29:00Z"/>
                <w:rFonts w:cs="Times New Roman"/>
                <w:szCs w:val="24"/>
              </w:rPr>
            </w:pPr>
            <w:bookmarkStart w:id="5414" w:name="_Toc23496912"/>
            <w:bookmarkStart w:id="5415" w:name="_Toc23553096"/>
            <w:bookmarkEnd w:id="5414"/>
            <w:bookmarkEnd w:id="5415"/>
          </w:p>
        </w:tc>
        <w:bookmarkStart w:id="5416" w:name="_Toc23496913"/>
        <w:bookmarkStart w:id="5417" w:name="_Toc23553097"/>
        <w:bookmarkEnd w:id="5416"/>
        <w:bookmarkEnd w:id="5417"/>
      </w:tr>
      <w:tr w:rsidR="00926E1F" w:rsidRPr="006A0BE8" w:rsidDel="00F7680F" w14:paraId="5F6857B7" w14:textId="227DF9DB" w:rsidTr="007E74B5">
        <w:trPr>
          <w:trHeight w:val="370"/>
          <w:del w:id="5418" w:author="Windows User" w:date="2019-09-19T03:29:00Z"/>
        </w:trPr>
        <w:tc>
          <w:tcPr>
            <w:tcW w:w="4604" w:type="dxa"/>
            <w:gridSpan w:val="2"/>
          </w:tcPr>
          <w:p w14:paraId="68348881" w14:textId="3B1B4CC1" w:rsidR="00926E1F" w:rsidRPr="006A0BE8" w:rsidDel="00F7680F" w:rsidRDefault="00926E1F" w:rsidP="00E97240">
            <w:pPr>
              <w:pStyle w:val="ListParagraph"/>
              <w:spacing w:after="0" w:line="240" w:lineRule="auto"/>
              <w:rPr>
                <w:del w:id="5419" w:author="Windows User" w:date="2019-09-19T03:29:00Z"/>
                <w:rFonts w:cs="Times New Roman"/>
                <w:szCs w:val="24"/>
              </w:rPr>
            </w:pPr>
            <w:bookmarkStart w:id="5420" w:name="_Toc23496914"/>
            <w:bookmarkStart w:id="5421" w:name="_Toc23553098"/>
            <w:bookmarkEnd w:id="5420"/>
            <w:bookmarkEnd w:id="5421"/>
          </w:p>
          <w:p w14:paraId="4265AC5B" w14:textId="215C5DFC" w:rsidR="00926E1F" w:rsidRPr="006A0BE8" w:rsidDel="00F7680F" w:rsidRDefault="00926E1F" w:rsidP="00E97240">
            <w:pPr>
              <w:pStyle w:val="ListParagraph"/>
              <w:spacing w:after="0" w:line="240" w:lineRule="auto"/>
              <w:rPr>
                <w:del w:id="5422" w:author="Windows User" w:date="2019-09-19T03:29:00Z"/>
                <w:rFonts w:cs="Times New Roman"/>
                <w:szCs w:val="24"/>
              </w:rPr>
            </w:pPr>
            <w:bookmarkStart w:id="5423" w:name="_Toc23496915"/>
            <w:bookmarkStart w:id="5424" w:name="_Toc23553099"/>
            <w:bookmarkEnd w:id="5423"/>
            <w:bookmarkEnd w:id="5424"/>
          </w:p>
          <w:p w14:paraId="519203B0" w14:textId="6F8E462A" w:rsidR="00926E1F" w:rsidRPr="006A0BE8" w:rsidDel="00F7680F" w:rsidRDefault="00926E1F" w:rsidP="00E97240">
            <w:pPr>
              <w:spacing w:after="0" w:line="240" w:lineRule="auto"/>
              <w:rPr>
                <w:del w:id="5425" w:author="Windows User" w:date="2019-09-19T03:29:00Z"/>
                <w:rFonts w:cs="Times New Roman"/>
                <w:b/>
                <w:szCs w:val="24"/>
              </w:rPr>
            </w:pPr>
            <w:bookmarkStart w:id="5426" w:name="_Toc23496916"/>
            <w:bookmarkStart w:id="5427" w:name="_Toc23553100"/>
            <w:bookmarkEnd w:id="5426"/>
            <w:bookmarkEnd w:id="5427"/>
          </w:p>
        </w:tc>
        <w:tc>
          <w:tcPr>
            <w:tcW w:w="3471" w:type="dxa"/>
          </w:tcPr>
          <w:p w14:paraId="69A44E9A" w14:textId="415CDC58" w:rsidR="00926E1F" w:rsidRPr="006A0BE8" w:rsidDel="00F7680F" w:rsidRDefault="00926E1F" w:rsidP="00E97240">
            <w:pPr>
              <w:pStyle w:val="ListParagraph"/>
              <w:numPr>
                <w:ilvl w:val="0"/>
                <w:numId w:val="20"/>
              </w:numPr>
              <w:spacing w:after="0" w:line="240" w:lineRule="auto"/>
              <w:rPr>
                <w:del w:id="5428" w:author="Windows User" w:date="2019-09-19T03:29:00Z"/>
                <w:rFonts w:cs="Times New Roman"/>
                <w:szCs w:val="24"/>
              </w:rPr>
            </w:pPr>
            <w:del w:id="5429" w:author="Windows User" w:date="2019-09-19T03:29:00Z">
              <w:r w:rsidRPr="006A0BE8" w:rsidDel="00F7680F">
                <w:rPr>
                  <w:rFonts w:cs="Times New Roman"/>
                  <w:szCs w:val="24"/>
                </w:rPr>
                <w:delText>Menampilkan grafik sudut x</w:delText>
              </w:r>
              <w:bookmarkStart w:id="5430" w:name="_Toc23496917"/>
              <w:bookmarkStart w:id="5431" w:name="_Toc23553101"/>
              <w:bookmarkEnd w:id="5430"/>
              <w:bookmarkEnd w:id="5431"/>
            </w:del>
          </w:p>
        </w:tc>
        <w:bookmarkStart w:id="5432" w:name="_Toc23496918"/>
        <w:bookmarkStart w:id="5433" w:name="_Toc23553102"/>
        <w:bookmarkEnd w:id="5432"/>
        <w:bookmarkEnd w:id="5433"/>
      </w:tr>
    </w:tbl>
    <w:p w14:paraId="648AF49B" w14:textId="55E710E3" w:rsidR="00926E1F" w:rsidRPr="006A0BE8" w:rsidDel="00F7680F" w:rsidRDefault="00926E1F" w:rsidP="00E97240">
      <w:pPr>
        <w:spacing w:after="0" w:line="240" w:lineRule="auto"/>
        <w:rPr>
          <w:del w:id="5434" w:author="Windows User" w:date="2019-09-19T03:29:00Z"/>
          <w:rFonts w:cs="Times New Roman"/>
          <w:b/>
        </w:rPr>
      </w:pPr>
      <w:bookmarkStart w:id="5435" w:name="_Toc23496919"/>
      <w:bookmarkStart w:id="5436" w:name="_Toc23553103"/>
      <w:bookmarkEnd w:id="5435"/>
      <w:bookmarkEnd w:id="5436"/>
    </w:p>
    <w:p w14:paraId="713BD891" w14:textId="6A62AB97" w:rsidR="004F2EF7" w:rsidRPr="006A0BE8" w:rsidDel="00F7680F" w:rsidRDefault="0090212E">
      <w:pPr>
        <w:pStyle w:val="Heading3"/>
        <w:numPr>
          <w:ilvl w:val="2"/>
          <w:numId w:val="43"/>
        </w:numPr>
        <w:ind w:left="357" w:hanging="357"/>
        <w:rPr>
          <w:del w:id="5437" w:author="Windows User" w:date="2019-09-19T03:29:00Z"/>
          <w:rFonts w:cs="Times New Roman"/>
        </w:rPr>
        <w:pPrChange w:id="5438" w:author="Windows User" w:date="2019-09-19T02:40:00Z">
          <w:pPr>
            <w:pStyle w:val="Heading3"/>
          </w:pPr>
        </w:pPrChange>
      </w:pPr>
      <w:del w:id="5439" w:author="Windows User" w:date="2019-09-19T03:29:00Z">
        <w:r w:rsidRPr="006A0BE8" w:rsidDel="00F7680F">
          <w:rPr>
            <w:rFonts w:cs="Times New Roman"/>
          </w:rPr>
          <w:delText>Grafik Sudut y</w:delText>
        </w:r>
        <w:bookmarkStart w:id="5440" w:name="_Toc23496920"/>
        <w:bookmarkStart w:id="5441" w:name="_Toc23553104"/>
        <w:bookmarkEnd w:id="5440"/>
        <w:bookmarkEnd w:id="5441"/>
      </w:del>
    </w:p>
    <w:p w14:paraId="1788D58C" w14:textId="39AED347" w:rsidR="00E07971" w:rsidRPr="006A0BE8" w:rsidDel="00F7680F" w:rsidRDefault="00E75BB9" w:rsidP="007E74B5">
      <w:pPr>
        <w:ind w:firstLine="567"/>
        <w:rPr>
          <w:del w:id="5442" w:author="Windows User" w:date="2019-09-19T03:29:00Z"/>
          <w:rFonts w:cs="Times New Roman"/>
          <w:szCs w:val="24"/>
        </w:rPr>
      </w:pPr>
      <w:del w:id="5443" w:author="Windows User" w:date="2019-09-19T03:29:00Z">
        <w:r w:rsidRPr="006A0BE8" w:rsidDel="00F7680F">
          <w:rPr>
            <w:rFonts w:cs="Times New Roman"/>
            <w:szCs w:val="24"/>
          </w:rPr>
          <w:delText xml:space="preserve">Skenario ini menjelaskan alur untuk melihat grafik sudut y. Fitur ini bisa dilakukan oleh semua user. Skenario lihat grafik sudut y dapat dilihat pada </w:delText>
        </w:r>
        <w:r w:rsidR="006343B3" w:rsidRPr="006A0BE8" w:rsidDel="00F7680F">
          <w:rPr>
            <w:rFonts w:cs="Times New Roman"/>
            <w:szCs w:val="24"/>
          </w:rPr>
          <w:delText>Tabel</w:delText>
        </w:r>
        <w:r w:rsidR="00E07971" w:rsidRPr="006A0BE8" w:rsidDel="00F7680F">
          <w:rPr>
            <w:rFonts w:cs="Times New Roman"/>
            <w:szCs w:val="24"/>
          </w:rPr>
          <w:delText xml:space="preserve"> 4.18.</w:delText>
        </w:r>
        <w:bookmarkStart w:id="5444" w:name="_Toc23496921"/>
        <w:bookmarkStart w:id="5445" w:name="_Toc23553105"/>
        <w:bookmarkEnd w:id="5444"/>
        <w:bookmarkEnd w:id="5445"/>
      </w:del>
    </w:p>
    <w:p w14:paraId="25433F4C" w14:textId="42F08346" w:rsidR="007E74B5" w:rsidRPr="006A0BE8" w:rsidDel="00F7680F" w:rsidRDefault="007E74B5" w:rsidP="007E74B5">
      <w:pPr>
        <w:pStyle w:val="Caption"/>
        <w:keepNext/>
        <w:spacing w:after="0" w:line="360" w:lineRule="auto"/>
        <w:jc w:val="center"/>
        <w:rPr>
          <w:del w:id="5446" w:author="Windows User" w:date="2019-09-19T03:29:00Z"/>
          <w:rFonts w:cs="Times New Roman"/>
          <w:i w:val="0"/>
          <w:color w:val="auto"/>
          <w:sz w:val="24"/>
        </w:rPr>
      </w:pPr>
      <w:del w:id="5447" w:author="Windows User" w:date="2019-09-19T03:29:00Z">
        <w:r w:rsidRPr="006A0BE8" w:rsidDel="00F7680F">
          <w:rPr>
            <w:rFonts w:cs="Times New Roman"/>
            <w:i w:val="0"/>
            <w:color w:val="auto"/>
            <w:sz w:val="24"/>
          </w:rPr>
          <w:delText xml:space="preserve">Tabel </w:delText>
        </w:r>
      </w:del>
      <w:del w:id="5448" w:author="Windows User" w:date="2019-09-18T15:48:00Z">
        <w:r w:rsidRPr="006A0BE8" w:rsidDel="00F10288">
          <w:rPr>
            <w:rFonts w:cs="Times New Roman"/>
            <w:iCs w:val="0"/>
          </w:rPr>
          <w:fldChar w:fldCharType="begin"/>
        </w:r>
        <w:r w:rsidRPr="006A0BE8" w:rsidDel="00F10288">
          <w:rPr>
            <w:rFonts w:cs="Times New Roman"/>
            <w:i w:val="0"/>
            <w:color w:val="auto"/>
            <w:sz w:val="24"/>
          </w:rPr>
          <w:delInstrText xml:space="preserve"> STYLEREF 1 \s </w:delInstrText>
        </w:r>
        <w:r w:rsidRPr="006A0BE8" w:rsidDel="00F10288">
          <w:rPr>
            <w:rFonts w:cs="Times New Roman"/>
            <w:iCs w:val="0"/>
          </w:rPr>
          <w:fldChar w:fldCharType="separate"/>
        </w:r>
        <w:r w:rsidRPr="006A0BE8" w:rsidDel="00F10288">
          <w:rPr>
            <w:rFonts w:cs="Times New Roman"/>
            <w:i w:val="0"/>
            <w:noProof/>
            <w:color w:val="auto"/>
            <w:sz w:val="24"/>
          </w:rPr>
          <w:delText>4</w:delText>
        </w:r>
        <w:r w:rsidRPr="006A0BE8" w:rsidDel="00F10288">
          <w:rPr>
            <w:rFonts w:cs="Times New Roman"/>
            <w:iCs w:val="0"/>
          </w:rPr>
          <w:fldChar w:fldCharType="end"/>
        </w:r>
        <w:r w:rsidRPr="006A0BE8" w:rsidDel="00F10288">
          <w:rPr>
            <w:rFonts w:cs="Times New Roman"/>
            <w:i w:val="0"/>
            <w:color w:val="auto"/>
            <w:sz w:val="24"/>
          </w:rPr>
          <w:delText>.</w:delText>
        </w:r>
        <w:r w:rsidRPr="006A0BE8" w:rsidDel="00F10288">
          <w:rPr>
            <w:rFonts w:cs="Times New Roman"/>
            <w:iCs w:val="0"/>
          </w:rPr>
          <w:fldChar w:fldCharType="begin"/>
        </w:r>
        <w:r w:rsidRPr="006A0BE8" w:rsidDel="00F10288">
          <w:rPr>
            <w:rFonts w:cs="Times New Roman"/>
            <w:i w:val="0"/>
            <w:color w:val="auto"/>
            <w:sz w:val="24"/>
          </w:rPr>
          <w:delInstrText xml:space="preserve"> SEQ Tabel \* ARABIC \s 1 </w:delInstrText>
        </w:r>
        <w:r w:rsidRPr="006A0BE8" w:rsidDel="00F10288">
          <w:rPr>
            <w:rFonts w:cs="Times New Roman"/>
            <w:iCs w:val="0"/>
          </w:rPr>
          <w:fldChar w:fldCharType="separate"/>
        </w:r>
        <w:r w:rsidRPr="006A0BE8" w:rsidDel="00F10288">
          <w:rPr>
            <w:rFonts w:cs="Times New Roman"/>
            <w:i w:val="0"/>
            <w:noProof/>
            <w:color w:val="auto"/>
            <w:sz w:val="24"/>
          </w:rPr>
          <w:delText>18</w:delText>
        </w:r>
        <w:r w:rsidRPr="006A0BE8" w:rsidDel="00F10288">
          <w:rPr>
            <w:rFonts w:cs="Times New Roman"/>
            <w:iCs w:val="0"/>
          </w:rPr>
          <w:fldChar w:fldCharType="end"/>
        </w:r>
      </w:del>
      <w:del w:id="5449" w:author="Windows User" w:date="2019-09-19T03:29:00Z">
        <w:r w:rsidRPr="006A0BE8" w:rsidDel="00F7680F">
          <w:rPr>
            <w:rFonts w:cs="Times New Roman"/>
            <w:i w:val="0"/>
            <w:color w:val="auto"/>
            <w:sz w:val="24"/>
          </w:rPr>
          <w:delText xml:space="preserve"> Grafik Sudut y</w:delText>
        </w:r>
        <w:bookmarkStart w:id="5450" w:name="_Toc23496922"/>
        <w:bookmarkStart w:id="5451" w:name="_Toc23553106"/>
        <w:bookmarkEnd w:id="5450"/>
        <w:bookmarkEnd w:id="5451"/>
      </w:del>
    </w:p>
    <w:tbl>
      <w:tblPr>
        <w:tblStyle w:val="TableGrid"/>
        <w:tblW w:w="8075" w:type="dxa"/>
        <w:tblLook w:val="04A0" w:firstRow="1" w:lastRow="0" w:firstColumn="1" w:lastColumn="0" w:noHBand="0" w:noVBand="1"/>
      </w:tblPr>
      <w:tblGrid>
        <w:gridCol w:w="4531"/>
        <w:gridCol w:w="73"/>
        <w:gridCol w:w="3471"/>
      </w:tblGrid>
      <w:tr w:rsidR="00926E1F" w:rsidRPr="006A0BE8" w:rsidDel="00F7680F" w14:paraId="2728E05B" w14:textId="31FDE9DD" w:rsidTr="007E74B5">
        <w:trPr>
          <w:del w:id="5452" w:author="Windows User" w:date="2019-09-19T03:29:00Z"/>
        </w:trPr>
        <w:tc>
          <w:tcPr>
            <w:tcW w:w="4531" w:type="dxa"/>
          </w:tcPr>
          <w:p w14:paraId="280749E1" w14:textId="4D668551" w:rsidR="00926E1F" w:rsidRPr="006A0BE8" w:rsidDel="00F7680F" w:rsidRDefault="00926E1F" w:rsidP="00E97240">
            <w:pPr>
              <w:spacing w:after="0" w:line="240" w:lineRule="auto"/>
              <w:rPr>
                <w:del w:id="5453" w:author="Windows User" w:date="2019-09-19T03:29:00Z"/>
                <w:rFonts w:cs="Times New Roman"/>
                <w:sz w:val="22"/>
                <w:szCs w:val="24"/>
                <w:lang w:val="en-ID"/>
              </w:rPr>
            </w:pPr>
            <w:del w:id="5454" w:author="Windows User" w:date="2019-09-19T03:29:00Z">
              <w:r w:rsidRPr="006A0BE8" w:rsidDel="00F7680F">
                <w:rPr>
                  <w:rFonts w:cs="Times New Roman"/>
                  <w:b/>
                  <w:sz w:val="22"/>
                  <w:szCs w:val="24"/>
                </w:rPr>
                <w:delText>Nama Usecase</w:delText>
              </w:r>
              <w:bookmarkStart w:id="5455" w:name="_Toc23496923"/>
              <w:bookmarkStart w:id="5456" w:name="_Toc23553107"/>
              <w:bookmarkEnd w:id="5455"/>
              <w:bookmarkEnd w:id="5456"/>
            </w:del>
          </w:p>
        </w:tc>
        <w:tc>
          <w:tcPr>
            <w:tcW w:w="3544" w:type="dxa"/>
            <w:gridSpan w:val="2"/>
          </w:tcPr>
          <w:p w14:paraId="3AAA0259" w14:textId="5CF4AF82" w:rsidR="00926E1F" w:rsidRPr="006A0BE8" w:rsidDel="00F7680F" w:rsidRDefault="00926E1F" w:rsidP="00E97240">
            <w:pPr>
              <w:spacing w:after="0" w:line="240" w:lineRule="auto"/>
              <w:rPr>
                <w:del w:id="5457" w:author="Windows User" w:date="2019-09-19T03:29:00Z"/>
                <w:rFonts w:cs="Times New Roman"/>
                <w:sz w:val="22"/>
                <w:szCs w:val="24"/>
                <w:lang w:val="en-ID"/>
              </w:rPr>
            </w:pPr>
            <w:del w:id="5458" w:author="Windows User" w:date="2019-09-19T03:29:00Z">
              <w:r w:rsidRPr="006A0BE8" w:rsidDel="00F7680F">
                <w:rPr>
                  <w:rFonts w:cs="Times New Roman"/>
                  <w:sz w:val="22"/>
                  <w:szCs w:val="24"/>
                </w:rPr>
                <w:delText>Lihat grafik sudut y</w:delText>
              </w:r>
              <w:bookmarkStart w:id="5459" w:name="_Toc23496924"/>
              <w:bookmarkStart w:id="5460" w:name="_Toc23553108"/>
              <w:bookmarkEnd w:id="5459"/>
              <w:bookmarkEnd w:id="5460"/>
            </w:del>
          </w:p>
        </w:tc>
        <w:bookmarkStart w:id="5461" w:name="_Toc23496925"/>
        <w:bookmarkStart w:id="5462" w:name="_Toc23553109"/>
        <w:bookmarkEnd w:id="5461"/>
        <w:bookmarkEnd w:id="5462"/>
      </w:tr>
      <w:tr w:rsidR="00926E1F" w:rsidRPr="006A0BE8" w:rsidDel="00F7680F" w14:paraId="732323E5" w14:textId="6042F863" w:rsidTr="007E74B5">
        <w:trPr>
          <w:del w:id="5463" w:author="Windows User" w:date="2019-09-19T03:29:00Z"/>
        </w:trPr>
        <w:tc>
          <w:tcPr>
            <w:tcW w:w="4531" w:type="dxa"/>
          </w:tcPr>
          <w:p w14:paraId="6633DC99" w14:textId="5ACD3C99" w:rsidR="00926E1F" w:rsidRPr="006A0BE8" w:rsidDel="00F7680F" w:rsidRDefault="00926E1F" w:rsidP="00E97240">
            <w:pPr>
              <w:spacing w:after="0" w:line="240" w:lineRule="auto"/>
              <w:rPr>
                <w:del w:id="5464" w:author="Windows User" w:date="2019-09-19T03:29:00Z"/>
                <w:rFonts w:cs="Times New Roman"/>
                <w:sz w:val="22"/>
                <w:szCs w:val="24"/>
                <w:lang w:val="en-ID"/>
              </w:rPr>
            </w:pPr>
            <w:del w:id="5465" w:author="Windows User" w:date="2019-09-19T03:29:00Z">
              <w:r w:rsidRPr="006A0BE8" w:rsidDel="00F7680F">
                <w:rPr>
                  <w:rFonts w:cs="Times New Roman"/>
                  <w:b/>
                  <w:sz w:val="22"/>
                  <w:szCs w:val="24"/>
                </w:rPr>
                <w:delText>Aktor</w:delText>
              </w:r>
              <w:bookmarkStart w:id="5466" w:name="_Toc23496926"/>
              <w:bookmarkStart w:id="5467" w:name="_Toc23553110"/>
              <w:bookmarkEnd w:id="5466"/>
              <w:bookmarkEnd w:id="5467"/>
            </w:del>
          </w:p>
        </w:tc>
        <w:tc>
          <w:tcPr>
            <w:tcW w:w="3544" w:type="dxa"/>
            <w:gridSpan w:val="2"/>
          </w:tcPr>
          <w:p w14:paraId="6EA2B5BE" w14:textId="5AB4AC4D" w:rsidR="00926E1F" w:rsidRPr="006A0BE8" w:rsidDel="00F7680F" w:rsidRDefault="00926E1F" w:rsidP="00E97240">
            <w:pPr>
              <w:spacing w:after="0" w:line="240" w:lineRule="auto"/>
              <w:rPr>
                <w:del w:id="5468" w:author="Windows User" w:date="2019-09-19T03:29:00Z"/>
                <w:rFonts w:cs="Times New Roman"/>
                <w:sz w:val="22"/>
                <w:szCs w:val="24"/>
                <w:lang w:val="en-ID"/>
              </w:rPr>
            </w:pPr>
            <w:del w:id="5469" w:author="Windows User" w:date="2019-09-19T03:29:00Z">
              <w:r w:rsidRPr="006A0BE8" w:rsidDel="00F7680F">
                <w:rPr>
                  <w:rFonts w:cs="Times New Roman"/>
                  <w:sz w:val="22"/>
                  <w:szCs w:val="24"/>
                </w:rPr>
                <w:delText>Senua aktor</w:delText>
              </w:r>
              <w:bookmarkStart w:id="5470" w:name="_Toc23496927"/>
              <w:bookmarkStart w:id="5471" w:name="_Toc23553111"/>
              <w:bookmarkEnd w:id="5470"/>
              <w:bookmarkEnd w:id="5471"/>
            </w:del>
          </w:p>
        </w:tc>
        <w:bookmarkStart w:id="5472" w:name="_Toc23496928"/>
        <w:bookmarkStart w:id="5473" w:name="_Toc23553112"/>
        <w:bookmarkEnd w:id="5472"/>
        <w:bookmarkEnd w:id="5473"/>
      </w:tr>
      <w:tr w:rsidR="00926E1F" w:rsidRPr="006A0BE8" w:rsidDel="00F7680F" w14:paraId="689C9C11" w14:textId="4A07A1E1" w:rsidTr="007E74B5">
        <w:trPr>
          <w:del w:id="5474" w:author="Windows User" w:date="2019-09-19T03:29:00Z"/>
        </w:trPr>
        <w:tc>
          <w:tcPr>
            <w:tcW w:w="4531" w:type="dxa"/>
          </w:tcPr>
          <w:p w14:paraId="2624FB5C" w14:textId="1FFA8353" w:rsidR="00926E1F" w:rsidRPr="006A0BE8" w:rsidDel="00F7680F" w:rsidRDefault="00926E1F" w:rsidP="00E97240">
            <w:pPr>
              <w:spacing w:after="0" w:line="240" w:lineRule="auto"/>
              <w:rPr>
                <w:del w:id="5475" w:author="Windows User" w:date="2019-09-19T03:29:00Z"/>
                <w:rFonts w:cs="Times New Roman"/>
                <w:sz w:val="22"/>
                <w:szCs w:val="24"/>
                <w:lang w:val="en-ID"/>
              </w:rPr>
            </w:pPr>
            <w:del w:id="5476" w:author="Windows User" w:date="2019-09-19T03:29:00Z">
              <w:r w:rsidRPr="006A0BE8" w:rsidDel="00F7680F">
                <w:rPr>
                  <w:rFonts w:cs="Times New Roman"/>
                  <w:b/>
                  <w:sz w:val="22"/>
                  <w:szCs w:val="24"/>
                </w:rPr>
                <w:delText>Deskripsi Singkat</w:delText>
              </w:r>
              <w:bookmarkStart w:id="5477" w:name="_Toc23496929"/>
              <w:bookmarkStart w:id="5478" w:name="_Toc23553113"/>
              <w:bookmarkEnd w:id="5477"/>
              <w:bookmarkEnd w:id="5478"/>
            </w:del>
          </w:p>
        </w:tc>
        <w:tc>
          <w:tcPr>
            <w:tcW w:w="3544" w:type="dxa"/>
            <w:gridSpan w:val="2"/>
          </w:tcPr>
          <w:p w14:paraId="73CBB2F0" w14:textId="7F0DA88A" w:rsidR="00926E1F" w:rsidRPr="006A0BE8" w:rsidDel="00F7680F" w:rsidRDefault="00926E1F" w:rsidP="00E97240">
            <w:pPr>
              <w:spacing w:after="0" w:line="240" w:lineRule="auto"/>
              <w:rPr>
                <w:del w:id="5479" w:author="Windows User" w:date="2019-09-19T03:29:00Z"/>
                <w:rFonts w:cs="Times New Roman"/>
                <w:sz w:val="22"/>
                <w:szCs w:val="24"/>
                <w:lang w:val="en-ID"/>
              </w:rPr>
            </w:pPr>
            <w:del w:id="5480" w:author="Windows User" w:date="2019-09-19T03:29:00Z">
              <w:r w:rsidRPr="006A0BE8" w:rsidDel="00F7680F">
                <w:rPr>
                  <w:rFonts w:cs="Times New Roman"/>
                  <w:sz w:val="22"/>
                  <w:szCs w:val="24"/>
                </w:rPr>
                <w:delText>Aktor melihat grafik sudut y</w:delText>
              </w:r>
              <w:bookmarkStart w:id="5481" w:name="_Toc23496930"/>
              <w:bookmarkStart w:id="5482" w:name="_Toc23553114"/>
              <w:bookmarkEnd w:id="5481"/>
              <w:bookmarkEnd w:id="5482"/>
            </w:del>
          </w:p>
        </w:tc>
        <w:bookmarkStart w:id="5483" w:name="_Toc23496931"/>
        <w:bookmarkStart w:id="5484" w:name="_Toc23553115"/>
        <w:bookmarkEnd w:id="5483"/>
        <w:bookmarkEnd w:id="5484"/>
      </w:tr>
      <w:tr w:rsidR="00926E1F" w:rsidRPr="006A0BE8" w:rsidDel="00F7680F" w14:paraId="0A944429" w14:textId="2D0F3FE7" w:rsidTr="007E74B5">
        <w:trPr>
          <w:del w:id="5485" w:author="Windows User" w:date="2019-09-19T03:29:00Z"/>
        </w:trPr>
        <w:tc>
          <w:tcPr>
            <w:tcW w:w="4531" w:type="dxa"/>
          </w:tcPr>
          <w:p w14:paraId="5B1C342E" w14:textId="469907FD" w:rsidR="00926E1F" w:rsidRPr="006A0BE8" w:rsidDel="00F7680F" w:rsidRDefault="00926E1F" w:rsidP="00E97240">
            <w:pPr>
              <w:spacing w:after="0" w:line="240" w:lineRule="auto"/>
              <w:rPr>
                <w:del w:id="5486" w:author="Windows User" w:date="2019-09-19T03:29:00Z"/>
                <w:rFonts w:cs="Times New Roman"/>
                <w:sz w:val="22"/>
                <w:szCs w:val="24"/>
                <w:lang w:val="en-ID"/>
              </w:rPr>
            </w:pPr>
            <w:del w:id="5487" w:author="Windows User" w:date="2019-09-19T03:29:00Z">
              <w:r w:rsidRPr="006A0BE8" w:rsidDel="00F7680F">
                <w:rPr>
                  <w:rFonts w:cs="Times New Roman"/>
                  <w:b/>
                  <w:sz w:val="22"/>
                  <w:szCs w:val="24"/>
                </w:rPr>
                <w:delText>Prekondisi</w:delText>
              </w:r>
              <w:bookmarkStart w:id="5488" w:name="_Toc23496932"/>
              <w:bookmarkStart w:id="5489" w:name="_Toc23553116"/>
              <w:bookmarkEnd w:id="5488"/>
              <w:bookmarkEnd w:id="5489"/>
            </w:del>
          </w:p>
        </w:tc>
        <w:tc>
          <w:tcPr>
            <w:tcW w:w="3544" w:type="dxa"/>
            <w:gridSpan w:val="2"/>
          </w:tcPr>
          <w:p w14:paraId="640ABA27" w14:textId="25CFB995" w:rsidR="00926E1F" w:rsidRPr="006A0BE8" w:rsidDel="00F7680F" w:rsidRDefault="00926E1F" w:rsidP="00E97240">
            <w:pPr>
              <w:spacing w:after="0" w:line="240" w:lineRule="auto"/>
              <w:rPr>
                <w:del w:id="5490" w:author="Windows User" w:date="2019-09-19T03:29:00Z"/>
                <w:rFonts w:cs="Times New Roman"/>
                <w:sz w:val="22"/>
                <w:szCs w:val="24"/>
                <w:lang w:val="en-ID"/>
              </w:rPr>
            </w:pPr>
            <w:del w:id="5491" w:author="Windows User" w:date="2019-09-19T03:29:00Z">
              <w:r w:rsidRPr="006A0BE8" w:rsidDel="00F7680F">
                <w:rPr>
                  <w:rFonts w:cs="Times New Roman"/>
                  <w:sz w:val="22"/>
                  <w:szCs w:val="24"/>
                </w:rPr>
                <w:delText>Aktor masuk halaman dashboard masing-masing</w:delText>
              </w:r>
              <w:bookmarkStart w:id="5492" w:name="_Toc23496933"/>
              <w:bookmarkStart w:id="5493" w:name="_Toc23553117"/>
              <w:bookmarkEnd w:id="5492"/>
              <w:bookmarkEnd w:id="5493"/>
            </w:del>
          </w:p>
        </w:tc>
        <w:bookmarkStart w:id="5494" w:name="_Toc23496934"/>
        <w:bookmarkStart w:id="5495" w:name="_Toc23553118"/>
        <w:bookmarkEnd w:id="5494"/>
        <w:bookmarkEnd w:id="5495"/>
      </w:tr>
      <w:tr w:rsidR="00926E1F" w:rsidRPr="006A0BE8" w:rsidDel="00F7680F" w14:paraId="0C72C020" w14:textId="42E66462" w:rsidTr="007E74B5">
        <w:trPr>
          <w:del w:id="5496" w:author="Windows User" w:date="2019-09-19T03:29:00Z"/>
        </w:trPr>
        <w:tc>
          <w:tcPr>
            <w:tcW w:w="4531" w:type="dxa"/>
          </w:tcPr>
          <w:p w14:paraId="75079223" w14:textId="2948C4C4" w:rsidR="00926E1F" w:rsidRPr="006A0BE8" w:rsidDel="00F7680F" w:rsidRDefault="00926E1F" w:rsidP="00E97240">
            <w:pPr>
              <w:spacing w:after="0" w:line="240" w:lineRule="auto"/>
              <w:rPr>
                <w:del w:id="5497" w:author="Windows User" w:date="2019-09-19T03:29:00Z"/>
                <w:rFonts w:cs="Times New Roman"/>
                <w:sz w:val="22"/>
                <w:szCs w:val="24"/>
                <w:lang w:val="en-ID"/>
              </w:rPr>
            </w:pPr>
            <w:del w:id="5498" w:author="Windows User" w:date="2019-09-19T03:29:00Z">
              <w:r w:rsidRPr="006A0BE8" w:rsidDel="00F7680F">
                <w:rPr>
                  <w:rFonts w:cs="Times New Roman"/>
                  <w:b/>
                  <w:sz w:val="22"/>
                  <w:szCs w:val="24"/>
                </w:rPr>
                <w:delText>Pascakondisi</w:delText>
              </w:r>
              <w:bookmarkStart w:id="5499" w:name="_Toc23496935"/>
              <w:bookmarkStart w:id="5500" w:name="_Toc23553119"/>
              <w:bookmarkEnd w:id="5499"/>
              <w:bookmarkEnd w:id="5500"/>
            </w:del>
          </w:p>
        </w:tc>
        <w:tc>
          <w:tcPr>
            <w:tcW w:w="3544" w:type="dxa"/>
            <w:gridSpan w:val="2"/>
          </w:tcPr>
          <w:p w14:paraId="3E7E403A" w14:textId="17AC2A7B" w:rsidR="00926E1F" w:rsidRPr="006A0BE8" w:rsidDel="00F7680F" w:rsidRDefault="00926E1F" w:rsidP="00E97240">
            <w:pPr>
              <w:spacing w:after="0" w:line="240" w:lineRule="auto"/>
              <w:rPr>
                <w:del w:id="5501" w:author="Windows User" w:date="2019-09-19T03:29:00Z"/>
                <w:rFonts w:cs="Times New Roman"/>
                <w:sz w:val="22"/>
                <w:szCs w:val="24"/>
                <w:lang w:val="en-ID"/>
              </w:rPr>
            </w:pPr>
            <w:del w:id="5502" w:author="Windows User" w:date="2019-09-19T03:29:00Z">
              <w:r w:rsidRPr="006A0BE8" w:rsidDel="00F7680F">
                <w:rPr>
                  <w:rFonts w:cs="Times New Roman"/>
                  <w:sz w:val="22"/>
                  <w:szCs w:val="24"/>
                </w:rPr>
                <w:delText>Aktor dapat melihat grafik sudut y</w:delText>
              </w:r>
              <w:bookmarkStart w:id="5503" w:name="_Toc23496936"/>
              <w:bookmarkStart w:id="5504" w:name="_Toc23553120"/>
              <w:bookmarkEnd w:id="5503"/>
              <w:bookmarkEnd w:id="5504"/>
            </w:del>
          </w:p>
        </w:tc>
        <w:bookmarkStart w:id="5505" w:name="_Toc23496937"/>
        <w:bookmarkStart w:id="5506" w:name="_Toc23553121"/>
        <w:bookmarkEnd w:id="5505"/>
        <w:bookmarkEnd w:id="5506"/>
      </w:tr>
      <w:tr w:rsidR="00926E1F" w:rsidRPr="006A0BE8" w:rsidDel="00F7680F" w14:paraId="44FF528F" w14:textId="269D2903" w:rsidTr="007E74B5">
        <w:trPr>
          <w:del w:id="5507" w:author="Windows User" w:date="2019-09-19T03:29:00Z"/>
        </w:trPr>
        <w:tc>
          <w:tcPr>
            <w:tcW w:w="8075" w:type="dxa"/>
            <w:gridSpan w:val="3"/>
          </w:tcPr>
          <w:p w14:paraId="294130F1" w14:textId="4715B3BD" w:rsidR="00926E1F" w:rsidRPr="006A0BE8" w:rsidDel="00F7680F" w:rsidRDefault="00926E1F" w:rsidP="00E97240">
            <w:pPr>
              <w:spacing w:after="0" w:line="240" w:lineRule="auto"/>
              <w:jc w:val="center"/>
              <w:rPr>
                <w:del w:id="5508" w:author="Windows User" w:date="2019-09-19T03:29:00Z"/>
                <w:rFonts w:cs="Times New Roman"/>
                <w:sz w:val="22"/>
                <w:szCs w:val="24"/>
              </w:rPr>
            </w:pPr>
            <w:del w:id="5509" w:author="Windows User" w:date="2019-09-19T03:29:00Z">
              <w:r w:rsidRPr="006A0BE8" w:rsidDel="00F7680F">
                <w:rPr>
                  <w:rFonts w:cs="Times New Roman"/>
                  <w:b/>
                  <w:bCs/>
                  <w:sz w:val="22"/>
                  <w:szCs w:val="24"/>
                </w:rPr>
                <w:delText>Flow Event</w:delText>
              </w:r>
              <w:bookmarkStart w:id="5510" w:name="_Toc23496938"/>
              <w:bookmarkStart w:id="5511" w:name="_Toc23553122"/>
              <w:bookmarkEnd w:id="5510"/>
              <w:bookmarkEnd w:id="5511"/>
            </w:del>
          </w:p>
        </w:tc>
        <w:bookmarkStart w:id="5512" w:name="_Toc23496939"/>
        <w:bookmarkStart w:id="5513" w:name="_Toc23553123"/>
        <w:bookmarkEnd w:id="5512"/>
        <w:bookmarkEnd w:id="5513"/>
      </w:tr>
      <w:tr w:rsidR="00926E1F" w:rsidRPr="006A0BE8" w:rsidDel="00F7680F" w14:paraId="68D690C8" w14:textId="7670F268" w:rsidTr="007E74B5">
        <w:trPr>
          <w:del w:id="5514" w:author="Windows User" w:date="2019-09-19T03:29:00Z"/>
        </w:trPr>
        <w:tc>
          <w:tcPr>
            <w:tcW w:w="8075" w:type="dxa"/>
            <w:gridSpan w:val="3"/>
          </w:tcPr>
          <w:p w14:paraId="120F1CF5" w14:textId="0C3F60CB" w:rsidR="00926E1F" w:rsidRPr="006A0BE8" w:rsidDel="00F7680F" w:rsidRDefault="00926E1F" w:rsidP="00E97240">
            <w:pPr>
              <w:spacing w:after="0" w:line="240" w:lineRule="auto"/>
              <w:jc w:val="center"/>
              <w:rPr>
                <w:del w:id="5515" w:author="Windows User" w:date="2019-09-19T03:29:00Z"/>
                <w:rFonts w:cs="Times New Roman"/>
                <w:sz w:val="22"/>
                <w:szCs w:val="24"/>
              </w:rPr>
            </w:pPr>
            <w:del w:id="5516" w:author="Windows User" w:date="2019-09-19T03:29:00Z">
              <w:r w:rsidRPr="006A0BE8" w:rsidDel="00F7680F">
                <w:rPr>
                  <w:rFonts w:cs="Times New Roman"/>
                  <w:b/>
                  <w:sz w:val="22"/>
                  <w:szCs w:val="24"/>
                </w:rPr>
                <w:delText>Normal Flow : Lihat graf</w:delText>
              </w:r>
              <w:r w:rsidR="00E07971" w:rsidRPr="006A0BE8" w:rsidDel="00F7680F">
                <w:rPr>
                  <w:rFonts w:cs="Times New Roman"/>
                  <w:b/>
                  <w:sz w:val="22"/>
                  <w:szCs w:val="24"/>
                </w:rPr>
                <w:delText>ik sudut y</w:delText>
              </w:r>
              <w:bookmarkStart w:id="5517" w:name="_Toc23496940"/>
              <w:bookmarkStart w:id="5518" w:name="_Toc23553124"/>
              <w:bookmarkEnd w:id="5517"/>
              <w:bookmarkEnd w:id="5518"/>
            </w:del>
          </w:p>
        </w:tc>
        <w:bookmarkStart w:id="5519" w:name="_Toc23496941"/>
        <w:bookmarkStart w:id="5520" w:name="_Toc23553125"/>
        <w:bookmarkEnd w:id="5519"/>
        <w:bookmarkEnd w:id="5520"/>
      </w:tr>
      <w:tr w:rsidR="00926E1F" w:rsidRPr="006A0BE8" w:rsidDel="00F7680F" w14:paraId="58A77497" w14:textId="1821B7FA" w:rsidTr="007E74B5">
        <w:trPr>
          <w:trHeight w:val="517"/>
          <w:del w:id="5521" w:author="Windows User" w:date="2019-09-19T03:29:00Z"/>
        </w:trPr>
        <w:tc>
          <w:tcPr>
            <w:tcW w:w="4604" w:type="dxa"/>
            <w:gridSpan w:val="2"/>
          </w:tcPr>
          <w:p w14:paraId="0A7D4830" w14:textId="20784A67" w:rsidR="00926E1F" w:rsidRPr="006A0BE8" w:rsidDel="00F7680F" w:rsidRDefault="00926E1F" w:rsidP="00E97240">
            <w:pPr>
              <w:spacing w:after="0" w:line="240" w:lineRule="auto"/>
              <w:rPr>
                <w:del w:id="5522" w:author="Windows User" w:date="2019-09-19T03:29:00Z"/>
                <w:rFonts w:cs="Times New Roman"/>
                <w:b/>
                <w:sz w:val="22"/>
                <w:szCs w:val="24"/>
              </w:rPr>
            </w:pPr>
            <w:del w:id="5523" w:author="Windows User" w:date="2019-09-19T03:29:00Z">
              <w:r w:rsidRPr="006A0BE8" w:rsidDel="00F7680F">
                <w:rPr>
                  <w:rFonts w:cs="Times New Roman"/>
                  <w:sz w:val="22"/>
                  <w:szCs w:val="24"/>
                </w:rPr>
                <w:delText>Aksi Aktor</w:delText>
              </w:r>
              <w:bookmarkStart w:id="5524" w:name="_Toc23496942"/>
              <w:bookmarkStart w:id="5525" w:name="_Toc23553126"/>
              <w:bookmarkEnd w:id="5524"/>
              <w:bookmarkEnd w:id="5525"/>
            </w:del>
          </w:p>
        </w:tc>
        <w:tc>
          <w:tcPr>
            <w:tcW w:w="3471" w:type="dxa"/>
          </w:tcPr>
          <w:p w14:paraId="034712C3" w14:textId="25BB2907" w:rsidR="00926E1F" w:rsidRPr="006A0BE8" w:rsidDel="00F7680F" w:rsidRDefault="00926E1F" w:rsidP="00E97240">
            <w:pPr>
              <w:spacing w:after="0" w:line="240" w:lineRule="auto"/>
              <w:rPr>
                <w:del w:id="5526" w:author="Windows User" w:date="2019-09-19T03:29:00Z"/>
                <w:rFonts w:cs="Times New Roman"/>
                <w:b/>
                <w:sz w:val="22"/>
                <w:szCs w:val="24"/>
              </w:rPr>
            </w:pPr>
            <w:del w:id="5527" w:author="Windows User" w:date="2019-09-19T03:29:00Z">
              <w:r w:rsidRPr="006A0BE8" w:rsidDel="00F7680F">
                <w:rPr>
                  <w:rFonts w:cs="Times New Roman"/>
                  <w:sz w:val="22"/>
                  <w:szCs w:val="24"/>
                </w:rPr>
                <w:delText>Reaksi Sistem</w:delText>
              </w:r>
              <w:bookmarkStart w:id="5528" w:name="_Toc23496943"/>
              <w:bookmarkStart w:id="5529" w:name="_Toc23553127"/>
              <w:bookmarkEnd w:id="5528"/>
              <w:bookmarkEnd w:id="5529"/>
            </w:del>
          </w:p>
        </w:tc>
        <w:bookmarkStart w:id="5530" w:name="_Toc23496944"/>
        <w:bookmarkStart w:id="5531" w:name="_Toc23553128"/>
        <w:bookmarkEnd w:id="5530"/>
        <w:bookmarkEnd w:id="5531"/>
      </w:tr>
      <w:tr w:rsidR="00926E1F" w:rsidRPr="006A0BE8" w:rsidDel="00F7680F" w14:paraId="6E3C16D0" w14:textId="0545E324" w:rsidTr="007E74B5">
        <w:trPr>
          <w:trHeight w:val="371"/>
          <w:del w:id="5532" w:author="Windows User" w:date="2019-09-19T03:29:00Z"/>
        </w:trPr>
        <w:tc>
          <w:tcPr>
            <w:tcW w:w="4604" w:type="dxa"/>
            <w:gridSpan w:val="2"/>
          </w:tcPr>
          <w:p w14:paraId="2B30B613" w14:textId="52657523" w:rsidR="00926E1F" w:rsidRPr="006A0BE8" w:rsidDel="00F7680F" w:rsidRDefault="00926E1F">
            <w:pPr>
              <w:pStyle w:val="ListParagraph"/>
              <w:numPr>
                <w:ilvl w:val="0"/>
                <w:numId w:val="44"/>
              </w:numPr>
              <w:spacing w:after="0" w:line="240" w:lineRule="auto"/>
              <w:rPr>
                <w:del w:id="5533" w:author="Windows User" w:date="2019-09-19T03:29:00Z"/>
                <w:rFonts w:cs="Times New Roman"/>
                <w:sz w:val="22"/>
                <w:szCs w:val="24"/>
              </w:rPr>
              <w:pPrChange w:id="5534" w:author="Windows User" w:date="2019-09-19T02:17:00Z">
                <w:pPr>
                  <w:pStyle w:val="ListParagraph"/>
                  <w:numPr>
                    <w:numId w:val="21"/>
                  </w:numPr>
                  <w:spacing w:after="0" w:line="240" w:lineRule="auto"/>
                  <w:ind w:hanging="360"/>
                </w:pPr>
              </w:pPrChange>
            </w:pPr>
            <w:del w:id="5535" w:author="Windows User" w:date="2019-09-19T03:29:00Z">
              <w:r w:rsidRPr="006A0BE8" w:rsidDel="00F7680F">
                <w:rPr>
                  <w:rFonts w:cs="Times New Roman"/>
                  <w:sz w:val="22"/>
                  <w:szCs w:val="24"/>
                </w:rPr>
                <w:delText>Klik menu grafik  pilih sudut y</w:delText>
              </w:r>
              <w:bookmarkStart w:id="5536" w:name="_Toc23496945"/>
              <w:bookmarkStart w:id="5537" w:name="_Toc23553129"/>
              <w:bookmarkEnd w:id="5536"/>
              <w:bookmarkEnd w:id="5537"/>
            </w:del>
          </w:p>
        </w:tc>
        <w:tc>
          <w:tcPr>
            <w:tcW w:w="3471" w:type="dxa"/>
          </w:tcPr>
          <w:p w14:paraId="06C5D2FE" w14:textId="194BA000" w:rsidR="00926E1F" w:rsidRPr="006A0BE8" w:rsidDel="00F7680F" w:rsidRDefault="00926E1F" w:rsidP="00E97240">
            <w:pPr>
              <w:spacing w:after="0" w:line="240" w:lineRule="auto"/>
              <w:rPr>
                <w:del w:id="5538" w:author="Windows User" w:date="2019-09-19T03:29:00Z"/>
                <w:rFonts w:cs="Times New Roman"/>
                <w:sz w:val="22"/>
                <w:szCs w:val="24"/>
              </w:rPr>
            </w:pPr>
            <w:bookmarkStart w:id="5539" w:name="_Toc23496946"/>
            <w:bookmarkStart w:id="5540" w:name="_Toc23553130"/>
            <w:bookmarkEnd w:id="5539"/>
            <w:bookmarkEnd w:id="5540"/>
          </w:p>
        </w:tc>
        <w:bookmarkStart w:id="5541" w:name="_Toc23496947"/>
        <w:bookmarkStart w:id="5542" w:name="_Toc23553131"/>
        <w:bookmarkEnd w:id="5541"/>
        <w:bookmarkEnd w:id="5542"/>
      </w:tr>
      <w:tr w:rsidR="00926E1F" w:rsidRPr="006A0BE8" w:rsidDel="00F7680F" w14:paraId="592F9FA3" w14:textId="58B6F465" w:rsidTr="007E74B5">
        <w:trPr>
          <w:trHeight w:val="370"/>
          <w:del w:id="5543" w:author="Windows User" w:date="2019-09-19T03:29:00Z"/>
        </w:trPr>
        <w:tc>
          <w:tcPr>
            <w:tcW w:w="4604" w:type="dxa"/>
            <w:gridSpan w:val="2"/>
          </w:tcPr>
          <w:p w14:paraId="124420C7" w14:textId="652785F6" w:rsidR="00926E1F" w:rsidRPr="006A0BE8" w:rsidDel="00F7680F" w:rsidRDefault="00926E1F" w:rsidP="00E97240">
            <w:pPr>
              <w:pStyle w:val="ListParagraph"/>
              <w:spacing w:after="0" w:line="240" w:lineRule="auto"/>
              <w:rPr>
                <w:del w:id="5544" w:author="Windows User" w:date="2019-09-19T03:29:00Z"/>
                <w:rFonts w:cs="Times New Roman"/>
                <w:sz w:val="22"/>
                <w:szCs w:val="24"/>
              </w:rPr>
            </w:pPr>
            <w:bookmarkStart w:id="5545" w:name="_Toc23496948"/>
            <w:bookmarkStart w:id="5546" w:name="_Toc23553132"/>
            <w:bookmarkEnd w:id="5545"/>
            <w:bookmarkEnd w:id="5546"/>
          </w:p>
          <w:p w14:paraId="5AAA2578" w14:textId="384B1CD0" w:rsidR="00926E1F" w:rsidRPr="006A0BE8" w:rsidDel="00F7680F" w:rsidRDefault="00926E1F" w:rsidP="00E97240">
            <w:pPr>
              <w:pStyle w:val="ListParagraph"/>
              <w:spacing w:after="0" w:line="240" w:lineRule="auto"/>
              <w:rPr>
                <w:del w:id="5547" w:author="Windows User" w:date="2019-09-19T03:29:00Z"/>
                <w:rFonts w:cs="Times New Roman"/>
                <w:sz w:val="22"/>
                <w:szCs w:val="24"/>
              </w:rPr>
            </w:pPr>
            <w:bookmarkStart w:id="5548" w:name="_Toc23496949"/>
            <w:bookmarkStart w:id="5549" w:name="_Toc23553133"/>
            <w:bookmarkEnd w:id="5548"/>
            <w:bookmarkEnd w:id="5549"/>
          </w:p>
          <w:p w14:paraId="4C6C48C1" w14:textId="349D275D" w:rsidR="00926E1F" w:rsidRPr="006A0BE8" w:rsidDel="00F7680F" w:rsidRDefault="00926E1F" w:rsidP="00E97240">
            <w:pPr>
              <w:spacing w:after="0" w:line="240" w:lineRule="auto"/>
              <w:rPr>
                <w:del w:id="5550" w:author="Windows User" w:date="2019-09-19T03:29:00Z"/>
                <w:rFonts w:cs="Times New Roman"/>
                <w:b/>
                <w:sz w:val="22"/>
                <w:szCs w:val="24"/>
              </w:rPr>
            </w:pPr>
            <w:bookmarkStart w:id="5551" w:name="_Toc23496950"/>
            <w:bookmarkStart w:id="5552" w:name="_Toc23553134"/>
            <w:bookmarkEnd w:id="5551"/>
            <w:bookmarkEnd w:id="5552"/>
          </w:p>
        </w:tc>
        <w:tc>
          <w:tcPr>
            <w:tcW w:w="3471" w:type="dxa"/>
          </w:tcPr>
          <w:p w14:paraId="712FFDFC" w14:textId="0BFBDF6C" w:rsidR="00926E1F" w:rsidRPr="006A0BE8" w:rsidDel="00F7680F" w:rsidRDefault="00926E1F">
            <w:pPr>
              <w:pStyle w:val="ListParagraph"/>
              <w:numPr>
                <w:ilvl w:val="0"/>
                <w:numId w:val="44"/>
              </w:numPr>
              <w:spacing w:after="0" w:line="240" w:lineRule="auto"/>
              <w:rPr>
                <w:del w:id="5553" w:author="Windows User" w:date="2019-09-19T03:29:00Z"/>
                <w:rFonts w:cs="Times New Roman"/>
                <w:sz w:val="22"/>
                <w:szCs w:val="24"/>
              </w:rPr>
              <w:pPrChange w:id="5554" w:author="Windows User" w:date="2019-09-19T02:17:00Z">
                <w:pPr>
                  <w:pStyle w:val="ListParagraph"/>
                  <w:numPr>
                    <w:numId w:val="21"/>
                  </w:numPr>
                  <w:spacing w:after="0" w:line="240" w:lineRule="auto"/>
                  <w:ind w:hanging="360"/>
                </w:pPr>
              </w:pPrChange>
            </w:pPr>
            <w:del w:id="5555" w:author="Windows User" w:date="2019-09-19T03:29:00Z">
              <w:r w:rsidRPr="006A0BE8" w:rsidDel="00F7680F">
                <w:rPr>
                  <w:rFonts w:cs="Times New Roman"/>
                  <w:sz w:val="22"/>
                  <w:szCs w:val="24"/>
                </w:rPr>
                <w:delText>Menampilkan grafik sudut y</w:delText>
              </w:r>
              <w:bookmarkStart w:id="5556" w:name="_Toc23496951"/>
              <w:bookmarkStart w:id="5557" w:name="_Toc23553135"/>
              <w:bookmarkEnd w:id="5556"/>
              <w:bookmarkEnd w:id="5557"/>
            </w:del>
          </w:p>
        </w:tc>
        <w:bookmarkStart w:id="5558" w:name="_Toc23496952"/>
        <w:bookmarkStart w:id="5559" w:name="_Toc23553136"/>
        <w:bookmarkEnd w:id="5558"/>
        <w:bookmarkEnd w:id="5559"/>
      </w:tr>
    </w:tbl>
    <w:p w14:paraId="48378678" w14:textId="7DCAAF70" w:rsidR="00E07971" w:rsidRPr="006A0BE8" w:rsidDel="00F7680F" w:rsidRDefault="00E07971" w:rsidP="00926E1F">
      <w:pPr>
        <w:rPr>
          <w:del w:id="5560" w:author="Windows User" w:date="2019-09-19T03:29:00Z"/>
          <w:rFonts w:cs="Times New Roman"/>
          <w:b/>
        </w:rPr>
      </w:pPr>
      <w:bookmarkStart w:id="5561" w:name="_Toc23496953"/>
      <w:bookmarkStart w:id="5562" w:name="_Toc23553137"/>
      <w:bookmarkEnd w:id="5561"/>
      <w:bookmarkEnd w:id="5562"/>
    </w:p>
    <w:p w14:paraId="27FE656E" w14:textId="58A54FF9" w:rsidR="00926E1F" w:rsidRPr="006A0BE8" w:rsidDel="00F7680F" w:rsidRDefault="00E07971" w:rsidP="00E07971">
      <w:pPr>
        <w:rPr>
          <w:del w:id="5563" w:author="Windows User" w:date="2019-09-19T03:29:00Z"/>
          <w:rFonts w:cs="Times New Roman"/>
          <w:b/>
        </w:rPr>
      </w:pPr>
      <w:del w:id="5564" w:author="Windows User" w:date="2019-09-19T03:29:00Z">
        <w:r w:rsidRPr="006A0BE8" w:rsidDel="00F7680F">
          <w:rPr>
            <w:rFonts w:cs="Times New Roman"/>
            <w:b/>
          </w:rPr>
          <w:br w:type="page"/>
        </w:r>
      </w:del>
    </w:p>
    <w:p w14:paraId="58D38B59" w14:textId="0F10C580" w:rsidR="004F2EF7" w:rsidRPr="006A0BE8" w:rsidDel="00F7680F" w:rsidRDefault="0090212E">
      <w:pPr>
        <w:pStyle w:val="Heading3"/>
        <w:numPr>
          <w:ilvl w:val="2"/>
          <w:numId w:val="43"/>
        </w:numPr>
        <w:ind w:left="357" w:hanging="357"/>
        <w:rPr>
          <w:del w:id="5565" w:author="Windows User" w:date="2019-09-19T03:29:00Z"/>
          <w:rFonts w:cs="Times New Roman"/>
        </w:rPr>
        <w:pPrChange w:id="5566" w:author="Windows User" w:date="2019-09-19T02:40:00Z">
          <w:pPr>
            <w:pStyle w:val="Heading3"/>
          </w:pPr>
        </w:pPrChange>
      </w:pPr>
      <w:del w:id="5567" w:author="Windows User" w:date="2019-09-19T03:29:00Z">
        <w:r w:rsidRPr="006A0BE8" w:rsidDel="00F7680F">
          <w:rPr>
            <w:rFonts w:cs="Times New Roman"/>
          </w:rPr>
          <w:delText xml:space="preserve">Simulasi penggunaan </w:delText>
        </w:r>
        <w:r w:rsidR="00E404DF" w:rsidRPr="006A0BE8" w:rsidDel="00F7680F">
          <w:rPr>
            <w:rFonts w:cs="Times New Roman"/>
          </w:rPr>
          <w:delText>energi</w:delText>
        </w:r>
        <w:bookmarkStart w:id="5568" w:name="_Toc23496954"/>
        <w:bookmarkStart w:id="5569" w:name="_Toc23553138"/>
        <w:bookmarkEnd w:id="5568"/>
        <w:bookmarkEnd w:id="5569"/>
      </w:del>
    </w:p>
    <w:p w14:paraId="08934404" w14:textId="7130A576" w:rsidR="00E75BB9" w:rsidRPr="006A0BE8" w:rsidDel="00F7680F" w:rsidRDefault="00E75BB9" w:rsidP="00E07971">
      <w:pPr>
        <w:ind w:firstLine="567"/>
        <w:rPr>
          <w:del w:id="5570" w:author="Windows User" w:date="2019-09-19T03:29:00Z"/>
          <w:rFonts w:cs="Times New Roman"/>
          <w:szCs w:val="24"/>
        </w:rPr>
      </w:pPr>
      <w:del w:id="5571" w:author="Windows User" w:date="2019-09-19T03:29:00Z">
        <w:r w:rsidRPr="006A0BE8" w:rsidDel="00F7680F">
          <w:rPr>
            <w:rFonts w:cs="Times New Roman"/>
            <w:szCs w:val="24"/>
          </w:rPr>
          <w:delText xml:space="preserve">Skenario ini menjelaskan alur untuk melakukan simulasi energi. Fitur ini bisa dilakukan oleh semua user. Skenario melakukan simulasi energi dapat dilihat pada </w:delText>
        </w:r>
        <w:r w:rsidR="006343B3" w:rsidRPr="006A0BE8" w:rsidDel="00F7680F">
          <w:rPr>
            <w:rFonts w:cs="Times New Roman"/>
            <w:szCs w:val="24"/>
          </w:rPr>
          <w:delText>Tabel</w:delText>
        </w:r>
        <w:r w:rsidR="00E07971" w:rsidRPr="006A0BE8" w:rsidDel="00F7680F">
          <w:rPr>
            <w:rFonts w:cs="Times New Roman"/>
            <w:szCs w:val="24"/>
          </w:rPr>
          <w:delText xml:space="preserve"> 4.19.</w:delText>
        </w:r>
        <w:bookmarkStart w:id="5572" w:name="_Toc23496955"/>
        <w:bookmarkStart w:id="5573" w:name="_Toc23553139"/>
        <w:bookmarkEnd w:id="5572"/>
        <w:bookmarkEnd w:id="5573"/>
      </w:del>
    </w:p>
    <w:p w14:paraId="108D6741" w14:textId="7E4D3E46" w:rsidR="007E74B5" w:rsidRPr="006A0BE8" w:rsidDel="00F7680F" w:rsidRDefault="007E74B5" w:rsidP="007E74B5">
      <w:pPr>
        <w:pStyle w:val="Caption"/>
        <w:keepNext/>
        <w:spacing w:after="0" w:line="360" w:lineRule="auto"/>
        <w:jc w:val="center"/>
        <w:rPr>
          <w:del w:id="5574" w:author="Windows User" w:date="2019-09-19T03:29:00Z"/>
          <w:rFonts w:cs="Times New Roman"/>
          <w:i w:val="0"/>
          <w:color w:val="auto"/>
          <w:sz w:val="24"/>
        </w:rPr>
      </w:pPr>
      <w:del w:id="5575" w:author="Windows User" w:date="2019-09-19T03:29:00Z">
        <w:r w:rsidRPr="006A0BE8" w:rsidDel="00F7680F">
          <w:rPr>
            <w:rFonts w:cs="Times New Roman"/>
            <w:i w:val="0"/>
            <w:color w:val="auto"/>
            <w:sz w:val="24"/>
          </w:rPr>
          <w:delText xml:space="preserve">Tabel </w:delText>
        </w:r>
      </w:del>
      <w:del w:id="5576" w:author="Windows User" w:date="2019-09-18T15:48:00Z">
        <w:r w:rsidRPr="006A0BE8" w:rsidDel="00F10288">
          <w:rPr>
            <w:rFonts w:cs="Times New Roman"/>
            <w:iCs w:val="0"/>
          </w:rPr>
          <w:fldChar w:fldCharType="begin"/>
        </w:r>
        <w:r w:rsidRPr="006A0BE8" w:rsidDel="00F10288">
          <w:rPr>
            <w:rFonts w:cs="Times New Roman"/>
            <w:i w:val="0"/>
            <w:color w:val="auto"/>
            <w:sz w:val="24"/>
          </w:rPr>
          <w:delInstrText xml:space="preserve"> STYLEREF 1 \s </w:delInstrText>
        </w:r>
        <w:r w:rsidRPr="006A0BE8" w:rsidDel="00F10288">
          <w:rPr>
            <w:rFonts w:cs="Times New Roman"/>
            <w:iCs w:val="0"/>
          </w:rPr>
          <w:fldChar w:fldCharType="separate"/>
        </w:r>
        <w:r w:rsidRPr="006A0BE8" w:rsidDel="00F10288">
          <w:rPr>
            <w:rFonts w:cs="Times New Roman"/>
            <w:i w:val="0"/>
            <w:noProof/>
            <w:color w:val="auto"/>
            <w:sz w:val="24"/>
          </w:rPr>
          <w:delText>4</w:delText>
        </w:r>
        <w:r w:rsidRPr="006A0BE8" w:rsidDel="00F10288">
          <w:rPr>
            <w:rFonts w:cs="Times New Roman"/>
            <w:iCs w:val="0"/>
          </w:rPr>
          <w:fldChar w:fldCharType="end"/>
        </w:r>
        <w:r w:rsidRPr="006A0BE8" w:rsidDel="00F10288">
          <w:rPr>
            <w:rFonts w:cs="Times New Roman"/>
            <w:i w:val="0"/>
            <w:color w:val="auto"/>
            <w:sz w:val="24"/>
          </w:rPr>
          <w:delText>.</w:delText>
        </w:r>
        <w:r w:rsidRPr="006A0BE8" w:rsidDel="00F10288">
          <w:rPr>
            <w:rFonts w:cs="Times New Roman"/>
            <w:iCs w:val="0"/>
          </w:rPr>
          <w:fldChar w:fldCharType="begin"/>
        </w:r>
        <w:r w:rsidRPr="006A0BE8" w:rsidDel="00F10288">
          <w:rPr>
            <w:rFonts w:cs="Times New Roman"/>
            <w:i w:val="0"/>
            <w:color w:val="auto"/>
            <w:sz w:val="24"/>
          </w:rPr>
          <w:delInstrText xml:space="preserve"> SEQ Tabel \* ARABIC \s 1 </w:delInstrText>
        </w:r>
        <w:r w:rsidRPr="006A0BE8" w:rsidDel="00F10288">
          <w:rPr>
            <w:rFonts w:cs="Times New Roman"/>
            <w:iCs w:val="0"/>
          </w:rPr>
          <w:fldChar w:fldCharType="separate"/>
        </w:r>
        <w:r w:rsidRPr="006A0BE8" w:rsidDel="00F10288">
          <w:rPr>
            <w:rFonts w:cs="Times New Roman"/>
            <w:i w:val="0"/>
            <w:noProof/>
            <w:color w:val="auto"/>
            <w:sz w:val="24"/>
          </w:rPr>
          <w:delText>19</w:delText>
        </w:r>
        <w:r w:rsidRPr="006A0BE8" w:rsidDel="00F10288">
          <w:rPr>
            <w:rFonts w:cs="Times New Roman"/>
            <w:iCs w:val="0"/>
          </w:rPr>
          <w:fldChar w:fldCharType="end"/>
        </w:r>
      </w:del>
      <w:del w:id="5577" w:author="Windows User" w:date="2019-09-19T03:29:00Z">
        <w:r w:rsidRPr="006A0BE8" w:rsidDel="00F7680F">
          <w:rPr>
            <w:rFonts w:cs="Times New Roman"/>
            <w:i w:val="0"/>
            <w:color w:val="auto"/>
            <w:sz w:val="24"/>
          </w:rPr>
          <w:delText xml:space="preserve"> Simulasi Penggunaan Energi</w:delText>
        </w:r>
        <w:bookmarkStart w:id="5578" w:name="_Toc23496956"/>
        <w:bookmarkStart w:id="5579" w:name="_Toc23553140"/>
        <w:bookmarkEnd w:id="5578"/>
        <w:bookmarkEnd w:id="5579"/>
      </w:del>
    </w:p>
    <w:tbl>
      <w:tblPr>
        <w:tblStyle w:val="TableGrid"/>
        <w:tblW w:w="8075" w:type="dxa"/>
        <w:tblLook w:val="04A0" w:firstRow="1" w:lastRow="0" w:firstColumn="1" w:lastColumn="0" w:noHBand="0" w:noVBand="1"/>
      </w:tblPr>
      <w:tblGrid>
        <w:gridCol w:w="4531"/>
        <w:gridCol w:w="73"/>
        <w:gridCol w:w="3471"/>
      </w:tblGrid>
      <w:tr w:rsidR="00E404DF" w:rsidRPr="006A0BE8" w:rsidDel="00F7680F" w14:paraId="732F84D0" w14:textId="5FE3CCCF" w:rsidTr="007E74B5">
        <w:trPr>
          <w:del w:id="5580" w:author="Windows User" w:date="2019-09-19T03:29:00Z"/>
        </w:trPr>
        <w:tc>
          <w:tcPr>
            <w:tcW w:w="4531" w:type="dxa"/>
          </w:tcPr>
          <w:p w14:paraId="1C8BB5E0" w14:textId="6F854BB6" w:rsidR="00E404DF" w:rsidRPr="006A0BE8" w:rsidDel="00F7680F" w:rsidRDefault="00E404DF" w:rsidP="00C01F28">
            <w:pPr>
              <w:spacing w:after="0" w:line="240" w:lineRule="auto"/>
              <w:rPr>
                <w:del w:id="5581" w:author="Windows User" w:date="2019-09-19T03:29:00Z"/>
                <w:rFonts w:cs="Times New Roman"/>
                <w:szCs w:val="24"/>
                <w:lang w:val="en-ID"/>
              </w:rPr>
            </w:pPr>
            <w:del w:id="5582" w:author="Windows User" w:date="2019-09-19T03:29:00Z">
              <w:r w:rsidRPr="006A0BE8" w:rsidDel="00F7680F">
                <w:rPr>
                  <w:rFonts w:cs="Times New Roman"/>
                  <w:b/>
                  <w:szCs w:val="24"/>
                </w:rPr>
                <w:delText>Nama Usecase</w:delText>
              </w:r>
              <w:bookmarkStart w:id="5583" w:name="_Toc23496957"/>
              <w:bookmarkStart w:id="5584" w:name="_Toc23553141"/>
              <w:bookmarkEnd w:id="5583"/>
              <w:bookmarkEnd w:id="5584"/>
            </w:del>
          </w:p>
        </w:tc>
        <w:tc>
          <w:tcPr>
            <w:tcW w:w="3544" w:type="dxa"/>
            <w:gridSpan w:val="2"/>
          </w:tcPr>
          <w:p w14:paraId="36CD0B19" w14:textId="22E5AB27" w:rsidR="00E404DF" w:rsidRPr="006A0BE8" w:rsidDel="00F7680F" w:rsidRDefault="00E404DF" w:rsidP="00C01F28">
            <w:pPr>
              <w:spacing w:after="0" w:line="240" w:lineRule="auto"/>
              <w:rPr>
                <w:del w:id="5585" w:author="Windows User" w:date="2019-09-19T03:29:00Z"/>
                <w:rFonts w:cs="Times New Roman"/>
                <w:szCs w:val="24"/>
                <w:lang w:val="en-ID"/>
              </w:rPr>
            </w:pPr>
            <w:del w:id="5586" w:author="Windows User" w:date="2019-09-19T03:29:00Z">
              <w:r w:rsidRPr="006A0BE8" w:rsidDel="00F7680F">
                <w:rPr>
                  <w:rFonts w:cs="Times New Roman"/>
                  <w:szCs w:val="24"/>
                </w:rPr>
                <w:delText xml:space="preserve">Simulasi penggunaan </w:delText>
              </w:r>
              <w:r w:rsidR="00495B84" w:rsidRPr="006A0BE8" w:rsidDel="00F7680F">
                <w:rPr>
                  <w:rFonts w:cs="Times New Roman"/>
                  <w:szCs w:val="24"/>
                </w:rPr>
                <w:delText>energi</w:delText>
              </w:r>
              <w:bookmarkStart w:id="5587" w:name="_Toc23496958"/>
              <w:bookmarkStart w:id="5588" w:name="_Toc23553142"/>
              <w:bookmarkEnd w:id="5587"/>
              <w:bookmarkEnd w:id="5588"/>
            </w:del>
          </w:p>
        </w:tc>
        <w:bookmarkStart w:id="5589" w:name="_Toc23496959"/>
        <w:bookmarkStart w:id="5590" w:name="_Toc23553143"/>
        <w:bookmarkEnd w:id="5589"/>
        <w:bookmarkEnd w:id="5590"/>
      </w:tr>
      <w:tr w:rsidR="00E404DF" w:rsidRPr="006A0BE8" w:rsidDel="00F7680F" w14:paraId="434E8F60" w14:textId="2BBF4919" w:rsidTr="007E74B5">
        <w:trPr>
          <w:del w:id="5591" w:author="Windows User" w:date="2019-09-19T03:29:00Z"/>
        </w:trPr>
        <w:tc>
          <w:tcPr>
            <w:tcW w:w="4531" w:type="dxa"/>
          </w:tcPr>
          <w:p w14:paraId="01070B63" w14:textId="2C18F792" w:rsidR="00E404DF" w:rsidRPr="006A0BE8" w:rsidDel="00F7680F" w:rsidRDefault="00E404DF" w:rsidP="00C01F28">
            <w:pPr>
              <w:spacing w:after="0" w:line="240" w:lineRule="auto"/>
              <w:rPr>
                <w:del w:id="5592" w:author="Windows User" w:date="2019-09-19T03:29:00Z"/>
                <w:rFonts w:cs="Times New Roman"/>
                <w:szCs w:val="24"/>
                <w:lang w:val="en-ID"/>
              </w:rPr>
            </w:pPr>
            <w:del w:id="5593" w:author="Windows User" w:date="2019-09-19T03:29:00Z">
              <w:r w:rsidRPr="006A0BE8" w:rsidDel="00F7680F">
                <w:rPr>
                  <w:rFonts w:cs="Times New Roman"/>
                  <w:b/>
                  <w:szCs w:val="24"/>
                </w:rPr>
                <w:delText>Aktor</w:delText>
              </w:r>
              <w:bookmarkStart w:id="5594" w:name="_Toc23496960"/>
              <w:bookmarkStart w:id="5595" w:name="_Toc23553144"/>
              <w:bookmarkEnd w:id="5594"/>
              <w:bookmarkEnd w:id="5595"/>
            </w:del>
          </w:p>
        </w:tc>
        <w:tc>
          <w:tcPr>
            <w:tcW w:w="3544" w:type="dxa"/>
            <w:gridSpan w:val="2"/>
          </w:tcPr>
          <w:p w14:paraId="064C9721" w14:textId="707AA2AA" w:rsidR="00E404DF" w:rsidRPr="006A0BE8" w:rsidDel="00F7680F" w:rsidRDefault="00E404DF" w:rsidP="00C01F28">
            <w:pPr>
              <w:spacing w:after="0" w:line="240" w:lineRule="auto"/>
              <w:rPr>
                <w:del w:id="5596" w:author="Windows User" w:date="2019-09-19T03:29:00Z"/>
                <w:rFonts w:cs="Times New Roman"/>
                <w:szCs w:val="24"/>
                <w:lang w:val="en-ID"/>
              </w:rPr>
            </w:pPr>
            <w:del w:id="5597" w:author="Windows User" w:date="2019-09-19T03:29:00Z">
              <w:r w:rsidRPr="006A0BE8" w:rsidDel="00F7680F">
                <w:rPr>
                  <w:rFonts w:cs="Times New Roman"/>
                  <w:szCs w:val="24"/>
                </w:rPr>
                <w:delText>Senua aktor</w:delText>
              </w:r>
              <w:bookmarkStart w:id="5598" w:name="_Toc23496961"/>
              <w:bookmarkStart w:id="5599" w:name="_Toc23553145"/>
              <w:bookmarkEnd w:id="5598"/>
              <w:bookmarkEnd w:id="5599"/>
            </w:del>
          </w:p>
        </w:tc>
        <w:bookmarkStart w:id="5600" w:name="_Toc23496962"/>
        <w:bookmarkStart w:id="5601" w:name="_Toc23553146"/>
        <w:bookmarkEnd w:id="5600"/>
        <w:bookmarkEnd w:id="5601"/>
      </w:tr>
      <w:tr w:rsidR="00E404DF" w:rsidRPr="006A0BE8" w:rsidDel="00F7680F" w14:paraId="19CF0BD6" w14:textId="521FD952" w:rsidTr="007E74B5">
        <w:trPr>
          <w:del w:id="5602" w:author="Windows User" w:date="2019-09-19T03:29:00Z"/>
        </w:trPr>
        <w:tc>
          <w:tcPr>
            <w:tcW w:w="4531" w:type="dxa"/>
          </w:tcPr>
          <w:p w14:paraId="37DF38AA" w14:textId="6CB7DC9D" w:rsidR="00E404DF" w:rsidRPr="006A0BE8" w:rsidDel="00F7680F" w:rsidRDefault="00E404DF" w:rsidP="00C01F28">
            <w:pPr>
              <w:spacing w:after="0" w:line="240" w:lineRule="auto"/>
              <w:rPr>
                <w:del w:id="5603" w:author="Windows User" w:date="2019-09-19T03:29:00Z"/>
                <w:rFonts w:cs="Times New Roman"/>
                <w:szCs w:val="24"/>
                <w:lang w:val="en-ID"/>
              </w:rPr>
            </w:pPr>
            <w:del w:id="5604" w:author="Windows User" w:date="2019-09-19T03:29:00Z">
              <w:r w:rsidRPr="006A0BE8" w:rsidDel="00F7680F">
                <w:rPr>
                  <w:rFonts w:cs="Times New Roman"/>
                  <w:b/>
                  <w:szCs w:val="24"/>
                </w:rPr>
                <w:delText>Deskripsi Singkat</w:delText>
              </w:r>
              <w:bookmarkStart w:id="5605" w:name="_Toc23496963"/>
              <w:bookmarkStart w:id="5606" w:name="_Toc23553147"/>
              <w:bookmarkEnd w:id="5605"/>
              <w:bookmarkEnd w:id="5606"/>
            </w:del>
          </w:p>
        </w:tc>
        <w:tc>
          <w:tcPr>
            <w:tcW w:w="3544" w:type="dxa"/>
            <w:gridSpan w:val="2"/>
          </w:tcPr>
          <w:p w14:paraId="098DA3BC" w14:textId="54DA3493" w:rsidR="00E404DF" w:rsidRPr="006A0BE8" w:rsidDel="00F7680F" w:rsidRDefault="00E404DF" w:rsidP="00C01F28">
            <w:pPr>
              <w:spacing w:after="0" w:line="240" w:lineRule="auto"/>
              <w:rPr>
                <w:del w:id="5607" w:author="Windows User" w:date="2019-09-19T03:29:00Z"/>
                <w:rFonts w:cs="Times New Roman"/>
                <w:szCs w:val="24"/>
                <w:lang w:val="en-ID"/>
              </w:rPr>
            </w:pPr>
            <w:del w:id="5608" w:author="Windows User" w:date="2019-09-19T03:29:00Z">
              <w:r w:rsidRPr="006A0BE8" w:rsidDel="00F7680F">
                <w:rPr>
                  <w:rFonts w:cs="Times New Roman"/>
                  <w:szCs w:val="24"/>
                </w:rPr>
                <w:delText xml:space="preserve">Aktor </w:delText>
              </w:r>
              <w:r w:rsidR="00495B84" w:rsidRPr="006A0BE8" w:rsidDel="00F7680F">
                <w:rPr>
                  <w:rFonts w:cs="Times New Roman"/>
                  <w:szCs w:val="24"/>
                </w:rPr>
                <w:delText>melakukan simulasi energy yang akan dipakai</w:delText>
              </w:r>
              <w:bookmarkStart w:id="5609" w:name="_Toc23496964"/>
              <w:bookmarkStart w:id="5610" w:name="_Toc23553148"/>
              <w:bookmarkEnd w:id="5609"/>
              <w:bookmarkEnd w:id="5610"/>
            </w:del>
          </w:p>
        </w:tc>
        <w:bookmarkStart w:id="5611" w:name="_Toc23496965"/>
        <w:bookmarkStart w:id="5612" w:name="_Toc23553149"/>
        <w:bookmarkEnd w:id="5611"/>
        <w:bookmarkEnd w:id="5612"/>
      </w:tr>
      <w:tr w:rsidR="00E404DF" w:rsidRPr="006A0BE8" w:rsidDel="00F7680F" w14:paraId="4CAF9FDD" w14:textId="52D12254" w:rsidTr="007E74B5">
        <w:trPr>
          <w:del w:id="5613" w:author="Windows User" w:date="2019-09-19T03:29:00Z"/>
        </w:trPr>
        <w:tc>
          <w:tcPr>
            <w:tcW w:w="4531" w:type="dxa"/>
          </w:tcPr>
          <w:p w14:paraId="3705CE7C" w14:textId="165E0B41" w:rsidR="00E404DF" w:rsidRPr="006A0BE8" w:rsidDel="00F7680F" w:rsidRDefault="00E404DF" w:rsidP="00C01F28">
            <w:pPr>
              <w:spacing w:after="0" w:line="240" w:lineRule="auto"/>
              <w:rPr>
                <w:del w:id="5614" w:author="Windows User" w:date="2019-09-19T03:29:00Z"/>
                <w:rFonts w:cs="Times New Roman"/>
                <w:szCs w:val="24"/>
                <w:lang w:val="en-ID"/>
              </w:rPr>
            </w:pPr>
            <w:del w:id="5615" w:author="Windows User" w:date="2019-09-19T03:29:00Z">
              <w:r w:rsidRPr="006A0BE8" w:rsidDel="00F7680F">
                <w:rPr>
                  <w:rFonts w:cs="Times New Roman"/>
                  <w:b/>
                  <w:szCs w:val="24"/>
                </w:rPr>
                <w:delText>Prekondisi</w:delText>
              </w:r>
              <w:bookmarkStart w:id="5616" w:name="_Toc23496966"/>
              <w:bookmarkStart w:id="5617" w:name="_Toc23553150"/>
              <w:bookmarkEnd w:id="5616"/>
              <w:bookmarkEnd w:id="5617"/>
            </w:del>
          </w:p>
        </w:tc>
        <w:tc>
          <w:tcPr>
            <w:tcW w:w="3544" w:type="dxa"/>
            <w:gridSpan w:val="2"/>
          </w:tcPr>
          <w:p w14:paraId="74CF384C" w14:textId="7BC1BF34" w:rsidR="00E404DF" w:rsidRPr="006A0BE8" w:rsidDel="00F7680F" w:rsidRDefault="00E404DF" w:rsidP="00C01F28">
            <w:pPr>
              <w:spacing w:after="0" w:line="240" w:lineRule="auto"/>
              <w:rPr>
                <w:del w:id="5618" w:author="Windows User" w:date="2019-09-19T03:29:00Z"/>
                <w:rFonts w:cs="Times New Roman"/>
                <w:szCs w:val="24"/>
                <w:lang w:val="en-ID"/>
              </w:rPr>
            </w:pPr>
            <w:del w:id="5619" w:author="Windows User" w:date="2019-09-19T03:29:00Z">
              <w:r w:rsidRPr="006A0BE8" w:rsidDel="00F7680F">
                <w:rPr>
                  <w:rFonts w:cs="Times New Roman"/>
                  <w:szCs w:val="24"/>
                </w:rPr>
                <w:delText>Aktor masuk halaman dashboard masing-masing</w:delText>
              </w:r>
              <w:bookmarkStart w:id="5620" w:name="_Toc23496967"/>
              <w:bookmarkStart w:id="5621" w:name="_Toc23553151"/>
              <w:bookmarkEnd w:id="5620"/>
              <w:bookmarkEnd w:id="5621"/>
            </w:del>
          </w:p>
        </w:tc>
        <w:bookmarkStart w:id="5622" w:name="_Toc23496968"/>
        <w:bookmarkStart w:id="5623" w:name="_Toc23553152"/>
        <w:bookmarkEnd w:id="5622"/>
        <w:bookmarkEnd w:id="5623"/>
      </w:tr>
      <w:tr w:rsidR="00E404DF" w:rsidRPr="006A0BE8" w:rsidDel="00F7680F" w14:paraId="3B225ED0" w14:textId="5F3EB63A" w:rsidTr="007E74B5">
        <w:trPr>
          <w:del w:id="5624" w:author="Windows User" w:date="2019-09-19T03:29:00Z"/>
        </w:trPr>
        <w:tc>
          <w:tcPr>
            <w:tcW w:w="4531" w:type="dxa"/>
          </w:tcPr>
          <w:p w14:paraId="0894BCA0" w14:textId="05D844A1" w:rsidR="00E404DF" w:rsidRPr="006A0BE8" w:rsidDel="00F7680F" w:rsidRDefault="00E404DF" w:rsidP="00C01F28">
            <w:pPr>
              <w:spacing w:after="0" w:line="240" w:lineRule="auto"/>
              <w:rPr>
                <w:del w:id="5625" w:author="Windows User" w:date="2019-09-19T03:29:00Z"/>
                <w:rFonts w:cs="Times New Roman"/>
                <w:szCs w:val="24"/>
                <w:lang w:val="en-ID"/>
              </w:rPr>
            </w:pPr>
            <w:del w:id="5626" w:author="Windows User" w:date="2019-09-19T03:29:00Z">
              <w:r w:rsidRPr="006A0BE8" w:rsidDel="00F7680F">
                <w:rPr>
                  <w:rFonts w:cs="Times New Roman"/>
                  <w:b/>
                  <w:szCs w:val="24"/>
                </w:rPr>
                <w:delText>Pascakondisi</w:delText>
              </w:r>
              <w:bookmarkStart w:id="5627" w:name="_Toc23496969"/>
              <w:bookmarkStart w:id="5628" w:name="_Toc23553153"/>
              <w:bookmarkEnd w:id="5627"/>
              <w:bookmarkEnd w:id="5628"/>
            </w:del>
          </w:p>
        </w:tc>
        <w:tc>
          <w:tcPr>
            <w:tcW w:w="3544" w:type="dxa"/>
            <w:gridSpan w:val="2"/>
          </w:tcPr>
          <w:p w14:paraId="4D1509B6" w14:textId="39B7E7A7" w:rsidR="00E404DF" w:rsidRPr="006A0BE8" w:rsidDel="00F7680F" w:rsidRDefault="00E404DF" w:rsidP="00C01F28">
            <w:pPr>
              <w:spacing w:after="0" w:line="240" w:lineRule="auto"/>
              <w:rPr>
                <w:del w:id="5629" w:author="Windows User" w:date="2019-09-19T03:29:00Z"/>
                <w:rFonts w:cs="Times New Roman"/>
                <w:szCs w:val="24"/>
                <w:lang w:val="en-ID"/>
              </w:rPr>
            </w:pPr>
            <w:del w:id="5630" w:author="Windows User" w:date="2019-09-19T03:29:00Z">
              <w:r w:rsidRPr="006A0BE8" w:rsidDel="00F7680F">
                <w:rPr>
                  <w:rFonts w:cs="Times New Roman"/>
                  <w:szCs w:val="24"/>
                </w:rPr>
                <w:delText xml:space="preserve">Aktor </w:delText>
              </w:r>
              <w:r w:rsidR="00495B84" w:rsidRPr="006A0BE8" w:rsidDel="00F7680F">
                <w:rPr>
                  <w:rFonts w:cs="Times New Roman"/>
                  <w:szCs w:val="24"/>
                </w:rPr>
                <w:delText>melihat hasil perhitungan simulasi</w:delText>
              </w:r>
              <w:bookmarkStart w:id="5631" w:name="_Toc23496970"/>
              <w:bookmarkStart w:id="5632" w:name="_Toc23553154"/>
              <w:bookmarkEnd w:id="5631"/>
              <w:bookmarkEnd w:id="5632"/>
            </w:del>
          </w:p>
        </w:tc>
        <w:bookmarkStart w:id="5633" w:name="_Toc23496971"/>
        <w:bookmarkStart w:id="5634" w:name="_Toc23553155"/>
        <w:bookmarkEnd w:id="5633"/>
        <w:bookmarkEnd w:id="5634"/>
      </w:tr>
      <w:tr w:rsidR="00E404DF" w:rsidRPr="006A0BE8" w:rsidDel="00F7680F" w14:paraId="719BC733" w14:textId="6CE1CB8D" w:rsidTr="007E74B5">
        <w:trPr>
          <w:del w:id="5635" w:author="Windows User" w:date="2019-09-19T03:29:00Z"/>
        </w:trPr>
        <w:tc>
          <w:tcPr>
            <w:tcW w:w="8075" w:type="dxa"/>
            <w:gridSpan w:val="3"/>
          </w:tcPr>
          <w:p w14:paraId="309C2748" w14:textId="0441D700" w:rsidR="00E404DF" w:rsidRPr="006A0BE8" w:rsidDel="00F7680F" w:rsidRDefault="00E404DF" w:rsidP="00C01F28">
            <w:pPr>
              <w:spacing w:after="0" w:line="240" w:lineRule="auto"/>
              <w:jc w:val="center"/>
              <w:rPr>
                <w:del w:id="5636" w:author="Windows User" w:date="2019-09-19T03:29:00Z"/>
                <w:rFonts w:cs="Times New Roman"/>
                <w:szCs w:val="24"/>
              </w:rPr>
            </w:pPr>
            <w:del w:id="5637" w:author="Windows User" w:date="2019-09-19T03:29:00Z">
              <w:r w:rsidRPr="006A0BE8" w:rsidDel="00F7680F">
                <w:rPr>
                  <w:rFonts w:cs="Times New Roman"/>
                  <w:b/>
                  <w:bCs/>
                  <w:szCs w:val="24"/>
                </w:rPr>
                <w:delText>Flow Event</w:delText>
              </w:r>
              <w:bookmarkStart w:id="5638" w:name="_Toc23496972"/>
              <w:bookmarkStart w:id="5639" w:name="_Toc23553156"/>
              <w:bookmarkEnd w:id="5638"/>
              <w:bookmarkEnd w:id="5639"/>
            </w:del>
          </w:p>
        </w:tc>
        <w:bookmarkStart w:id="5640" w:name="_Toc23496973"/>
        <w:bookmarkStart w:id="5641" w:name="_Toc23553157"/>
        <w:bookmarkEnd w:id="5640"/>
        <w:bookmarkEnd w:id="5641"/>
      </w:tr>
      <w:tr w:rsidR="00E404DF" w:rsidRPr="006A0BE8" w:rsidDel="00F7680F" w14:paraId="2FA2519C" w14:textId="46C690CD" w:rsidTr="007E74B5">
        <w:trPr>
          <w:del w:id="5642" w:author="Windows User" w:date="2019-09-19T03:29:00Z"/>
        </w:trPr>
        <w:tc>
          <w:tcPr>
            <w:tcW w:w="8075" w:type="dxa"/>
            <w:gridSpan w:val="3"/>
          </w:tcPr>
          <w:p w14:paraId="0035EBC3" w14:textId="45D63BF2" w:rsidR="00E404DF" w:rsidRPr="006A0BE8" w:rsidDel="00F7680F" w:rsidRDefault="00E404DF" w:rsidP="00C01F28">
            <w:pPr>
              <w:spacing w:after="0" w:line="240" w:lineRule="auto"/>
              <w:jc w:val="center"/>
              <w:rPr>
                <w:del w:id="5643" w:author="Windows User" w:date="2019-09-19T03:29:00Z"/>
                <w:rFonts w:cs="Times New Roman"/>
                <w:szCs w:val="24"/>
              </w:rPr>
            </w:pPr>
            <w:del w:id="5644" w:author="Windows User" w:date="2019-09-19T03:29:00Z">
              <w:r w:rsidRPr="006A0BE8" w:rsidDel="00F7680F">
                <w:rPr>
                  <w:rFonts w:cs="Times New Roman"/>
                  <w:b/>
                  <w:szCs w:val="24"/>
                </w:rPr>
                <w:delText xml:space="preserve">Normal Flow : </w:delText>
              </w:r>
              <w:r w:rsidR="00495B84" w:rsidRPr="006A0BE8" w:rsidDel="00F7680F">
                <w:rPr>
                  <w:rFonts w:cs="Times New Roman"/>
                  <w:b/>
                  <w:szCs w:val="24"/>
                </w:rPr>
                <w:delText>Simulasi penggunaan energy</w:delText>
              </w:r>
              <w:bookmarkStart w:id="5645" w:name="_Toc23496974"/>
              <w:bookmarkStart w:id="5646" w:name="_Toc23553158"/>
              <w:bookmarkEnd w:id="5645"/>
              <w:bookmarkEnd w:id="5646"/>
            </w:del>
          </w:p>
        </w:tc>
        <w:bookmarkStart w:id="5647" w:name="_Toc23496975"/>
        <w:bookmarkStart w:id="5648" w:name="_Toc23553159"/>
        <w:bookmarkEnd w:id="5647"/>
        <w:bookmarkEnd w:id="5648"/>
      </w:tr>
      <w:tr w:rsidR="00E404DF" w:rsidRPr="006A0BE8" w:rsidDel="00F7680F" w14:paraId="06253464" w14:textId="244A1CA1" w:rsidTr="007E74B5">
        <w:trPr>
          <w:trHeight w:val="517"/>
          <w:del w:id="5649" w:author="Windows User" w:date="2019-09-19T03:29:00Z"/>
        </w:trPr>
        <w:tc>
          <w:tcPr>
            <w:tcW w:w="4604" w:type="dxa"/>
            <w:gridSpan w:val="2"/>
          </w:tcPr>
          <w:p w14:paraId="0121A93D" w14:textId="097CE382" w:rsidR="00E404DF" w:rsidRPr="006A0BE8" w:rsidDel="00F7680F" w:rsidRDefault="00E404DF" w:rsidP="00C01F28">
            <w:pPr>
              <w:spacing w:after="0" w:line="240" w:lineRule="auto"/>
              <w:rPr>
                <w:del w:id="5650" w:author="Windows User" w:date="2019-09-19T03:29:00Z"/>
                <w:rFonts w:cs="Times New Roman"/>
                <w:b/>
                <w:szCs w:val="24"/>
              </w:rPr>
            </w:pPr>
            <w:del w:id="5651" w:author="Windows User" w:date="2019-09-19T03:29:00Z">
              <w:r w:rsidRPr="006A0BE8" w:rsidDel="00F7680F">
                <w:rPr>
                  <w:rFonts w:cs="Times New Roman"/>
                  <w:szCs w:val="24"/>
                </w:rPr>
                <w:delText>Aksi Aktor</w:delText>
              </w:r>
              <w:bookmarkStart w:id="5652" w:name="_Toc23496976"/>
              <w:bookmarkStart w:id="5653" w:name="_Toc23553160"/>
              <w:bookmarkEnd w:id="5652"/>
              <w:bookmarkEnd w:id="5653"/>
            </w:del>
          </w:p>
        </w:tc>
        <w:tc>
          <w:tcPr>
            <w:tcW w:w="3471" w:type="dxa"/>
          </w:tcPr>
          <w:p w14:paraId="036649AD" w14:textId="419C4D31" w:rsidR="00E404DF" w:rsidRPr="006A0BE8" w:rsidDel="00F7680F" w:rsidRDefault="00E404DF" w:rsidP="00C01F28">
            <w:pPr>
              <w:spacing w:after="0" w:line="240" w:lineRule="auto"/>
              <w:rPr>
                <w:del w:id="5654" w:author="Windows User" w:date="2019-09-19T03:29:00Z"/>
                <w:rFonts w:cs="Times New Roman"/>
                <w:b/>
                <w:szCs w:val="24"/>
              </w:rPr>
            </w:pPr>
            <w:del w:id="5655" w:author="Windows User" w:date="2019-09-19T03:29:00Z">
              <w:r w:rsidRPr="006A0BE8" w:rsidDel="00F7680F">
                <w:rPr>
                  <w:rFonts w:cs="Times New Roman"/>
                  <w:szCs w:val="24"/>
                </w:rPr>
                <w:delText>Reaksi Sistem</w:delText>
              </w:r>
              <w:bookmarkStart w:id="5656" w:name="_Toc23496977"/>
              <w:bookmarkStart w:id="5657" w:name="_Toc23553161"/>
              <w:bookmarkEnd w:id="5656"/>
              <w:bookmarkEnd w:id="5657"/>
            </w:del>
          </w:p>
        </w:tc>
        <w:bookmarkStart w:id="5658" w:name="_Toc23496978"/>
        <w:bookmarkStart w:id="5659" w:name="_Toc23553162"/>
        <w:bookmarkEnd w:id="5658"/>
        <w:bookmarkEnd w:id="5659"/>
      </w:tr>
      <w:tr w:rsidR="00E404DF" w:rsidRPr="006A0BE8" w:rsidDel="00F7680F" w14:paraId="50B7DE94" w14:textId="695D9AE2" w:rsidTr="007E74B5">
        <w:trPr>
          <w:trHeight w:val="371"/>
          <w:del w:id="5660" w:author="Windows User" w:date="2019-09-19T03:29:00Z"/>
        </w:trPr>
        <w:tc>
          <w:tcPr>
            <w:tcW w:w="4604" w:type="dxa"/>
            <w:gridSpan w:val="2"/>
          </w:tcPr>
          <w:p w14:paraId="5C578453" w14:textId="4A391F6F" w:rsidR="00E404DF" w:rsidRPr="006A0BE8" w:rsidDel="00F7680F" w:rsidRDefault="00E404DF" w:rsidP="00C01F28">
            <w:pPr>
              <w:pStyle w:val="ListParagraph"/>
              <w:numPr>
                <w:ilvl w:val="0"/>
                <w:numId w:val="22"/>
              </w:numPr>
              <w:spacing w:after="0" w:line="240" w:lineRule="auto"/>
              <w:rPr>
                <w:del w:id="5661" w:author="Windows User" w:date="2019-09-19T03:29:00Z"/>
                <w:rFonts w:cs="Times New Roman"/>
                <w:szCs w:val="24"/>
              </w:rPr>
            </w:pPr>
            <w:del w:id="5662" w:author="Windows User" w:date="2019-09-19T03:29:00Z">
              <w:r w:rsidRPr="006A0BE8" w:rsidDel="00F7680F">
                <w:rPr>
                  <w:rFonts w:cs="Times New Roman"/>
                  <w:szCs w:val="24"/>
                </w:rPr>
                <w:delText>Klik menu simulasi</w:delText>
              </w:r>
              <w:bookmarkStart w:id="5663" w:name="_Toc23496979"/>
              <w:bookmarkStart w:id="5664" w:name="_Toc23553163"/>
              <w:bookmarkEnd w:id="5663"/>
              <w:bookmarkEnd w:id="5664"/>
            </w:del>
          </w:p>
        </w:tc>
        <w:tc>
          <w:tcPr>
            <w:tcW w:w="3471" w:type="dxa"/>
          </w:tcPr>
          <w:p w14:paraId="247C5439" w14:textId="0C77C217" w:rsidR="00E404DF" w:rsidRPr="006A0BE8" w:rsidDel="00F7680F" w:rsidRDefault="00E404DF" w:rsidP="00C01F28">
            <w:pPr>
              <w:spacing w:after="0" w:line="240" w:lineRule="auto"/>
              <w:rPr>
                <w:del w:id="5665" w:author="Windows User" w:date="2019-09-19T03:29:00Z"/>
                <w:rFonts w:cs="Times New Roman"/>
                <w:szCs w:val="24"/>
              </w:rPr>
            </w:pPr>
            <w:bookmarkStart w:id="5666" w:name="_Toc23496980"/>
            <w:bookmarkStart w:id="5667" w:name="_Toc23553164"/>
            <w:bookmarkEnd w:id="5666"/>
            <w:bookmarkEnd w:id="5667"/>
          </w:p>
        </w:tc>
        <w:bookmarkStart w:id="5668" w:name="_Toc23496981"/>
        <w:bookmarkStart w:id="5669" w:name="_Toc23553165"/>
        <w:bookmarkEnd w:id="5668"/>
        <w:bookmarkEnd w:id="5669"/>
      </w:tr>
      <w:tr w:rsidR="00E404DF" w:rsidRPr="006A0BE8" w:rsidDel="00F7680F" w14:paraId="246F2BEE" w14:textId="74B760F2" w:rsidTr="007E74B5">
        <w:trPr>
          <w:trHeight w:val="370"/>
          <w:del w:id="5670" w:author="Windows User" w:date="2019-09-19T03:29:00Z"/>
        </w:trPr>
        <w:tc>
          <w:tcPr>
            <w:tcW w:w="4604" w:type="dxa"/>
            <w:gridSpan w:val="2"/>
          </w:tcPr>
          <w:p w14:paraId="38E2C5BB" w14:textId="470BC896" w:rsidR="00E404DF" w:rsidRPr="006A0BE8" w:rsidDel="00F7680F" w:rsidRDefault="00E404DF" w:rsidP="00C01F28">
            <w:pPr>
              <w:pStyle w:val="ListParagraph"/>
              <w:spacing w:after="0" w:line="240" w:lineRule="auto"/>
              <w:rPr>
                <w:del w:id="5671" w:author="Windows User" w:date="2019-09-19T03:29:00Z"/>
                <w:rFonts w:cs="Times New Roman"/>
                <w:szCs w:val="24"/>
              </w:rPr>
            </w:pPr>
            <w:bookmarkStart w:id="5672" w:name="_Toc23496982"/>
            <w:bookmarkStart w:id="5673" w:name="_Toc23553166"/>
            <w:bookmarkEnd w:id="5672"/>
            <w:bookmarkEnd w:id="5673"/>
          </w:p>
          <w:p w14:paraId="6EC87B56" w14:textId="2A1AFF54" w:rsidR="00E404DF" w:rsidRPr="006A0BE8" w:rsidDel="00F7680F" w:rsidRDefault="00E404DF" w:rsidP="00C01F28">
            <w:pPr>
              <w:pStyle w:val="ListParagraph"/>
              <w:spacing w:after="0" w:line="240" w:lineRule="auto"/>
              <w:rPr>
                <w:del w:id="5674" w:author="Windows User" w:date="2019-09-19T03:29:00Z"/>
                <w:rFonts w:cs="Times New Roman"/>
                <w:szCs w:val="24"/>
              </w:rPr>
            </w:pPr>
            <w:bookmarkStart w:id="5675" w:name="_Toc23496983"/>
            <w:bookmarkStart w:id="5676" w:name="_Toc23553167"/>
            <w:bookmarkEnd w:id="5675"/>
            <w:bookmarkEnd w:id="5676"/>
          </w:p>
          <w:p w14:paraId="1C307B5E" w14:textId="68C21560" w:rsidR="00E404DF" w:rsidRPr="006A0BE8" w:rsidDel="00F7680F" w:rsidRDefault="00E404DF" w:rsidP="00C01F28">
            <w:pPr>
              <w:spacing w:after="0" w:line="240" w:lineRule="auto"/>
              <w:rPr>
                <w:del w:id="5677" w:author="Windows User" w:date="2019-09-19T03:29:00Z"/>
                <w:rFonts w:cs="Times New Roman"/>
                <w:b/>
                <w:szCs w:val="24"/>
              </w:rPr>
            </w:pPr>
            <w:bookmarkStart w:id="5678" w:name="_Toc23496984"/>
            <w:bookmarkStart w:id="5679" w:name="_Toc23553168"/>
            <w:bookmarkEnd w:id="5678"/>
            <w:bookmarkEnd w:id="5679"/>
          </w:p>
        </w:tc>
        <w:tc>
          <w:tcPr>
            <w:tcW w:w="3471" w:type="dxa"/>
          </w:tcPr>
          <w:p w14:paraId="6EBD48B9" w14:textId="78BAF83C" w:rsidR="00E404DF" w:rsidRPr="006A0BE8" w:rsidDel="00F7680F" w:rsidRDefault="00E404DF" w:rsidP="00C01F28">
            <w:pPr>
              <w:pStyle w:val="ListParagraph"/>
              <w:numPr>
                <w:ilvl w:val="0"/>
                <w:numId w:val="22"/>
              </w:numPr>
              <w:spacing w:after="0" w:line="240" w:lineRule="auto"/>
              <w:ind w:left="394"/>
              <w:rPr>
                <w:del w:id="5680" w:author="Windows User" w:date="2019-09-19T03:29:00Z"/>
                <w:rFonts w:cs="Times New Roman"/>
                <w:szCs w:val="24"/>
              </w:rPr>
            </w:pPr>
            <w:del w:id="5681" w:author="Windows User" w:date="2019-09-19T03:29:00Z">
              <w:r w:rsidRPr="006A0BE8" w:rsidDel="00F7680F">
                <w:rPr>
                  <w:rFonts w:cs="Times New Roman"/>
                  <w:szCs w:val="24"/>
                </w:rPr>
                <w:delText>Menampilkan form simulasi</w:delText>
              </w:r>
              <w:bookmarkStart w:id="5682" w:name="_Toc23496985"/>
              <w:bookmarkStart w:id="5683" w:name="_Toc23553169"/>
              <w:bookmarkEnd w:id="5682"/>
              <w:bookmarkEnd w:id="5683"/>
            </w:del>
          </w:p>
          <w:p w14:paraId="799E4199" w14:textId="10666FF5" w:rsidR="00E404DF" w:rsidRPr="006A0BE8" w:rsidDel="00F7680F" w:rsidRDefault="00C01F28" w:rsidP="00C01F28">
            <w:pPr>
              <w:pStyle w:val="ListParagraph"/>
              <w:numPr>
                <w:ilvl w:val="0"/>
                <w:numId w:val="23"/>
              </w:numPr>
              <w:spacing w:after="0" w:line="240" w:lineRule="auto"/>
              <w:ind w:left="394"/>
              <w:rPr>
                <w:del w:id="5684" w:author="Windows User" w:date="2019-09-19T03:29:00Z"/>
                <w:rFonts w:cs="Times New Roman"/>
                <w:szCs w:val="24"/>
              </w:rPr>
            </w:pPr>
            <w:del w:id="5685" w:author="Windows User" w:date="2019-09-19T03:29:00Z">
              <w:r w:rsidRPr="006A0BE8" w:rsidDel="00F7680F">
                <w:rPr>
                  <w:rFonts w:cs="Times New Roman"/>
                  <w:szCs w:val="24"/>
                </w:rPr>
                <w:delText xml:space="preserve">Nama </w:delText>
              </w:r>
              <w:r w:rsidR="00E404DF" w:rsidRPr="006A0BE8" w:rsidDel="00F7680F">
                <w:rPr>
                  <w:rFonts w:cs="Times New Roman"/>
                  <w:szCs w:val="24"/>
                </w:rPr>
                <w:delText>peralatan (varchar 30)</w:delText>
              </w:r>
              <w:bookmarkStart w:id="5686" w:name="_Toc23496986"/>
              <w:bookmarkStart w:id="5687" w:name="_Toc23553170"/>
              <w:bookmarkEnd w:id="5686"/>
              <w:bookmarkEnd w:id="5687"/>
            </w:del>
          </w:p>
          <w:p w14:paraId="45B74997" w14:textId="44E1C2BA" w:rsidR="00FB7676" w:rsidRPr="006A0BE8" w:rsidDel="00F7680F" w:rsidRDefault="00FB7676" w:rsidP="00C01F28">
            <w:pPr>
              <w:pStyle w:val="ListParagraph"/>
              <w:numPr>
                <w:ilvl w:val="0"/>
                <w:numId w:val="23"/>
              </w:numPr>
              <w:spacing w:after="0" w:line="240" w:lineRule="auto"/>
              <w:ind w:left="394"/>
              <w:rPr>
                <w:del w:id="5688" w:author="Windows User" w:date="2019-09-19T03:29:00Z"/>
                <w:rFonts w:cs="Times New Roman"/>
                <w:szCs w:val="24"/>
              </w:rPr>
            </w:pPr>
            <w:del w:id="5689" w:author="Windows User" w:date="2019-09-19T03:29:00Z">
              <w:r w:rsidRPr="006A0BE8" w:rsidDel="00F7680F">
                <w:rPr>
                  <w:rFonts w:cs="Times New Roman"/>
                  <w:szCs w:val="24"/>
                </w:rPr>
                <w:delText>Besar daya (smallint)</w:delText>
              </w:r>
              <w:bookmarkStart w:id="5690" w:name="_Toc23496987"/>
              <w:bookmarkStart w:id="5691" w:name="_Toc23553171"/>
              <w:bookmarkEnd w:id="5690"/>
              <w:bookmarkEnd w:id="5691"/>
            </w:del>
          </w:p>
          <w:p w14:paraId="0AF998FF" w14:textId="61DCF532" w:rsidR="00E404DF" w:rsidRPr="006A0BE8" w:rsidDel="00F7680F" w:rsidRDefault="00E404DF" w:rsidP="00C01F28">
            <w:pPr>
              <w:pStyle w:val="ListParagraph"/>
              <w:numPr>
                <w:ilvl w:val="0"/>
                <w:numId w:val="23"/>
              </w:numPr>
              <w:spacing w:after="0" w:line="240" w:lineRule="auto"/>
              <w:ind w:left="394"/>
              <w:rPr>
                <w:del w:id="5692" w:author="Windows User" w:date="2019-09-19T03:29:00Z"/>
                <w:rFonts w:cs="Times New Roman"/>
                <w:szCs w:val="24"/>
              </w:rPr>
            </w:pPr>
            <w:del w:id="5693" w:author="Windows User" w:date="2019-09-19T03:29:00Z">
              <w:r w:rsidRPr="006A0BE8" w:rsidDel="00F7680F">
                <w:rPr>
                  <w:rFonts w:cs="Times New Roman"/>
                  <w:szCs w:val="24"/>
                </w:rPr>
                <w:delText>Lama Pemakaian (</w:delText>
              </w:r>
              <w:r w:rsidR="00FB7676" w:rsidRPr="006A0BE8" w:rsidDel="00F7680F">
                <w:rPr>
                  <w:rFonts w:cs="Times New Roman"/>
                  <w:szCs w:val="24"/>
                </w:rPr>
                <w:delText>smallint)</w:delText>
              </w:r>
              <w:bookmarkStart w:id="5694" w:name="_Toc23496988"/>
              <w:bookmarkStart w:id="5695" w:name="_Toc23553172"/>
              <w:bookmarkEnd w:id="5694"/>
              <w:bookmarkEnd w:id="5695"/>
            </w:del>
          </w:p>
        </w:tc>
        <w:bookmarkStart w:id="5696" w:name="_Toc23496989"/>
        <w:bookmarkStart w:id="5697" w:name="_Toc23553173"/>
        <w:bookmarkEnd w:id="5696"/>
        <w:bookmarkEnd w:id="5697"/>
      </w:tr>
      <w:tr w:rsidR="00E404DF" w:rsidRPr="006A0BE8" w:rsidDel="00F7680F" w14:paraId="4EF05D0E" w14:textId="55E6EDC5" w:rsidTr="007E74B5">
        <w:trPr>
          <w:trHeight w:val="370"/>
          <w:del w:id="5698" w:author="Windows User" w:date="2019-09-19T03:29:00Z"/>
        </w:trPr>
        <w:tc>
          <w:tcPr>
            <w:tcW w:w="4604" w:type="dxa"/>
            <w:gridSpan w:val="2"/>
          </w:tcPr>
          <w:p w14:paraId="448236BE" w14:textId="0CEEE58C" w:rsidR="00E404DF" w:rsidRPr="006A0BE8" w:rsidDel="00F7680F" w:rsidRDefault="00FB7676" w:rsidP="00C01F28">
            <w:pPr>
              <w:pStyle w:val="ListParagraph"/>
              <w:numPr>
                <w:ilvl w:val="0"/>
                <w:numId w:val="22"/>
              </w:numPr>
              <w:spacing w:after="0" w:line="240" w:lineRule="auto"/>
              <w:rPr>
                <w:del w:id="5699" w:author="Windows User" w:date="2019-09-19T03:29:00Z"/>
                <w:rFonts w:cs="Times New Roman"/>
                <w:szCs w:val="24"/>
              </w:rPr>
            </w:pPr>
            <w:del w:id="5700" w:author="Windows User" w:date="2019-09-19T03:29:00Z">
              <w:r w:rsidRPr="006A0BE8" w:rsidDel="00F7680F">
                <w:rPr>
                  <w:rFonts w:cs="Times New Roman"/>
                  <w:szCs w:val="24"/>
                </w:rPr>
                <w:delText>Aktor mengi</w:delText>
              </w:r>
              <w:r w:rsidR="00C01F28" w:rsidRPr="006A0BE8" w:rsidDel="00F7680F">
                <w:rPr>
                  <w:rFonts w:cs="Times New Roman"/>
                  <w:szCs w:val="24"/>
                </w:rPr>
                <w:delText>si form</w:delText>
              </w:r>
              <w:r w:rsidRPr="006A0BE8" w:rsidDel="00F7680F">
                <w:rPr>
                  <w:rFonts w:cs="Times New Roman"/>
                  <w:szCs w:val="24"/>
                </w:rPr>
                <w:delText xml:space="preserve"> </w:delText>
              </w:r>
              <w:bookmarkStart w:id="5701" w:name="_Toc23496990"/>
              <w:bookmarkStart w:id="5702" w:name="_Toc23553174"/>
              <w:bookmarkEnd w:id="5701"/>
              <w:bookmarkEnd w:id="5702"/>
            </w:del>
          </w:p>
        </w:tc>
        <w:tc>
          <w:tcPr>
            <w:tcW w:w="3471" w:type="dxa"/>
          </w:tcPr>
          <w:p w14:paraId="527AE001" w14:textId="43E8D2AC" w:rsidR="00E404DF" w:rsidRPr="006A0BE8" w:rsidDel="00F7680F" w:rsidRDefault="00E404DF" w:rsidP="00C01F28">
            <w:pPr>
              <w:spacing w:after="0" w:line="240" w:lineRule="auto"/>
              <w:rPr>
                <w:del w:id="5703" w:author="Windows User" w:date="2019-09-19T03:29:00Z"/>
                <w:rFonts w:cs="Times New Roman"/>
                <w:szCs w:val="24"/>
              </w:rPr>
            </w:pPr>
            <w:bookmarkStart w:id="5704" w:name="_Toc23496991"/>
            <w:bookmarkStart w:id="5705" w:name="_Toc23553175"/>
            <w:bookmarkEnd w:id="5704"/>
            <w:bookmarkEnd w:id="5705"/>
          </w:p>
        </w:tc>
        <w:bookmarkStart w:id="5706" w:name="_Toc23496992"/>
        <w:bookmarkStart w:id="5707" w:name="_Toc23553176"/>
        <w:bookmarkEnd w:id="5706"/>
        <w:bookmarkEnd w:id="5707"/>
      </w:tr>
      <w:tr w:rsidR="00FB7676" w:rsidRPr="006A0BE8" w:rsidDel="00F7680F" w14:paraId="241176B3" w14:textId="08E0108D" w:rsidTr="007E74B5">
        <w:trPr>
          <w:trHeight w:val="370"/>
          <w:del w:id="5708" w:author="Windows User" w:date="2019-09-19T03:29:00Z"/>
        </w:trPr>
        <w:tc>
          <w:tcPr>
            <w:tcW w:w="4604" w:type="dxa"/>
            <w:gridSpan w:val="2"/>
          </w:tcPr>
          <w:p w14:paraId="3B63BFB3" w14:textId="173C7DE1" w:rsidR="00FB7676" w:rsidRPr="006A0BE8" w:rsidDel="00F7680F" w:rsidRDefault="00FB7676" w:rsidP="00C01F28">
            <w:pPr>
              <w:pStyle w:val="ListParagraph"/>
              <w:numPr>
                <w:ilvl w:val="0"/>
                <w:numId w:val="22"/>
              </w:numPr>
              <w:spacing w:after="0" w:line="240" w:lineRule="auto"/>
              <w:rPr>
                <w:del w:id="5709" w:author="Windows User" w:date="2019-09-19T03:29:00Z"/>
                <w:rFonts w:cs="Times New Roman"/>
                <w:szCs w:val="24"/>
              </w:rPr>
            </w:pPr>
            <w:del w:id="5710" w:author="Windows User" w:date="2019-09-19T03:29:00Z">
              <w:r w:rsidRPr="006A0BE8" w:rsidDel="00F7680F">
                <w:rPr>
                  <w:rFonts w:cs="Times New Roman"/>
                  <w:szCs w:val="24"/>
                </w:rPr>
                <w:delText>Klik Hitung</w:delText>
              </w:r>
              <w:bookmarkStart w:id="5711" w:name="_Toc23496993"/>
              <w:bookmarkStart w:id="5712" w:name="_Toc23553177"/>
              <w:bookmarkEnd w:id="5711"/>
              <w:bookmarkEnd w:id="5712"/>
            </w:del>
          </w:p>
        </w:tc>
        <w:tc>
          <w:tcPr>
            <w:tcW w:w="3471" w:type="dxa"/>
          </w:tcPr>
          <w:p w14:paraId="7CBE1AA7" w14:textId="06B5D604" w:rsidR="00FB7676" w:rsidRPr="006A0BE8" w:rsidDel="00F7680F" w:rsidRDefault="00FB7676" w:rsidP="00C01F28">
            <w:pPr>
              <w:spacing w:after="0" w:line="240" w:lineRule="auto"/>
              <w:rPr>
                <w:del w:id="5713" w:author="Windows User" w:date="2019-09-19T03:29:00Z"/>
                <w:rFonts w:cs="Times New Roman"/>
                <w:szCs w:val="24"/>
              </w:rPr>
            </w:pPr>
            <w:bookmarkStart w:id="5714" w:name="_Toc23496994"/>
            <w:bookmarkStart w:id="5715" w:name="_Toc23553178"/>
            <w:bookmarkEnd w:id="5714"/>
            <w:bookmarkEnd w:id="5715"/>
          </w:p>
        </w:tc>
        <w:bookmarkStart w:id="5716" w:name="_Toc23496995"/>
        <w:bookmarkStart w:id="5717" w:name="_Toc23553179"/>
        <w:bookmarkEnd w:id="5716"/>
        <w:bookmarkEnd w:id="5717"/>
      </w:tr>
      <w:tr w:rsidR="00FB7676" w:rsidRPr="006A0BE8" w:rsidDel="00F7680F" w14:paraId="5F3118FB" w14:textId="2C9CE175" w:rsidTr="007E74B5">
        <w:trPr>
          <w:trHeight w:val="370"/>
          <w:del w:id="5718" w:author="Windows User" w:date="2019-09-19T03:29:00Z"/>
        </w:trPr>
        <w:tc>
          <w:tcPr>
            <w:tcW w:w="4604" w:type="dxa"/>
            <w:gridSpan w:val="2"/>
          </w:tcPr>
          <w:p w14:paraId="026C00F1" w14:textId="16E7B470" w:rsidR="00FB7676" w:rsidRPr="006A0BE8" w:rsidDel="00F7680F" w:rsidRDefault="00FB7676" w:rsidP="00C01F28">
            <w:pPr>
              <w:pStyle w:val="ListParagraph"/>
              <w:spacing w:after="0" w:line="240" w:lineRule="auto"/>
              <w:rPr>
                <w:del w:id="5719" w:author="Windows User" w:date="2019-09-19T03:29:00Z"/>
                <w:rFonts w:cs="Times New Roman"/>
                <w:szCs w:val="24"/>
              </w:rPr>
            </w:pPr>
            <w:bookmarkStart w:id="5720" w:name="_Toc23496996"/>
            <w:bookmarkStart w:id="5721" w:name="_Toc23553180"/>
            <w:bookmarkEnd w:id="5720"/>
            <w:bookmarkEnd w:id="5721"/>
          </w:p>
        </w:tc>
        <w:tc>
          <w:tcPr>
            <w:tcW w:w="3471" w:type="dxa"/>
          </w:tcPr>
          <w:p w14:paraId="046CDB98" w14:textId="5201DD8A" w:rsidR="00FB7676" w:rsidRPr="006A0BE8" w:rsidDel="00F7680F" w:rsidRDefault="00FB7676" w:rsidP="00C01F28">
            <w:pPr>
              <w:pStyle w:val="ListParagraph"/>
              <w:numPr>
                <w:ilvl w:val="0"/>
                <w:numId w:val="22"/>
              </w:numPr>
              <w:spacing w:after="0" w:line="240" w:lineRule="auto"/>
              <w:ind w:left="394"/>
              <w:rPr>
                <w:del w:id="5722" w:author="Windows User" w:date="2019-09-19T03:29:00Z"/>
                <w:rFonts w:cs="Times New Roman"/>
                <w:szCs w:val="24"/>
              </w:rPr>
            </w:pPr>
            <w:del w:id="5723" w:author="Windows User" w:date="2019-09-19T03:29:00Z">
              <w:r w:rsidRPr="006A0BE8" w:rsidDel="00F7680F">
                <w:rPr>
                  <w:rFonts w:cs="Times New Roman"/>
                  <w:szCs w:val="24"/>
                </w:rPr>
                <w:delText xml:space="preserve">Menampilkan hasil perhitungan penggunaan daya. </w:delText>
              </w:r>
              <w:bookmarkStart w:id="5724" w:name="_Toc23496997"/>
              <w:bookmarkStart w:id="5725" w:name="_Toc23553181"/>
              <w:bookmarkEnd w:id="5724"/>
              <w:bookmarkEnd w:id="5725"/>
            </w:del>
          </w:p>
        </w:tc>
        <w:bookmarkStart w:id="5726" w:name="_Toc23496998"/>
        <w:bookmarkStart w:id="5727" w:name="_Toc23553182"/>
        <w:bookmarkEnd w:id="5726"/>
        <w:bookmarkEnd w:id="5727"/>
      </w:tr>
      <w:tr w:rsidR="00FB7676" w:rsidRPr="006A0BE8" w:rsidDel="00F7680F" w14:paraId="4D2CB8FD" w14:textId="2E867553" w:rsidTr="007E74B5">
        <w:trPr>
          <w:trHeight w:val="370"/>
          <w:del w:id="5728" w:author="Windows User" w:date="2019-09-19T03:29:00Z"/>
        </w:trPr>
        <w:tc>
          <w:tcPr>
            <w:tcW w:w="8075" w:type="dxa"/>
            <w:gridSpan w:val="3"/>
          </w:tcPr>
          <w:p w14:paraId="297A200F" w14:textId="198215AE" w:rsidR="00FB7676" w:rsidRPr="006A0BE8" w:rsidDel="00F7680F" w:rsidRDefault="00FB7676" w:rsidP="00C01F28">
            <w:pPr>
              <w:pStyle w:val="ListParagraph"/>
              <w:spacing w:after="0" w:line="240" w:lineRule="auto"/>
              <w:jc w:val="center"/>
              <w:rPr>
                <w:del w:id="5729" w:author="Windows User" w:date="2019-09-19T03:29:00Z"/>
                <w:rFonts w:cs="Times New Roman"/>
                <w:szCs w:val="24"/>
              </w:rPr>
            </w:pPr>
            <w:del w:id="5730" w:author="Windows User" w:date="2019-09-19T03:29:00Z">
              <w:r w:rsidRPr="006A0BE8" w:rsidDel="00F7680F">
                <w:rPr>
                  <w:rFonts w:cs="Times New Roman"/>
                  <w:szCs w:val="24"/>
                </w:rPr>
                <w:delText>Flow Event</w:delText>
              </w:r>
              <w:bookmarkStart w:id="5731" w:name="_Toc23496999"/>
              <w:bookmarkStart w:id="5732" w:name="_Toc23553183"/>
              <w:bookmarkEnd w:id="5731"/>
              <w:bookmarkEnd w:id="5732"/>
            </w:del>
          </w:p>
        </w:tc>
        <w:bookmarkStart w:id="5733" w:name="_Toc23497000"/>
        <w:bookmarkStart w:id="5734" w:name="_Toc23553184"/>
        <w:bookmarkEnd w:id="5733"/>
        <w:bookmarkEnd w:id="5734"/>
      </w:tr>
      <w:tr w:rsidR="00FB7676" w:rsidRPr="006A0BE8" w:rsidDel="00F7680F" w14:paraId="4088CAF6" w14:textId="4A482E29" w:rsidTr="007E74B5">
        <w:trPr>
          <w:trHeight w:val="370"/>
          <w:del w:id="5735" w:author="Windows User" w:date="2019-09-19T03:29:00Z"/>
        </w:trPr>
        <w:tc>
          <w:tcPr>
            <w:tcW w:w="8075" w:type="dxa"/>
            <w:gridSpan w:val="3"/>
          </w:tcPr>
          <w:p w14:paraId="4420FCA3" w14:textId="774FC512" w:rsidR="00FB7676" w:rsidRPr="006A0BE8" w:rsidDel="00F7680F" w:rsidRDefault="00FB7676" w:rsidP="00C01F28">
            <w:pPr>
              <w:pStyle w:val="ListParagraph"/>
              <w:spacing w:after="0" w:line="240" w:lineRule="auto"/>
              <w:jc w:val="center"/>
              <w:rPr>
                <w:del w:id="5736" w:author="Windows User" w:date="2019-09-19T03:29:00Z"/>
                <w:rFonts w:cs="Times New Roman"/>
                <w:szCs w:val="24"/>
              </w:rPr>
            </w:pPr>
            <w:del w:id="5737" w:author="Windows User" w:date="2019-09-19T03:29:00Z">
              <w:r w:rsidRPr="006A0BE8" w:rsidDel="00F7680F">
                <w:rPr>
                  <w:rFonts w:cs="Times New Roman"/>
                  <w:szCs w:val="24"/>
                </w:rPr>
                <w:delText>Alternative Flow : Data tidak lengkap</w:delText>
              </w:r>
              <w:bookmarkStart w:id="5738" w:name="_Toc23497001"/>
              <w:bookmarkStart w:id="5739" w:name="_Toc23553185"/>
              <w:bookmarkEnd w:id="5738"/>
              <w:bookmarkEnd w:id="5739"/>
            </w:del>
          </w:p>
        </w:tc>
        <w:bookmarkStart w:id="5740" w:name="_Toc23497002"/>
        <w:bookmarkStart w:id="5741" w:name="_Toc23553186"/>
        <w:bookmarkEnd w:id="5740"/>
        <w:bookmarkEnd w:id="5741"/>
      </w:tr>
      <w:tr w:rsidR="00495B84" w:rsidRPr="006A0BE8" w:rsidDel="00F7680F" w14:paraId="3FF011B2" w14:textId="34892DCE" w:rsidTr="007E74B5">
        <w:trPr>
          <w:trHeight w:val="370"/>
          <w:del w:id="5742" w:author="Windows User" w:date="2019-09-19T03:29:00Z"/>
        </w:trPr>
        <w:tc>
          <w:tcPr>
            <w:tcW w:w="4604" w:type="dxa"/>
            <w:gridSpan w:val="2"/>
          </w:tcPr>
          <w:p w14:paraId="4491C6F0" w14:textId="4E1FC704" w:rsidR="00495B84" w:rsidRPr="006A0BE8" w:rsidDel="00F7680F" w:rsidRDefault="00495B84" w:rsidP="00C01F28">
            <w:pPr>
              <w:pStyle w:val="ListParagraph"/>
              <w:numPr>
                <w:ilvl w:val="0"/>
                <w:numId w:val="26"/>
              </w:numPr>
              <w:spacing w:after="0" w:line="240" w:lineRule="auto"/>
              <w:rPr>
                <w:del w:id="5743" w:author="Windows User" w:date="2019-09-19T03:29:00Z"/>
                <w:rFonts w:cs="Times New Roman"/>
                <w:szCs w:val="24"/>
              </w:rPr>
            </w:pPr>
            <w:del w:id="5744" w:author="Windows User" w:date="2019-09-19T03:29:00Z">
              <w:r w:rsidRPr="006A0BE8" w:rsidDel="00F7680F">
                <w:rPr>
                  <w:rFonts w:cs="Times New Roman"/>
                  <w:szCs w:val="24"/>
                </w:rPr>
                <w:delText>Klik Hitung</w:delText>
              </w:r>
              <w:bookmarkStart w:id="5745" w:name="_Toc23497003"/>
              <w:bookmarkStart w:id="5746" w:name="_Toc23553187"/>
              <w:bookmarkEnd w:id="5745"/>
              <w:bookmarkEnd w:id="5746"/>
            </w:del>
          </w:p>
        </w:tc>
        <w:tc>
          <w:tcPr>
            <w:tcW w:w="3471" w:type="dxa"/>
          </w:tcPr>
          <w:p w14:paraId="0FAECCB6" w14:textId="3422C26A" w:rsidR="00495B84" w:rsidRPr="006A0BE8" w:rsidDel="00F7680F" w:rsidRDefault="00495B84" w:rsidP="00C01F28">
            <w:pPr>
              <w:pStyle w:val="ListParagraph"/>
              <w:spacing w:after="0" w:line="240" w:lineRule="auto"/>
              <w:rPr>
                <w:del w:id="5747" w:author="Windows User" w:date="2019-09-19T03:29:00Z"/>
                <w:rFonts w:cs="Times New Roman"/>
                <w:szCs w:val="24"/>
              </w:rPr>
            </w:pPr>
            <w:bookmarkStart w:id="5748" w:name="_Toc23497004"/>
            <w:bookmarkStart w:id="5749" w:name="_Toc23553188"/>
            <w:bookmarkEnd w:id="5748"/>
            <w:bookmarkEnd w:id="5749"/>
          </w:p>
        </w:tc>
        <w:bookmarkStart w:id="5750" w:name="_Toc23497005"/>
        <w:bookmarkStart w:id="5751" w:name="_Toc23553189"/>
        <w:bookmarkEnd w:id="5750"/>
        <w:bookmarkEnd w:id="5751"/>
      </w:tr>
      <w:tr w:rsidR="00495B84" w:rsidRPr="006A0BE8" w:rsidDel="00F7680F" w14:paraId="2E04DC9A" w14:textId="1537944C" w:rsidTr="007E74B5">
        <w:trPr>
          <w:trHeight w:val="370"/>
          <w:del w:id="5752" w:author="Windows User" w:date="2019-09-19T03:29:00Z"/>
        </w:trPr>
        <w:tc>
          <w:tcPr>
            <w:tcW w:w="4604" w:type="dxa"/>
            <w:gridSpan w:val="2"/>
          </w:tcPr>
          <w:p w14:paraId="663986B7" w14:textId="0DAF14C0" w:rsidR="00495B84" w:rsidRPr="006A0BE8" w:rsidDel="00F7680F" w:rsidRDefault="00495B84" w:rsidP="00C01F28">
            <w:pPr>
              <w:pStyle w:val="ListParagraph"/>
              <w:spacing w:after="0" w:line="240" w:lineRule="auto"/>
              <w:rPr>
                <w:del w:id="5753" w:author="Windows User" w:date="2019-09-19T03:29:00Z"/>
                <w:rFonts w:cs="Times New Roman"/>
                <w:szCs w:val="24"/>
              </w:rPr>
            </w:pPr>
            <w:bookmarkStart w:id="5754" w:name="_Toc23497006"/>
            <w:bookmarkStart w:id="5755" w:name="_Toc23553190"/>
            <w:bookmarkEnd w:id="5754"/>
            <w:bookmarkEnd w:id="5755"/>
          </w:p>
        </w:tc>
        <w:tc>
          <w:tcPr>
            <w:tcW w:w="3471" w:type="dxa"/>
          </w:tcPr>
          <w:p w14:paraId="47F21B0F" w14:textId="0EB01C3A" w:rsidR="00495B84" w:rsidRPr="006A0BE8" w:rsidDel="00F7680F" w:rsidRDefault="00495B84" w:rsidP="00C01F28">
            <w:pPr>
              <w:pStyle w:val="ListParagraph"/>
              <w:numPr>
                <w:ilvl w:val="0"/>
                <w:numId w:val="26"/>
              </w:numPr>
              <w:spacing w:after="0" w:line="240" w:lineRule="auto"/>
              <w:rPr>
                <w:del w:id="5756" w:author="Windows User" w:date="2019-09-19T03:29:00Z"/>
                <w:rFonts w:cs="Times New Roman"/>
                <w:szCs w:val="24"/>
              </w:rPr>
            </w:pPr>
            <w:del w:id="5757" w:author="Windows User" w:date="2019-09-19T03:29:00Z">
              <w:r w:rsidRPr="006A0BE8" w:rsidDel="00F7680F">
                <w:rPr>
                  <w:rFonts w:cs="Times New Roman"/>
                  <w:szCs w:val="24"/>
                </w:rPr>
                <w:delText>Menampilkan pop-up “Data tidak Lengkap”</w:delText>
              </w:r>
              <w:bookmarkStart w:id="5758" w:name="_Toc23497007"/>
              <w:bookmarkStart w:id="5759" w:name="_Toc23553191"/>
              <w:bookmarkEnd w:id="5758"/>
              <w:bookmarkEnd w:id="5759"/>
            </w:del>
          </w:p>
        </w:tc>
        <w:bookmarkStart w:id="5760" w:name="_Toc23497008"/>
        <w:bookmarkStart w:id="5761" w:name="_Toc23553192"/>
        <w:bookmarkEnd w:id="5760"/>
        <w:bookmarkEnd w:id="5761"/>
      </w:tr>
      <w:tr w:rsidR="00495B84" w:rsidRPr="006A0BE8" w:rsidDel="00F7680F" w14:paraId="2078942F" w14:textId="017C187A" w:rsidTr="007E74B5">
        <w:trPr>
          <w:trHeight w:val="370"/>
          <w:del w:id="5762" w:author="Windows User" w:date="2019-09-19T03:29:00Z"/>
        </w:trPr>
        <w:tc>
          <w:tcPr>
            <w:tcW w:w="4604" w:type="dxa"/>
            <w:gridSpan w:val="2"/>
          </w:tcPr>
          <w:p w14:paraId="7C3CB569" w14:textId="1040D611" w:rsidR="00495B84" w:rsidRPr="006A0BE8" w:rsidDel="00F7680F" w:rsidRDefault="00495B84" w:rsidP="00C01F28">
            <w:pPr>
              <w:pStyle w:val="ListParagraph"/>
              <w:numPr>
                <w:ilvl w:val="0"/>
                <w:numId w:val="26"/>
              </w:numPr>
              <w:spacing w:after="0" w:line="240" w:lineRule="auto"/>
              <w:rPr>
                <w:del w:id="5763" w:author="Windows User" w:date="2019-09-19T03:29:00Z"/>
                <w:rFonts w:cs="Times New Roman"/>
                <w:szCs w:val="24"/>
              </w:rPr>
            </w:pPr>
            <w:del w:id="5764" w:author="Windows User" w:date="2019-09-19T03:29:00Z">
              <w:r w:rsidRPr="006A0BE8" w:rsidDel="00F7680F">
                <w:rPr>
                  <w:rFonts w:cs="Times New Roman"/>
                  <w:szCs w:val="24"/>
                </w:rPr>
                <w:delText>Klik ‘oke’</w:delText>
              </w:r>
              <w:bookmarkStart w:id="5765" w:name="_Toc23497009"/>
              <w:bookmarkStart w:id="5766" w:name="_Toc23553193"/>
              <w:bookmarkEnd w:id="5765"/>
              <w:bookmarkEnd w:id="5766"/>
            </w:del>
          </w:p>
        </w:tc>
        <w:tc>
          <w:tcPr>
            <w:tcW w:w="3471" w:type="dxa"/>
          </w:tcPr>
          <w:p w14:paraId="40087B8D" w14:textId="22611555" w:rsidR="00495B84" w:rsidRPr="006A0BE8" w:rsidDel="00F7680F" w:rsidRDefault="00495B84" w:rsidP="00C01F28">
            <w:pPr>
              <w:pStyle w:val="ListParagraph"/>
              <w:spacing w:after="0" w:line="240" w:lineRule="auto"/>
              <w:rPr>
                <w:del w:id="5767" w:author="Windows User" w:date="2019-09-19T03:29:00Z"/>
                <w:rFonts w:cs="Times New Roman"/>
                <w:szCs w:val="24"/>
              </w:rPr>
            </w:pPr>
            <w:bookmarkStart w:id="5768" w:name="_Toc23497010"/>
            <w:bookmarkStart w:id="5769" w:name="_Toc23553194"/>
            <w:bookmarkEnd w:id="5768"/>
            <w:bookmarkEnd w:id="5769"/>
          </w:p>
        </w:tc>
        <w:bookmarkStart w:id="5770" w:name="_Toc23497011"/>
        <w:bookmarkStart w:id="5771" w:name="_Toc23553195"/>
        <w:bookmarkEnd w:id="5770"/>
        <w:bookmarkEnd w:id="5771"/>
      </w:tr>
      <w:tr w:rsidR="00495B84" w:rsidRPr="006A0BE8" w:rsidDel="00F7680F" w14:paraId="1737C690" w14:textId="456A44E0" w:rsidTr="007E74B5">
        <w:trPr>
          <w:trHeight w:val="370"/>
          <w:del w:id="5772" w:author="Windows User" w:date="2019-09-19T03:29:00Z"/>
        </w:trPr>
        <w:tc>
          <w:tcPr>
            <w:tcW w:w="4604" w:type="dxa"/>
            <w:gridSpan w:val="2"/>
          </w:tcPr>
          <w:p w14:paraId="036796D2" w14:textId="10C3B573" w:rsidR="00495B84" w:rsidRPr="006A0BE8" w:rsidDel="00F7680F" w:rsidRDefault="00495B84" w:rsidP="00C01F28">
            <w:pPr>
              <w:pStyle w:val="ListParagraph"/>
              <w:spacing w:after="0" w:line="240" w:lineRule="auto"/>
              <w:rPr>
                <w:del w:id="5773" w:author="Windows User" w:date="2019-09-19T03:29:00Z"/>
                <w:rFonts w:cs="Times New Roman"/>
                <w:szCs w:val="24"/>
              </w:rPr>
            </w:pPr>
            <w:bookmarkStart w:id="5774" w:name="_Toc23497012"/>
            <w:bookmarkStart w:id="5775" w:name="_Toc23553196"/>
            <w:bookmarkEnd w:id="5774"/>
            <w:bookmarkEnd w:id="5775"/>
          </w:p>
        </w:tc>
        <w:tc>
          <w:tcPr>
            <w:tcW w:w="3471" w:type="dxa"/>
          </w:tcPr>
          <w:p w14:paraId="25A76EC1" w14:textId="3F14A7F0" w:rsidR="00495B84" w:rsidRPr="006A0BE8" w:rsidDel="00F7680F" w:rsidRDefault="00495B84" w:rsidP="00C01F28">
            <w:pPr>
              <w:pStyle w:val="ListParagraph"/>
              <w:numPr>
                <w:ilvl w:val="0"/>
                <w:numId w:val="26"/>
              </w:numPr>
              <w:spacing w:after="0" w:line="240" w:lineRule="auto"/>
              <w:rPr>
                <w:del w:id="5776" w:author="Windows User" w:date="2019-09-19T03:29:00Z"/>
                <w:rFonts w:cs="Times New Roman"/>
                <w:szCs w:val="24"/>
              </w:rPr>
            </w:pPr>
            <w:del w:id="5777" w:author="Windows User" w:date="2019-09-19T03:29:00Z">
              <w:r w:rsidRPr="006A0BE8" w:rsidDel="00F7680F">
                <w:rPr>
                  <w:rFonts w:cs="Times New Roman"/>
                  <w:szCs w:val="24"/>
                </w:rPr>
                <w:delText>Sistem menampilkan halaman form simulasi</w:delText>
              </w:r>
              <w:bookmarkStart w:id="5778" w:name="_Toc23497013"/>
              <w:bookmarkStart w:id="5779" w:name="_Toc23553197"/>
              <w:bookmarkEnd w:id="5778"/>
              <w:bookmarkEnd w:id="5779"/>
            </w:del>
          </w:p>
          <w:p w14:paraId="6277A587" w14:textId="167B7925" w:rsidR="00495B84" w:rsidRPr="006A0BE8" w:rsidDel="00F7680F" w:rsidRDefault="00495B84" w:rsidP="00C01F28">
            <w:pPr>
              <w:pStyle w:val="ListParagraph"/>
              <w:numPr>
                <w:ilvl w:val="0"/>
                <w:numId w:val="27"/>
              </w:numPr>
              <w:spacing w:after="0" w:line="240" w:lineRule="auto"/>
              <w:rPr>
                <w:del w:id="5780" w:author="Windows User" w:date="2019-09-19T03:29:00Z"/>
                <w:rFonts w:cs="Times New Roman"/>
                <w:szCs w:val="24"/>
              </w:rPr>
            </w:pPr>
            <w:del w:id="5781" w:author="Windows User" w:date="2019-09-19T03:29:00Z">
              <w:r w:rsidRPr="006A0BE8" w:rsidDel="00F7680F">
                <w:rPr>
                  <w:rFonts w:cs="Times New Roman"/>
                  <w:szCs w:val="24"/>
                </w:rPr>
                <w:delText>Pilih peralatan (varchar 30)</w:delText>
              </w:r>
              <w:bookmarkStart w:id="5782" w:name="_Toc23497014"/>
              <w:bookmarkStart w:id="5783" w:name="_Toc23553198"/>
              <w:bookmarkEnd w:id="5782"/>
              <w:bookmarkEnd w:id="5783"/>
            </w:del>
          </w:p>
          <w:p w14:paraId="231625E1" w14:textId="19E33F3C" w:rsidR="00495B84" w:rsidRPr="006A0BE8" w:rsidDel="00F7680F" w:rsidRDefault="00495B84" w:rsidP="00C01F28">
            <w:pPr>
              <w:pStyle w:val="ListParagraph"/>
              <w:numPr>
                <w:ilvl w:val="0"/>
                <w:numId w:val="27"/>
              </w:numPr>
              <w:spacing w:after="0" w:line="240" w:lineRule="auto"/>
              <w:rPr>
                <w:del w:id="5784" w:author="Windows User" w:date="2019-09-19T03:29:00Z"/>
                <w:rFonts w:cs="Times New Roman"/>
                <w:szCs w:val="24"/>
              </w:rPr>
            </w:pPr>
            <w:del w:id="5785" w:author="Windows User" w:date="2019-09-19T03:29:00Z">
              <w:r w:rsidRPr="006A0BE8" w:rsidDel="00F7680F">
                <w:rPr>
                  <w:rFonts w:cs="Times New Roman"/>
                  <w:szCs w:val="24"/>
                </w:rPr>
                <w:delText>Besar daya (smallint)</w:delText>
              </w:r>
              <w:bookmarkStart w:id="5786" w:name="_Toc23497015"/>
              <w:bookmarkStart w:id="5787" w:name="_Toc23553199"/>
              <w:bookmarkEnd w:id="5786"/>
              <w:bookmarkEnd w:id="5787"/>
            </w:del>
          </w:p>
          <w:p w14:paraId="3811A01A" w14:textId="3DFD9C84" w:rsidR="00495B84" w:rsidRPr="006A0BE8" w:rsidDel="00F7680F" w:rsidRDefault="00495B84" w:rsidP="00C01F28">
            <w:pPr>
              <w:pStyle w:val="ListParagraph"/>
              <w:numPr>
                <w:ilvl w:val="0"/>
                <w:numId w:val="27"/>
              </w:numPr>
              <w:spacing w:after="0" w:line="240" w:lineRule="auto"/>
              <w:rPr>
                <w:del w:id="5788" w:author="Windows User" w:date="2019-09-19T03:29:00Z"/>
                <w:rFonts w:cs="Times New Roman"/>
                <w:szCs w:val="24"/>
              </w:rPr>
            </w:pPr>
            <w:del w:id="5789" w:author="Windows User" w:date="2019-09-19T03:29:00Z">
              <w:r w:rsidRPr="006A0BE8" w:rsidDel="00F7680F">
                <w:rPr>
                  <w:rFonts w:cs="Times New Roman"/>
                  <w:szCs w:val="24"/>
                </w:rPr>
                <w:delText>Lama Pemakaian (smallint)</w:delText>
              </w:r>
              <w:bookmarkStart w:id="5790" w:name="_Toc23497016"/>
              <w:bookmarkStart w:id="5791" w:name="_Toc23553200"/>
              <w:bookmarkEnd w:id="5790"/>
              <w:bookmarkEnd w:id="5791"/>
            </w:del>
          </w:p>
        </w:tc>
        <w:bookmarkStart w:id="5792" w:name="_Toc23497017"/>
        <w:bookmarkStart w:id="5793" w:name="_Toc23553201"/>
        <w:bookmarkEnd w:id="5792"/>
        <w:bookmarkEnd w:id="5793"/>
      </w:tr>
    </w:tbl>
    <w:p w14:paraId="200C7F3A" w14:textId="18E125CF" w:rsidR="00E404DF" w:rsidRPr="006A0BE8" w:rsidDel="00F7680F" w:rsidRDefault="00E404DF" w:rsidP="00E404DF">
      <w:pPr>
        <w:rPr>
          <w:del w:id="5794" w:author="Windows User" w:date="2019-09-19T03:29:00Z"/>
          <w:rFonts w:cs="Times New Roman"/>
          <w:b/>
        </w:rPr>
      </w:pPr>
      <w:bookmarkStart w:id="5795" w:name="_Toc23497018"/>
      <w:bookmarkStart w:id="5796" w:name="_Toc23553202"/>
      <w:bookmarkEnd w:id="5795"/>
      <w:bookmarkEnd w:id="5796"/>
    </w:p>
    <w:p w14:paraId="156B813D" w14:textId="57DF106F" w:rsidR="0090212E" w:rsidRPr="006A0BE8" w:rsidDel="00F7680F" w:rsidRDefault="0090212E">
      <w:pPr>
        <w:pStyle w:val="Heading3"/>
        <w:numPr>
          <w:ilvl w:val="2"/>
          <w:numId w:val="43"/>
        </w:numPr>
        <w:ind w:left="357" w:hanging="357"/>
        <w:rPr>
          <w:del w:id="5797" w:author="Windows User" w:date="2019-09-19T03:29:00Z"/>
          <w:rFonts w:cs="Times New Roman"/>
        </w:rPr>
        <w:pPrChange w:id="5798" w:author="Windows User" w:date="2019-09-19T02:40:00Z">
          <w:pPr>
            <w:pStyle w:val="Heading3"/>
          </w:pPr>
        </w:pPrChange>
      </w:pPr>
      <w:del w:id="5799" w:author="Windows User" w:date="2019-09-19T03:29:00Z">
        <w:r w:rsidRPr="006A0BE8" w:rsidDel="00F7680F">
          <w:rPr>
            <w:rFonts w:cs="Times New Roman"/>
          </w:rPr>
          <w:delText>Log out</w:delText>
        </w:r>
        <w:bookmarkStart w:id="5800" w:name="_Toc23497019"/>
        <w:bookmarkStart w:id="5801" w:name="_Toc23553203"/>
        <w:bookmarkEnd w:id="5800"/>
        <w:bookmarkEnd w:id="5801"/>
      </w:del>
    </w:p>
    <w:p w14:paraId="219872A0" w14:textId="4CC21221" w:rsidR="00073F30" w:rsidRPr="006A0BE8" w:rsidDel="00F7680F" w:rsidRDefault="00073F30" w:rsidP="00E07971">
      <w:pPr>
        <w:ind w:firstLine="567"/>
        <w:rPr>
          <w:del w:id="5802" w:author="Windows User" w:date="2019-09-19T03:29:00Z"/>
          <w:rFonts w:cs="Times New Roman"/>
          <w:szCs w:val="24"/>
        </w:rPr>
      </w:pPr>
      <w:del w:id="5803" w:author="Windows User" w:date="2019-09-19T03:29:00Z">
        <w:r w:rsidRPr="006A0BE8" w:rsidDel="00F7680F">
          <w:rPr>
            <w:rFonts w:cs="Times New Roman"/>
            <w:szCs w:val="24"/>
          </w:rPr>
          <w:delText xml:space="preserve">Skenario ini menjelaskan alur untuk keluar dari sistem. Fitur ini bisa dilakukan oleh semua user. Skenario log out dapat dilihat pada </w:delText>
        </w:r>
        <w:r w:rsidR="006343B3" w:rsidRPr="006A0BE8" w:rsidDel="00F7680F">
          <w:rPr>
            <w:rFonts w:cs="Times New Roman"/>
            <w:szCs w:val="24"/>
          </w:rPr>
          <w:delText>Tabel</w:delText>
        </w:r>
        <w:r w:rsidR="00E07971" w:rsidRPr="006A0BE8" w:rsidDel="00F7680F">
          <w:rPr>
            <w:rFonts w:cs="Times New Roman"/>
            <w:szCs w:val="24"/>
          </w:rPr>
          <w:delText xml:space="preserve"> 4.20</w:delText>
        </w:r>
        <w:r w:rsidRPr="006A0BE8" w:rsidDel="00F7680F">
          <w:rPr>
            <w:rFonts w:cs="Times New Roman"/>
            <w:szCs w:val="24"/>
          </w:rPr>
          <w:delText>.</w:delText>
        </w:r>
        <w:bookmarkStart w:id="5804" w:name="_Toc23497020"/>
        <w:bookmarkStart w:id="5805" w:name="_Toc23553204"/>
        <w:bookmarkEnd w:id="5804"/>
        <w:bookmarkEnd w:id="5805"/>
      </w:del>
    </w:p>
    <w:p w14:paraId="319F75B2" w14:textId="3E5C4823" w:rsidR="007E74B5" w:rsidRPr="006A0BE8" w:rsidDel="00F7680F" w:rsidRDefault="007E74B5" w:rsidP="007E74B5">
      <w:pPr>
        <w:pStyle w:val="Caption"/>
        <w:keepNext/>
        <w:jc w:val="center"/>
        <w:rPr>
          <w:del w:id="5806" w:author="Windows User" w:date="2019-09-19T03:29:00Z"/>
          <w:rFonts w:cs="Times New Roman"/>
          <w:i w:val="0"/>
          <w:color w:val="auto"/>
          <w:sz w:val="24"/>
        </w:rPr>
      </w:pPr>
      <w:del w:id="5807" w:author="Windows User" w:date="2019-09-19T03:29:00Z">
        <w:r w:rsidRPr="006A0BE8" w:rsidDel="00F7680F">
          <w:rPr>
            <w:rFonts w:cs="Times New Roman"/>
            <w:i w:val="0"/>
            <w:color w:val="auto"/>
            <w:sz w:val="24"/>
          </w:rPr>
          <w:delText xml:space="preserve">Tabel </w:delText>
        </w:r>
      </w:del>
      <w:del w:id="5808" w:author="Windows User" w:date="2019-09-18T15:48:00Z">
        <w:r w:rsidRPr="006A0BE8" w:rsidDel="00F10288">
          <w:rPr>
            <w:rFonts w:cs="Times New Roman"/>
            <w:iCs w:val="0"/>
          </w:rPr>
          <w:fldChar w:fldCharType="begin"/>
        </w:r>
        <w:r w:rsidRPr="006A0BE8" w:rsidDel="00F10288">
          <w:rPr>
            <w:rFonts w:cs="Times New Roman"/>
            <w:i w:val="0"/>
            <w:color w:val="auto"/>
            <w:sz w:val="24"/>
          </w:rPr>
          <w:delInstrText xml:space="preserve"> STYLEREF 1 \s </w:delInstrText>
        </w:r>
        <w:r w:rsidRPr="006A0BE8" w:rsidDel="00F10288">
          <w:rPr>
            <w:rFonts w:cs="Times New Roman"/>
            <w:iCs w:val="0"/>
          </w:rPr>
          <w:fldChar w:fldCharType="separate"/>
        </w:r>
        <w:r w:rsidRPr="006A0BE8" w:rsidDel="00F10288">
          <w:rPr>
            <w:rFonts w:cs="Times New Roman"/>
            <w:i w:val="0"/>
            <w:noProof/>
            <w:color w:val="auto"/>
            <w:sz w:val="24"/>
          </w:rPr>
          <w:delText>4</w:delText>
        </w:r>
        <w:r w:rsidRPr="006A0BE8" w:rsidDel="00F10288">
          <w:rPr>
            <w:rFonts w:cs="Times New Roman"/>
            <w:iCs w:val="0"/>
          </w:rPr>
          <w:fldChar w:fldCharType="end"/>
        </w:r>
        <w:r w:rsidRPr="006A0BE8" w:rsidDel="00F10288">
          <w:rPr>
            <w:rFonts w:cs="Times New Roman"/>
            <w:i w:val="0"/>
            <w:color w:val="auto"/>
            <w:sz w:val="24"/>
          </w:rPr>
          <w:delText>.</w:delText>
        </w:r>
        <w:r w:rsidRPr="006A0BE8" w:rsidDel="00F10288">
          <w:rPr>
            <w:rFonts w:cs="Times New Roman"/>
            <w:iCs w:val="0"/>
          </w:rPr>
          <w:fldChar w:fldCharType="begin"/>
        </w:r>
        <w:r w:rsidRPr="006A0BE8" w:rsidDel="00F10288">
          <w:rPr>
            <w:rFonts w:cs="Times New Roman"/>
            <w:i w:val="0"/>
            <w:color w:val="auto"/>
            <w:sz w:val="24"/>
          </w:rPr>
          <w:delInstrText xml:space="preserve"> SEQ Tabel \* ARABIC \s 1 </w:delInstrText>
        </w:r>
        <w:r w:rsidRPr="006A0BE8" w:rsidDel="00F10288">
          <w:rPr>
            <w:rFonts w:cs="Times New Roman"/>
            <w:iCs w:val="0"/>
          </w:rPr>
          <w:fldChar w:fldCharType="separate"/>
        </w:r>
        <w:r w:rsidRPr="006A0BE8" w:rsidDel="00F10288">
          <w:rPr>
            <w:rFonts w:cs="Times New Roman"/>
            <w:i w:val="0"/>
            <w:noProof/>
            <w:color w:val="auto"/>
            <w:sz w:val="24"/>
          </w:rPr>
          <w:delText>20</w:delText>
        </w:r>
        <w:r w:rsidRPr="006A0BE8" w:rsidDel="00F10288">
          <w:rPr>
            <w:rFonts w:cs="Times New Roman"/>
            <w:iCs w:val="0"/>
          </w:rPr>
          <w:fldChar w:fldCharType="end"/>
        </w:r>
      </w:del>
      <w:del w:id="5809" w:author="Windows User" w:date="2019-09-19T03:29:00Z">
        <w:r w:rsidRPr="006A0BE8" w:rsidDel="00F7680F">
          <w:rPr>
            <w:rFonts w:cs="Times New Roman"/>
            <w:i w:val="0"/>
            <w:color w:val="auto"/>
            <w:sz w:val="24"/>
          </w:rPr>
          <w:delText xml:space="preserve"> Skenario Log out</w:delText>
        </w:r>
        <w:bookmarkStart w:id="5810" w:name="_Toc23497021"/>
        <w:bookmarkStart w:id="5811" w:name="_Toc23553205"/>
        <w:bookmarkEnd w:id="5810"/>
        <w:bookmarkEnd w:id="5811"/>
      </w:del>
    </w:p>
    <w:tbl>
      <w:tblPr>
        <w:tblStyle w:val="TableGrid"/>
        <w:tblW w:w="8217" w:type="dxa"/>
        <w:tblLook w:val="04A0" w:firstRow="1" w:lastRow="0" w:firstColumn="1" w:lastColumn="0" w:noHBand="0" w:noVBand="1"/>
      </w:tblPr>
      <w:tblGrid>
        <w:gridCol w:w="4531"/>
        <w:gridCol w:w="73"/>
        <w:gridCol w:w="3613"/>
      </w:tblGrid>
      <w:tr w:rsidR="00495B84" w:rsidRPr="006A0BE8" w:rsidDel="00F7680F" w14:paraId="2201B50B" w14:textId="568A9272" w:rsidTr="007E74B5">
        <w:trPr>
          <w:del w:id="5812" w:author="Windows User" w:date="2019-09-19T03:29:00Z"/>
        </w:trPr>
        <w:tc>
          <w:tcPr>
            <w:tcW w:w="4531" w:type="dxa"/>
          </w:tcPr>
          <w:p w14:paraId="74773601" w14:textId="3E24D624" w:rsidR="00495B84" w:rsidRPr="006A0BE8" w:rsidDel="00F7680F" w:rsidRDefault="00495B84" w:rsidP="00E97240">
            <w:pPr>
              <w:spacing w:after="0" w:line="240" w:lineRule="auto"/>
              <w:rPr>
                <w:del w:id="5813" w:author="Windows User" w:date="2019-09-19T03:29:00Z"/>
                <w:rFonts w:cs="Times New Roman"/>
                <w:szCs w:val="24"/>
                <w:lang w:val="en-ID"/>
              </w:rPr>
            </w:pPr>
            <w:del w:id="5814" w:author="Windows User" w:date="2019-09-19T03:29:00Z">
              <w:r w:rsidRPr="006A0BE8" w:rsidDel="00F7680F">
                <w:rPr>
                  <w:rFonts w:cs="Times New Roman"/>
                  <w:b/>
                  <w:szCs w:val="24"/>
                </w:rPr>
                <w:delText>Nama Usecase</w:delText>
              </w:r>
              <w:bookmarkStart w:id="5815" w:name="_Toc23497022"/>
              <w:bookmarkStart w:id="5816" w:name="_Toc23553206"/>
              <w:bookmarkEnd w:id="5815"/>
              <w:bookmarkEnd w:id="5816"/>
            </w:del>
          </w:p>
        </w:tc>
        <w:tc>
          <w:tcPr>
            <w:tcW w:w="3686" w:type="dxa"/>
            <w:gridSpan w:val="2"/>
          </w:tcPr>
          <w:p w14:paraId="1C5FCB29" w14:textId="4BE620F1" w:rsidR="00495B84" w:rsidRPr="006A0BE8" w:rsidDel="00F7680F" w:rsidRDefault="00495B84" w:rsidP="00E97240">
            <w:pPr>
              <w:spacing w:after="0" w:line="240" w:lineRule="auto"/>
              <w:rPr>
                <w:del w:id="5817" w:author="Windows User" w:date="2019-09-19T03:29:00Z"/>
                <w:rFonts w:cs="Times New Roman"/>
                <w:szCs w:val="24"/>
                <w:lang w:val="en-ID"/>
              </w:rPr>
            </w:pPr>
            <w:del w:id="5818" w:author="Windows User" w:date="2019-09-19T03:29:00Z">
              <w:r w:rsidRPr="006A0BE8" w:rsidDel="00F7680F">
                <w:rPr>
                  <w:rFonts w:cs="Times New Roman"/>
                  <w:szCs w:val="24"/>
                </w:rPr>
                <w:delText>Log out</w:delText>
              </w:r>
              <w:bookmarkStart w:id="5819" w:name="_Toc23497023"/>
              <w:bookmarkStart w:id="5820" w:name="_Toc23553207"/>
              <w:bookmarkEnd w:id="5819"/>
              <w:bookmarkEnd w:id="5820"/>
            </w:del>
          </w:p>
        </w:tc>
        <w:bookmarkStart w:id="5821" w:name="_Toc23497024"/>
        <w:bookmarkStart w:id="5822" w:name="_Toc23553208"/>
        <w:bookmarkEnd w:id="5821"/>
        <w:bookmarkEnd w:id="5822"/>
      </w:tr>
      <w:tr w:rsidR="00495B84" w:rsidRPr="006A0BE8" w:rsidDel="00F7680F" w14:paraId="0FD078C1" w14:textId="62724CD5" w:rsidTr="007E74B5">
        <w:trPr>
          <w:del w:id="5823" w:author="Windows User" w:date="2019-09-19T03:29:00Z"/>
        </w:trPr>
        <w:tc>
          <w:tcPr>
            <w:tcW w:w="4531" w:type="dxa"/>
          </w:tcPr>
          <w:p w14:paraId="368B35F9" w14:textId="13DEF19C" w:rsidR="00495B84" w:rsidRPr="006A0BE8" w:rsidDel="00F7680F" w:rsidRDefault="00495B84" w:rsidP="00E97240">
            <w:pPr>
              <w:spacing w:after="0" w:line="240" w:lineRule="auto"/>
              <w:rPr>
                <w:del w:id="5824" w:author="Windows User" w:date="2019-09-19T03:29:00Z"/>
                <w:rFonts w:cs="Times New Roman"/>
                <w:szCs w:val="24"/>
                <w:lang w:val="en-ID"/>
              </w:rPr>
            </w:pPr>
            <w:del w:id="5825" w:author="Windows User" w:date="2019-09-19T03:29:00Z">
              <w:r w:rsidRPr="006A0BE8" w:rsidDel="00F7680F">
                <w:rPr>
                  <w:rFonts w:cs="Times New Roman"/>
                  <w:b/>
                  <w:szCs w:val="24"/>
                </w:rPr>
                <w:delText>Aktor</w:delText>
              </w:r>
              <w:bookmarkStart w:id="5826" w:name="_Toc23497025"/>
              <w:bookmarkStart w:id="5827" w:name="_Toc23553209"/>
              <w:bookmarkEnd w:id="5826"/>
              <w:bookmarkEnd w:id="5827"/>
            </w:del>
          </w:p>
        </w:tc>
        <w:tc>
          <w:tcPr>
            <w:tcW w:w="3686" w:type="dxa"/>
            <w:gridSpan w:val="2"/>
          </w:tcPr>
          <w:p w14:paraId="15A2562B" w14:textId="536B9CFC" w:rsidR="00495B84" w:rsidRPr="006A0BE8" w:rsidDel="00F7680F" w:rsidRDefault="00495B84" w:rsidP="00E97240">
            <w:pPr>
              <w:spacing w:after="0" w:line="240" w:lineRule="auto"/>
              <w:rPr>
                <w:del w:id="5828" w:author="Windows User" w:date="2019-09-19T03:29:00Z"/>
                <w:rFonts w:cs="Times New Roman"/>
                <w:szCs w:val="24"/>
                <w:lang w:val="en-ID"/>
              </w:rPr>
            </w:pPr>
            <w:del w:id="5829" w:author="Windows User" w:date="2019-09-19T03:29:00Z">
              <w:r w:rsidRPr="006A0BE8" w:rsidDel="00F7680F">
                <w:rPr>
                  <w:rFonts w:cs="Times New Roman"/>
                  <w:szCs w:val="24"/>
                </w:rPr>
                <w:delText>Senua aktor</w:delText>
              </w:r>
              <w:bookmarkStart w:id="5830" w:name="_Toc23497026"/>
              <w:bookmarkStart w:id="5831" w:name="_Toc23553210"/>
              <w:bookmarkEnd w:id="5830"/>
              <w:bookmarkEnd w:id="5831"/>
            </w:del>
          </w:p>
        </w:tc>
        <w:bookmarkStart w:id="5832" w:name="_Toc23497027"/>
        <w:bookmarkStart w:id="5833" w:name="_Toc23553211"/>
        <w:bookmarkEnd w:id="5832"/>
        <w:bookmarkEnd w:id="5833"/>
      </w:tr>
      <w:tr w:rsidR="00495B84" w:rsidRPr="006A0BE8" w:rsidDel="00F7680F" w14:paraId="056C3DB1" w14:textId="79B7CE92" w:rsidTr="007E74B5">
        <w:trPr>
          <w:del w:id="5834" w:author="Windows User" w:date="2019-09-19T03:29:00Z"/>
        </w:trPr>
        <w:tc>
          <w:tcPr>
            <w:tcW w:w="4531" w:type="dxa"/>
          </w:tcPr>
          <w:p w14:paraId="4BB54261" w14:textId="51EFC07F" w:rsidR="00495B84" w:rsidRPr="006A0BE8" w:rsidDel="00F7680F" w:rsidRDefault="00495B84" w:rsidP="00E97240">
            <w:pPr>
              <w:spacing w:after="0" w:line="240" w:lineRule="auto"/>
              <w:rPr>
                <w:del w:id="5835" w:author="Windows User" w:date="2019-09-19T03:29:00Z"/>
                <w:rFonts w:cs="Times New Roman"/>
                <w:szCs w:val="24"/>
                <w:lang w:val="en-ID"/>
              </w:rPr>
            </w:pPr>
            <w:del w:id="5836" w:author="Windows User" w:date="2019-09-19T03:29:00Z">
              <w:r w:rsidRPr="006A0BE8" w:rsidDel="00F7680F">
                <w:rPr>
                  <w:rFonts w:cs="Times New Roman"/>
                  <w:b/>
                  <w:szCs w:val="24"/>
                </w:rPr>
                <w:delText>Deskripsi Singkat</w:delText>
              </w:r>
              <w:bookmarkStart w:id="5837" w:name="_Toc23497028"/>
              <w:bookmarkStart w:id="5838" w:name="_Toc23553212"/>
              <w:bookmarkEnd w:id="5837"/>
              <w:bookmarkEnd w:id="5838"/>
            </w:del>
          </w:p>
        </w:tc>
        <w:tc>
          <w:tcPr>
            <w:tcW w:w="3686" w:type="dxa"/>
            <w:gridSpan w:val="2"/>
          </w:tcPr>
          <w:p w14:paraId="03C05AE9" w14:textId="4A38A251" w:rsidR="00495B84" w:rsidRPr="006A0BE8" w:rsidDel="00F7680F" w:rsidRDefault="00495B84" w:rsidP="00E97240">
            <w:pPr>
              <w:spacing w:after="0" w:line="240" w:lineRule="auto"/>
              <w:rPr>
                <w:del w:id="5839" w:author="Windows User" w:date="2019-09-19T03:29:00Z"/>
                <w:rFonts w:cs="Times New Roman"/>
                <w:szCs w:val="24"/>
                <w:lang w:val="en-ID"/>
              </w:rPr>
            </w:pPr>
            <w:del w:id="5840" w:author="Windows User" w:date="2019-09-19T03:29:00Z">
              <w:r w:rsidRPr="006A0BE8" w:rsidDel="00F7680F">
                <w:rPr>
                  <w:rFonts w:cs="Times New Roman"/>
                  <w:szCs w:val="24"/>
                </w:rPr>
                <w:delText>Aktor keluar dari sistem</w:delText>
              </w:r>
              <w:bookmarkStart w:id="5841" w:name="_Toc23497029"/>
              <w:bookmarkStart w:id="5842" w:name="_Toc23553213"/>
              <w:bookmarkEnd w:id="5841"/>
              <w:bookmarkEnd w:id="5842"/>
            </w:del>
          </w:p>
        </w:tc>
        <w:bookmarkStart w:id="5843" w:name="_Toc23497030"/>
        <w:bookmarkStart w:id="5844" w:name="_Toc23553214"/>
        <w:bookmarkEnd w:id="5843"/>
        <w:bookmarkEnd w:id="5844"/>
      </w:tr>
      <w:tr w:rsidR="00495B84" w:rsidRPr="006A0BE8" w:rsidDel="00F7680F" w14:paraId="621AF253" w14:textId="136B669C" w:rsidTr="007E74B5">
        <w:trPr>
          <w:del w:id="5845" w:author="Windows User" w:date="2019-09-19T03:29:00Z"/>
        </w:trPr>
        <w:tc>
          <w:tcPr>
            <w:tcW w:w="4531" w:type="dxa"/>
          </w:tcPr>
          <w:p w14:paraId="248766C0" w14:textId="756EF825" w:rsidR="00495B84" w:rsidRPr="006A0BE8" w:rsidDel="00F7680F" w:rsidRDefault="00495B84" w:rsidP="00E97240">
            <w:pPr>
              <w:spacing w:after="0" w:line="240" w:lineRule="auto"/>
              <w:rPr>
                <w:del w:id="5846" w:author="Windows User" w:date="2019-09-19T03:29:00Z"/>
                <w:rFonts w:cs="Times New Roman"/>
                <w:szCs w:val="24"/>
                <w:lang w:val="en-ID"/>
              </w:rPr>
            </w:pPr>
            <w:del w:id="5847" w:author="Windows User" w:date="2019-09-19T03:29:00Z">
              <w:r w:rsidRPr="006A0BE8" w:rsidDel="00F7680F">
                <w:rPr>
                  <w:rFonts w:cs="Times New Roman"/>
                  <w:b/>
                  <w:szCs w:val="24"/>
                </w:rPr>
                <w:delText>Prekondisi</w:delText>
              </w:r>
              <w:bookmarkStart w:id="5848" w:name="_Toc23497031"/>
              <w:bookmarkStart w:id="5849" w:name="_Toc23553215"/>
              <w:bookmarkEnd w:id="5848"/>
              <w:bookmarkEnd w:id="5849"/>
            </w:del>
          </w:p>
        </w:tc>
        <w:tc>
          <w:tcPr>
            <w:tcW w:w="3686" w:type="dxa"/>
            <w:gridSpan w:val="2"/>
          </w:tcPr>
          <w:p w14:paraId="797D971B" w14:textId="3BDFCA94" w:rsidR="00495B84" w:rsidRPr="006A0BE8" w:rsidDel="00F7680F" w:rsidRDefault="00495B84" w:rsidP="00E97240">
            <w:pPr>
              <w:spacing w:after="0" w:line="240" w:lineRule="auto"/>
              <w:rPr>
                <w:del w:id="5850" w:author="Windows User" w:date="2019-09-19T03:29:00Z"/>
                <w:rFonts w:cs="Times New Roman"/>
                <w:szCs w:val="24"/>
                <w:lang w:val="en-ID"/>
              </w:rPr>
            </w:pPr>
            <w:del w:id="5851" w:author="Windows User" w:date="2019-09-19T03:29:00Z">
              <w:r w:rsidRPr="006A0BE8" w:rsidDel="00F7680F">
                <w:rPr>
                  <w:rFonts w:cs="Times New Roman"/>
                  <w:szCs w:val="24"/>
                </w:rPr>
                <w:delText>Aktor masuk halaman dashboard masing-masing</w:delText>
              </w:r>
              <w:bookmarkStart w:id="5852" w:name="_Toc23497032"/>
              <w:bookmarkStart w:id="5853" w:name="_Toc23553216"/>
              <w:bookmarkEnd w:id="5852"/>
              <w:bookmarkEnd w:id="5853"/>
            </w:del>
          </w:p>
        </w:tc>
        <w:bookmarkStart w:id="5854" w:name="_Toc23497033"/>
        <w:bookmarkStart w:id="5855" w:name="_Toc23553217"/>
        <w:bookmarkEnd w:id="5854"/>
        <w:bookmarkEnd w:id="5855"/>
      </w:tr>
      <w:tr w:rsidR="00495B84" w:rsidRPr="006A0BE8" w:rsidDel="00F7680F" w14:paraId="1F37390F" w14:textId="0BBA1952" w:rsidTr="007E74B5">
        <w:trPr>
          <w:del w:id="5856" w:author="Windows User" w:date="2019-09-19T03:29:00Z"/>
        </w:trPr>
        <w:tc>
          <w:tcPr>
            <w:tcW w:w="4531" w:type="dxa"/>
          </w:tcPr>
          <w:p w14:paraId="3ECF3C62" w14:textId="78C65AF2" w:rsidR="00495B84" w:rsidRPr="006A0BE8" w:rsidDel="00F7680F" w:rsidRDefault="00495B84" w:rsidP="00E97240">
            <w:pPr>
              <w:spacing w:after="0" w:line="240" w:lineRule="auto"/>
              <w:rPr>
                <w:del w:id="5857" w:author="Windows User" w:date="2019-09-19T03:29:00Z"/>
                <w:rFonts w:cs="Times New Roman"/>
                <w:szCs w:val="24"/>
                <w:lang w:val="en-ID"/>
              </w:rPr>
            </w:pPr>
            <w:del w:id="5858" w:author="Windows User" w:date="2019-09-19T03:29:00Z">
              <w:r w:rsidRPr="006A0BE8" w:rsidDel="00F7680F">
                <w:rPr>
                  <w:rFonts w:cs="Times New Roman"/>
                  <w:b/>
                  <w:szCs w:val="24"/>
                </w:rPr>
                <w:delText>Pascakondisi</w:delText>
              </w:r>
              <w:bookmarkStart w:id="5859" w:name="_Toc23497034"/>
              <w:bookmarkStart w:id="5860" w:name="_Toc23553218"/>
              <w:bookmarkEnd w:id="5859"/>
              <w:bookmarkEnd w:id="5860"/>
            </w:del>
          </w:p>
        </w:tc>
        <w:tc>
          <w:tcPr>
            <w:tcW w:w="3686" w:type="dxa"/>
            <w:gridSpan w:val="2"/>
          </w:tcPr>
          <w:p w14:paraId="2F4C5A76" w14:textId="32413C7B" w:rsidR="00495B84" w:rsidRPr="006A0BE8" w:rsidDel="00F7680F" w:rsidRDefault="00495B84" w:rsidP="00E97240">
            <w:pPr>
              <w:spacing w:after="0" w:line="240" w:lineRule="auto"/>
              <w:rPr>
                <w:del w:id="5861" w:author="Windows User" w:date="2019-09-19T03:29:00Z"/>
                <w:rFonts w:cs="Times New Roman"/>
                <w:szCs w:val="24"/>
                <w:lang w:val="en-ID"/>
              </w:rPr>
            </w:pPr>
            <w:del w:id="5862" w:author="Windows User" w:date="2019-09-19T03:29:00Z">
              <w:r w:rsidRPr="006A0BE8" w:rsidDel="00F7680F">
                <w:rPr>
                  <w:rFonts w:cs="Times New Roman"/>
                  <w:szCs w:val="24"/>
                </w:rPr>
                <w:delText>Aktor keluar dari sistem</w:delText>
              </w:r>
              <w:bookmarkStart w:id="5863" w:name="_Toc23497035"/>
              <w:bookmarkStart w:id="5864" w:name="_Toc23553219"/>
              <w:bookmarkEnd w:id="5863"/>
              <w:bookmarkEnd w:id="5864"/>
            </w:del>
          </w:p>
        </w:tc>
        <w:bookmarkStart w:id="5865" w:name="_Toc23497036"/>
        <w:bookmarkStart w:id="5866" w:name="_Toc23553220"/>
        <w:bookmarkEnd w:id="5865"/>
        <w:bookmarkEnd w:id="5866"/>
      </w:tr>
      <w:tr w:rsidR="00495B84" w:rsidRPr="006A0BE8" w:rsidDel="00F7680F" w14:paraId="7A872C64" w14:textId="765E5F44" w:rsidTr="007E74B5">
        <w:trPr>
          <w:del w:id="5867" w:author="Windows User" w:date="2019-09-19T03:29:00Z"/>
        </w:trPr>
        <w:tc>
          <w:tcPr>
            <w:tcW w:w="8217" w:type="dxa"/>
            <w:gridSpan w:val="3"/>
          </w:tcPr>
          <w:p w14:paraId="2494C646" w14:textId="6BAA1116" w:rsidR="00495B84" w:rsidRPr="006A0BE8" w:rsidDel="00F7680F" w:rsidRDefault="00495B84" w:rsidP="00E97240">
            <w:pPr>
              <w:spacing w:after="0" w:line="240" w:lineRule="auto"/>
              <w:jc w:val="center"/>
              <w:rPr>
                <w:del w:id="5868" w:author="Windows User" w:date="2019-09-19T03:29:00Z"/>
                <w:rFonts w:cs="Times New Roman"/>
                <w:szCs w:val="24"/>
              </w:rPr>
            </w:pPr>
            <w:del w:id="5869" w:author="Windows User" w:date="2019-09-19T03:29:00Z">
              <w:r w:rsidRPr="006A0BE8" w:rsidDel="00F7680F">
                <w:rPr>
                  <w:rFonts w:cs="Times New Roman"/>
                  <w:b/>
                  <w:bCs/>
                  <w:szCs w:val="24"/>
                </w:rPr>
                <w:delText>Flow Event</w:delText>
              </w:r>
              <w:bookmarkStart w:id="5870" w:name="_Toc23497037"/>
              <w:bookmarkStart w:id="5871" w:name="_Toc23553221"/>
              <w:bookmarkEnd w:id="5870"/>
              <w:bookmarkEnd w:id="5871"/>
            </w:del>
          </w:p>
        </w:tc>
        <w:bookmarkStart w:id="5872" w:name="_Toc23497038"/>
        <w:bookmarkStart w:id="5873" w:name="_Toc23553222"/>
        <w:bookmarkEnd w:id="5872"/>
        <w:bookmarkEnd w:id="5873"/>
      </w:tr>
      <w:tr w:rsidR="00495B84" w:rsidRPr="006A0BE8" w:rsidDel="00F7680F" w14:paraId="6C578D7F" w14:textId="2A0F8D2F" w:rsidTr="007E74B5">
        <w:trPr>
          <w:del w:id="5874" w:author="Windows User" w:date="2019-09-19T03:29:00Z"/>
        </w:trPr>
        <w:tc>
          <w:tcPr>
            <w:tcW w:w="8217" w:type="dxa"/>
            <w:gridSpan w:val="3"/>
          </w:tcPr>
          <w:p w14:paraId="2EBEE4AD" w14:textId="60A160E8" w:rsidR="00495B84" w:rsidRPr="006A0BE8" w:rsidDel="00F7680F" w:rsidRDefault="00495B84" w:rsidP="00E97240">
            <w:pPr>
              <w:spacing w:after="0" w:line="240" w:lineRule="auto"/>
              <w:jc w:val="center"/>
              <w:rPr>
                <w:del w:id="5875" w:author="Windows User" w:date="2019-09-19T03:29:00Z"/>
                <w:rFonts w:cs="Times New Roman"/>
                <w:szCs w:val="24"/>
              </w:rPr>
            </w:pPr>
            <w:del w:id="5876" w:author="Windows User" w:date="2019-09-19T03:29:00Z">
              <w:r w:rsidRPr="006A0BE8" w:rsidDel="00F7680F">
                <w:rPr>
                  <w:rFonts w:cs="Times New Roman"/>
                  <w:b/>
                  <w:szCs w:val="24"/>
                </w:rPr>
                <w:delText>Normal Flow : Log out</w:delText>
              </w:r>
              <w:bookmarkStart w:id="5877" w:name="_Toc23497039"/>
              <w:bookmarkStart w:id="5878" w:name="_Toc23553223"/>
              <w:bookmarkEnd w:id="5877"/>
              <w:bookmarkEnd w:id="5878"/>
            </w:del>
          </w:p>
        </w:tc>
        <w:bookmarkStart w:id="5879" w:name="_Toc23497040"/>
        <w:bookmarkStart w:id="5880" w:name="_Toc23553224"/>
        <w:bookmarkEnd w:id="5879"/>
        <w:bookmarkEnd w:id="5880"/>
      </w:tr>
      <w:tr w:rsidR="00495B84" w:rsidRPr="006A0BE8" w:rsidDel="00F7680F" w14:paraId="5F5B5D2A" w14:textId="246E54CA" w:rsidTr="007E74B5">
        <w:trPr>
          <w:trHeight w:val="517"/>
          <w:del w:id="5881" w:author="Windows User" w:date="2019-09-19T03:29:00Z"/>
        </w:trPr>
        <w:tc>
          <w:tcPr>
            <w:tcW w:w="4604" w:type="dxa"/>
            <w:gridSpan w:val="2"/>
          </w:tcPr>
          <w:p w14:paraId="75DC3A5E" w14:textId="1EAF03E7" w:rsidR="00495B84" w:rsidRPr="006A0BE8" w:rsidDel="00F7680F" w:rsidRDefault="00495B84" w:rsidP="00E97240">
            <w:pPr>
              <w:spacing w:after="0" w:line="240" w:lineRule="auto"/>
              <w:rPr>
                <w:del w:id="5882" w:author="Windows User" w:date="2019-09-19T03:29:00Z"/>
                <w:rFonts w:cs="Times New Roman"/>
                <w:b/>
                <w:szCs w:val="24"/>
              </w:rPr>
            </w:pPr>
            <w:del w:id="5883" w:author="Windows User" w:date="2019-09-19T03:29:00Z">
              <w:r w:rsidRPr="006A0BE8" w:rsidDel="00F7680F">
                <w:rPr>
                  <w:rFonts w:cs="Times New Roman"/>
                  <w:szCs w:val="24"/>
                </w:rPr>
                <w:delText>Aksi Aktor</w:delText>
              </w:r>
              <w:bookmarkStart w:id="5884" w:name="_Toc23497041"/>
              <w:bookmarkStart w:id="5885" w:name="_Toc23553225"/>
              <w:bookmarkEnd w:id="5884"/>
              <w:bookmarkEnd w:id="5885"/>
            </w:del>
          </w:p>
        </w:tc>
        <w:tc>
          <w:tcPr>
            <w:tcW w:w="3613" w:type="dxa"/>
          </w:tcPr>
          <w:p w14:paraId="1CB82475" w14:textId="7BB9DD5E" w:rsidR="00495B84" w:rsidRPr="006A0BE8" w:rsidDel="00F7680F" w:rsidRDefault="00495B84" w:rsidP="00E97240">
            <w:pPr>
              <w:spacing w:after="0" w:line="240" w:lineRule="auto"/>
              <w:rPr>
                <w:del w:id="5886" w:author="Windows User" w:date="2019-09-19T03:29:00Z"/>
                <w:rFonts w:cs="Times New Roman"/>
                <w:b/>
                <w:szCs w:val="24"/>
              </w:rPr>
            </w:pPr>
            <w:del w:id="5887" w:author="Windows User" w:date="2019-09-19T03:29:00Z">
              <w:r w:rsidRPr="006A0BE8" w:rsidDel="00F7680F">
                <w:rPr>
                  <w:rFonts w:cs="Times New Roman"/>
                  <w:szCs w:val="24"/>
                </w:rPr>
                <w:delText>Reaksi Sistem</w:delText>
              </w:r>
              <w:bookmarkStart w:id="5888" w:name="_Toc23497042"/>
              <w:bookmarkStart w:id="5889" w:name="_Toc23553226"/>
              <w:bookmarkEnd w:id="5888"/>
              <w:bookmarkEnd w:id="5889"/>
            </w:del>
          </w:p>
        </w:tc>
        <w:bookmarkStart w:id="5890" w:name="_Toc23497043"/>
        <w:bookmarkStart w:id="5891" w:name="_Toc23553227"/>
        <w:bookmarkEnd w:id="5890"/>
        <w:bookmarkEnd w:id="5891"/>
      </w:tr>
      <w:tr w:rsidR="00495B84" w:rsidRPr="006A0BE8" w:rsidDel="00F7680F" w14:paraId="7DCA0730" w14:textId="7BAB2840" w:rsidTr="007E74B5">
        <w:trPr>
          <w:trHeight w:val="371"/>
          <w:del w:id="5892" w:author="Windows User" w:date="2019-09-19T03:29:00Z"/>
        </w:trPr>
        <w:tc>
          <w:tcPr>
            <w:tcW w:w="4604" w:type="dxa"/>
            <w:gridSpan w:val="2"/>
          </w:tcPr>
          <w:p w14:paraId="4F120B18" w14:textId="21860F8D" w:rsidR="00495B84" w:rsidRPr="006A0BE8" w:rsidDel="00F7680F" w:rsidRDefault="00495B84" w:rsidP="00E97240">
            <w:pPr>
              <w:pStyle w:val="ListParagraph"/>
              <w:numPr>
                <w:ilvl w:val="0"/>
                <w:numId w:val="28"/>
              </w:numPr>
              <w:spacing w:after="0" w:line="240" w:lineRule="auto"/>
              <w:rPr>
                <w:del w:id="5893" w:author="Windows User" w:date="2019-09-19T03:29:00Z"/>
                <w:rFonts w:cs="Times New Roman"/>
                <w:szCs w:val="24"/>
              </w:rPr>
            </w:pPr>
            <w:del w:id="5894" w:author="Windows User" w:date="2019-09-19T03:29:00Z">
              <w:r w:rsidRPr="006A0BE8" w:rsidDel="00F7680F">
                <w:rPr>
                  <w:rFonts w:cs="Times New Roman"/>
                  <w:szCs w:val="24"/>
                </w:rPr>
                <w:delText>Klik menu logout</w:delText>
              </w:r>
              <w:bookmarkStart w:id="5895" w:name="_Toc23497044"/>
              <w:bookmarkStart w:id="5896" w:name="_Toc23553228"/>
              <w:bookmarkEnd w:id="5895"/>
              <w:bookmarkEnd w:id="5896"/>
            </w:del>
          </w:p>
        </w:tc>
        <w:tc>
          <w:tcPr>
            <w:tcW w:w="3613" w:type="dxa"/>
          </w:tcPr>
          <w:p w14:paraId="024074B5" w14:textId="2F0F5E8E" w:rsidR="00495B84" w:rsidRPr="006A0BE8" w:rsidDel="00F7680F" w:rsidRDefault="00495B84" w:rsidP="00E97240">
            <w:pPr>
              <w:spacing w:after="0" w:line="240" w:lineRule="auto"/>
              <w:rPr>
                <w:del w:id="5897" w:author="Windows User" w:date="2019-09-19T03:29:00Z"/>
                <w:rFonts w:cs="Times New Roman"/>
                <w:szCs w:val="24"/>
              </w:rPr>
            </w:pPr>
            <w:bookmarkStart w:id="5898" w:name="_Toc23497045"/>
            <w:bookmarkStart w:id="5899" w:name="_Toc23553229"/>
            <w:bookmarkEnd w:id="5898"/>
            <w:bookmarkEnd w:id="5899"/>
          </w:p>
        </w:tc>
        <w:bookmarkStart w:id="5900" w:name="_Toc23497046"/>
        <w:bookmarkStart w:id="5901" w:name="_Toc23553230"/>
        <w:bookmarkEnd w:id="5900"/>
        <w:bookmarkEnd w:id="5901"/>
      </w:tr>
      <w:tr w:rsidR="00495B84" w:rsidRPr="006A0BE8" w:rsidDel="00F7680F" w14:paraId="599903F2" w14:textId="700C50A6" w:rsidTr="007E74B5">
        <w:trPr>
          <w:trHeight w:val="370"/>
          <w:del w:id="5902" w:author="Windows User" w:date="2019-09-19T03:29:00Z"/>
        </w:trPr>
        <w:tc>
          <w:tcPr>
            <w:tcW w:w="4604" w:type="dxa"/>
            <w:gridSpan w:val="2"/>
          </w:tcPr>
          <w:p w14:paraId="4A82A890" w14:textId="70342811" w:rsidR="00495B84" w:rsidRPr="006A0BE8" w:rsidDel="00F7680F" w:rsidRDefault="00495B84" w:rsidP="00E97240">
            <w:pPr>
              <w:pStyle w:val="ListParagraph"/>
              <w:spacing w:after="0" w:line="240" w:lineRule="auto"/>
              <w:rPr>
                <w:del w:id="5903" w:author="Windows User" w:date="2019-09-19T03:29:00Z"/>
                <w:rFonts w:cs="Times New Roman"/>
                <w:szCs w:val="24"/>
              </w:rPr>
            </w:pPr>
            <w:bookmarkStart w:id="5904" w:name="_Toc23497047"/>
            <w:bookmarkStart w:id="5905" w:name="_Toc23553231"/>
            <w:bookmarkEnd w:id="5904"/>
            <w:bookmarkEnd w:id="5905"/>
          </w:p>
          <w:p w14:paraId="11896AEA" w14:textId="1BF20818" w:rsidR="00495B84" w:rsidRPr="006A0BE8" w:rsidDel="00F7680F" w:rsidRDefault="00495B84" w:rsidP="00E97240">
            <w:pPr>
              <w:pStyle w:val="ListParagraph"/>
              <w:spacing w:after="0" w:line="240" w:lineRule="auto"/>
              <w:rPr>
                <w:del w:id="5906" w:author="Windows User" w:date="2019-09-19T03:29:00Z"/>
                <w:rFonts w:cs="Times New Roman"/>
                <w:szCs w:val="24"/>
              </w:rPr>
            </w:pPr>
            <w:bookmarkStart w:id="5907" w:name="_Toc23497048"/>
            <w:bookmarkStart w:id="5908" w:name="_Toc23553232"/>
            <w:bookmarkEnd w:id="5907"/>
            <w:bookmarkEnd w:id="5908"/>
          </w:p>
          <w:p w14:paraId="5FD75B3D" w14:textId="2F2D3432" w:rsidR="00495B84" w:rsidRPr="006A0BE8" w:rsidDel="00F7680F" w:rsidRDefault="00495B84" w:rsidP="00E97240">
            <w:pPr>
              <w:spacing w:after="0" w:line="240" w:lineRule="auto"/>
              <w:rPr>
                <w:del w:id="5909" w:author="Windows User" w:date="2019-09-19T03:29:00Z"/>
                <w:rFonts w:cs="Times New Roman"/>
                <w:b/>
                <w:szCs w:val="24"/>
              </w:rPr>
            </w:pPr>
            <w:bookmarkStart w:id="5910" w:name="_Toc23497049"/>
            <w:bookmarkStart w:id="5911" w:name="_Toc23553233"/>
            <w:bookmarkEnd w:id="5910"/>
            <w:bookmarkEnd w:id="5911"/>
          </w:p>
        </w:tc>
        <w:tc>
          <w:tcPr>
            <w:tcW w:w="3613" w:type="dxa"/>
          </w:tcPr>
          <w:p w14:paraId="63D410E5" w14:textId="2B297222" w:rsidR="00495B84" w:rsidRPr="006A0BE8" w:rsidDel="00F7680F" w:rsidRDefault="00495B84" w:rsidP="00E97240">
            <w:pPr>
              <w:pStyle w:val="ListParagraph"/>
              <w:numPr>
                <w:ilvl w:val="0"/>
                <w:numId w:val="28"/>
              </w:numPr>
              <w:spacing w:after="0" w:line="240" w:lineRule="auto"/>
              <w:rPr>
                <w:del w:id="5912" w:author="Windows User" w:date="2019-09-19T03:29:00Z"/>
                <w:rFonts w:cs="Times New Roman"/>
                <w:szCs w:val="24"/>
              </w:rPr>
            </w:pPr>
            <w:del w:id="5913" w:author="Windows User" w:date="2019-09-19T03:29:00Z">
              <w:r w:rsidRPr="006A0BE8" w:rsidDel="00F7680F">
                <w:rPr>
                  <w:rFonts w:cs="Times New Roman"/>
                  <w:szCs w:val="24"/>
                </w:rPr>
                <w:delText>Keluar sistem, Menampilkan halaman login</w:delText>
              </w:r>
              <w:bookmarkStart w:id="5914" w:name="_Toc23497050"/>
              <w:bookmarkStart w:id="5915" w:name="_Toc23553234"/>
              <w:bookmarkEnd w:id="5914"/>
              <w:bookmarkEnd w:id="5915"/>
            </w:del>
          </w:p>
        </w:tc>
        <w:bookmarkStart w:id="5916" w:name="_Toc23497051"/>
        <w:bookmarkStart w:id="5917" w:name="_Toc23553235"/>
        <w:bookmarkEnd w:id="5916"/>
        <w:bookmarkEnd w:id="5917"/>
      </w:tr>
    </w:tbl>
    <w:p w14:paraId="69DD25B2" w14:textId="1170C8DA" w:rsidR="00FB7676" w:rsidRPr="006A0BE8" w:rsidDel="00750347" w:rsidRDefault="00FB7676" w:rsidP="00FB7676">
      <w:pPr>
        <w:rPr>
          <w:del w:id="5918" w:author="Windows User" w:date="2019-09-20T01:38:00Z"/>
          <w:rFonts w:cs="Times New Roman"/>
          <w:b/>
        </w:rPr>
      </w:pPr>
      <w:bookmarkStart w:id="5919" w:name="_Toc23497052"/>
      <w:bookmarkStart w:id="5920" w:name="_Toc23553236"/>
      <w:bookmarkEnd w:id="5919"/>
      <w:bookmarkEnd w:id="5920"/>
    </w:p>
    <w:p w14:paraId="523EDA7F" w14:textId="51B939BA" w:rsidR="00DC1817" w:rsidRPr="006A0BE8" w:rsidDel="00750347" w:rsidRDefault="00415F4D">
      <w:pPr>
        <w:pStyle w:val="Heading2"/>
        <w:numPr>
          <w:ilvl w:val="1"/>
          <w:numId w:val="45"/>
        </w:numPr>
        <w:ind w:left="357" w:hanging="357"/>
        <w:rPr>
          <w:del w:id="5921" w:author="Windows User" w:date="2019-09-20T01:38:00Z"/>
          <w:rFonts w:cs="Times New Roman"/>
        </w:rPr>
        <w:pPrChange w:id="5922" w:author="Windows User" w:date="2019-09-19T03:35:00Z">
          <w:pPr>
            <w:pStyle w:val="Heading2"/>
          </w:pPr>
        </w:pPrChange>
      </w:pPr>
      <w:del w:id="5923" w:author="Windows User" w:date="2019-09-20T01:38:00Z">
        <w:r w:rsidRPr="006A0BE8" w:rsidDel="00750347">
          <w:rPr>
            <w:rFonts w:cs="Times New Roman"/>
          </w:rPr>
          <w:delText>Activity Diagram</w:delText>
        </w:r>
        <w:bookmarkStart w:id="5924" w:name="_Toc23497053"/>
        <w:bookmarkStart w:id="5925" w:name="_Toc23553237"/>
        <w:bookmarkEnd w:id="5924"/>
        <w:bookmarkEnd w:id="5925"/>
      </w:del>
    </w:p>
    <w:p w14:paraId="422BCEA9" w14:textId="120FF500" w:rsidR="007742E9" w:rsidRPr="006A0BE8" w:rsidDel="00750347" w:rsidRDefault="007742E9" w:rsidP="007742E9">
      <w:pPr>
        <w:ind w:firstLine="357"/>
        <w:rPr>
          <w:del w:id="5926" w:author="Windows User" w:date="2019-09-20T01:38:00Z"/>
          <w:rFonts w:cs="Times New Roman"/>
        </w:rPr>
      </w:pPr>
      <w:del w:id="5927" w:author="Windows User" w:date="2019-09-20T01:38:00Z">
        <w:r w:rsidRPr="006A0BE8" w:rsidDel="00750347">
          <w:rPr>
            <w:rFonts w:cs="Times New Roman"/>
          </w:rPr>
          <w:delText xml:space="preserve">Diagram yang menjelaskan tentang alur kerja jalan nya aktor dan respon sistem terhadap aktor. Berikut ini merupakan </w:delText>
        </w:r>
        <w:r w:rsidRPr="006A0BE8" w:rsidDel="00750347">
          <w:rPr>
            <w:rFonts w:cs="Times New Roman"/>
            <w:i/>
          </w:rPr>
          <w:delText>activity diagram</w:delText>
        </w:r>
        <w:r w:rsidRPr="006A0BE8" w:rsidDel="00750347">
          <w:rPr>
            <w:rFonts w:cs="Times New Roman"/>
          </w:rPr>
          <w:delText xml:space="preserve"> dari sistem yang dibangun.</w:delText>
        </w:r>
        <w:bookmarkStart w:id="5928" w:name="_Toc23497054"/>
        <w:bookmarkStart w:id="5929" w:name="_Toc23553238"/>
        <w:bookmarkEnd w:id="5928"/>
        <w:bookmarkEnd w:id="5929"/>
      </w:del>
    </w:p>
    <w:p w14:paraId="48994123" w14:textId="14DC9B42" w:rsidR="0052522C" w:rsidRPr="006A0BE8" w:rsidDel="00F7680F" w:rsidRDefault="00891B39">
      <w:pPr>
        <w:pStyle w:val="Heading3"/>
        <w:numPr>
          <w:ilvl w:val="2"/>
          <w:numId w:val="45"/>
        </w:numPr>
        <w:ind w:left="357" w:hanging="357"/>
        <w:rPr>
          <w:del w:id="5930" w:author="Windows User" w:date="2019-09-19T03:30:00Z"/>
          <w:rFonts w:cs="Times New Roman"/>
        </w:rPr>
        <w:pPrChange w:id="5931" w:author="Windows User" w:date="2019-09-19T03:35:00Z">
          <w:pPr>
            <w:pStyle w:val="Heading3"/>
          </w:pPr>
        </w:pPrChange>
      </w:pPr>
      <w:del w:id="5932" w:author="Windows User" w:date="2019-09-19T03:30:00Z">
        <w:r w:rsidRPr="006A0BE8" w:rsidDel="00F7680F">
          <w:rPr>
            <w:rFonts w:cs="Times New Roman"/>
          </w:rPr>
          <w:delText>Log</w:delText>
        </w:r>
        <w:r w:rsidR="0052522C" w:rsidRPr="006A0BE8" w:rsidDel="00F7680F">
          <w:rPr>
            <w:rFonts w:cs="Times New Roman"/>
          </w:rPr>
          <w:delText xml:space="preserve">in </w:delText>
        </w:r>
        <w:bookmarkStart w:id="5933" w:name="_Toc23497055"/>
        <w:bookmarkStart w:id="5934" w:name="_Toc23553239"/>
        <w:bookmarkEnd w:id="5933"/>
        <w:bookmarkEnd w:id="5934"/>
      </w:del>
    </w:p>
    <w:p w14:paraId="47367BFF" w14:textId="47161A34" w:rsidR="0052522C" w:rsidRPr="006A0BE8" w:rsidDel="00F7680F" w:rsidRDefault="0052522C">
      <w:pPr>
        <w:numPr>
          <w:ilvl w:val="0"/>
          <w:numId w:val="45"/>
        </w:numPr>
        <w:rPr>
          <w:del w:id="5935" w:author="Windows User" w:date="2019-09-19T03:30:00Z"/>
          <w:rFonts w:cs="Times New Roman"/>
          <w:szCs w:val="24"/>
        </w:rPr>
        <w:pPrChange w:id="5936" w:author="Windows User" w:date="2019-09-19T03:35:00Z">
          <w:pPr>
            <w:ind w:firstLine="567"/>
          </w:pPr>
        </w:pPrChange>
      </w:pPr>
      <w:del w:id="5937" w:author="Windows User" w:date="2019-09-19T03:30:00Z">
        <w:r w:rsidRPr="006A0BE8" w:rsidDel="00F7680F">
          <w:rPr>
            <w:rFonts w:cs="Times New Roman"/>
            <w:i/>
            <w:szCs w:val="24"/>
          </w:rPr>
          <w:delText>Aktivity diagram</w:delText>
        </w:r>
        <w:r w:rsidR="00891B39" w:rsidRPr="006A0BE8" w:rsidDel="00F7680F">
          <w:rPr>
            <w:rFonts w:cs="Times New Roman"/>
            <w:szCs w:val="24"/>
          </w:rPr>
          <w:delText xml:space="preserve"> log</w:delText>
        </w:r>
        <w:r w:rsidRPr="006A0BE8" w:rsidDel="00F7680F">
          <w:rPr>
            <w:rFonts w:cs="Times New Roman"/>
            <w:szCs w:val="24"/>
          </w:rPr>
          <w:delText xml:space="preserve">in sistem dapat dilihat pada gambar </w:delText>
        </w:r>
      </w:del>
      <w:ins w:id="5938" w:author="nova" w:date="2019-09-02T07:54:00Z">
        <w:del w:id="5939" w:author="Windows User" w:date="2019-09-19T03:30:00Z">
          <w:r w:rsidR="00DD7B26" w:rsidRPr="006A0BE8" w:rsidDel="00F7680F">
            <w:rPr>
              <w:rFonts w:cs="Times New Roman"/>
              <w:szCs w:val="24"/>
            </w:rPr>
            <w:delText xml:space="preserve">Gambar </w:delText>
          </w:r>
        </w:del>
      </w:ins>
      <w:del w:id="5940" w:author="Windows User" w:date="2019-09-19T03:30:00Z">
        <w:r w:rsidR="00891B39" w:rsidRPr="006A0BE8" w:rsidDel="00F7680F">
          <w:rPr>
            <w:rFonts w:cs="Times New Roman"/>
            <w:szCs w:val="24"/>
          </w:rPr>
          <w:delText>4.3. Pengguna mengisi username dan password pada halaman awal sistem ketika ingin masuk ke dalam sistem. Setelah itu sisitem akan mengecek apakah username dan password salah. Ketika username dan password benar maka pengguna akan diarahkan untuk masuk ke halaman dashboard. Tetapi ketika salah maka akan muncul pop up dan ketika klik ok, maka akan kembali ke halaman login.</w:delText>
        </w:r>
        <w:bookmarkStart w:id="5941" w:name="_Toc23497056"/>
        <w:bookmarkStart w:id="5942" w:name="_Toc23553240"/>
        <w:bookmarkEnd w:id="5941"/>
        <w:bookmarkEnd w:id="5942"/>
      </w:del>
    </w:p>
    <w:p w14:paraId="2E99917F" w14:textId="0892C0DC" w:rsidR="0052522C" w:rsidRPr="006A0BE8" w:rsidDel="00F7680F" w:rsidRDefault="00891B39">
      <w:pPr>
        <w:keepNext/>
        <w:numPr>
          <w:ilvl w:val="0"/>
          <w:numId w:val="45"/>
        </w:numPr>
        <w:rPr>
          <w:del w:id="5943" w:author="Windows User" w:date="2019-09-19T03:30:00Z"/>
          <w:rFonts w:cs="Times New Roman"/>
        </w:rPr>
        <w:pPrChange w:id="5944" w:author="Windows User" w:date="2019-09-19T03:35:00Z">
          <w:pPr>
            <w:keepNext/>
            <w:ind w:left="567"/>
          </w:pPr>
        </w:pPrChange>
      </w:pPr>
      <w:del w:id="5945" w:author="Windows User" w:date="2019-09-19T03:30:00Z">
        <w:r w:rsidRPr="006A0BE8" w:rsidDel="00F7680F">
          <w:rPr>
            <w:rFonts w:cs="Times New Roman"/>
            <w:noProof/>
          </w:rPr>
          <w:drawing>
            <wp:inline distT="0" distB="0" distL="0" distR="0" wp14:anchorId="116F5B63" wp14:editId="76A9E5DD">
              <wp:extent cx="4272196" cy="301294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png"/>
                      <pic:cNvPicPr/>
                    </pic:nvPicPr>
                    <pic:blipFill>
                      <a:blip r:embed="rId47">
                        <a:extLst>
                          <a:ext uri="{28A0092B-C50C-407E-A947-70E740481C1C}">
                            <a14:useLocalDpi xmlns:a14="http://schemas.microsoft.com/office/drawing/2010/main" val="0"/>
                          </a:ext>
                        </a:extLst>
                      </a:blip>
                      <a:stretch>
                        <a:fillRect/>
                      </a:stretch>
                    </pic:blipFill>
                    <pic:spPr>
                      <a:xfrm>
                        <a:off x="0" y="0"/>
                        <a:ext cx="4303548" cy="3035055"/>
                      </a:xfrm>
                      <a:prstGeom prst="rect">
                        <a:avLst/>
                      </a:prstGeom>
                    </pic:spPr>
                  </pic:pic>
                </a:graphicData>
              </a:graphic>
            </wp:inline>
          </w:drawing>
        </w:r>
        <w:bookmarkStart w:id="5946" w:name="_Toc23497057"/>
        <w:bookmarkStart w:id="5947" w:name="_Toc23553241"/>
        <w:bookmarkEnd w:id="5946"/>
        <w:bookmarkEnd w:id="5947"/>
      </w:del>
    </w:p>
    <w:p w14:paraId="0DD78EE3" w14:textId="29E7EDA7" w:rsidR="0052522C" w:rsidRPr="006A0BE8" w:rsidDel="00F7680F" w:rsidRDefault="0052522C">
      <w:pPr>
        <w:pStyle w:val="Caption"/>
        <w:numPr>
          <w:ilvl w:val="0"/>
          <w:numId w:val="45"/>
        </w:numPr>
        <w:jc w:val="center"/>
        <w:rPr>
          <w:del w:id="5948" w:author="Windows User" w:date="2019-09-19T03:30:00Z"/>
          <w:rFonts w:cs="Times New Roman"/>
          <w:i w:val="0"/>
          <w:color w:val="auto"/>
          <w:sz w:val="22"/>
        </w:rPr>
        <w:pPrChange w:id="5949" w:author="Windows User" w:date="2019-09-19T03:35:00Z">
          <w:pPr>
            <w:pStyle w:val="Caption"/>
            <w:jc w:val="center"/>
          </w:pPr>
        </w:pPrChange>
      </w:pPr>
      <w:del w:id="5950" w:author="Windows User" w:date="2019-09-19T03:30:00Z">
        <w:r w:rsidRPr="006A0BE8" w:rsidDel="00F7680F">
          <w:rPr>
            <w:rFonts w:cs="Times New Roman"/>
            <w:i w:val="0"/>
            <w:color w:val="auto"/>
            <w:sz w:val="22"/>
          </w:rPr>
          <w:delText xml:space="preserve">Gambar </w:delText>
        </w:r>
      </w:del>
      <w:del w:id="5951" w:author="Windows User" w:date="2019-09-18T14:43:00Z">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Cs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3</w:delText>
        </w:r>
        <w:r w:rsidR="00F25887" w:rsidRPr="006A0BE8" w:rsidDel="007F4597">
          <w:rPr>
            <w:rFonts w:cs="Times New Roman"/>
            <w:iCs w:val="0"/>
            <w:sz w:val="22"/>
          </w:rPr>
          <w:fldChar w:fldCharType="end"/>
        </w:r>
      </w:del>
      <w:del w:id="5952" w:author="Windows User" w:date="2019-09-19T03:30:00Z">
        <w:r w:rsidRPr="006A0BE8" w:rsidDel="00F7680F">
          <w:rPr>
            <w:rFonts w:cs="Times New Roman"/>
            <w:i w:val="0"/>
            <w:color w:val="auto"/>
            <w:sz w:val="22"/>
          </w:rPr>
          <w:delText xml:space="preserve"> </w:delText>
        </w:r>
        <w:r w:rsidRPr="006A0BE8" w:rsidDel="00F7680F">
          <w:rPr>
            <w:rFonts w:cs="Times New Roman"/>
            <w:color w:val="auto"/>
            <w:sz w:val="22"/>
          </w:rPr>
          <w:delText>Activity Diagram Log in</w:delText>
        </w:r>
        <w:bookmarkStart w:id="5953" w:name="_Toc23497058"/>
        <w:bookmarkStart w:id="5954" w:name="_Toc23553242"/>
        <w:bookmarkEnd w:id="5953"/>
        <w:bookmarkEnd w:id="5954"/>
      </w:del>
    </w:p>
    <w:p w14:paraId="0F8CD98C" w14:textId="67954518" w:rsidR="0052522C" w:rsidRPr="006A0BE8" w:rsidDel="00F7680F" w:rsidRDefault="0052522C">
      <w:pPr>
        <w:pStyle w:val="Heading3"/>
        <w:numPr>
          <w:ilvl w:val="2"/>
          <w:numId w:val="45"/>
        </w:numPr>
        <w:ind w:left="357" w:hanging="357"/>
        <w:rPr>
          <w:del w:id="5955" w:author="Windows User" w:date="2019-09-19T03:30:00Z"/>
          <w:rFonts w:cs="Times New Roman"/>
        </w:rPr>
        <w:pPrChange w:id="5956" w:author="Windows User" w:date="2019-09-19T03:35:00Z">
          <w:pPr>
            <w:pStyle w:val="Heading3"/>
          </w:pPr>
        </w:pPrChange>
      </w:pPr>
      <w:del w:id="5957" w:author="Windows User" w:date="2019-09-19T03:30:00Z">
        <w:r w:rsidRPr="006A0BE8" w:rsidDel="00F7680F">
          <w:rPr>
            <w:rFonts w:cs="Times New Roman"/>
          </w:rPr>
          <w:delText>Tambah user</w:delText>
        </w:r>
        <w:bookmarkStart w:id="5958" w:name="_Toc23497059"/>
        <w:bookmarkStart w:id="5959" w:name="_Toc23553243"/>
        <w:bookmarkEnd w:id="5958"/>
        <w:bookmarkEnd w:id="5959"/>
      </w:del>
    </w:p>
    <w:p w14:paraId="1EC60B91" w14:textId="139AF822" w:rsidR="00CB1579" w:rsidRPr="006A0BE8" w:rsidDel="00F7680F" w:rsidRDefault="00CB1579">
      <w:pPr>
        <w:numPr>
          <w:ilvl w:val="0"/>
          <w:numId w:val="45"/>
        </w:numPr>
        <w:rPr>
          <w:del w:id="5960" w:author="Windows User" w:date="2019-09-19T03:30:00Z"/>
          <w:rFonts w:cs="Times New Roman"/>
        </w:rPr>
        <w:pPrChange w:id="5961" w:author="Windows User" w:date="2019-09-19T03:35:00Z">
          <w:pPr>
            <w:ind w:firstLine="567"/>
          </w:pPr>
        </w:pPrChange>
      </w:pPr>
      <w:del w:id="5962" w:author="Windows User" w:date="2019-09-19T03:30:00Z">
        <w:r w:rsidRPr="006A0BE8" w:rsidDel="00F7680F">
          <w:rPr>
            <w:rFonts w:cs="Times New Roman"/>
            <w:i/>
          </w:rPr>
          <w:delText>Aktivity diagram</w:delText>
        </w:r>
        <w:r w:rsidRPr="006A0BE8" w:rsidDel="00F7680F">
          <w:rPr>
            <w:rFonts w:cs="Times New Roman"/>
          </w:rPr>
          <w:delText xml:space="preserve"> tambah user dapat dilihat pada gambar 4.4. Pengguna mengisi nama, username dan password pada form tambah user . Setelah itu sisitem akan mengecek apakah data yang diinputkan sudah lengkap. Ketika datayang diisikan benar, maka pengguna akan diarahkan pada tampilan data user. Tetapi ketika data salah maka akan muncul pop up setelah klik ok, maka akan kembali ke form tambah user</w:delText>
        </w:r>
        <w:r w:rsidR="00E97240" w:rsidRPr="006A0BE8" w:rsidDel="00F7680F">
          <w:rPr>
            <w:rFonts w:cs="Times New Roman"/>
          </w:rPr>
          <w:delText>.</w:delText>
        </w:r>
        <w:bookmarkStart w:id="5963" w:name="_Toc23497060"/>
        <w:bookmarkStart w:id="5964" w:name="_Toc23553244"/>
        <w:bookmarkEnd w:id="5963"/>
        <w:bookmarkEnd w:id="5964"/>
      </w:del>
    </w:p>
    <w:p w14:paraId="4E471C81" w14:textId="6B5EC41D" w:rsidR="00D01497" w:rsidRPr="006A0BE8" w:rsidDel="00F7680F" w:rsidRDefault="00CB1579">
      <w:pPr>
        <w:keepNext/>
        <w:numPr>
          <w:ilvl w:val="0"/>
          <w:numId w:val="45"/>
        </w:numPr>
        <w:rPr>
          <w:del w:id="5965" w:author="Windows User" w:date="2019-09-19T03:30:00Z"/>
          <w:rFonts w:cs="Times New Roman"/>
        </w:rPr>
        <w:pPrChange w:id="5966" w:author="Windows User" w:date="2019-09-19T03:35:00Z">
          <w:pPr>
            <w:keepNext/>
            <w:ind w:left="709"/>
          </w:pPr>
        </w:pPrChange>
      </w:pPr>
      <w:del w:id="5967" w:author="Windows User" w:date="2019-09-19T03:30:00Z">
        <w:r w:rsidRPr="006A0BE8" w:rsidDel="00F7680F">
          <w:rPr>
            <w:rFonts w:cs="Times New Roman"/>
            <w:b/>
            <w:noProof/>
          </w:rPr>
          <w:drawing>
            <wp:inline distT="0" distB="0" distL="0" distR="0" wp14:anchorId="4A7CFC94" wp14:editId="6EE446CB">
              <wp:extent cx="4227226" cy="3122958"/>
              <wp:effectExtent l="0" t="0" r="190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ambah user.png"/>
                      <pic:cNvPicPr/>
                    </pic:nvPicPr>
                    <pic:blipFill>
                      <a:blip r:embed="rId48">
                        <a:extLst>
                          <a:ext uri="{28A0092B-C50C-407E-A947-70E740481C1C}">
                            <a14:useLocalDpi xmlns:a14="http://schemas.microsoft.com/office/drawing/2010/main" val="0"/>
                          </a:ext>
                        </a:extLst>
                      </a:blip>
                      <a:stretch>
                        <a:fillRect/>
                      </a:stretch>
                    </pic:blipFill>
                    <pic:spPr>
                      <a:xfrm>
                        <a:off x="0" y="0"/>
                        <a:ext cx="4250404" cy="3140081"/>
                      </a:xfrm>
                      <a:prstGeom prst="rect">
                        <a:avLst/>
                      </a:prstGeom>
                    </pic:spPr>
                  </pic:pic>
                </a:graphicData>
              </a:graphic>
            </wp:inline>
          </w:drawing>
        </w:r>
        <w:bookmarkStart w:id="5968" w:name="_Toc23497061"/>
        <w:bookmarkStart w:id="5969" w:name="_Toc23553245"/>
        <w:bookmarkEnd w:id="5968"/>
        <w:bookmarkEnd w:id="5969"/>
      </w:del>
    </w:p>
    <w:p w14:paraId="5F0D59D3" w14:textId="5CA9CC5C" w:rsidR="00666597" w:rsidRPr="006A0BE8" w:rsidDel="00F7680F" w:rsidRDefault="00D01497">
      <w:pPr>
        <w:pStyle w:val="Caption"/>
        <w:numPr>
          <w:ilvl w:val="0"/>
          <w:numId w:val="45"/>
        </w:numPr>
        <w:jc w:val="center"/>
        <w:rPr>
          <w:del w:id="5970" w:author="Windows User" w:date="2019-09-19T03:30:00Z"/>
          <w:rFonts w:cs="Times New Roman"/>
          <w:color w:val="auto"/>
          <w:sz w:val="22"/>
        </w:rPr>
        <w:pPrChange w:id="5971" w:author="Windows User" w:date="2019-09-19T03:35:00Z">
          <w:pPr>
            <w:pStyle w:val="Caption"/>
            <w:jc w:val="center"/>
          </w:pPr>
        </w:pPrChange>
      </w:pPr>
      <w:del w:id="5972" w:author="Windows User" w:date="2019-09-19T03:30:00Z">
        <w:r w:rsidRPr="006A0BE8" w:rsidDel="00F7680F">
          <w:rPr>
            <w:rFonts w:cs="Times New Roman"/>
            <w:i w:val="0"/>
            <w:color w:val="auto"/>
            <w:sz w:val="22"/>
          </w:rPr>
          <w:delText xml:space="preserve">Gambar </w:delText>
        </w:r>
      </w:del>
      <w:del w:id="5973" w:author="Windows User" w:date="2019-09-18T14:43:00Z">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Cs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Cs w:val="0"/>
            <w:sz w:val="22"/>
          </w:rPr>
          <w:fldChar w:fldCharType="end"/>
        </w:r>
      </w:del>
      <w:del w:id="5974" w:author="Windows User" w:date="2019-09-19T03:30:00Z">
        <w:r w:rsidRPr="006A0BE8" w:rsidDel="00F7680F">
          <w:rPr>
            <w:rFonts w:cs="Times New Roman"/>
            <w:color w:val="auto"/>
            <w:sz w:val="22"/>
          </w:rPr>
          <w:delText xml:space="preserve"> Activity Diagram </w:delText>
        </w:r>
        <w:r w:rsidRPr="006A0BE8" w:rsidDel="00F7680F">
          <w:rPr>
            <w:rFonts w:cs="Times New Roman"/>
            <w:i w:val="0"/>
            <w:color w:val="auto"/>
            <w:sz w:val="22"/>
          </w:rPr>
          <w:delText>Tambah User</w:delText>
        </w:r>
        <w:bookmarkStart w:id="5975" w:name="_Toc23497062"/>
        <w:bookmarkStart w:id="5976" w:name="_Toc23553246"/>
        <w:bookmarkEnd w:id="5975"/>
        <w:bookmarkEnd w:id="5976"/>
      </w:del>
    </w:p>
    <w:p w14:paraId="4C37B619" w14:textId="57E4B751" w:rsidR="00CB1579" w:rsidRPr="006A0BE8" w:rsidDel="00F7680F" w:rsidRDefault="00CB1579">
      <w:pPr>
        <w:pStyle w:val="Heading3"/>
        <w:numPr>
          <w:ilvl w:val="2"/>
          <w:numId w:val="45"/>
        </w:numPr>
        <w:ind w:left="357" w:hanging="357"/>
        <w:rPr>
          <w:del w:id="5977" w:author="Windows User" w:date="2019-09-19T03:30:00Z"/>
          <w:rFonts w:cs="Times New Roman"/>
        </w:rPr>
        <w:pPrChange w:id="5978" w:author="Windows User" w:date="2019-09-19T03:35:00Z">
          <w:pPr>
            <w:pStyle w:val="Heading3"/>
          </w:pPr>
        </w:pPrChange>
      </w:pPr>
      <w:del w:id="5979" w:author="Windows User" w:date="2019-09-19T03:30:00Z">
        <w:r w:rsidRPr="006A0BE8" w:rsidDel="00F7680F">
          <w:rPr>
            <w:rFonts w:cs="Times New Roman"/>
          </w:rPr>
          <w:delText>Edit user</w:delText>
        </w:r>
        <w:bookmarkStart w:id="5980" w:name="_Toc23497063"/>
        <w:bookmarkStart w:id="5981" w:name="_Toc23553247"/>
        <w:bookmarkEnd w:id="5980"/>
        <w:bookmarkEnd w:id="5981"/>
      </w:del>
    </w:p>
    <w:p w14:paraId="3106B5D4" w14:textId="059CFC1E" w:rsidR="00666597" w:rsidRPr="006A0BE8" w:rsidDel="00F7680F" w:rsidRDefault="00666597">
      <w:pPr>
        <w:numPr>
          <w:ilvl w:val="0"/>
          <w:numId w:val="45"/>
        </w:numPr>
        <w:rPr>
          <w:del w:id="5982" w:author="Windows User" w:date="2019-09-19T03:30:00Z"/>
          <w:rFonts w:cs="Times New Roman"/>
          <w:szCs w:val="24"/>
        </w:rPr>
        <w:pPrChange w:id="5983" w:author="Windows User" w:date="2019-09-19T03:35:00Z">
          <w:pPr>
            <w:ind w:firstLine="567"/>
          </w:pPr>
        </w:pPrChange>
      </w:pPr>
      <w:del w:id="5984" w:author="Windows User" w:date="2019-09-19T03:30:00Z">
        <w:r w:rsidRPr="006A0BE8" w:rsidDel="00F7680F">
          <w:rPr>
            <w:rFonts w:cs="Times New Roman"/>
            <w:i/>
            <w:szCs w:val="24"/>
          </w:rPr>
          <w:delText>Aktivity diagram</w:delText>
        </w:r>
        <w:r w:rsidRPr="006A0BE8" w:rsidDel="00F7680F">
          <w:rPr>
            <w:rFonts w:cs="Times New Roman"/>
            <w:szCs w:val="24"/>
          </w:rPr>
          <w:delText xml:space="preserve"> edit user dapat dilihat pada gambar 4.5. Pengguna mengisi nama, username dan password pada form edit user . Setelah itu sistem akan mengecek apakah data yang diinputkan sudah lengkap. Ketika data yang diisikan benar, maka pengguna akan diarahkan pada tampilan data user. Tetapi ketika data salah maka akan muncul pop up setelah klik ok, maka akan kembali ke form edit user.</w:delText>
        </w:r>
        <w:bookmarkStart w:id="5985" w:name="_Toc23497064"/>
        <w:bookmarkStart w:id="5986" w:name="_Toc23553248"/>
        <w:bookmarkEnd w:id="5985"/>
        <w:bookmarkEnd w:id="5986"/>
      </w:del>
    </w:p>
    <w:p w14:paraId="18C094CA" w14:textId="5284157A" w:rsidR="00D01497" w:rsidRPr="006A0BE8" w:rsidDel="00F7680F" w:rsidRDefault="000E3957">
      <w:pPr>
        <w:keepNext/>
        <w:numPr>
          <w:ilvl w:val="0"/>
          <w:numId w:val="45"/>
        </w:numPr>
        <w:rPr>
          <w:del w:id="5987" w:author="Windows User" w:date="2019-09-19T03:30:00Z"/>
          <w:rFonts w:cs="Times New Roman"/>
        </w:rPr>
        <w:pPrChange w:id="5988" w:author="Windows User" w:date="2019-09-19T03:35:00Z">
          <w:pPr>
            <w:keepNext/>
            <w:ind w:left="567"/>
          </w:pPr>
        </w:pPrChange>
      </w:pPr>
      <w:del w:id="5989" w:author="Windows User" w:date="2019-09-19T03:30:00Z">
        <w:r w:rsidRPr="006A0BE8" w:rsidDel="00F7680F">
          <w:rPr>
            <w:rFonts w:cs="Times New Roman"/>
            <w:noProof/>
          </w:rPr>
          <w:drawing>
            <wp:inline distT="0" distB="0" distL="0" distR="0" wp14:anchorId="3D548001" wp14:editId="467CCF29">
              <wp:extent cx="4287187" cy="30561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dit user.png"/>
                      <pic:cNvPicPr/>
                    </pic:nvPicPr>
                    <pic:blipFill>
                      <a:blip r:embed="rId49">
                        <a:extLst>
                          <a:ext uri="{28A0092B-C50C-407E-A947-70E740481C1C}">
                            <a14:useLocalDpi xmlns:a14="http://schemas.microsoft.com/office/drawing/2010/main" val="0"/>
                          </a:ext>
                        </a:extLst>
                      </a:blip>
                      <a:stretch>
                        <a:fillRect/>
                      </a:stretch>
                    </pic:blipFill>
                    <pic:spPr>
                      <a:xfrm>
                        <a:off x="0" y="0"/>
                        <a:ext cx="4323370" cy="3081924"/>
                      </a:xfrm>
                      <a:prstGeom prst="rect">
                        <a:avLst/>
                      </a:prstGeom>
                    </pic:spPr>
                  </pic:pic>
                </a:graphicData>
              </a:graphic>
            </wp:inline>
          </w:drawing>
        </w:r>
        <w:bookmarkStart w:id="5990" w:name="_Toc23497065"/>
        <w:bookmarkStart w:id="5991" w:name="_Toc23553249"/>
        <w:bookmarkEnd w:id="5990"/>
        <w:bookmarkEnd w:id="5991"/>
      </w:del>
    </w:p>
    <w:p w14:paraId="618627AE" w14:textId="6153B0CD" w:rsidR="00666597" w:rsidRPr="006A0BE8" w:rsidDel="00F7680F" w:rsidRDefault="00D01497">
      <w:pPr>
        <w:pStyle w:val="Caption"/>
        <w:numPr>
          <w:ilvl w:val="0"/>
          <w:numId w:val="45"/>
        </w:numPr>
        <w:jc w:val="center"/>
        <w:rPr>
          <w:del w:id="5992" w:author="Windows User" w:date="2019-09-19T03:30:00Z"/>
          <w:rFonts w:cs="Times New Roman"/>
          <w:i w:val="0"/>
          <w:color w:val="auto"/>
          <w:sz w:val="22"/>
        </w:rPr>
        <w:pPrChange w:id="5993" w:author="Windows User" w:date="2019-09-19T03:35:00Z">
          <w:pPr>
            <w:pStyle w:val="Caption"/>
            <w:jc w:val="center"/>
          </w:pPr>
        </w:pPrChange>
      </w:pPr>
      <w:del w:id="5994" w:author="Windows User" w:date="2019-09-19T03:30:00Z">
        <w:r w:rsidRPr="006A0BE8" w:rsidDel="00F7680F">
          <w:rPr>
            <w:rFonts w:cs="Times New Roman"/>
            <w:i w:val="0"/>
            <w:color w:val="auto"/>
            <w:sz w:val="22"/>
          </w:rPr>
          <w:delText xml:space="preserve">Gambar </w:delText>
        </w:r>
      </w:del>
      <w:del w:id="5995" w:author="Windows User" w:date="2019-09-18T14:43:00Z">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Cs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5</w:delText>
        </w:r>
        <w:r w:rsidR="00F25887" w:rsidRPr="006A0BE8" w:rsidDel="007F4597">
          <w:rPr>
            <w:rFonts w:cs="Times New Roman"/>
            <w:iCs w:val="0"/>
            <w:sz w:val="22"/>
          </w:rPr>
          <w:fldChar w:fldCharType="end"/>
        </w:r>
      </w:del>
      <w:del w:id="5996" w:author="Windows User" w:date="2019-09-19T03:30:00Z">
        <w:r w:rsidRPr="006A0BE8" w:rsidDel="00F7680F">
          <w:rPr>
            <w:rFonts w:cs="Times New Roman"/>
            <w:i w:val="0"/>
            <w:color w:val="auto"/>
            <w:sz w:val="22"/>
          </w:rPr>
          <w:delText xml:space="preserve"> Activity Diagram Edit User</w:delText>
        </w:r>
        <w:bookmarkStart w:id="5997" w:name="_Toc23497066"/>
        <w:bookmarkStart w:id="5998" w:name="_Toc23553250"/>
        <w:bookmarkEnd w:id="5997"/>
        <w:bookmarkEnd w:id="5998"/>
      </w:del>
    </w:p>
    <w:p w14:paraId="24727317" w14:textId="11191077" w:rsidR="00CB1579" w:rsidRPr="006A0BE8" w:rsidDel="00F7680F" w:rsidRDefault="00CB1579">
      <w:pPr>
        <w:pStyle w:val="Heading3"/>
        <w:numPr>
          <w:ilvl w:val="2"/>
          <w:numId w:val="45"/>
        </w:numPr>
        <w:ind w:left="357" w:hanging="357"/>
        <w:rPr>
          <w:del w:id="5999" w:author="Windows User" w:date="2019-09-19T03:30:00Z"/>
          <w:rFonts w:cs="Times New Roman"/>
        </w:rPr>
        <w:pPrChange w:id="6000" w:author="Windows User" w:date="2019-09-19T03:35:00Z">
          <w:pPr>
            <w:pStyle w:val="Heading3"/>
          </w:pPr>
        </w:pPrChange>
      </w:pPr>
      <w:del w:id="6001" w:author="Windows User" w:date="2019-09-19T03:30:00Z">
        <w:r w:rsidRPr="006A0BE8" w:rsidDel="00F7680F">
          <w:rPr>
            <w:rFonts w:cs="Times New Roman"/>
          </w:rPr>
          <w:delText>History login</w:delText>
        </w:r>
        <w:bookmarkStart w:id="6002" w:name="_Toc23497067"/>
        <w:bookmarkStart w:id="6003" w:name="_Toc23553251"/>
        <w:bookmarkEnd w:id="6002"/>
        <w:bookmarkEnd w:id="6003"/>
      </w:del>
    </w:p>
    <w:p w14:paraId="3BABEE8B" w14:textId="71C18C04" w:rsidR="00231905" w:rsidRPr="006A0BE8" w:rsidDel="00F7680F" w:rsidRDefault="00231905">
      <w:pPr>
        <w:numPr>
          <w:ilvl w:val="0"/>
          <w:numId w:val="45"/>
        </w:numPr>
        <w:rPr>
          <w:del w:id="6004" w:author="Windows User" w:date="2019-09-19T03:30:00Z"/>
          <w:rFonts w:cs="Times New Roman"/>
        </w:rPr>
        <w:pPrChange w:id="6005" w:author="Windows User" w:date="2019-09-19T03:35:00Z">
          <w:pPr>
            <w:ind w:firstLine="567"/>
          </w:pPr>
        </w:pPrChange>
      </w:pPr>
      <w:del w:id="6006" w:author="Windows User" w:date="2019-09-19T03:30:00Z">
        <w:r w:rsidRPr="006A0BE8" w:rsidDel="00F7680F">
          <w:rPr>
            <w:rFonts w:cs="Times New Roman"/>
            <w:i/>
          </w:rPr>
          <w:delText>Aktivity diagram</w:delText>
        </w:r>
        <w:r w:rsidRPr="006A0BE8" w:rsidDel="00F7680F">
          <w:rPr>
            <w:rFonts w:cs="Times New Roman"/>
          </w:rPr>
          <w:delText xml:space="preserve"> history login dapat dilihat pada gambar 4.6. Pengguna dapat melihat data siapa saja yang memasuki sistem pada waktu tertentu.</w:delText>
        </w:r>
        <w:bookmarkStart w:id="6007" w:name="_Toc23497068"/>
        <w:bookmarkStart w:id="6008" w:name="_Toc23553252"/>
        <w:bookmarkEnd w:id="6007"/>
        <w:bookmarkEnd w:id="6008"/>
      </w:del>
    </w:p>
    <w:p w14:paraId="6E8996C4" w14:textId="69450A5F" w:rsidR="00231905" w:rsidRPr="006A0BE8" w:rsidDel="00F7680F" w:rsidRDefault="00E97240">
      <w:pPr>
        <w:pStyle w:val="ListParagraph"/>
        <w:keepNext/>
        <w:numPr>
          <w:ilvl w:val="0"/>
          <w:numId w:val="45"/>
        </w:numPr>
        <w:rPr>
          <w:del w:id="6009" w:author="Windows User" w:date="2019-09-19T03:30:00Z"/>
          <w:rFonts w:cs="Times New Roman"/>
        </w:rPr>
        <w:pPrChange w:id="6010" w:author="Windows User" w:date="2019-09-19T03:35:00Z">
          <w:pPr>
            <w:pStyle w:val="ListParagraph"/>
            <w:keepNext/>
            <w:ind w:left="567"/>
          </w:pPr>
        </w:pPrChange>
      </w:pPr>
      <w:del w:id="6011" w:author="Windows User" w:date="2019-09-19T03:30:00Z">
        <w:r w:rsidRPr="006A0BE8" w:rsidDel="00F7680F">
          <w:rPr>
            <w:rFonts w:cs="Times New Roman"/>
          </w:rPr>
          <w:object w:dxaOrig="11251" w:dyaOrig="5926" w14:anchorId="12B7FCCA">
            <v:shape id="_x0000_i2299" type="#_x0000_t75" style="width:347.1pt;height:183.1pt" o:ole="">
              <v:imagedata r:id="rId50" o:title=""/>
            </v:shape>
            <o:OLEObject Type="Embed" ProgID="Visio.Drawing.15" ShapeID="_x0000_i2299" DrawAspect="Content" ObjectID="_1634168013" r:id="rId51"/>
          </w:object>
        </w:r>
        <w:bookmarkStart w:id="6012" w:name="_Toc23497069"/>
        <w:bookmarkStart w:id="6013" w:name="_Toc23553253"/>
        <w:bookmarkEnd w:id="6012"/>
        <w:bookmarkEnd w:id="6013"/>
      </w:del>
    </w:p>
    <w:p w14:paraId="67603E98" w14:textId="2E51177B" w:rsidR="00231905" w:rsidRPr="006A0BE8" w:rsidDel="00F7680F" w:rsidRDefault="00231905">
      <w:pPr>
        <w:pStyle w:val="Caption"/>
        <w:numPr>
          <w:ilvl w:val="0"/>
          <w:numId w:val="45"/>
        </w:numPr>
        <w:jc w:val="center"/>
        <w:rPr>
          <w:del w:id="6014" w:author="Windows User" w:date="2019-09-19T03:30:00Z"/>
          <w:rFonts w:cs="Times New Roman"/>
          <w:color w:val="auto"/>
          <w:sz w:val="22"/>
        </w:rPr>
        <w:pPrChange w:id="6015" w:author="Windows User" w:date="2019-09-19T03:35:00Z">
          <w:pPr>
            <w:pStyle w:val="Caption"/>
            <w:jc w:val="center"/>
          </w:pPr>
        </w:pPrChange>
      </w:pPr>
      <w:del w:id="6016" w:author="Windows User" w:date="2019-09-19T03:30:00Z">
        <w:r w:rsidRPr="006A0BE8" w:rsidDel="00F7680F">
          <w:rPr>
            <w:rFonts w:cs="Times New Roman"/>
            <w:i w:val="0"/>
            <w:color w:val="auto"/>
            <w:sz w:val="22"/>
          </w:rPr>
          <w:delText xml:space="preserve">Gambar </w:delText>
        </w:r>
      </w:del>
      <w:del w:id="6017" w:author="Windows User" w:date="2019-09-18T14:43:00Z">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Cs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6</w:delText>
        </w:r>
        <w:r w:rsidR="00F25887" w:rsidRPr="006A0BE8" w:rsidDel="007F4597">
          <w:rPr>
            <w:rFonts w:cs="Times New Roman"/>
            <w:iCs w:val="0"/>
            <w:sz w:val="22"/>
          </w:rPr>
          <w:fldChar w:fldCharType="end"/>
        </w:r>
      </w:del>
      <w:del w:id="6018" w:author="Windows User" w:date="2019-09-19T03:30:00Z">
        <w:r w:rsidRPr="006A0BE8" w:rsidDel="00F7680F">
          <w:rPr>
            <w:rFonts w:cs="Times New Roman"/>
            <w:color w:val="auto"/>
            <w:sz w:val="22"/>
          </w:rPr>
          <w:delText>Activity Diagram History Login</w:delText>
        </w:r>
        <w:bookmarkStart w:id="6019" w:name="_Toc23497070"/>
        <w:bookmarkStart w:id="6020" w:name="_Toc23553254"/>
        <w:bookmarkEnd w:id="6019"/>
        <w:bookmarkEnd w:id="6020"/>
      </w:del>
    </w:p>
    <w:p w14:paraId="452E565E" w14:textId="0DC48879" w:rsidR="00231905" w:rsidRPr="006A0BE8" w:rsidDel="00F7680F" w:rsidRDefault="00231905">
      <w:pPr>
        <w:numPr>
          <w:ilvl w:val="0"/>
          <w:numId w:val="45"/>
        </w:numPr>
        <w:rPr>
          <w:del w:id="6021" w:author="Windows User" w:date="2019-09-19T03:30:00Z"/>
          <w:rFonts w:cs="Times New Roman"/>
        </w:rPr>
        <w:pPrChange w:id="6022" w:author="Windows User" w:date="2019-09-19T03:35:00Z">
          <w:pPr/>
        </w:pPrChange>
      </w:pPr>
      <w:bookmarkStart w:id="6023" w:name="_Toc23497071"/>
      <w:bookmarkStart w:id="6024" w:name="_Toc23553255"/>
      <w:bookmarkEnd w:id="6023"/>
      <w:bookmarkEnd w:id="6024"/>
    </w:p>
    <w:p w14:paraId="12B1981A" w14:textId="47B454A9" w:rsidR="00D01497" w:rsidRPr="006A0BE8" w:rsidDel="00F7680F" w:rsidRDefault="00D01497">
      <w:pPr>
        <w:pStyle w:val="Heading3"/>
        <w:numPr>
          <w:ilvl w:val="2"/>
          <w:numId w:val="45"/>
        </w:numPr>
        <w:ind w:left="357" w:hanging="357"/>
        <w:rPr>
          <w:del w:id="6025" w:author="Windows User" w:date="2019-09-19T03:30:00Z"/>
          <w:rFonts w:cs="Times New Roman"/>
        </w:rPr>
        <w:pPrChange w:id="6026" w:author="Windows User" w:date="2019-09-19T03:35:00Z">
          <w:pPr>
            <w:pStyle w:val="Heading3"/>
          </w:pPr>
        </w:pPrChange>
      </w:pPr>
      <w:del w:id="6027" w:author="Windows User" w:date="2019-09-19T03:30:00Z">
        <w:r w:rsidRPr="006A0BE8" w:rsidDel="00F7680F">
          <w:rPr>
            <w:rFonts w:cs="Times New Roman"/>
          </w:rPr>
          <w:delText>Lihat Sudut x,y (Aktuator)</w:delText>
        </w:r>
        <w:bookmarkStart w:id="6028" w:name="_Toc23497072"/>
        <w:bookmarkStart w:id="6029" w:name="_Toc23553256"/>
        <w:bookmarkEnd w:id="6028"/>
        <w:bookmarkEnd w:id="6029"/>
      </w:del>
    </w:p>
    <w:p w14:paraId="1FBB16EA" w14:textId="38D7E505" w:rsidR="00231905" w:rsidRPr="006A0BE8" w:rsidDel="00F7680F" w:rsidRDefault="00231905">
      <w:pPr>
        <w:numPr>
          <w:ilvl w:val="0"/>
          <w:numId w:val="45"/>
        </w:numPr>
        <w:rPr>
          <w:del w:id="6030" w:author="Windows User" w:date="2019-09-19T03:30:00Z"/>
          <w:rFonts w:cs="Times New Roman"/>
        </w:rPr>
        <w:pPrChange w:id="6031" w:author="Windows User" w:date="2019-09-19T03:35:00Z">
          <w:pPr>
            <w:ind w:firstLine="567"/>
          </w:pPr>
        </w:pPrChange>
      </w:pPr>
      <w:del w:id="6032" w:author="Windows User" w:date="2019-09-19T03:30:00Z">
        <w:r w:rsidRPr="006A0BE8" w:rsidDel="00F7680F">
          <w:rPr>
            <w:rFonts w:cs="Times New Roman"/>
            <w:i/>
          </w:rPr>
          <w:delText>Aktivity diagram</w:delText>
        </w:r>
        <w:r w:rsidRPr="006A0BE8" w:rsidDel="00F7680F">
          <w:rPr>
            <w:rFonts w:cs="Times New Roman"/>
          </w:rPr>
          <w:delText xml:space="preserve"> lihat suudt aktuator dapat dilihat pada gambar 4.7. Pengguna </w:delText>
        </w:r>
        <w:r w:rsidR="00D01A9B" w:rsidRPr="006A0BE8" w:rsidDel="00F7680F">
          <w:rPr>
            <w:rFonts w:cs="Times New Roman"/>
          </w:rPr>
          <w:delText xml:space="preserve">dapat melihat sudut posisi aktuator </w:delText>
        </w:r>
        <w:r w:rsidRPr="006A0BE8" w:rsidDel="00F7680F">
          <w:rPr>
            <w:rFonts w:cs="Times New Roman"/>
          </w:rPr>
          <w:delText>pada waktu tertentu.</w:delText>
        </w:r>
        <w:bookmarkStart w:id="6033" w:name="_Toc23497073"/>
        <w:bookmarkStart w:id="6034" w:name="_Toc23553257"/>
        <w:bookmarkEnd w:id="6033"/>
        <w:bookmarkEnd w:id="6034"/>
      </w:del>
    </w:p>
    <w:p w14:paraId="67243494" w14:textId="4C1D9B26" w:rsidR="00231905" w:rsidRPr="006A0BE8" w:rsidDel="00F7680F" w:rsidRDefault="00EB28DF">
      <w:pPr>
        <w:pStyle w:val="ListParagraph"/>
        <w:keepNext/>
        <w:numPr>
          <w:ilvl w:val="0"/>
          <w:numId w:val="45"/>
        </w:numPr>
        <w:rPr>
          <w:del w:id="6035" w:author="Windows User" w:date="2019-09-19T03:30:00Z"/>
          <w:rFonts w:cs="Times New Roman"/>
        </w:rPr>
        <w:pPrChange w:id="6036" w:author="Windows User" w:date="2019-09-19T03:35:00Z">
          <w:pPr>
            <w:pStyle w:val="ListParagraph"/>
            <w:keepNext/>
            <w:ind w:left="567"/>
          </w:pPr>
        </w:pPrChange>
      </w:pPr>
      <w:del w:id="6037" w:author="Windows User" w:date="2019-09-19T03:30:00Z">
        <w:r w:rsidRPr="006A0BE8" w:rsidDel="00F7680F">
          <w:rPr>
            <w:rFonts w:cs="Times New Roman"/>
          </w:rPr>
          <w:object w:dxaOrig="11251" w:dyaOrig="5835" w14:anchorId="03CA3816">
            <v:shape id="_x0000_i2300" type="#_x0000_t75" style="width:370.15pt;height:191.95pt" o:ole="">
              <v:imagedata r:id="rId52" o:title=""/>
            </v:shape>
            <o:OLEObject Type="Embed" ProgID="Visio.Drawing.15" ShapeID="_x0000_i2300" DrawAspect="Content" ObjectID="_1634168014" r:id="rId53"/>
          </w:object>
        </w:r>
        <w:bookmarkStart w:id="6038" w:name="_Toc23497074"/>
        <w:bookmarkStart w:id="6039" w:name="_Toc23553258"/>
        <w:bookmarkEnd w:id="6038"/>
        <w:bookmarkEnd w:id="6039"/>
      </w:del>
    </w:p>
    <w:p w14:paraId="0E1CD08F" w14:textId="137DA45E" w:rsidR="00231905" w:rsidRPr="006A0BE8" w:rsidDel="00F7680F" w:rsidRDefault="00231905">
      <w:pPr>
        <w:numPr>
          <w:ilvl w:val="0"/>
          <w:numId w:val="45"/>
        </w:numPr>
        <w:jc w:val="center"/>
        <w:rPr>
          <w:del w:id="6040" w:author="Windows User" w:date="2019-09-19T03:30:00Z"/>
          <w:rFonts w:cs="Times New Roman"/>
          <w:b/>
          <w:sz w:val="22"/>
        </w:rPr>
        <w:pPrChange w:id="6041" w:author="Windows User" w:date="2019-09-19T03:35:00Z">
          <w:pPr>
            <w:jc w:val="center"/>
          </w:pPr>
        </w:pPrChange>
      </w:pPr>
      <w:del w:id="6042" w:author="Windows User" w:date="2019-09-19T03:30:00Z">
        <w:r w:rsidRPr="006A0BE8" w:rsidDel="00F7680F">
          <w:rPr>
            <w:rFonts w:cs="Times New Roman"/>
            <w:sz w:val="22"/>
          </w:rPr>
          <w:delText xml:space="preserve">Gambar </w:delText>
        </w:r>
      </w:del>
      <w:del w:id="6043" w:author="Windows User" w:date="2019-09-18T14:43:00Z">
        <w:r w:rsidR="00F25887" w:rsidRPr="006A0BE8" w:rsidDel="007F4597">
          <w:rPr>
            <w:rFonts w:cs="Times New Roman"/>
            <w:sz w:val="22"/>
          </w:rPr>
          <w:fldChar w:fldCharType="begin"/>
        </w:r>
        <w:r w:rsidR="00F25887" w:rsidRPr="006A0BE8" w:rsidDel="007F4597">
          <w:rPr>
            <w:rFonts w:cs="Times New Roman"/>
            <w:sz w:val="22"/>
          </w:rPr>
          <w:delInstrText xml:space="preserve"> STYLEREF 1 \s </w:delInstrText>
        </w:r>
        <w:r w:rsidR="00F25887" w:rsidRPr="006A0BE8" w:rsidDel="007F4597">
          <w:rPr>
            <w:rFonts w:cs="Times New Roman"/>
            <w:sz w:val="22"/>
          </w:rPr>
          <w:fldChar w:fldCharType="separate"/>
        </w:r>
        <w:r w:rsidR="00F25887" w:rsidRPr="006A0BE8" w:rsidDel="007F4597">
          <w:rPr>
            <w:rFonts w:cs="Times New Roman"/>
            <w:noProof/>
            <w:sz w:val="22"/>
          </w:rPr>
          <w:delText>4</w:delText>
        </w:r>
        <w:r w:rsidR="00F25887" w:rsidRPr="006A0BE8" w:rsidDel="007F4597">
          <w:rPr>
            <w:rFonts w:cs="Times New Roman"/>
            <w:sz w:val="22"/>
          </w:rPr>
          <w:fldChar w:fldCharType="end"/>
        </w:r>
        <w:r w:rsidR="00F25887" w:rsidRPr="006A0BE8" w:rsidDel="007F4597">
          <w:rPr>
            <w:rFonts w:cs="Times New Roman"/>
            <w:sz w:val="22"/>
          </w:rPr>
          <w:delText>.</w:delText>
        </w:r>
        <w:r w:rsidR="00F25887" w:rsidRPr="006A0BE8" w:rsidDel="007F4597">
          <w:rPr>
            <w:rFonts w:cs="Times New Roman"/>
            <w:sz w:val="22"/>
          </w:rPr>
          <w:fldChar w:fldCharType="begin"/>
        </w:r>
        <w:r w:rsidR="00F25887" w:rsidRPr="006A0BE8" w:rsidDel="007F4597">
          <w:rPr>
            <w:rFonts w:cs="Times New Roman"/>
            <w:sz w:val="22"/>
          </w:rPr>
          <w:delInstrText xml:space="preserve"> SEQ Gambar \* ARABIC \s 1 </w:delInstrText>
        </w:r>
        <w:r w:rsidR="00F25887" w:rsidRPr="006A0BE8" w:rsidDel="007F4597">
          <w:rPr>
            <w:rFonts w:cs="Times New Roman"/>
            <w:sz w:val="22"/>
          </w:rPr>
          <w:fldChar w:fldCharType="separate"/>
        </w:r>
        <w:r w:rsidR="00F25887" w:rsidRPr="006A0BE8" w:rsidDel="007F4597">
          <w:rPr>
            <w:rFonts w:cs="Times New Roman"/>
            <w:noProof/>
            <w:sz w:val="22"/>
          </w:rPr>
          <w:delText>7</w:delText>
        </w:r>
        <w:r w:rsidR="00F25887" w:rsidRPr="006A0BE8" w:rsidDel="007F4597">
          <w:rPr>
            <w:rFonts w:cs="Times New Roman"/>
            <w:sz w:val="22"/>
          </w:rPr>
          <w:fldChar w:fldCharType="end"/>
        </w:r>
      </w:del>
      <w:del w:id="6044" w:author="Windows User" w:date="2019-09-19T03:30:00Z">
        <w:r w:rsidRPr="006A0BE8" w:rsidDel="00F7680F">
          <w:rPr>
            <w:rFonts w:cs="Times New Roman"/>
            <w:i/>
            <w:sz w:val="22"/>
          </w:rPr>
          <w:delText xml:space="preserve">Activity Diagram </w:delText>
        </w:r>
        <w:r w:rsidRPr="006A0BE8" w:rsidDel="00F7680F">
          <w:rPr>
            <w:rFonts w:cs="Times New Roman"/>
            <w:sz w:val="22"/>
          </w:rPr>
          <w:delText>Lihat sudut Aktuator</w:delText>
        </w:r>
        <w:bookmarkStart w:id="6045" w:name="_Toc23497075"/>
        <w:bookmarkStart w:id="6046" w:name="_Toc23553259"/>
        <w:bookmarkEnd w:id="6045"/>
        <w:bookmarkEnd w:id="6046"/>
      </w:del>
    </w:p>
    <w:p w14:paraId="7D6E23F0" w14:textId="11A765EC" w:rsidR="00D01497" w:rsidRPr="006A0BE8" w:rsidDel="00F7680F" w:rsidRDefault="00D01497">
      <w:pPr>
        <w:pStyle w:val="Heading3"/>
        <w:numPr>
          <w:ilvl w:val="2"/>
          <w:numId w:val="45"/>
        </w:numPr>
        <w:ind w:left="357" w:hanging="357"/>
        <w:rPr>
          <w:del w:id="6047" w:author="Windows User" w:date="2019-09-19T03:30:00Z"/>
          <w:rFonts w:cs="Times New Roman"/>
        </w:rPr>
        <w:pPrChange w:id="6048" w:author="Windows User" w:date="2019-09-19T03:35:00Z">
          <w:pPr>
            <w:pStyle w:val="Heading3"/>
          </w:pPr>
        </w:pPrChange>
      </w:pPr>
      <w:del w:id="6049" w:author="Windows User" w:date="2019-09-19T03:30:00Z">
        <w:r w:rsidRPr="006A0BE8" w:rsidDel="00F7680F">
          <w:rPr>
            <w:rFonts w:cs="Times New Roman"/>
          </w:rPr>
          <w:delText>Lihat Sudut x,y (</w:delText>
        </w:r>
        <w:r w:rsidRPr="006A0BE8" w:rsidDel="00F7680F">
          <w:rPr>
            <w:rFonts w:cs="Times New Roman"/>
            <w:i/>
          </w:rPr>
          <w:delText>Tracker</w:delText>
        </w:r>
        <w:r w:rsidRPr="006A0BE8" w:rsidDel="00F7680F">
          <w:rPr>
            <w:rFonts w:cs="Times New Roman"/>
          </w:rPr>
          <w:delText>)</w:delText>
        </w:r>
        <w:bookmarkStart w:id="6050" w:name="_Toc23497076"/>
        <w:bookmarkStart w:id="6051" w:name="_Toc23553260"/>
        <w:bookmarkEnd w:id="6050"/>
        <w:bookmarkEnd w:id="6051"/>
      </w:del>
    </w:p>
    <w:p w14:paraId="1FF775A3" w14:textId="77F0F8A0" w:rsidR="00D01A9B" w:rsidRPr="006A0BE8" w:rsidDel="00F7680F" w:rsidRDefault="00D01A9B">
      <w:pPr>
        <w:numPr>
          <w:ilvl w:val="0"/>
          <w:numId w:val="45"/>
        </w:numPr>
        <w:rPr>
          <w:del w:id="6052" w:author="Windows User" w:date="2019-09-19T03:30:00Z"/>
          <w:rFonts w:cs="Times New Roman"/>
        </w:rPr>
        <w:pPrChange w:id="6053" w:author="Windows User" w:date="2019-09-19T03:35:00Z">
          <w:pPr>
            <w:ind w:firstLine="567"/>
          </w:pPr>
        </w:pPrChange>
      </w:pPr>
      <w:del w:id="6054" w:author="Windows User" w:date="2019-09-19T03:30:00Z">
        <w:r w:rsidRPr="006A0BE8" w:rsidDel="00F7680F">
          <w:rPr>
            <w:rFonts w:cs="Times New Roman"/>
            <w:i/>
          </w:rPr>
          <w:delText>Aktivity diagram</w:delText>
        </w:r>
        <w:r w:rsidRPr="006A0BE8" w:rsidDel="00F7680F">
          <w:rPr>
            <w:rFonts w:cs="Times New Roman"/>
          </w:rPr>
          <w:delText xml:space="preserve"> </w:delText>
        </w:r>
        <w:r w:rsidR="003428F8" w:rsidRPr="006A0BE8" w:rsidDel="00F7680F">
          <w:rPr>
            <w:rFonts w:cs="Times New Roman"/>
          </w:rPr>
          <w:delText>lihat su</w:delText>
        </w:r>
        <w:r w:rsidRPr="006A0BE8" w:rsidDel="00F7680F">
          <w:rPr>
            <w:rFonts w:cs="Times New Roman"/>
          </w:rPr>
          <w:delText>d</w:delText>
        </w:r>
        <w:r w:rsidR="003428F8" w:rsidRPr="006A0BE8" w:rsidDel="00F7680F">
          <w:rPr>
            <w:rFonts w:cs="Times New Roman"/>
          </w:rPr>
          <w:delText>u</w:delText>
        </w:r>
        <w:r w:rsidRPr="006A0BE8" w:rsidDel="00F7680F">
          <w:rPr>
            <w:rFonts w:cs="Times New Roman"/>
          </w:rPr>
          <w:delText xml:space="preserve">t </w:delText>
        </w:r>
        <w:r w:rsidRPr="006A0BE8" w:rsidDel="00F7680F">
          <w:rPr>
            <w:rFonts w:cs="Times New Roman"/>
            <w:i/>
          </w:rPr>
          <w:delText>tracker</w:delText>
        </w:r>
        <w:r w:rsidRPr="006A0BE8" w:rsidDel="00F7680F">
          <w:rPr>
            <w:rFonts w:cs="Times New Roman"/>
          </w:rPr>
          <w:delText xml:space="preserve"> dapat dilihat pada gambar 4.8. Pengguna dapat melihat sudut posisi </w:delText>
        </w:r>
        <w:r w:rsidRPr="006A0BE8" w:rsidDel="00F7680F">
          <w:rPr>
            <w:rFonts w:cs="Times New Roman"/>
            <w:i/>
          </w:rPr>
          <w:delText xml:space="preserve">tracker </w:delText>
        </w:r>
        <w:r w:rsidRPr="006A0BE8" w:rsidDel="00F7680F">
          <w:rPr>
            <w:rFonts w:cs="Times New Roman"/>
          </w:rPr>
          <w:delText>pada waktu tertentu.</w:delText>
        </w:r>
        <w:bookmarkStart w:id="6055" w:name="_Toc23497077"/>
        <w:bookmarkStart w:id="6056" w:name="_Toc23553261"/>
        <w:bookmarkEnd w:id="6055"/>
        <w:bookmarkEnd w:id="6056"/>
      </w:del>
    </w:p>
    <w:p w14:paraId="09486887" w14:textId="4CBAECF3" w:rsidR="00D01A9B" w:rsidRPr="006A0BE8" w:rsidDel="00F7680F" w:rsidRDefault="00B8320E">
      <w:pPr>
        <w:keepNext/>
        <w:numPr>
          <w:ilvl w:val="0"/>
          <w:numId w:val="45"/>
        </w:numPr>
        <w:rPr>
          <w:del w:id="6057" w:author="Windows User" w:date="2019-09-19T03:30:00Z"/>
          <w:rFonts w:cs="Times New Roman"/>
        </w:rPr>
        <w:pPrChange w:id="6058" w:author="Windows User" w:date="2019-09-19T03:35:00Z">
          <w:pPr>
            <w:keepNext/>
            <w:ind w:left="567"/>
          </w:pPr>
        </w:pPrChange>
      </w:pPr>
      <w:del w:id="6059" w:author="Windows User" w:date="2019-09-19T03:30:00Z">
        <w:r w:rsidRPr="006A0BE8" w:rsidDel="00F7680F">
          <w:rPr>
            <w:rFonts w:cs="Times New Roman"/>
          </w:rPr>
          <w:object w:dxaOrig="11251" w:dyaOrig="5835" w14:anchorId="70C71818">
            <v:shape id="_x0000_i2301" type="#_x0000_t75" style="width:370.15pt;height:191.95pt" o:ole="">
              <v:imagedata r:id="rId54" o:title=""/>
            </v:shape>
            <o:OLEObject Type="Embed" ProgID="Visio.Drawing.15" ShapeID="_x0000_i2301" DrawAspect="Content" ObjectID="_1634168015" r:id="rId55"/>
          </w:object>
        </w:r>
        <w:bookmarkStart w:id="6060" w:name="_Toc23497078"/>
        <w:bookmarkStart w:id="6061" w:name="_Toc23553262"/>
        <w:bookmarkEnd w:id="6060"/>
        <w:bookmarkEnd w:id="6061"/>
      </w:del>
    </w:p>
    <w:p w14:paraId="0AFA7C7F" w14:textId="30B5F59A" w:rsidR="00792BC9" w:rsidRPr="006A0BE8" w:rsidDel="00F7680F" w:rsidRDefault="00D01A9B">
      <w:pPr>
        <w:pStyle w:val="Caption"/>
        <w:numPr>
          <w:ilvl w:val="0"/>
          <w:numId w:val="45"/>
        </w:numPr>
        <w:jc w:val="center"/>
        <w:rPr>
          <w:del w:id="6062" w:author="Windows User" w:date="2019-09-19T03:30:00Z"/>
          <w:rFonts w:cs="Times New Roman"/>
          <w:color w:val="auto"/>
          <w:sz w:val="22"/>
        </w:rPr>
        <w:pPrChange w:id="6063" w:author="Windows User" w:date="2019-09-19T03:35:00Z">
          <w:pPr>
            <w:pStyle w:val="Caption"/>
            <w:jc w:val="center"/>
          </w:pPr>
        </w:pPrChange>
      </w:pPr>
      <w:del w:id="6064" w:author="Windows User" w:date="2019-09-19T03:30:00Z">
        <w:r w:rsidRPr="006A0BE8" w:rsidDel="00F7680F">
          <w:rPr>
            <w:rFonts w:cs="Times New Roman"/>
            <w:i w:val="0"/>
            <w:color w:val="auto"/>
            <w:sz w:val="22"/>
          </w:rPr>
          <w:delText xml:space="preserve">Gambar </w:delText>
        </w:r>
      </w:del>
      <w:del w:id="6065" w:author="Windows User" w:date="2019-09-18T14:43:00Z">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Cs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8</w:delText>
        </w:r>
        <w:r w:rsidR="00F25887" w:rsidRPr="006A0BE8" w:rsidDel="007F4597">
          <w:rPr>
            <w:rFonts w:cs="Times New Roman"/>
            <w:iCs w:val="0"/>
            <w:sz w:val="22"/>
          </w:rPr>
          <w:fldChar w:fldCharType="end"/>
        </w:r>
      </w:del>
      <w:del w:id="6066" w:author="Windows User" w:date="2019-09-19T03:30:00Z">
        <w:r w:rsidRPr="006A0BE8" w:rsidDel="00F7680F">
          <w:rPr>
            <w:rFonts w:cs="Times New Roman"/>
            <w:color w:val="auto"/>
            <w:sz w:val="22"/>
          </w:rPr>
          <w:delText xml:space="preserve"> Activity Diagram </w:delText>
        </w:r>
        <w:r w:rsidRPr="006A0BE8" w:rsidDel="00F7680F">
          <w:rPr>
            <w:rFonts w:cs="Times New Roman"/>
            <w:i w:val="0"/>
            <w:color w:val="auto"/>
            <w:sz w:val="22"/>
          </w:rPr>
          <w:delText>Lihat Sudut</w:delText>
        </w:r>
        <w:r w:rsidRPr="006A0BE8" w:rsidDel="00F7680F">
          <w:rPr>
            <w:rFonts w:cs="Times New Roman"/>
            <w:color w:val="auto"/>
            <w:sz w:val="22"/>
          </w:rPr>
          <w:delText xml:space="preserve"> Tracker</w:delText>
        </w:r>
        <w:bookmarkStart w:id="6067" w:name="_Toc23497079"/>
        <w:bookmarkStart w:id="6068" w:name="_Toc23553263"/>
        <w:bookmarkEnd w:id="6067"/>
        <w:bookmarkEnd w:id="6068"/>
      </w:del>
    </w:p>
    <w:p w14:paraId="622099C1" w14:textId="1446DC21" w:rsidR="00D01A9B" w:rsidRPr="006A0BE8" w:rsidDel="00F7680F" w:rsidRDefault="00D01A9B">
      <w:pPr>
        <w:pStyle w:val="Heading3"/>
        <w:numPr>
          <w:ilvl w:val="2"/>
          <w:numId w:val="45"/>
        </w:numPr>
        <w:ind w:left="357" w:hanging="357"/>
        <w:rPr>
          <w:del w:id="6069" w:author="Windows User" w:date="2019-09-19T03:30:00Z"/>
          <w:rFonts w:cs="Times New Roman"/>
          <w:i/>
          <w:iCs/>
          <w:sz w:val="22"/>
          <w:szCs w:val="18"/>
        </w:rPr>
        <w:pPrChange w:id="6070" w:author="Windows User" w:date="2019-09-19T03:35:00Z">
          <w:pPr>
            <w:pStyle w:val="Heading3"/>
          </w:pPr>
        </w:pPrChange>
      </w:pPr>
      <w:del w:id="6071" w:author="Windows User" w:date="2019-09-19T03:30:00Z">
        <w:r w:rsidRPr="006A0BE8" w:rsidDel="00F7680F">
          <w:rPr>
            <w:rFonts w:cs="Times New Roman"/>
          </w:rPr>
          <w:delText>Lihat Data Arus</w:delText>
        </w:r>
        <w:bookmarkStart w:id="6072" w:name="_Toc23497080"/>
        <w:bookmarkStart w:id="6073" w:name="_Toc23553264"/>
        <w:bookmarkEnd w:id="6072"/>
        <w:bookmarkEnd w:id="6073"/>
      </w:del>
    </w:p>
    <w:p w14:paraId="06457BD7" w14:textId="19692D1E" w:rsidR="003428F8" w:rsidRPr="006A0BE8" w:rsidDel="00F7680F" w:rsidRDefault="003428F8">
      <w:pPr>
        <w:numPr>
          <w:ilvl w:val="0"/>
          <w:numId w:val="45"/>
        </w:numPr>
        <w:rPr>
          <w:del w:id="6074" w:author="Windows User" w:date="2019-09-19T03:30:00Z"/>
          <w:rFonts w:cs="Times New Roman"/>
        </w:rPr>
        <w:pPrChange w:id="6075" w:author="Windows User" w:date="2019-09-19T03:35:00Z">
          <w:pPr>
            <w:ind w:firstLine="567"/>
          </w:pPr>
        </w:pPrChange>
      </w:pPr>
      <w:del w:id="6076" w:author="Windows User" w:date="2019-09-19T03:30:00Z">
        <w:r w:rsidRPr="006A0BE8" w:rsidDel="00F7680F">
          <w:rPr>
            <w:rFonts w:cs="Times New Roman"/>
            <w:i/>
          </w:rPr>
          <w:delText>Aktivity diagram</w:delText>
        </w:r>
        <w:r w:rsidRPr="006A0BE8" w:rsidDel="00F7680F">
          <w:rPr>
            <w:rFonts w:cs="Times New Roman"/>
          </w:rPr>
          <w:delText xml:space="preserve"> lihat data arus dapat dilihat pada gambar 4.9. Pengguna dapat melihat jumlah arus yang </w:delText>
        </w:r>
        <w:r w:rsidR="00792BC9" w:rsidRPr="006A0BE8" w:rsidDel="00F7680F">
          <w:rPr>
            <w:rFonts w:cs="Times New Roman"/>
          </w:rPr>
          <w:delText>dihasilkan</w:delText>
        </w:r>
        <w:r w:rsidRPr="006A0BE8" w:rsidDel="00F7680F">
          <w:rPr>
            <w:rFonts w:cs="Times New Roman"/>
            <w:i/>
          </w:rPr>
          <w:delText xml:space="preserve"> </w:delText>
        </w:r>
        <w:r w:rsidRPr="006A0BE8" w:rsidDel="00F7680F">
          <w:rPr>
            <w:rFonts w:cs="Times New Roman"/>
          </w:rPr>
          <w:delText>pada waktu tertentu.</w:delText>
        </w:r>
        <w:bookmarkStart w:id="6077" w:name="_Toc23497081"/>
        <w:bookmarkStart w:id="6078" w:name="_Toc23553265"/>
        <w:bookmarkEnd w:id="6077"/>
        <w:bookmarkEnd w:id="6078"/>
      </w:del>
    </w:p>
    <w:p w14:paraId="56475CB2" w14:textId="0DA5879C" w:rsidR="00792BC9" w:rsidRPr="006A0BE8" w:rsidDel="00F7680F" w:rsidRDefault="00B8320E">
      <w:pPr>
        <w:keepNext/>
        <w:numPr>
          <w:ilvl w:val="0"/>
          <w:numId w:val="45"/>
        </w:numPr>
        <w:rPr>
          <w:del w:id="6079" w:author="Windows User" w:date="2019-09-19T03:30:00Z"/>
          <w:rFonts w:cs="Times New Roman"/>
        </w:rPr>
        <w:pPrChange w:id="6080" w:author="Windows User" w:date="2019-09-19T03:35:00Z">
          <w:pPr>
            <w:keepNext/>
            <w:ind w:firstLine="567"/>
          </w:pPr>
        </w:pPrChange>
      </w:pPr>
      <w:del w:id="6081" w:author="Windows User" w:date="2019-09-19T03:30:00Z">
        <w:r w:rsidRPr="006A0BE8" w:rsidDel="00F7680F">
          <w:rPr>
            <w:rFonts w:cs="Times New Roman"/>
          </w:rPr>
          <w:object w:dxaOrig="11250" w:dyaOrig="5925" w14:anchorId="6D50D415">
            <v:shape id="_x0000_i2302" type="#_x0000_t75" style="width:5in;height:189pt" o:ole="">
              <v:imagedata r:id="rId56" o:title=""/>
            </v:shape>
            <o:OLEObject Type="Embed" ProgID="Visio.Drawing.15" ShapeID="_x0000_i2302" DrawAspect="Content" ObjectID="_1634168016" r:id="rId57"/>
          </w:object>
        </w:r>
        <w:bookmarkStart w:id="6082" w:name="_Toc23497082"/>
        <w:bookmarkStart w:id="6083" w:name="_Toc23553266"/>
        <w:bookmarkEnd w:id="6082"/>
        <w:bookmarkEnd w:id="6083"/>
      </w:del>
    </w:p>
    <w:p w14:paraId="0F2B2C0C" w14:textId="01B05F72" w:rsidR="003428F8" w:rsidRPr="006A0BE8" w:rsidDel="00F7680F" w:rsidRDefault="00792BC9">
      <w:pPr>
        <w:pStyle w:val="Caption"/>
        <w:numPr>
          <w:ilvl w:val="0"/>
          <w:numId w:val="45"/>
        </w:numPr>
        <w:jc w:val="center"/>
        <w:rPr>
          <w:del w:id="6084" w:author="Windows User" w:date="2019-09-19T03:30:00Z"/>
          <w:rFonts w:cs="Times New Roman"/>
          <w:i w:val="0"/>
          <w:color w:val="auto"/>
          <w:sz w:val="22"/>
        </w:rPr>
        <w:pPrChange w:id="6085" w:author="Windows User" w:date="2019-09-19T03:35:00Z">
          <w:pPr>
            <w:pStyle w:val="Caption"/>
            <w:jc w:val="center"/>
          </w:pPr>
        </w:pPrChange>
      </w:pPr>
      <w:del w:id="6086" w:author="Windows User" w:date="2019-09-19T03:30:00Z">
        <w:r w:rsidRPr="006A0BE8" w:rsidDel="00F7680F">
          <w:rPr>
            <w:rFonts w:cs="Times New Roman"/>
            <w:i w:val="0"/>
            <w:color w:val="auto"/>
            <w:sz w:val="22"/>
          </w:rPr>
          <w:delText xml:space="preserve">Gambar </w:delText>
        </w:r>
      </w:del>
      <w:del w:id="6087" w:author="Windows User" w:date="2019-09-18T14:43:00Z">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Cs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9</w:delText>
        </w:r>
        <w:r w:rsidR="00F25887" w:rsidRPr="006A0BE8" w:rsidDel="007F4597">
          <w:rPr>
            <w:rFonts w:cs="Times New Roman"/>
            <w:iCs w:val="0"/>
            <w:sz w:val="22"/>
          </w:rPr>
          <w:fldChar w:fldCharType="end"/>
        </w:r>
      </w:del>
      <w:del w:id="6088" w:author="Windows User" w:date="2019-09-19T03:30:00Z">
        <w:r w:rsidRPr="006A0BE8" w:rsidDel="00F7680F">
          <w:rPr>
            <w:rFonts w:cs="Times New Roman"/>
            <w:i w:val="0"/>
            <w:color w:val="auto"/>
            <w:sz w:val="22"/>
          </w:rPr>
          <w:delText xml:space="preserve"> </w:delText>
        </w:r>
        <w:r w:rsidRPr="006A0BE8" w:rsidDel="00F7680F">
          <w:rPr>
            <w:rFonts w:cs="Times New Roman"/>
            <w:color w:val="auto"/>
            <w:sz w:val="22"/>
          </w:rPr>
          <w:delText>Activity Diagram</w:delText>
        </w:r>
        <w:r w:rsidRPr="006A0BE8" w:rsidDel="00F7680F">
          <w:rPr>
            <w:rFonts w:cs="Times New Roman"/>
            <w:i w:val="0"/>
            <w:color w:val="auto"/>
            <w:sz w:val="22"/>
          </w:rPr>
          <w:delText xml:space="preserve"> Data Arus</w:delText>
        </w:r>
        <w:bookmarkStart w:id="6089" w:name="_Toc23497083"/>
        <w:bookmarkStart w:id="6090" w:name="_Toc23553267"/>
        <w:bookmarkEnd w:id="6089"/>
        <w:bookmarkEnd w:id="6090"/>
      </w:del>
    </w:p>
    <w:p w14:paraId="5A011AD1" w14:textId="24186963" w:rsidR="00D01A9B" w:rsidRPr="006A0BE8" w:rsidDel="00F7680F" w:rsidRDefault="00D01A9B">
      <w:pPr>
        <w:pStyle w:val="Heading3"/>
        <w:numPr>
          <w:ilvl w:val="2"/>
          <w:numId w:val="45"/>
        </w:numPr>
        <w:ind w:left="357" w:hanging="357"/>
        <w:rPr>
          <w:del w:id="6091" w:author="Windows User" w:date="2019-09-19T03:30:00Z"/>
          <w:rFonts w:cs="Times New Roman"/>
        </w:rPr>
        <w:pPrChange w:id="6092" w:author="Windows User" w:date="2019-09-19T03:35:00Z">
          <w:pPr>
            <w:pStyle w:val="Heading3"/>
          </w:pPr>
        </w:pPrChange>
      </w:pPr>
      <w:del w:id="6093" w:author="Windows User" w:date="2019-09-19T03:30:00Z">
        <w:r w:rsidRPr="006A0BE8" w:rsidDel="00F7680F">
          <w:rPr>
            <w:rFonts w:cs="Times New Roman"/>
          </w:rPr>
          <w:delText>Lihat Data Tegangan</w:delText>
        </w:r>
        <w:bookmarkStart w:id="6094" w:name="_Toc23497084"/>
        <w:bookmarkStart w:id="6095" w:name="_Toc23553268"/>
        <w:bookmarkEnd w:id="6094"/>
        <w:bookmarkEnd w:id="6095"/>
      </w:del>
    </w:p>
    <w:p w14:paraId="2B75D603" w14:textId="01CEF171" w:rsidR="003428F8" w:rsidRPr="006A0BE8" w:rsidDel="00F7680F" w:rsidRDefault="003428F8">
      <w:pPr>
        <w:numPr>
          <w:ilvl w:val="0"/>
          <w:numId w:val="45"/>
        </w:numPr>
        <w:rPr>
          <w:del w:id="6096" w:author="Windows User" w:date="2019-09-19T03:30:00Z"/>
          <w:rFonts w:cs="Times New Roman"/>
        </w:rPr>
        <w:pPrChange w:id="6097" w:author="Windows User" w:date="2019-09-19T03:35:00Z">
          <w:pPr>
            <w:ind w:firstLine="567"/>
          </w:pPr>
        </w:pPrChange>
      </w:pPr>
      <w:del w:id="6098" w:author="Windows User" w:date="2019-09-19T03:30:00Z">
        <w:r w:rsidRPr="006A0BE8" w:rsidDel="00F7680F">
          <w:rPr>
            <w:rFonts w:cs="Times New Roman"/>
            <w:i/>
          </w:rPr>
          <w:delText>Aktivity diagram</w:delText>
        </w:r>
        <w:r w:rsidRPr="006A0BE8" w:rsidDel="00F7680F">
          <w:rPr>
            <w:rFonts w:cs="Times New Roman"/>
          </w:rPr>
          <w:delText xml:space="preserve"> lihat data tegangan dapat dilihat pada gambar 4.10. Pengguna dapat melihat jumlah tegangan</w:delText>
        </w:r>
        <w:r w:rsidR="00792BC9" w:rsidRPr="006A0BE8" w:rsidDel="00F7680F">
          <w:rPr>
            <w:rFonts w:cs="Times New Roman"/>
          </w:rPr>
          <w:delText xml:space="preserve"> yang dihasilkan</w:delText>
        </w:r>
        <w:r w:rsidRPr="006A0BE8" w:rsidDel="00F7680F">
          <w:rPr>
            <w:rFonts w:cs="Times New Roman"/>
            <w:i/>
          </w:rPr>
          <w:delText xml:space="preserve"> </w:delText>
        </w:r>
        <w:r w:rsidRPr="006A0BE8" w:rsidDel="00F7680F">
          <w:rPr>
            <w:rFonts w:cs="Times New Roman"/>
          </w:rPr>
          <w:delText>pada waktu tertentu.</w:delText>
        </w:r>
        <w:bookmarkStart w:id="6099" w:name="_Toc23497085"/>
        <w:bookmarkStart w:id="6100" w:name="_Toc23553269"/>
        <w:bookmarkEnd w:id="6099"/>
        <w:bookmarkEnd w:id="6100"/>
      </w:del>
    </w:p>
    <w:p w14:paraId="158C5BD2" w14:textId="6F3E1B94" w:rsidR="00E300E8" w:rsidRPr="006A0BE8" w:rsidDel="00F7680F" w:rsidRDefault="00B8320E">
      <w:pPr>
        <w:keepNext/>
        <w:numPr>
          <w:ilvl w:val="0"/>
          <w:numId w:val="45"/>
        </w:numPr>
        <w:rPr>
          <w:del w:id="6101" w:author="Windows User" w:date="2019-09-19T03:30:00Z"/>
          <w:rFonts w:cs="Times New Roman"/>
        </w:rPr>
        <w:pPrChange w:id="6102" w:author="Windows User" w:date="2019-09-19T03:35:00Z">
          <w:pPr>
            <w:keepNext/>
            <w:ind w:firstLine="567"/>
          </w:pPr>
        </w:pPrChange>
      </w:pPr>
      <w:del w:id="6103" w:author="Windows User" w:date="2019-09-19T03:30:00Z">
        <w:r w:rsidRPr="006A0BE8" w:rsidDel="00F7680F">
          <w:rPr>
            <w:rFonts w:cs="Times New Roman"/>
          </w:rPr>
          <w:object w:dxaOrig="11251" w:dyaOrig="5835" w14:anchorId="182F8387">
            <v:shape id="_x0000_i2303" type="#_x0000_t75" style="width:363.95pt;height:189.05pt" o:ole="">
              <v:imagedata r:id="rId58" o:title=""/>
            </v:shape>
            <o:OLEObject Type="Embed" ProgID="Visio.Drawing.15" ShapeID="_x0000_i2303" DrawAspect="Content" ObjectID="_1634168017" r:id="rId59"/>
          </w:object>
        </w:r>
        <w:bookmarkStart w:id="6104" w:name="_Toc23497086"/>
        <w:bookmarkStart w:id="6105" w:name="_Toc23553270"/>
        <w:bookmarkEnd w:id="6104"/>
        <w:bookmarkEnd w:id="6105"/>
      </w:del>
    </w:p>
    <w:p w14:paraId="13B0CCB0" w14:textId="671BC5B3" w:rsidR="003428F8" w:rsidRPr="006A0BE8" w:rsidDel="00F7680F" w:rsidRDefault="00E300E8">
      <w:pPr>
        <w:pStyle w:val="Caption"/>
        <w:numPr>
          <w:ilvl w:val="0"/>
          <w:numId w:val="45"/>
        </w:numPr>
        <w:jc w:val="center"/>
        <w:rPr>
          <w:del w:id="6106" w:author="Windows User" w:date="2019-09-19T03:30:00Z"/>
          <w:rFonts w:cs="Times New Roman"/>
          <w:i w:val="0"/>
          <w:color w:val="auto"/>
          <w:sz w:val="22"/>
        </w:rPr>
        <w:pPrChange w:id="6107" w:author="Windows User" w:date="2019-09-19T03:35:00Z">
          <w:pPr>
            <w:pStyle w:val="Caption"/>
            <w:jc w:val="center"/>
          </w:pPr>
        </w:pPrChange>
      </w:pPr>
      <w:del w:id="6108" w:author="Windows User" w:date="2019-09-19T03:30:00Z">
        <w:r w:rsidRPr="006A0BE8" w:rsidDel="00F7680F">
          <w:rPr>
            <w:rFonts w:cs="Times New Roman"/>
            <w:i w:val="0"/>
            <w:color w:val="auto"/>
            <w:sz w:val="22"/>
          </w:rPr>
          <w:delText xml:space="preserve">Gambar </w:delText>
        </w:r>
      </w:del>
      <w:del w:id="6109" w:author="Windows User" w:date="2019-09-18T14:43:00Z">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Cs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10</w:delText>
        </w:r>
        <w:r w:rsidR="00F25887" w:rsidRPr="006A0BE8" w:rsidDel="007F4597">
          <w:rPr>
            <w:rFonts w:cs="Times New Roman"/>
            <w:iCs w:val="0"/>
            <w:sz w:val="22"/>
          </w:rPr>
          <w:fldChar w:fldCharType="end"/>
        </w:r>
      </w:del>
      <w:del w:id="6110" w:author="Windows User" w:date="2019-09-19T03:30:00Z">
        <w:r w:rsidRPr="006A0BE8" w:rsidDel="00F7680F">
          <w:rPr>
            <w:rFonts w:cs="Times New Roman"/>
            <w:i w:val="0"/>
            <w:color w:val="auto"/>
            <w:sz w:val="22"/>
          </w:rPr>
          <w:delText xml:space="preserve"> Activity Diagram Lihat Data Tegangan</w:delText>
        </w:r>
        <w:bookmarkStart w:id="6111" w:name="_Toc23497087"/>
        <w:bookmarkStart w:id="6112" w:name="_Toc23553271"/>
        <w:bookmarkEnd w:id="6111"/>
        <w:bookmarkEnd w:id="6112"/>
      </w:del>
    </w:p>
    <w:p w14:paraId="391BFCB9" w14:textId="5497DE62" w:rsidR="003428F8" w:rsidRPr="006A0BE8" w:rsidDel="00F7680F" w:rsidRDefault="003428F8">
      <w:pPr>
        <w:pStyle w:val="Heading3"/>
        <w:numPr>
          <w:ilvl w:val="2"/>
          <w:numId w:val="45"/>
        </w:numPr>
        <w:ind w:left="357" w:hanging="357"/>
        <w:rPr>
          <w:del w:id="6113" w:author="Windows User" w:date="2019-09-19T03:30:00Z"/>
          <w:rFonts w:cs="Times New Roman"/>
        </w:rPr>
        <w:pPrChange w:id="6114" w:author="Windows User" w:date="2019-09-19T03:35:00Z">
          <w:pPr>
            <w:pStyle w:val="Heading3"/>
          </w:pPr>
        </w:pPrChange>
      </w:pPr>
      <w:del w:id="6115" w:author="Windows User" w:date="2019-09-19T03:30:00Z">
        <w:r w:rsidRPr="006A0BE8" w:rsidDel="00F7680F">
          <w:rPr>
            <w:rFonts w:cs="Times New Roman"/>
          </w:rPr>
          <w:delText>Lihat Grafik Arus</w:delText>
        </w:r>
        <w:bookmarkStart w:id="6116" w:name="_Toc23497088"/>
        <w:bookmarkStart w:id="6117" w:name="_Toc23553272"/>
        <w:bookmarkEnd w:id="6116"/>
        <w:bookmarkEnd w:id="6117"/>
      </w:del>
    </w:p>
    <w:p w14:paraId="723624DB" w14:textId="44823A17" w:rsidR="003428F8" w:rsidRPr="006A0BE8" w:rsidDel="00F7680F" w:rsidRDefault="003428F8">
      <w:pPr>
        <w:numPr>
          <w:ilvl w:val="0"/>
          <w:numId w:val="45"/>
        </w:numPr>
        <w:rPr>
          <w:del w:id="6118" w:author="Windows User" w:date="2019-09-19T03:30:00Z"/>
          <w:rFonts w:cs="Times New Roman"/>
        </w:rPr>
        <w:pPrChange w:id="6119" w:author="Windows User" w:date="2019-09-19T03:35:00Z">
          <w:pPr>
            <w:ind w:firstLine="567"/>
          </w:pPr>
        </w:pPrChange>
      </w:pPr>
      <w:del w:id="6120" w:author="Windows User" w:date="2019-09-19T03:30:00Z">
        <w:r w:rsidRPr="006A0BE8" w:rsidDel="00F7680F">
          <w:rPr>
            <w:rFonts w:cs="Times New Roman"/>
            <w:i/>
          </w:rPr>
          <w:delText>Aktivity diagram</w:delText>
        </w:r>
        <w:r w:rsidRPr="006A0BE8" w:rsidDel="00F7680F">
          <w:rPr>
            <w:rFonts w:cs="Times New Roman"/>
          </w:rPr>
          <w:delText xml:space="preserve"> lihat grafik arus dapat dilihat pada gambar 4.11. Pengguna dapat melihat grafik arus yang masuk</w:delText>
        </w:r>
        <w:r w:rsidRPr="006A0BE8" w:rsidDel="00F7680F">
          <w:rPr>
            <w:rFonts w:cs="Times New Roman"/>
            <w:i/>
          </w:rPr>
          <w:delText xml:space="preserve"> </w:delText>
        </w:r>
        <w:r w:rsidRPr="006A0BE8" w:rsidDel="00F7680F">
          <w:rPr>
            <w:rFonts w:cs="Times New Roman"/>
          </w:rPr>
          <w:delText xml:space="preserve">secara </w:delText>
        </w:r>
        <w:r w:rsidRPr="006A0BE8" w:rsidDel="00F7680F">
          <w:rPr>
            <w:rFonts w:cs="Times New Roman"/>
            <w:i/>
          </w:rPr>
          <w:delText>realtime</w:delText>
        </w:r>
        <w:r w:rsidRPr="006A0BE8" w:rsidDel="00F7680F">
          <w:rPr>
            <w:rFonts w:cs="Times New Roman"/>
          </w:rPr>
          <w:delText>.</w:delText>
        </w:r>
        <w:bookmarkStart w:id="6121" w:name="_Toc23497089"/>
        <w:bookmarkStart w:id="6122" w:name="_Toc23553273"/>
        <w:bookmarkEnd w:id="6121"/>
        <w:bookmarkEnd w:id="6122"/>
      </w:del>
    </w:p>
    <w:p w14:paraId="4DFA2A1E" w14:textId="6AC60F90" w:rsidR="00355AA5" w:rsidRPr="006A0BE8" w:rsidDel="00F7680F" w:rsidRDefault="007E74B5">
      <w:pPr>
        <w:keepNext/>
        <w:numPr>
          <w:ilvl w:val="0"/>
          <w:numId w:val="45"/>
        </w:numPr>
        <w:rPr>
          <w:del w:id="6123" w:author="Windows User" w:date="2019-09-19T03:30:00Z"/>
          <w:rFonts w:cs="Times New Roman"/>
        </w:rPr>
        <w:pPrChange w:id="6124" w:author="Windows User" w:date="2019-09-19T03:35:00Z">
          <w:pPr>
            <w:keepNext/>
            <w:ind w:left="567"/>
          </w:pPr>
        </w:pPrChange>
      </w:pPr>
      <w:del w:id="6125" w:author="Windows User" w:date="2019-09-19T03:30:00Z">
        <w:r w:rsidRPr="006A0BE8" w:rsidDel="00F7680F">
          <w:rPr>
            <w:rFonts w:cs="Times New Roman"/>
          </w:rPr>
          <w:object w:dxaOrig="11251" w:dyaOrig="8415" w14:anchorId="75752A34">
            <v:shape id="_x0000_i2304" type="#_x0000_t75" style="width:357.2pt;height:225.1pt" o:ole="">
              <v:imagedata r:id="rId60" o:title=""/>
            </v:shape>
            <o:OLEObject Type="Embed" ProgID="Visio.Drawing.15" ShapeID="_x0000_i2304" DrawAspect="Content" ObjectID="_1634168018" r:id="rId61"/>
          </w:object>
        </w:r>
        <w:bookmarkStart w:id="6126" w:name="_Toc23497090"/>
        <w:bookmarkStart w:id="6127" w:name="_Toc23553274"/>
        <w:bookmarkEnd w:id="6126"/>
        <w:bookmarkEnd w:id="6127"/>
      </w:del>
    </w:p>
    <w:p w14:paraId="49138004" w14:textId="45C1F275" w:rsidR="003428F8" w:rsidRPr="006A0BE8" w:rsidDel="00F7680F" w:rsidRDefault="00355AA5">
      <w:pPr>
        <w:pStyle w:val="Caption"/>
        <w:numPr>
          <w:ilvl w:val="0"/>
          <w:numId w:val="45"/>
        </w:numPr>
        <w:jc w:val="center"/>
        <w:rPr>
          <w:del w:id="6128" w:author="Windows User" w:date="2019-09-19T03:30:00Z"/>
          <w:rFonts w:cs="Times New Roman"/>
          <w:b/>
          <w:i w:val="0"/>
          <w:color w:val="auto"/>
          <w:sz w:val="22"/>
        </w:rPr>
        <w:pPrChange w:id="6129" w:author="Windows User" w:date="2019-09-19T03:35:00Z">
          <w:pPr>
            <w:pStyle w:val="Caption"/>
            <w:jc w:val="center"/>
          </w:pPr>
        </w:pPrChange>
      </w:pPr>
      <w:del w:id="6130" w:author="Windows User" w:date="2019-09-19T03:30:00Z">
        <w:r w:rsidRPr="006A0BE8" w:rsidDel="00F7680F">
          <w:rPr>
            <w:rFonts w:cs="Times New Roman"/>
            <w:i w:val="0"/>
            <w:color w:val="auto"/>
            <w:sz w:val="22"/>
          </w:rPr>
          <w:delText xml:space="preserve">Gambar </w:delText>
        </w:r>
      </w:del>
      <w:del w:id="6131" w:author="Windows User" w:date="2019-09-18T14:43:00Z">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Cs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11</w:delText>
        </w:r>
        <w:r w:rsidR="00F25887" w:rsidRPr="006A0BE8" w:rsidDel="007F4597">
          <w:rPr>
            <w:rFonts w:cs="Times New Roman"/>
            <w:iCs w:val="0"/>
            <w:sz w:val="22"/>
          </w:rPr>
          <w:fldChar w:fldCharType="end"/>
        </w:r>
      </w:del>
      <w:del w:id="6132" w:author="Windows User" w:date="2019-09-19T03:30:00Z">
        <w:r w:rsidRPr="006A0BE8" w:rsidDel="00F7680F">
          <w:rPr>
            <w:rFonts w:cs="Times New Roman"/>
            <w:i w:val="0"/>
            <w:color w:val="auto"/>
            <w:sz w:val="22"/>
          </w:rPr>
          <w:delText xml:space="preserve"> </w:delText>
        </w:r>
        <w:r w:rsidRPr="006A0BE8" w:rsidDel="00F7680F">
          <w:rPr>
            <w:rFonts w:cs="Times New Roman"/>
            <w:color w:val="auto"/>
            <w:sz w:val="22"/>
          </w:rPr>
          <w:delText>Activity Diagram</w:delText>
        </w:r>
        <w:r w:rsidRPr="006A0BE8" w:rsidDel="00F7680F">
          <w:rPr>
            <w:rFonts w:cs="Times New Roman"/>
            <w:i w:val="0"/>
            <w:color w:val="auto"/>
            <w:sz w:val="22"/>
          </w:rPr>
          <w:delText xml:space="preserve"> Lihat Grafik Arus</w:delText>
        </w:r>
        <w:bookmarkStart w:id="6133" w:name="_Toc23497091"/>
        <w:bookmarkStart w:id="6134" w:name="_Toc23553275"/>
        <w:bookmarkEnd w:id="6133"/>
        <w:bookmarkEnd w:id="6134"/>
      </w:del>
    </w:p>
    <w:p w14:paraId="3D5C3BCC" w14:textId="7A1F1DFE" w:rsidR="003428F8" w:rsidRPr="006A0BE8" w:rsidDel="00F7680F" w:rsidRDefault="003428F8">
      <w:pPr>
        <w:pStyle w:val="Heading3"/>
        <w:numPr>
          <w:ilvl w:val="2"/>
          <w:numId w:val="45"/>
        </w:numPr>
        <w:ind w:left="357" w:hanging="357"/>
        <w:rPr>
          <w:del w:id="6135" w:author="Windows User" w:date="2019-09-19T03:30:00Z"/>
          <w:rFonts w:cs="Times New Roman"/>
        </w:rPr>
        <w:pPrChange w:id="6136" w:author="Windows User" w:date="2019-09-19T03:35:00Z">
          <w:pPr>
            <w:pStyle w:val="Heading3"/>
          </w:pPr>
        </w:pPrChange>
      </w:pPr>
      <w:del w:id="6137" w:author="Windows User" w:date="2019-09-19T03:30:00Z">
        <w:r w:rsidRPr="006A0BE8" w:rsidDel="00F7680F">
          <w:rPr>
            <w:rFonts w:cs="Times New Roman"/>
          </w:rPr>
          <w:delText>Lihat Grafik Tegangan</w:delText>
        </w:r>
        <w:bookmarkStart w:id="6138" w:name="_Toc23497092"/>
        <w:bookmarkStart w:id="6139" w:name="_Toc23553276"/>
        <w:bookmarkEnd w:id="6138"/>
        <w:bookmarkEnd w:id="6139"/>
      </w:del>
    </w:p>
    <w:p w14:paraId="7204A8C7" w14:textId="454BFA23" w:rsidR="003428F8" w:rsidRPr="006A0BE8" w:rsidDel="00F7680F" w:rsidRDefault="003428F8">
      <w:pPr>
        <w:numPr>
          <w:ilvl w:val="0"/>
          <w:numId w:val="45"/>
        </w:numPr>
        <w:rPr>
          <w:del w:id="6140" w:author="Windows User" w:date="2019-09-19T03:30:00Z"/>
          <w:rFonts w:cs="Times New Roman"/>
        </w:rPr>
        <w:pPrChange w:id="6141" w:author="Windows User" w:date="2019-09-19T03:35:00Z">
          <w:pPr>
            <w:ind w:firstLine="567"/>
          </w:pPr>
        </w:pPrChange>
      </w:pPr>
      <w:del w:id="6142" w:author="Windows User" w:date="2019-09-19T03:30:00Z">
        <w:r w:rsidRPr="006A0BE8" w:rsidDel="00F7680F">
          <w:rPr>
            <w:rFonts w:cs="Times New Roman"/>
            <w:i/>
          </w:rPr>
          <w:delText>Aktivity diagram</w:delText>
        </w:r>
        <w:r w:rsidRPr="006A0BE8" w:rsidDel="00F7680F">
          <w:rPr>
            <w:rFonts w:cs="Times New Roman"/>
          </w:rPr>
          <w:delText xml:space="preserve"> lihat grafik tegangan</w:delText>
        </w:r>
        <w:r w:rsidR="00792BC9" w:rsidRPr="006A0BE8" w:rsidDel="00F7680F">
          <w:rPr>
            <w:rFonts w:cs="Times New Roman"/>
          </w:rPr>
          <w:delText xml:space="preserve"> </w:delText>
        </w:r>
        <w:r w:rsidRPr="006A0BE8" w:rsidDel="00F7680F">
          <w:rPr>
            <w:rFonts w:cs="Times New Roman"/>
          </w:rPr>
          <w:delText>dapat dilihat pada gambar 4.12. Pengguna dapat melihat grafik tegangan yang masuk</w:delText>
        </w:r>
        <w:r w:rsidRPr="006A0BE8" w:rsidDel="00F7680F">
          <w:rPr>
            <w:rFonts w:cs="Times New Roman"/>
            <w:i/>
          </w:rPr>
          <w:delText xml:space="preserve"> </w:delText>
        </w:r>
        <w:r w:rsidRPr="006A0BE8" w:rsidDel="00F7680F">
          <w:rPr>
            <w:rFonts w:cs="Times New Roman"/>
          </w:rPr>
          <w:delText xml:space="preserve">secara </w:delText>
        </w:r>
        <w:r w:rsidRPr="006A0BE8" w:rsidDel="00F7680F">
          <w:rPr>
            <w:rFonts w:cs="Times New Roman"/>
            <w:i/>
          </w:rPr>
          <w:delText>realtime</w:delText>
        </w:r>
        <w:r w:rsidRPr="006A0BE8" w:rsidDel="00F7680F">
          <w:rPr>
            <w:rFonts w:cs="Times New Roman"/>
          </w:rPr>
          <w:delText>.</w:delText>
        </w:r>
        <w:bookmarkStart w:id="6143" w:name="_Toc23497093"/>
        <w:bookmarkStart w:id="6144" w:name="_Toc23553277"/>
        <w:bookmarkEnd w:id="6143"/>
        <w:bookmarkEnd w:id="6144"/>
      </w:del>
    </w:p>
    <w:p w14:paraId="2CFEB67D" w14:textId="40BF90BC" w:rsidR="00355AA5" w:rsidRPr="006A0BE8" w:rsidDel="00F7680F" w:rsidRDefault="00B8320E">
      <w:pPr>
        <w:keepNext/>
        <w:numPr>
          <w:ilvl w:val="0"/>
          <w:numId w:val="45"/>
        </w:numPr>
        <w:rPr>
          <w:del w:id="6145" w:author="Windows User" w:date="2019-09-19T03:30:00Z"/>
          <w:rFonts w:cs="Times New Roman"/>
        </w:rPr>
        <w:pPrChange w:id="6146" w:author="Windows User" w:date="2019-09-19T03:35:00Z">
          <w:pPr>
            <w:keepNext/>
            <w:ind w:left="567"/>
          </w:pPr>
        </w:pPrChange>
      </w:pPr>
      <w:del w:id="6147" w:author="Windows User" w:date="2019-09-19T03:30:00Z">
        <w:r w:rsidRPr="006A0BE8" w:rsidDel="00F7680F">
          <w:rPr>
            <w:rFonts w:cs="Times New Roman"/>
          </w:rPr>
          <w:object w:dxaOrig="11251" w:dyaOrig="7335" w14:anchorId="7B877BC7">
            <v:shape id="_x0000_i2305" type="#_x0000_t75" style="width:363.95pt;height:201pt" o:ole="">
              <v:imagedata r:id="rId62" o:title=""/>
            </v:shape>
            <o:OLEObject Type="Embed" ProgID="Visio.Drawing.15" ShapeID="_x0000_i2305" DrawAspect="Content" ObjectID="_1634168019" r:id="rId63"/>
          </w:object>
        </w:r>
        <w:bookmarkStart w:id="6148" w:name="_Toc23497094"/>
        <w:bookmarkStart w:id="6149" w:name="_Toc23553278"/>
        <w:bookmarkEnd w:id="6148"/>
        <w:bookmarkEnd w:id="6149"/>
      </w:del>
    </w:p>
    <w:p w14:paraId="7BB4F161" w14:textId="4AD9C158" w:rsidR="00792BC9" w:rsidRPr="006A0BE8" w:rsidDel="00F7680F" w:rsidRDefault="00355AA5">
      <w:pPr>
        <w:pStyle w:val="Caption"/>
        <w:numPr>
          <w:ilvl w:val="0"/>
          <w:numId w:val="45"/>
        </w:numPr>
        <w:jc w:val="center"/>
        <w:rPr>
          <w:del w:id="6150" w:author="Windows User" w:date="2019-09-19T03:30:00Z"/>
          <w:rFonts w:cs="Times New Roman"/>
          <w:i w:val="0"/>
          <w:color w:val="auto"/>
          <w:sz w:val="22"/>
        </w:rPr>
        <w:pPrChange w:id="6151" w:author="Windows User" w:date="2019-09-19T03:35:00Z">
          <w:pPr>
            <w:pStyle w:val="Caption"/>
            <w:jc w:val="center"/>
          </w:pPr>
        </w:pPrChange>
      </w:pPr>
      <w:del w:id="6152" w:author="Windows User" w:date="2019-09-19T03:30:00Z">
        <w:r w:rsidRPr="006A0BE8" w:rsidDel="00F7680F">
          <w:rPr>
            <w:rFonts w:cs="Times New Roman"/>
            <w:i w:val="0"/>
            <w:color w:val="auto"/>
            <w:sz w:val="22"/>
          </w:rPr>
          <w:delText xml:space="preserve">Gambar </w:delText>
        </w:r>
      </w:del>
      <w:del w:id="6153" w:author="Windows User" w:date="2019-09-18T14:43:00Z">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Cs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12</w:delText>
        </w:r>
        <w:r w:rsidR="00F25887" w:rsidRPr="006A0BE8" w:rsidDel="007F4597">
          <w:rPr>
            <w:rFonts w:cs="Times New Roman"/>
            <w:iCs w:val="0"/>
            <w:sz w:val="22"/>
          </w:rPr>
          <w:fldChar w:fldCharType="end"/>
        </w:r>
      </w:del>
      <w:del w:id="6154" w:author="Windows User" w:date="2019-09-19T03:30:00Z">
        <w:r w:rsidRPr="006A0BE8" w:rsidDel="00F7680F">
          <w:rPr>
            <w:rFonts w:cs="Times New Roman"/>
            <w:i w:val="0"/>
            <w:color w:val="auto"/>
            <w:sz w:val="22"/>
          </w:rPr>
          <w:delText xml:space="preserve"> </w:delText>
        </w:r>
        <w:r w:rsidRPr="006A0BE8" w:rsidDel="00F7680F">
          <w:rPr>
            <w:rFonts w:cs="Times New Roman"/>
            <w:color w:val="auto"/>
            <w:sz w:val="22"/>
          </w:rPr>
          <w:delText>Activity Diagram</w:delText>
        </w:r>
        <w:r w:rsidRPr="006A0BE8" w:rsidDel="00F7680F">
          <w:rPr>
            <w:rFonts w:cs="Times New Roman"/>
            <w:i w:val="0"/>
            <w:color w:val="auto"/>
            <w:sz w:val="22"/>
          </w:rPr>
          <w:delText xml:space="preserve"> Lihat Grafik Tegangan</w:delText>
        </w:r>
        <w:bookmarkStart w:id="6155" w:name="_Toc23497095"/>
        <w:bookmarkStart w:id="6156" w:name="_Toc23553279"/>
        <w:bookmarkEnd w:id="6155"/>
        <w:bookmarkEnd w:id="6156"/>
      </w:del>
    </w:p>
    <w:p w14:paraId="27506254" w14:textId="19F311D5" w:rsidR="003428F8" w:rsidRPr="006A0BE8" w:rsidDel="00F7680F" w:rsidRDefault="005C66E4">
      <w:pPr>
        <w:pStyle w:val="Heading3"/>
        <w:numPr>
          <w:ilvl w:val="2"/>
          <w:numId w:val="45"/>
        </w:numPr>
        <w:ind w:left="357" w:hanging="357"/>
        <w:rPr>
          <w:del w:id="6157" w:author="Windows User" w:date="2019-09-19T03:30:00Z"/>
          <w:rFonts w:cs="Times New Roman"/>
        </w:rPr>
        <w:pPrChange w:id="6158" w:author="Windows User" w:date="2019-09-19T03:35:00Z">
          <w:pPr>
            <w:pStyle w:val="Heading3"/>
          </w:pPr>
        </w:pPrChange>
      </w:pPr>
      <w:del w:id="6159" w:author="Windows User" w:date="2019-09-19T03:30:00Z">
        <w:r w:rsidRPr="006A0BE8" w:rsidDel="00F7680F">
          <w:rPr>
            <w:rFonts w:cs="Times New Roman"/>
          </w:rPr>
          <w:delText>Lihat History Sudut x</w:delText>
        </w:r>
        <w:bookmarkStart w:id="6160" w:name="_Toc23497096"/>
        <w:bookmarkStart w:id="6161" w:name="_Toc23553280"/>
        <w:bookmarkEnd w:id="6160"/>
        <w:bookmarkEnd w:id="6161"/>
      </w:del>
    </w:p>
    <w:p w14:paraId="3DA22C02" w14:textId="6438E531" w:rsidR="00E300E8" w:rsidRPr="006A0BE8" w:rsidDel="00F7680F" w:rsidRDefault="00E300E8">
      <w:pPr>
        <w:numPr>
          <w:ilvl w:val="0"/>
          <w:numId w:val="45"/>
        </w:numPr>
        <w:rPr>
          <w:del w:id="6162" w:author="Windows User" w:date="2019-09-19T03:30:00Z"/>
          <w:rFonts w:cs="Times New Roman"/>
        </w:rPr>
        <w:pPrChange w:id="6163" w:author="Windows User" w:date="2019-09-19T03:35:00Z">
          <w:pPr>
            <w:ind w:firstLine="567"/>
          </w:pPr>
        </w:pPrChange>
      </w:pPr>
      <w:del w:id="6164" w:author="Windows User" w:date="2019-09-19T03:30:00Z">
        <w:r w:rsidRPr="006A0BE8" w:rsidDel="00F7680F">
          <w:rPr>
            <w:rFonts w:cs="Times New Roman"/>
            <w:i/>
          </w:rPr>
          <w:delText>Aktivity diagram</w:delText>
        </w:r>
        <w:r w:rsidRPr="006A0BE8" w:rsidDel="00F7680F">
          <w:rPr>
            <w:rFonts w:cs="Times New Roman"/>
          </w:rPr>
          <w:delText xml:space="preserve"> lihat </w:delText>
        </w:r>
        <w:r w:rsidR="00B8320E" w:rsidRPr="006A0BE8" w:rsidDel="00F7680F">
          <w:rPr>
            <w:rFonts w:cs="Times New Roman"/>
          </w:rPr>
          <w:delText>history sudut x</w:delText>
        </w:r>
        <w:r w:rsidRPr="006A0BE8" w:rsidDel="00F7680F">
          <w:rPr>
            <w:rFonts w:cs="Times New Roman"/>
          </w:rPr>
          <w:delText xml:space="preserve"> dapat dilihat pada gambar </w:delText>
        </w:r>
        <w:r w:rsidR="00B8320E" w:rsidRPr="006A0BE8" w:rsidDel="00F7680F">
          <w:rPr>
            <w:rFonts w:cs="Times New Roman"/>
          </w:rPr>
          <w:delText>4.13</w:delText>
        </w:r>
        <w:r w:rsidRPr="006A0BE8" w:rsidDel="00F7680F">
          <w:rPr>
            <w:rFonts w:cs="Times New Roman"/>
          </w:rPr>
          <w:delText xml:space="preserve">. Pengguna dapat melihat </w:delText>
        </w:r>
        <w:r w:rsidR="00B8320E" w:rsidRPr="006A0BE8" w:rsidDel="00F7680F">
          <w:rPr>
            <w:rFonts w:cs="Times New Roman"/>
          </w:rPr>
          <w:delText>history sudut x</w:delText>
        </w:r>
        <w:r w:rsidRPr="006A0BE8" w:rsidDel="00F7680F">
          <w:rPr>
            <w:rFonts w:cs="Times New Roman"/>
          </w:rPr>
          <w:delText xml:space="preserve"> </w:delText>
        </w:r>
        <w:r w:rsidR="00B8320E" w:rsidRPr="006A0BE8" w:rsidDel="00F7680F">
          <w:rPr>
            <w:rFonts w:cs="Times New Roman"/>
          </w:rPr>
          <w:delText>sesuai perubahan yang terjadi setiap periode waktu</w:delText>
        </w:r>
        <w:r w:rsidRPr="006A0BE8" w:rsidDel="00F7680F">
          <w:rPr>
            <w:rFonts w:cs="Times New Roman"/>
          </w:rPr>
          <w:delText>.</w:delText>
        </w:r>
        <w:bookmarkStart w:id="6165" w:name="_Toc23497097"/>
        <w:bookmarkStart w:id="6166" w:name="_Toc23553281"/>
        <w:bookmarkEnd w:id="6165"/>
        <w:bookmarkEnd w:id="6166"/>
      </w:del>
    </w:p>
    <w:p w14:paraId="38A275A4" w14:textId="5A060998" w:rsidR="00B8320E" w:rsidRPr="006A0BE8" w:rsidDel="00F7680F" w:rsidRDefault="00B8320E">
      <w:pPr>
        <w:keepNext/>
        <w:numPr>
          <w:ilvl w:val="0"/>
          <w:numId w:val="45"/>
        </w:numPr>
        <w:rPr>
          <w:del w:id="6167" w:author="Windows User" w:date="2019-09-19T03:30:00Z"/>
          <w:rFonts w:cs="Times New Roman"/>
        </w:rPr>
        <w:pPrChange w:id="6168" w:author="Windows User" w:date="2019-09-19T03:35:00Z">
          <w:pPr>
            <w:keepNext/>
            <w:ind w:left="567"/>
          </w:pPr>
        </w:pPrChange>
      </w:pPr>
      <w:del w:id="6169" w:author="Windows User" w:date="2019-09-19T03:30:00Z">
        <w:r w:rsidRPr="006A0BE8" w:rsidDel="00F7680F">
          <w:rPr>
            <w:rFonts w:cs="Times New Roman"/>
          </w:rPr>
          <w:object w:dxaOrig="11251" w:dyaOrig="5926" w14:anchorId="5905CCA3">
            <v:shape id="_x0000_i2306" type="#_x0000_t75" style="width:370.15pt;height:194.95pt" o:ole="">
              <v:imagedata r:id="rId64" o:title=""/>
            </v:shape>
            <o:OLEObject Type="Embed" ProgID="Visio.Drawing.15" ShapeID="_x0000_i2306" DrawAspect="Content" ObjectID="_1634168020" r:id="rId65"/>
          </w:object>
        </w:r>
        <w:bookmarkStart w:id="6170" w:name="_Toc23497098"/>
        <w:bookmarkStart w:id="6171" w:name="_Toc23553282"/>
        <w:bookmarkEnd w:id="6170"/>
        <w:bookmarkEnd w:id="6171"/>
      </w:del>
    </w:p>
    <w:p w14:paraId="0E390925" w14:textId="1246A5BC" w:rsidR="00E300E8" w:rsidRPr="006A0BE8" w:rsidDel="00F7680F" w:rsidRDefault="00B8320E">
      <w:pPr>
        <w:pStyle w:val="Caption"/>
        <w:numPr>
          <w:ilvl w:val="0"/>
          <w:numId w:val="45"/>
        </w:numPr>
        <w:jc w:val="center"/>
        <w:rPr>
          <w:del w:id="6172" w:author="Windows User" w:date="2019-09-19T03:30:00Z"/>
          <w:rFonts w:cs="Times New Roman"/>
          <w:b/>
          <w:i w:val="0"/>
          <w:color w:val="auto"/>
          <w:sz w:val="22"/>
        </w:rPr>
        <w:pPrChange w:id="6173" w:author="Windows User" w:date="2019-09-19T03:35:00Z">
          <w:pPr>
            <w:pStyle w:val="Caption"/>
            <w:jc w:val="center"/>
          </w:pPr>
        </w:pPrChange>
      </w:pPr>
      <w:del w:id="6174" w:author="Windows User" w:date="2019-09-19T03:30:00Z">
        <w:r w:rsidRPr="006A0BE8" w:rsidDel="00F7680F">
          <w:rPr>
            <w:rFonts w:cs="Times New Roman"/>
            <w:i w:val="0"/>
            <w:color w:val="auto"/>
            <w:sz w:val="22"/>
          </w:rPr>
          <w:delText xml:space="preserve">Gambar </w:delText>
        </w:r>
      </w:del>
      <w:del w:id="6175" w:author="Windows User" w:date="2019-09-18T14:43:00Z">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Cs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13</w:delText>
        </w:r>
        <w:r w:rsidR="00F25887" w:rsidRPr="006A0BE8" w:rsidDel="007F4597">
          <w:rPr>
            <w:rFonts w:cs="Times New Roman"/>
            <w:iCs w:val="0"/>
            <w:sz w:val="22"/>
          </w:rPr>
          <w:fldChar w:fldCharType="end"/>
        </w:r>
      </w:del>
      <w:del w:id="6176" w:author="Windows User" w:date="2019-09-19T03:30:00Z">
        <w:r w:rsidRPr="006A0BE8" w:rsidDel="00F7680F">
          <w:rPr>
            <w:rFonts w:cs="Times New Roman"/>
            <w:i w:val="0"/>
            <w:color w:val="auto"/>
            <w:sz w:val="22"/>
          </w:rPr>
          <w:delText xml:space="preserve"> </w:delText>
        </w:r>
        <w:r w:rsidRPr="006A0BE8" w:rsidDel="00F7680F">
          <w:rPr>
            <w:rFonts w:cs="Times New Roman"/>
            <w:color w:val="auto"/>
            <w:sz w:val="22"/>
          </w:rPr>
          <w:delText>Activity Diagram</w:delText>
        </w:r>
        <w:r w:rsidRPr="006A0BE8" w:rsidDel="00F7680F">
          <w:rPr>
            <w:rFonts w:cs="Times New Roman"/>
            <w:i w:val="0"/>
            <w:color w:val="auto"/>
            <w:sz w:val="22"/>
          </w:rPr>
          <w:delText xml:space="preserve"> History Sudut x</w:delText>
        </w:r>
        <w:bookmarkStart w:id="6177" w:name="_Toc23497099"/>
        <w:bookmarkStart w:id="6178" w:name="_Toc23553283"/>
        <w:bookmarkEnd w:id="6177"/>
        <w:bookmarkEnd w:id="6178"/>
      </w:del>
    </w:p>
    <w:p w14:paraId="5B9706F2" w14:textId="0B84B02C" w:rsidR="00B8320E" w:rsidRPr="006A0BE8" w:rsidDel="00F7680F" w:rsidRDefault="00E300E8">
      <w:pPr>
        <w:pStyle w:val="Heading3"/>
        <w:numPr>
          <w:ilvl w:val="2"/>
          <w:numId w:val="45"/>
        </w:numPr>
        <w:ind w:left="357" w:hanging="357"/>
        <w:rPr>
          <w:del w:id="6179" w:author="Windows User" w:date="2019-09-19T03:30:00Z"/>
          <w:rFonts w:cs="Times New Roman"/>
        </w:rPr>
        <w:pPrChange w:id="6180" w:author="Windows User" w:date="2019-09-19T03:35:00Z">
          <w:pPr>
            <w:pStyle w:val="Heading3"/>
          </w:pPr>
        </w:pPrChange>
      </w:pPr>
      <w:del w:id="6181" w:author="Windows User" w:date="2019-09-19T03:30:00Z">
        <w:r w:rsidRPr="006A0BE8" w:rsidDel="00F7680F">
          <w:rPr>
            <w:rFonts w:cs="Times New Roman"/>
          </w:rPr>
          <w:delText>Lihat History Sudut y</w:delText>
        </w:r>
        <w:bookmarkStart w:id="6182" w:name="_Toc23497100"/>
        <w:bookmarkStart w:id="6183" w:name="_Toc23553284"/>
        <w:bookmarkEnd w:id="6182"/>
        <w:bookmarkEnd w:id="6183"/>
      </w:del>
    </w:p>
    <w:p w14:paraId="0873F8F6" w14:textId="0A79D5BB" w:rsidR="00043E39" w:rsidRPr="006A0BE8" w:rsidDel="00F7680F" w:rsidRDefault="00043E39">
      <w:pPr>
        <w:numPr>
          <w:ilvl w:val="0"/>
          <w:numId w:val="45"/>
        </w:numPr>
        <w:rPr>
          <w:del w:id="6184" w:author="Windows User" w:date="2019-09-19T03:30:00Z"/>
          <w:rFonts w:cs="Times New Roman"/>
        </w:rPr>
        <w:pPrChange w:id="6185" w:author="Windows User" w:date="2019-09-19T03:35:00Z">
          <w:pPr>
            <w:ind w:firstLine="567"/>
          </w:pPr>
        </w:pPrChange>
      </w:pPr>
      <w:del w:id="6186" w:author="Windows User" w:date="2019-09-19T03:30:00Z">
        <w:r w:rsidRPr="006A0BE8" w:rsidDel="00F7680F">
          <w:rPr>
            <w:rFonts w:cs="Times New Roman"/>
            <w:i/>
          </w:rPr>
          <w:delText>Aktivity diagram</w:delText>
        </w:r>
        <w:r w:rsidRPr="006A0BE8" w:rsidDel="00F7680F">
          <w:rPr>
            <w:rFonts w:cs="Times New Roman"/>
          </w:rPr>
          <w:delText xml:space="preserve"> lihat history sudut y dapat dilihat pada gambar 4.14. Pengguna dapat melihat history sudut y sesuai perubahan yang terjadi setiap periode waktu.</w:delText>
        </w:r>
        <w:bookmarkStart w:id="6187" w:name="_Toc23497101"/>
        <w:bookmarkStart w:id="6188" w:name="_Toc23553285"/>
        <w:bookmarkEnd w:id="6187"/>
        <w:bookmarkEnd w:id="6188"/>
      </w:del>
    </w:p>
    <w:p w14:paraId="667B18A9" w14:textId="3039BF94" w:rsidR="00E300E8" w:rsidRPr="006A0BE8" w:rsidDel="00F7680F" w:rsidRDefault="00B8320E">
      <w:pPr>
        <w:numPr>
          <w:ilvl w:val="0"/>
          <w:numId w:val="45"/>
        </w:numPr>
        <w:rPr>
          <w:del w:id="6189" w:author="Windows User" w:date="2019-09-19T03:30:00Z"/>
          <w:rFonts w:cs="Times New Roman"/>
          <w:b/>
        </w:rPr>
        <w:pPrChange w:id="6190" w:author="Windows User" w:date="2019-09-19T03:35:00Z">
          <w:pPr>
            <w:ind w:left="567"/>
          </w:pPr>
        </w:pPrChange>
      </w:pPr>
      <w:del w:id="6191" w:author="Windows User" w:date="2019-09-19T03:30:00Z">
        <w:r w:rsidRPr="006A0BE8" w:rsidDel="00F7680F">
          <w:rPr>
            <w:rFonts w:cs="Times New Roman"/>
          </w:rPr>
          <w:object w:dxaOrig="11251" w:dyaOrig="5926" w14:anchorId="3E758CC5">
            <v:shape id="_x0000_i2307" type="#_x0000_t75" style="width:372.95pt;height:197.05pt" o:ole="">
              <v:imagedata r:id="rId66" o:title=""/>
            </v:shape>
            <o:OLEObject Type="Embed" ProgID="Visio.Drawing.15" ShapeID="_x0000_i2307" DrawAspect="Content" ObjectID="_1634168021" r:id="rId67"/>
          </w:object>
        </w:r>
        <w:bookmarkStart w:id="6192" w:name="_Toc23497102"/>
        <w:bookmarkStart w:id="6193" w:name="_Toc23553286"/>
        <w:bookmarkEnd w:id="6192"/>
        <w:bookmarkEnd w:id="6193"/>
      </w:del>
    </w:p>
    <w:p w14:paraId="0089A2CB" w14:textId="294A591B" w:rsidR="00043E39" w:rsidRPr="006A0BE8" w:rsidDel="00F7680F" w:rsidRDefault="00E300E8">
      <w:pPr>
        <w:pStyle w:val="Heading3"/>
        <w:numPr>
          <w:ilvl w:val="2"/>
          <w:numId w:val="45"/>
        </w:numPr>
        <w:ind w:left="357" w:hanging="357"/>
        <w:rPr>
          <w:del w:id="6194" w:author="Windows User" w:date="2019-09-19T03:30:00Z"/>
          <w:rFonts w:cs="Times New Roman"/>
        </w:rPr>
        <w:pPrChange w:id="6195" w:author="Windows User" w:date="2019-09-19T03:35:00Z">
          <w:pPr>
            <w:pStyle w:val="Heading3"/>
          </w:pPr>
        </w:pPrChange>
      </w:pPr>
      <w:del w:id="6196" w:author="Windows User" w:date="2019-09-19T03:30:00Z">
        <w:r w:rsidRPr="006A0BE8" w:rsidDel="00F7680F">
          <w:rPr>
            <w:rFonts w:cs="Times New Roman"/>
          </w:rPr>
          <w:delText>Lihat Grafik Sudut x</w:delText>
        </w:r>
        <w:bookmarkStart w:id="6197" w:name="_Toc23497103"/>
        <w:bookmarkStart w:id="6198" w:name="_Toc23553287"/>
        <w:bookmarkEnd w:id="6197"/>
        <w:bookmarkEnd w:id="6198"/>
      </w:del>
    </w:p>
    <w:p w14:paraId="2485157A" w14:textId="5E75A95B" w:rsidR="00043E39" w:rsidRPr="006A0BE8" w:rsidDel="00F7680F" w:rsidRDefault="00043E39">
      <w:pPr>
        <w:numPr>
          <w:ilvl w:val="0"/>
          <w:numId w:val="45"/>
        </w:numPr>
        <w:rPr>
          <w:del w:id="6199" w:author="Windows User" w:date="2019-09-19T03:30:00Z"/>
          <w:rFonts w:cs="Times New Roman"/>
        </w:rPr>
        <w:pPrChange w:id="6200" w:author="Windows User" w:date="2019-09-19T03:35:00Z">
          <w:pPr>
            <w:ind w:firstLine="567"/>
          </w:pPr>
        </w:pPrChange>
      </w:pPr>
      <w:del w:id="6201" w:author="Windows User" w:date="2019-09-19T03:30:00Z">
        <w:r w:rsidRPr="006A0BE8" w:rsidDel="00F7680F">
          <w:rPr>
            <w:rFonts w:cs="Times New Roman"/>
            <w:i/>
          </w:rPr>
          <w:delText>Aktivity diagram</w:delText>
        </w:r>
        <w:r w:rsidRPr="006A0BE8" w:rsidDel="00F7680F">
          <w:rPr>
            <w:rFonts w:cs="Times New Roman"/>
          </w:rPr>
          <w:delText xml:space="preserve"> lihat grafik sudut x dapat dilihat pada gambar 4.14. Pengguna dapat melihat grafik sudut x yang masuk</w:delText>
        </w:r>
        <w:r w:rsidRPr="006A0BE8" w:rsidDel="00F7680F">
          <w:rPr>
            <w:rFonts w:cs="Times New Roman"/>
            <w:i/>
          </w:rPr>
          <w:delText xml:space="preserve"> </w:delText>
        </w:r>
        <w:r w:rsidRPr="006A0BE8" w:rsidDel="00F7680F">
          <w:rPr>
            <w:rFonts w:cs="Times New Roman"/>
          </w:rPr>
          <w:delText xml:space="preserve">secara </w:delText>
        </w:r>
        <w:r w:rsidRPr="006A0BE8" w:rsidDel="00F7680F">
          <w:rPr>
            <w:rFonts w:cs="Times New Roman"/>
            <w:i/>
          </w:rPr>
          <w:delText>realtime</w:delText>
        </w:r>
        <w:r w:rsidRPr="006A0BE8" w:rsidDel="00F7680F">
          <w:rPr>
            <w:rFonts w:cs="Times New Roman"/>
          </w:rPr>
          <w:delText>.</w:delText>
        </w:r>
        <w:bookmarkStart w:id="6202" w:name="_Toc23497104"/>
        <w:bookmarkStart w:id="6203" w:name="_Toc23553288"/>
        <w:bookmarkEnd w:id="6202"/>
        <w:bookmarkEnd w:id="6203"/>
      </w:del>
    </w:p>
    <w:p w14:paraId="76227F93" w14:textId="62EEDF6C" w:rsidR="00043E39" w:rsidRPr="006A0BE8" w:rsidDel="00F7680F" w:rsidRDefault="00043E39">
      <w:pPr>
        <w:numPr>
          <w:ilvl w:val="0"/>
          <w:numId w:val="45"/>
        </w:numPr>
        <w:rPr>
          <w:del w:id="6204" w:author="Windows User" w:date="2019-09-19T03:30:00Z"/>
          <w:rFonts w:cs="Times New Roman"/>
          <w:b/>
        </w:rPr>
        <w:pPrChange w:id="6205" w:author="Windows User" w:date="2019-09-19T03:35:00Z">
          <w:pPr/>
        </w:pPrChange>
      </w:pPr>
      <w:bookmarkStart w:id="6206" w:name="_Toc23497105"/>
      <w:bookmarkStart w:id="6207" w:name="_Toc23553289"/>
      <w:bookmarkEnd w:id="6206"/>
      <w:bookmarkEnd w:id="6207"/>
    </w:p>
    <w:p w14:paraId="21125B1E" w14:textId="3C9EB0E2" w:rsidR="00043E39" w:rsidRPr="006A0BE8" w:rsidDel="00F7680F" w:rsidRDefault="004054A0">
      <w:pPr>
        <w:pStyle w:val="ListParagraph"/>
        <w:keepNext/>
        <w:numPr>
          <w:ilvl w:val="0"/>
          <w:numId w:val="45"/>
        </w:numPr>
        <w:rPr>
          <w:del w:id="6208" w:author="Windows User" w:date="2019-09-19T03:30:00Z"/>
          <w:rFonts w:cs="Times New Roman"/>
        </w:rPr>
        <w:pPrChange w:id="6209" w:author="Windows User" w:date="2019-09-19T03:35:00Z">
          <w:pPr>
            <w:pStyle w:val="ListParagraph"/>
            <w:keepNext/>
            <w:ind w:left="567"/>
          </w:pPr>
        </w:pPrChange>
      </w:pPr>
      <w:del w:id="6210" w:author="Windows User" w:date="2019-09-19T03:30:00Z">
        <w:r w:rsidRPr="006A0BE8" w:rsidDel="00F7680F">
          <w:rPr>
            <w:rFonts w:cs="Times New Roman"/>
          </w:rPr>
          <w:object w:dxaOrig="11251" w:dyaOrig="7335" w14:anchorId="4EF71D99">
            <v:shape id="_x0000_i2308" type="#_x0000_t75" style="width:347.1pt;height:198.05pt" o:ole="">
              <v:imagedata r:id="rId68" o:title=""/>
            </v:shape>
            <o:OLEObject Type="Embed" ProgID="Visio.Drawing.15" ShapeID="_x0000_i2308" DrawAspect="Content" ObjectID="_1634168022" r:id="rId69"/>
          </w:object>
        </w:r>
        <w:bookmarkStart w:id="6211" w:name="_Toc23497106"/>
        <w:bookmarkStart w:id="6212" w:name="_Toc23553290"/>
        <w:bookmarkEnd w:id="6211"/>
        <w:bookmarkEnd w:id="6212"/>
      </w:del>
    </w:p>
    <w:p w14:paraId="752CAEB3" w14:textId="5C6468B4" w:rsidR="00B8320E" w:rsidRPr="006A0BE8" w:rsidDel="00F7680F" w:rsidRDefault="00043E39">
      <w:pPr>
        <w:pStyle w:val="Caption"/>
        <w:numPr>
          <w:ilvl w:val="0"/>
          <w:numId w:val="45"/>
        </w:numPr>
        <w:jc w:val="center"/>
        <w:rPr>
          <w:del w:id="6213" w:author="Windows User" w:date="2019-09-19T03:30:00Z"/>
          <w:rFonts w:cs="Times New Roman"/>
          <w:b/>
          <w:i w:val="0"/>
          <w:color w:val="auto"/>
          <w:sz w:val="22"/>
        </w:rPr>
        <w:pPrChange w:id="6214" w:author="Windows User" w:date="2019-09-19T03:35:00Z">
          <w:pPr>
            <w:pStyle w:val="Caption"/>
            <w:jc w:val="center"/>
          </w:pPr>
        </w:pPrChange>
      </w:pPr>
      <w:del w:id="6215" w:author="Windows User" w:date="2019-09-19T03:30:00Z">
        <w:r w:rsidRPr="006A0BE8" w:rsidDel="00F7680F">
          <w:rPr>
            <w:rFonts w:cs="Times New Roman"/>
            <w:i w:val="0"/>
            <w:color w:val="auto"/>
            <w:sz w:val="22"/>
          </w:rPr>
          <w:delText xml:space="preserve">Gambar </w:delText>
        </w:r>
      </w:del>
      <w:del w:id="6216" w:author="Windows User" w:date="2019-09-18T14:43:00Z">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Cs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14</w:delText>
        </w:r>
        <w:r w:rsidR="00F25887" w:rsidRPr="006A0BE8" w:rsidDel="007F4597">
          <w:rPr>
            <w:rFonts w:cs="Times New Roman"/>
            <w:iCs w:val="0"/>
            <w:sz w:val="22"/>
          </w:rPr>
          <w:fldChar w:fldCharType="end"/>
        </w:r>
      </w:del>
      <w:del w:id="6217" w:author="Windows User" w:date="2019-09-19T03:30:00Z">
        <w:r w:rsidRPr="006A0BE8" w:rsidDel="00F7680F">
          <w:rPr>
            <w:rFonts w:cs="Times New Roman"/>
            <w:i w:val="0"/>
            <w:color w:val="auto"/>
            <w:sz w:val="22"/>
          </w:rPr>
          <w:delText xml:space="preserve"> </w:delText>
        </w:r>
        <w:r w:rsidRPr="006A0BE8" w:rsidDel="00F7680F">
          <w:rPr>
            <w:rFonts w:cs="Times New Roman"/>
            <w:color w:val="auto"/>
            <w:sz w:val="22"/>
          </w:rPr>
          <w:delText>Activity Diagram</w:delText>
        </w:r>
        <w:r w:rsidRPr="006A0BE8" w:rsidDel="00F7680F">
          <w:rPr>
            <w:rFonts w:cs="Times New Roman"/>
            <w:i w:val="0"/>
            <w:color w:val="auto"/>
            <w:sz w:val="22"/>
          </w:rPr>
          <w:delText xml:space="preserve"> Grafik Sudut x</w:delText>
        </w:r>
        <w:bookmarkStart w:id="6218" w:name="_Toc23497107"/>
        <w:bookmarkStart w:id="6219" w:name="_Toc23553291"/>
        <w:bookmarkEnd w:id="6218"/>
        <w:bookmarkEnd w:id="6219"/>
      </w:del>
    </w:p>
    <w:p w14:paraId="2F459670" w14:textId="2ABF6654" w:rsidR="00043E39" w:rsidRPr="006A0BE8" w:rsidDel="00F7680F" w:rsidRDefault="00E300E8">
      <w:pPr>
        <w:pStyle w:val="Heading3"/>
        <w:numPr>
          <w:ilvl w:val="2"/>
          <w:numId w:val="45"/>
        </w:numPr>
        <w:ind w:left="357" w:hanging="357"/>
        <w:rPr>
          <w:del w:id="6220" w:author="Windows User" w:date="2019-09-19T03:30:00Z"/>
          <w:rFonts w:cs="Times New Roman"/>
        </w:rPr>
        <w:pPrChange w:id="6221" w:author="Windows User" w:date="2019-09-19T03:35:00Z">
          <w:pPr>
            <w:pStyle w:val="Heading3"/>
          </w:pPr>
        </w:pPrChange>
      </w:pPr>
      <w:del w:id="6222" w:author="Windows User" w:date="2019-09-19T03:30:00Z">
        <w:r w:rsidRPr="006A0BE8" w:rsidDel="00F7680F">
          <w:rPr>
            <w:rFonts w:cs="Times New Roman"/>
          </w:rPr>
          <w:delText>Lihat Grafik Sudut y</w:delText>
        </w:r>
        <w:bookmarkStart w:id="6223" w:name="_Toc23497108"/>
        <w:bookmarkStart w:id="6224" w:name="_Toc23553292"/>
        <w:bookmarkEnd w:id="6223"/>
        <w:bookmarkEnd w:id="6224"/>
      </w:del>
    </w:p>
    <w:p w14:paraId="562B316B" w14:textId="1D450A71" w:rsidR="00043E39" w:rsidRPr="006A0BE8" w:rsidDel="00F7680F" w:rsidRDefault="00043E39">
      <w:pPr>
        <w:numPr>
          <w:ilvl w:val="0"/>
          <w:numId w:val="45"/>
        </w:numPr>
        <w:rPr>
          <w:del w:id="6225" w:author="Windows User" w:date="2019-09-19T03:30:00Z"/>
          <w:rFonts w:cs="Times New Roman"/>
        </w:rPr>
        <w:pPrChange w:id="6226" w:author="Windows User" w:date="2019-09-19T03:35:00Z">
          <w:pPr>
            <w:ind w:firstLine="567"/>
          </w:pPr>
        </w:pPrChange>
      </w:pPr>
      <w:del w:id="6227" w:author="Windows User" w:date="2019-09-19T03:30:00Z">
        <w:r w:rsidRPr="006A0BE8" w:rsidDel="00F7680F">
          <w:rPr>
            <w:rFonts w:cs="Times New Roman"/>
            <w:i/>
          </w:rPr>
          <w:delText>Aktivity diagram</w:delText>
        </w:r>
        <w:r w:rsidRPr="006A0BE8" w:rsidDel="00F7680F">
          <w:rPr>
            <w:rFonts w:cs="Times New Roman"/>
          </w:rPr>
          <w:delText xml:space="preserve"> lihat grafik sudut y dapat dilihat pada gambar 4.15. Pengguna dapat melihat grafik sudut y yang masuk</w:delText>
        </w:r>
        <w:r w:rsidRPr="006A0BE8" w:rsidDel="00F7680F">
          <w:rPr>
            <w:rFonts w:cs="Times New Roman"/>
            <w:i/>
          </w:rPr>
          <w:delText xml:space="preserve"> </w:delText>
        </w:r>
        <w:r w:rsidRPr="006A0BE8" w:rsidDel="00F7680F">
          <w:rPr>
            <w:rFonts w:cs="Times New Roman"/>
          </w:rPr>
          <w:delText xml:space="preserve">secara </w:delText>
        </w:r>
        <w:r w:rsidRPr="006A0BE8" w:rsidDel="00F7680F">
          <w:rPr>
            <w:rFonts w:cs="Times New Roman"/>
            <w:i/>
          </w:rPr>
          <w:delText>realtime</w:delText>
        </w:r>
        <w:r w:rsidRPr="006A0BE8" w:rsidDel="00F7680F">
          <w:rPr>
            <w:rFonts w:cs="Times New Roman"/>
          </w:rPr>
          <w:delText>.</w:delText>
        </w:r>
        <w:bookmarkStart w:id="6228" w:name="_Toc23497109"/>
        <w:bookmarkStart w:id="6229" w:name="_Toc23553293"/>
        <w:bookmarkEnd w:id="6228"/>
        <w:bookmarkEnd w:id="6229"/>
      </w:del>
    </w:p>
    <w:p w14:paraId="67959BF2" w14:textId="60288555" w:rsidR="00043E39" w:rsidRPr="006A0BE8" w:rsidDel="00F7680F" w:rsidRDefault="00E97240">
      <w:pPr>
        <w:keepNext/>
        <w:numPr>
          <w:ilvl w:val="0"/>
          <w:numId w:val="45"/>
        </w:numPr>
        <w:rPr>
          <w:del w:id="6230" w:author="Windows User" w:date="2019-09-19T03:30:00Z"/>
          <w:rFonts w:cs="Times New Roman"/>
        </w:rPr>
        <w:pPrChange w:id="6231" w:author="Windows User" w:date="2019-09-19T03:35:00Z">
          <w:pPr>
            <w:keepNext/>
            <w:ind w:firstLine="567"/>
          </w:pPr>
        </w:pPrChange>
      </w:pPr>
      <w:del w:id="6232" w:author="Windows User" w:date="2019-09-19T03:30:00Z">
        <w:r w:rsidRPr="006A0BE8" w:rsidDel="00F7680F">
          <w:rPr>
            <w:rFonts w:cs="Times New Roman"/>
          </w:rPr>
          <w:object w:dxaOrig="11251" w:dyaOrig="7335" w14:anchorId="6D0C84B3">
            <v:shape id="_x0000_i2309" type="#_x0000_t75" style="width:348.8pt;height:228.1pt" o:ole="">
              <v:imagedata r:id="rId70" o:title=""/>
            </v:shape>
            <o:OLEObject Type="Embed" ProgID="Visio.Drawing.15" ShapeID="_x0000_i2309" DrawAspect="Content" ObjectID="_1634168023" r:id="rId71"/>
          </w:object>
        </w:r>
        <w:bookmarkStart w:id="6233" w:name="_Toc23497110"/>
        <w:bookmarkStart w:id="6234" w:name="_Toc23553294"/>
        <w:bookmarkEnd w:id="6233"/>
        <w:bookmarkEnd w:id="6234"/>
      </w:del>
    </w:p>
    <w:p w14:paraId="6624B78C" w14:textId="47C9DEA8" w:rsidR="00043E39" w:rsidRPr="006A0BE8" w:rsidDel="00F7680F" w:rsidRDefault="00043E39">
      <w:pPr>
        <w:pStyle w:val="Caption"/>
        <w:numPr>
          <w:ilvl w:val="0"/>
          <w:numId w:val="45"/>
        </w:numPr>
        <w:jc w:val="center"/>
        <w:rPr>
          <w:del w:id="6235" w:author="Windows User" w:date="2019-09-19T03:30:00Z"/>
          <w:rFonts w:cs="Times New Roman"/>
          <w:i w:val="0"/>
          <w:color w:val="auto"/>
          <w:sz w:val="22"/>
        </w:rPr>
        <w:pPrChange w:id="6236" w:author="Windows User" w:date="2019-09-19T03:35:00Z">
          <w:pPr>
            <w:pStyle w:val="Caption"/>
            <w:jc w:val="center"/>
          </w:pPr>
        </w:pPrChange>
      </w:pPr>
      <w:del w:id="6237" w:author="Windows User" w:date="2019-09-19T03:30:00Z">
        <w:r w:rsidRPr="006A0BE8" w:rsidDel="00F7680F">
          <w:rPr>
            <w:rFonts w:cs="Times New Roman"/>
            <w:i w:val="0"/>
            <w:color w:val="auto"/>
            <w:sz w:val="22"/>
          </w:rPr>
          <w:delText xml:space="preserve">Gambar </w:delText>
        </w:r>
      </w:del>
      <w:del w:id="6238" w:author="Windows User" w:date="2019-09-18T14:43:00Z">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Cs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15</w:delText>
        </w:r>
        <w:r w:rsidR="00F25887" w:rsidRPr="006A0BE8" w:rsidDel="007F4597">
          <w:rPr>
            <w:rFonts w:cs="Times New Roman"/>
            <w:iCs w:val="0"/>
            <w:sz w:val="22"/>
          </w:rPr>
          <w:fldChar w:fldCharType="end"/>
        </w:r>
      </w:del>
      <w:del w:id="6239" w:author="Windows User" w:date="2019-09-19T03:30:00Z">
        <w:r w:rsidRPr="006A0BE8" w:rsidDel="00F7680F">
          <w:rPr>
            <w:rFonts w:cs="Times New Roman"/>
            <w:i w:val="0"/>
            <w:color w:val="auto"/>
            <w:sz w:val="22"/>
          </w:rPr>
          <w:delText xml:space="preserve"> </w:delText>
        </w:r>
        <w:r w:rsidRPr="006A0BE8" w:rsidDel="00F7680F">
          <w:rPr>
            <w:rFonts w:cs="Times New Roman"/>
            <w:color w:val="auto"/>
            <w:sz w:val="22"/>
          </w:rPr>
          <w:delText>Activity Diagram</w:delText>
        </w:r>
        <w:r w:rsidRPr="006A0BE8" w:rsidDel="00F7680F">
          <w:rPr>
            <w:rFonts w:cs="Times New Roman"/>
            <w:i w:val="0"/>
            <w:color w:val="auto"/>
            <w:sz w:val="22"/>
          </w:rPr>
          <w:delText xml:space="preserve"> Grafik Sudut y</w:delText>
        </w:r>
        <w:bookmarkStart w:id="6240" w:name="_Toc23497111"/>
        <w:bookmarkStart w:id="6241" w:name="_Toc23553295"/>
        <w:bookmarkEnd w:id="6240"/>
        <w:bookmarkEnd w:id="6241"/>
      </w:del>
    </w:p>
    <w:p w14:paraId="139FB609" w14:textId="0BE5B9D4" w:rsidR="00043E39" w:rsidRPr="006A0BE8" w:rsidDel="00F7680F" w:rsidRDefault="00E300E8">
      <w:pPr>
        <w:pStyle w:val="Heading3"/>
        <w:numPr>
          <w:ilvl w:val="2"/>
          <w:numId w:val="45"/>
        </w:numPr>
        <w:ind w:left="357" w:hanging="357"/>
        <w:rPr>
          <w:del w:id="6242" w:author="Windows User" w:date="2019-09-19T03:30:00Z"/>
          <w:rFonts w:cs="Times New Roman"/>
        </w:rPr>
        <w:pPrChange w:id="6243" w:author="Windows User" w:date="2019-09-19T03:35:00Z">
          <w:pPr>
            <w:pStyle w:val="Heading3"/>
          </w:pPr>
        </w:pPrChange>
      </w:pPr>
      <w:del w:id="6244" w:author="Windows User" w:date="2019-09-19T03:30:00Z">
        <w:r w:rsidRPr="006A0BE8" w:rsidDel="00F7680F">
          <w:rPr>
            <w:rFonts w:cs="Times New Roman"/>
          </w:rPr>
          <w:delText xml:space="preserve">Simulasi </w:delText>
        </w:r>
        <w:r w:rsidR="00043E39" w:rsidRPr="006A0BE8" w:rsidDel="00F7680F">
          <w:rPr>
            <w:rFonts w:cs="Times New Roman"/>
          </w:rPr>
          <w:delText>energi</w:delText>
        </w:r>
        <w:bookmarkStart w:id="6245" w:name="_Toc23497112"/>
        <w:bookmarkStart w:id="6246" w:name="_Toc23553296"/>
        <w:bookmarkEnd w:id="6245"/>
        <w:bookmarkEnd w:id="6246"/>
      </w:del>
    </w:p>
    <w:p w14:paraId="6DC1CFD8" w14:textId="1C3091A2" w:rsidR="00043E39" w:rsidRPr="006A0BE8" w:rsidDel="00F7680F" w:rsidRDefault="00043E39">
      <w:pPr>
        <w:numPr>
          <w:ilvl w:val="0"/>
          <w:numId w:val="45"/>
        </w:numPr>
        <w:rPr>
          <w:del w:id="6247" w:author="Windows User" w:date="2019-09-19T03:30:00Z"/>
          <w:rFonts w:cs="Times New Roman"/>
        </w:rPr>
        <w:pPrChange w:id="6248" w:author="Windows User" w:date="2019-09-19T03:35:00Z">
          <w:pPr>
            <w:ind w:firstLine="567"/>
          </w:pPr>
        </w:pPrChange>
      </w:pPr>
      <w:del w:id="6249" w:author="Windows User" w:date="2019-09-19T03:30:00Z">
        <w:r w:rsidRPr="006A0BE8" w:rsidDel="00F7680F">
          <w:rPr>
            <w:rFonts w:cs="Times New Roman"/>
            <w:i/>
          </w:rPr>
          <w:delText>Aktivity diagram</w:delText>
        </w:r>
        <w:r w:rsidRPr="006A0BE8" w:rsidDel="00F7680F">
          <w:rPr>
            <w:rFonts w:cs="Times New Roman"/>
          </w:rPr>
          <w:delText xml:space="preserve"> simulasi eneri  dapat dilihat pada gambar 4.16. Pengguna dapat melakukan simulasi penggunaan energi dengan jumlah tertentu dan dalam waktu tertentu.</w:delText>
        </w:r>
        <w:bookmarkStart w:id="6250" w:name="_Toc23497113"/>
        <w:bookmarkStart w:id="6251" w:name="_Toc23553297"/>
        <w:bookmarkEnd w:id="6250"/>
        <w:bookmarkEnd w:id="6251"/>
      </w:del>
    </w:p>
    <w:p w14:paraId="3D869848" w14:textId="44C30B55" w:rsidR="00C01F28" w:rsidRPr="006A0BE8" w:rsidDel="00F7680F" w:rsidRDefault="00E97240">
      <w:pPr>
        <w:keepNext/>
        <w:numPr>
          <w:ilvl w:val="0"/>
          <w:numId w:val="45"/>
        </w:numPr>
        <w:rPr>
          <w:del w:id="6252" w:author="Windows User" w:date="2019-09-19T03:30:00Z"/>
          <w:rFonts w:cs="Times New Roman"/>
        </w:rPr>
        <w:pPrChange w:id="6253" w:author="Windows User" w:date="2019-09-19T03:35:00Z">
          <w:pPr>
            <w:keepNext/>
            <w:ind w:firstLine="567"/>
          </w:pPr>
        </w:pPrChange>
      </w:pPr>
      <w:del w:id="6254" w:author="Windows User" w:date="2019-09-19T03:30:00Z">
        <w:r w:rsidRPr="006A0BE8" w:rsidDel="00F7680F">
          <w:rPr>
            <w:rFonts w:cs="Times New Roman"/>
          </w:rPr>
          <w:object w:dxaOrig="11251" w:dyaOrig="11566" w14:anchorId="6273B8F1">
            <v:shape id="_x0000_i2310" type="#_x0000_t75" style="width:344.3pt;height:256.75pt" o:ole="">
              <v:imagedata r:id="rId72" o:title=""/>
            </v:shape>
            <o:OLEObject Type="Embed" ProgID="Visio.Drawing.15" ShapeID="_x0000_i2310" DrawAspect="Content" ObjectID="_1634168024" r:id="rId73"/>
          </w:object>
        </w:r>
        <w:bookmarkStart w:id="6255" w:name="_Toc23497114"/>
        <w:bookmarkStart w:id="6256" w:name="_Toc23553298"/>
        <w:bookmarkEnd w:id="6255"/>
        <w:bookmarkEnd w:id="6256"/>
      </w:del>
    </w:p>
    <w:p w14:paraId="65FE73F2" w14:textId="751102D8" w:rsidR="00C01F28" w:rsidRPr="006A0BE8" w:rsidDel="00F7680F" w:rsidRDefault="00C01F28">
      <w:pPr>
        <w:pStyle w:val="Caption"/>
        <w:numPr>
          <w:ilvl w:val="0"/>
          <w:numId w:val="45"/>
        </w:numPr>
        <w:jc w:val="center"/>
        <w:rPr>
          <w:del w:id="6257" w:author="Windows User" w:date="2019-09-19T03:30:00Z"/>
          <w:rFonts w:cs="Times New Roman"/>
          <w:i w:val="0"/>
          <w:color w:val="auto"/>
          <w:sz w:val="22"/>
        </w:rPr>
        <w:pPrChange w:id="6258" w:author="Windows User" w:date="2019-09-19T03:35:00Z">
          <w:pPr>
            <w:pStyle w:val="Caption"/>
            <w:jc w:val="center"/>
          </w:pPr>
        </w:pPrChange>
      </w:pPr>
      <w:del w:id="6259" w:author="Windows User" w:date="2019-09-19T03:30:00Z">
        <w:r w:rsidRPr="006A0BE8" w:rsidDel="00F7680F">
          <w:rPr>
            <w:rFonts w:cs="Times New Roman"/>
            <w:i w:val="0"/>
            <w:color w:val="auto"/>
            <w:sz w:val="22"/>
          </w:rPr>
          <w:delText xml:space="preserve">Gambar </w:delText>
        </w:r>
      </w:del>
      <w:del w:id="6260" w:author="Windows User" w:date="2019-09-18T14:43:00Z">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Cs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16</w:delText>
        </w:r>
        <w:r w:rsidR="00F25887" w:rsidRPr="006A0BE8" w:rsidDel="007F4597">
          <w:rPr>
            <w:rFonts w:cs="Times New Roman"/>
            <w:iCs w:val="0"/>
            <w:sz w:val="22"/>
          </w:rPr>
          <w:fldChar w:fldCharType="end"/>
        </w:r>
      </w:del>
      <w:del w:id="6261" w:author="Windows User" w:date="2019-09-19T03:30:00Z">
        <w:r w:rsidRPr="006A0BE8" w:rsidDel="00F7680F">
          <w:rPr>
            <w:rFonts w:cs="Times New Roman"/>
            <w:i w:val="0"/>
            <w:color w:val="auto"/>
            <w:sz w:val="22"/>
          </w:rPr>
          <w:delText xml:space="preserve"> </w:delText>
        </w:r>
        <w:r w:rsidRPr="006A0BE8" w:rsidDel="00F7680F">
          <w:rPr>
            <w:rFonts w:cs="Times New Roman"/>
            <w:color w:val="auto"/>
            <w:sz w:val="22"/>
          </w:rPr>
          <w:delText xml:space="preserve">Activity Diagram </w:delText>
        </w:r>
        <w:r w:rsidRPr="006A0BE8" w:rsidDel="00F7680F">
          <w:rPr>
            <w:rFonts w:cs="Times New Roman"/>
            <w:i w:val="0"/>
            <w:color w:val="auto"/>
            <w:sz w:val="22"/>
          </w:rPr>
          <w:delText>Simulasi Energi</w:delText>
        </w:r>
        <w:bookmarkStart w:id="6262" w:name="_Toc23497115"/>
        <w:bookmarkStart w:id="6263" w:name="_Toc23553299"/>
        <w:bookmarkEnd w:id="6262"/>
        <w:bookmarkEnd w:id="6263"/>
      </w:del>
    </w:p>
    <w:p w14:paraId="3215C0B5" w14:textId="65C2D0F6" w:rsidR="00043E39" w:rsidRPr="006A0BE8" w:rsidDel="00F7680F" w:rsidRDefault="00E300E8">
      <w:pPr>
        <w:pStyle w:val="Heading3"/>
        <w:numPr>
          <w:ilvl w:val="2"/>
          <w:numId w:val="45"/>
        </w:numPr>
        <w:ind w:left="357" w:hanging="357"/>
        <w:rPr>
          <w:del w:id="6264" w:author="Windows User" w:date="2019-09-19T03:30:00Z"/>
          <w:rFonts w:cs="Times New Roman"/>
        </w:rPr>
        <w:pPrChange w:id="6265" w:author="Windows User" w:date="2019-09-19T03:35:00Z">
          <w:pPr>
            <w:pStyle w:val="Heading3"/>
          </w:pPr>
        </w:pPrChange>
      </w:pPr>
      <w:del w:id="6266" w:author="Windows User" w:date="2019-09-19T03:30:00Z">
        <w:r w:rsidRPr="006A0BE8" w:rsidDel="00F7680F">
          <w:rPr>
            <w:rFonts w:cs="Times New Roman"/>
          </w:rPr>
          <w:delText>Log out</w:delText>
        </w:r>
        <w:bookmarkStart w:id="6267" w:name="_Toc23497116"/>
        <w:bookmarkStart w:id="6268" w:name="_Toc23553300"/>
        <w:bookmarkEnd w:id="6267"/>
        <w:bookmarkEnd w:id="6268"/>
      </w:del>
    </w:p>
    <w:p w14:paraId="0EB199F4" w14:textId="694CD405" w:rsidR="00043E39" w:rsidRPr="006A0BE8" w:rsidDel="00F7680F" w:rsidRDefault="00043E39">
      <w:pPr>
        <w:numPr>
          <w:ilvl w:val="0"/>
          <w:numId w:val="45"/>
        </w:numPr>
        <w:rPr>
          <w:del w:id="6269" w:author="Windows User" w:date="2019-09-19T03:30:00Z"/>
          <w:rFonts w:cs="Times New Roman"/>
        </w:rPr>
        <w:pPrChange w:id="6270" w:author="Windows User" w:date="2019-09-19T03:35:00Z">
          <w:pPr>
            <w:ind w:firstLine="567"/>
          </w:pPr>
        </w:pPrChange>
      </w:pPr>
      <w:del w:id="6271" w:author="Windows User" w:date="2019-09-19T03:30:00Z">
        <w:r w:rsidRPr="006A0BE8" w:rsidDel="00F7680F">
          <w:rPr>
            <w:rFonts w:cs="Times New Roman"/>
            <w:i/>
          </w:rPr>
          <w:delText>Aktivity diagram</w:delText>
        </w:r>
        <w:r w:rsidRPr="006A0BE8" w:rsidDel="00F7680F">
          <w:rPr>
            <w:rFonts w:cs="Times New Roman"/>
          </w:rPr>
          <w:delText xml:space="preserve"> log out dapat dilihat pada gambar 4.17. Pengguna dapat keluar dari sistem dengan memilih tombol ini.</w:delText>
        </w:r>
        <w:bookmarkStart w:id="6272" w:name="_Toc23497117"/>
        <w:bookmarkStart w:id="6273" w:name="_Toc23553301"/>
        <w:bookmarkEnd w:id="6272"/>
        <w:bookmarkEnd w:id="6273"/>
      </w:del>
    </w:p>
    <w:p w14:paraId="270FD514" w14:textId="1CDD0223" w:rsidR="00C01F28" w:rsidRPr="006A0BE8" w:rsidDel="00F7680F" w:rsidRDefault="004054A0">
      <w:pPr>
        <w:keepNext/>
        <w:numPr>
          <w:ilvl w:val="0"/>
          <w:numId w:val="45"/>
        </w:numPr>
        <w:rPr>
          <w:del w:id="6274" w:author="Windows User" w:date="2019-09-19T03:30:00Z"/>
          <w:rFonts w:cs="Times New Roman"/>
        </w:rPr>
        <w:pPrChange w:id="6275" w:author="Windows User" w:date="2019-09-19T03:35:00Z">
          <w:pPr>
            <w:keepNext/>
            <w:ind w:firstLine="567"/>
          </w:pPr>
        </w:pPrChange>
      </w:pPr>
      <w:del w:id="6276" w:author="Windows User" w:date="2019-09-19T03:30:00Z">
        <w:r w:rsidRPr="006A0BE8" w:rsidDel="00F7680F">
          <w:rPr>
            <w:rFonts w:cs="Times New Roman"/>
          </w:rPr>
          <w:object w:dxaOrig="11251" w:dyaOrig="5926" w14:anchorId="01A539C3">
            <v:shape id="_x0000_i2311" type="#_x0000_t75" style="width:334.15pt;height:175.1pt" o:ole="">
              <v:imagedata r:id="rId74" o:title=""/>
            </v:shape>
            <o:OLEObject Type="Embed" ProgID="Visio.Drawing.15" ShapeID="_x0000_i2311" DrawAspect="Content" ObjectID="_1634168025" r:id="rId75"/>
          </w:object>
        </w:r>
        <w:bookmarkStart w:id="6277" w:name="_Toc23497118"/>
        <w:bookmarkStart w:id="6278" w:name="_Toc23553302"/>
        <w:bookmarkEnd w:id="6277"/>
        <w:bookmarkEnd w:id="6278"/>
      </w:del>
    </w:p>
    <w:p w14:paraId="6E466C16" w14:textId="5D1C95A5" w:rsidR="003428F8" w:rsidRPr="006A0BE8" w:rsidDel="00F7680F" w:rsidRDefault="00C01F28">
      <w:pPr>
        <w:pStyle w:val="Caption"/>
        <w:numPr>
          <w:ilvl w:val="0"/>
          <w:numId w:val="45"/>
        </w:numPr>
        <w:jc w:val="center"/>
        <w:rPr>
          <w:del w:id="6279" w:author="Windows User" w:date="2019-09-19T03:30:00Z"/>
          <w:rFonts w:cs="Times New Roman"/>
          <w:i w:val="0"/>
          <w:color w:val="auto"/>
          <w:sz w:val="22"/>
        </w:rPr>
        <w:pPrChange w:id="6280" w:author="Windows User" w:date="2019-09-19T03:35:00Z">
          <w:pPr>
            <w:pStyle w:val="Caption"/>
            <w:jc w:val="center"/>
          </w:pPr>
        </w:pPrChange>
      </w:pPr>
      <w:del w:id="6281" w:author="Windows User" w:date="2019-09-19T03:30:00Z">
        <w:r w:rsidRPr="006A0BE8" w:rsidDel="00F7680F">
          <w:rPr>
            <w:rFonts w:cs="Times New Roman"/>
            <w:i w:val="0"/>
            <w:color w:val="auto"/>
            <w:sz w:val="22"/>
          </w:rPr>
          <w:delText xml:space="preserve">Gambar </w:delText>
        </w:r>
      </w:del>
      <w:del w:id="6282" w:author="Windows User" w:date="2019-09-18T14:43:00Z">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Cs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17</w:delText>
        </w:r>
        <w:r w:rsidR="00F25887" w:rsidRPr="006A0BE8" w:rsidDel="007F4597">
          <w:rPr>
            <w:rFonts w:cs="Times New Roman"/>
            <w:iCs w:val="0"/>
            <w:sz w:val="22"/>
          </w:rPr>
          <w:fldChar w:fldCharType="end"/>
        </w:r>
      </w:del>
      <w:del w:id="6283" w:author="Windows User" w:date="2019-09-19T03:30:00Z">
        <w:r w:rsidRPr="006A0BE8" w:rsidDel="00F7680F">
          <w:rPr>
            <w:rFonts w:cs="Times New Roman"/>
            <w:i w:val="0"/>
            <w:color w:val="auto"/>
            <w:sz w:val="22"/>
          </w:rPr>
          <w:delText xml:space="preserve"> </w:delText>
        </w:r>
        <w:r w:rsidRPr="006A0BE8" w:rsidDel="00F7680F">
          <w:rPr>
            <w:rFonts w:cs="Times New Roman"/>
            <w:color w:val="auto"/>
            <w:sz w:val="22"/>
          </w:rPr>
          <w:delText>Activity Diagram</w:delText>
        </w:r>
        <w:r w:rsidRPr="006A0BE8" w:rsidDel="00F7680F">
          <w:rPr>
            <w:rFonts w:cs="Times New Roman"/>
            <w:i w:val="0"/>
            <w:color w:val="auto"/>
            <w:sz w:val="22"/>
          </w:rPr>
          <w:delText xml:space="preserve"> Log out</w:delText>
        </w:r>
        <w:bookmarkStart w:id="6284" w:name="_Toc23497119"/>
        <w:bookmarkStart w:id="6285" w:name="_Toc23553303"/>
        <w:bookmarkEnd w:id="6284"/>
        <w:bookmarkEnd w:id="6285"/>
      </w:del>
    </w:p>
    <w:p w14:paraId="5A82CFCC" w14:textId="5B1F5E87" w:rsidR="00DC1817" w:rsidRPr="006A0BE8" w:rsidDel="00750347" w:rsidRDefault="00415F4D">
      <w:pPr>
        <w:pStyle w:val="Heading2"/>
        <w:numPr>
          <w:ilvl w:val="1"/>
          <w:numId w:val="45"/>
        </w:numPr>
        <w:ind w:left="357" w:hanging="357"/>
        <w:rPr>
          <w:del w:id="6286" w:author="Windows User" w:date="2019-09-20T01:38:00Z"/>
          <w:rFonts w:cs="Times New Roman"/>
          <w:i/>
        </w:rPr>
        <w:pPrChange w:id="6287" w:author="Windows User" w:date="2019-09-19T03:35:00Z">
          <w:pPr>
            <w:pStyle w:val="Heading2"/>
          </w:pPr>
        </w:pPrChange>
      </w:pPr>
      <w:del w:id="6288" w:author="Windows User" w:date="2019-09-20T01:38:00Z">
        <w:r w:rsidRPr="006A0BE8" w:rsidDel="00750347">
          <w:rPr>
            <w:rFonts w:cs="Times New Roman"/>
            <w:i/>
          </w:rPr>
          <w:delText>Sequence Diagram</w:delText>
        </w:r>
        <w:bookmarkStart w:id="6289" w:name="_Toc23497120"/>
        <w:bookmarkStart w:id="6290" w:name="_Toc23553304"/>
        <w:bookmarkEnd w:id="6289"/>
        <w:bookmarkEnd w:id="6290"/>
      </w:del>
    </w:p>
    <w:p w14:paraId="0A9BE091" w14:textId="6540B25E" w:rsidR="00B60E24" w:rsidRPr="006A0BE8" w:rsidDel="00750347" w:rsidRDefault="00B60E24" w:rsidP="00B60E24">
      <w:pPr>
        <w:ind w:firstLine="567"/>
        <w:rPr>
          <w:del w:id="6291" w:author="Windows User" w:date="2019-09-20T01:38:00Z"/>
          <w:rFonts w:cs="Times New Roman"/>
        </w:rPr>
      </w:pPr>
      <w:del w:id="6292" w:author="Windows User" w:date="2019-09-20T01:38:00Z">
        <w:r w:rsidRPr="006A0BE8" w:rsidDel="00750347">
          <w:rPr>
            <w:rFonts w:cs="Times New Roman"/>
          </w:rPr>
          <w:delText>Diagram yang menggambarkan interaksi antar objek yang menggambarkan kmonikasi diantara objek-objek tersebut. Diagram ini juga berisi pesan yang terjadi antara objek-objek untuk melakukan suatu tugas atau aksi tertentu.</w:delText>
        </w:r>
        <w:bookmarkStart w:id="6293" w:name="_Toc23497121"/>
        <w:bookmarkStart w:id="6294" w:name="_Toc23553305"/>
        <w:bookmarkEnd w:id="6293"/>
        <w:bookmarkEnd w:id="6294"/>
      </w:del>
    </w:p>
    <w:p w14:paraId="4BF41051" w14:textId="52EF5D04" w:rsidR="00A36787" w:rsidRPr="006A0BE8" w:rsidDel="006A7D3E" w:rsidRDefault="00185B71">
      <w:pPr>
        <w:pStyle w:val="Heading3"/>
        <w:numPr>
          <w:ilvl w:val="2"/>
          <w:numId w:val="45"/>
        </w:numPr>
        <w:ind w:left="357" w:hanging="357"/>
        <w:rPr>
          <w:del w:id="6295" w:author="Windows User" w:date="2019-09-19T21:33:00Z"/>
          <w:rFonts w:cs="Times New Roman"/>
        </w:rPr>
        <w:pPrChange w:id="6296" w:author="Windows User" w:date="2019-09-19T03:35:00Z">
          <w:pPr>
            <w:pStyle w:val="Heading3"/>
          </w:pPr>
        </w:pPrChange>
      </w:pPr>
      <w:del w:id="6297" w:author="Windows User" w:date="2019-09-19T21:33:00Z">
        <w:r w:rsidRPr="006A0BE8" w:rsidDel="006A7D3E">
          <w:rPr>
            <w:rFonts w:cs="Times New Roman"/>
          </w:rPr>
          <w:delText>Login</w:delText>
        </w:r>
        <w:bookmarkStart w:id="6298" w:name="_Toc23497122"/>
        <w:bookmarkStart w:id="6299" w:name="_Toc23553306"/>
        <w:bookmarkEnd w:id="6298"/>
        <w:bookmarkEnd w:id="6299"/>
      </w:del>
    </w:p>
    <w:p w14:paraId="6B3ABA99" w14:textId="2496B287" w:rsidR="00A36787" w:rsidRPr="006A0BE8" w:rsidDel="006A7D3E" w:rsidRDefault="00A36787" w:rsidP="002F1987">
      <w:pPr>
        <w:ind w:firstLine="567"/>
        <w:rPr>
          <w:del w:id="6300" w:author="Windows User" w:date="2019-09-19T21:33:00Z"/>
          <w:rFonts w:cs="Times New Roman"/>
        </w:rPr>
      </w:pPr>
      <w:del w:id="6301" w:author="Windows User" w:date="2019-09-19T21:33:00Z">
        <w:r w:rsidRPr="006A0BE8" w:rsidDel="006A7D3E">
          <w:rPr>
            <w:rFonts w:cs="Times New Roman"/>
            <w:i/>
            <w:szCs w:val="24"/>
          </w:rPr>
          <w:delText>Sequence diagram</w:delText>
        </w:r>
        <w:r w:rsidRPr="006A0BE8" w:rsidDel="006A7D3E">
          <w:rPr>
            <w:rFonts w:cs="Times New Roman"/>
            <w:szCs w:val="24"/>
          </w:rPr>
          <w:delText xml:space="preserve"> login sistem</w:delText>
        </w:r>
        <w:r w:rsidR="002F1987" w:rsidRPr="006A0BE8" w:rsidDel="006A7D3E">
          <w:rPr>
            <w:rFonts w:cs="Times New Roman"/>
            <w:szCs w:val="24"/>
          </w:rPr>
          <w:delText xml:space="preserve">  menggambarkan proses interaksi objek pada proses memasuki sistem. Proses ini</w:delText>
        </w:r>
        <w:r w:rsidRPr="006A0BE8" w:rsidDel="006A7D3E">
          <w:rPr>
            <w:rFonts w:cs="Times New Roman"/>
            <w:szCs w:val="24"/>
          </w:rPr>
          <w:delText xml:space="preserve"> dapat dilihat pada gambar 4.18.</w:delText>
        </w:r>
        <w:bookmarkStart w:id="6302" w:name="_Toc23497123"/>
        <w:bookmarkStart w:id="6303" w:name="_Toc23553307"/>
        <w:bookmarkEnd w:id="6302"/>
        <w:bookmarkEnd w:id="6303"/>
      </w:del>
    </w:p>
    <w:p w14:paraId="551D2504" w14:textId="23C510E1" w:rsidR="00A36787" w:rsidRPr="006A0BE8" w:rsidDel="006A7D3E" w:rsidRDefault="00185B71" w:rsidP="00A36787">
      <w:pPr>
        <w:pStyle w:val="ListParagraph"/>
        <w:keepNext/>
        <w:ind w:left="567"/>
        <w:rPr>
          <w:del w:id="6304" w:author="Windows User" w:date="2019-09-19T21:33:00Z"/>
          <w:rFonts w:cs="Times New Roman"/>
        </w:rPr>
      </w:pPr>
      <w:del w:id="6305" w:author="Windows User" w:date="2019-09-19T21:33:00Z">
        <w:r w:rsidRPr="006A0BE8" w:rsidDel="006A7D3E">
          <w:rPr>
            <w:rFonts w:cs="Times New Roman"/>
            <w:noProof/>
          </w:rPr>
          <w:drawing>
            <wp:inline distT="0" distB="0" distL="0" distR="0" wp14:anchorId="02B911AB" wp14:editId="3D2423A6">
              <wp:extent cx="3600450" cy="27908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00450" cy="2790825"/>
                      </a:xfrm>
                      <a:prstGeom prst="rect">
                        <a:avLst/>
                      </a:prstGeom>
                    </pic:spPr>
                  </pic:pic>
                </a:graphicData>
              </a:graphic>
            </wp:inline>
          </w:drawing>
        </w:r>
        <w:bookmarkStart w:id="6306" w:name="_Toc23497124"/>
        <w:bookmarkStart w:id="6307" w:name="_Toc23553308"/>
        <w:bookmarkEnd w:id="6306"/>
        <w:bookmarkEnd w:id="6307"/>
      </w:del>
    </w:p>
    <w:p w14:paraId="12608CA1" w14:textId="30D8601E" w:rsidR="00185B71" w:rsidRPr="006A0BE8" w:rsidDel="006A7D3E" w:rsidRDefault="00A36787" w:rsidP="00A36787">
      <w:pPr>
        <w:pStyle w:val="Caption"/>
        <w:jc w:val="center"/>
        <w:rPr>
          <w:del w:id="6308" w:author="Windows User" w:date="2019-09-19T21:33:00Z"/>
          <w:rFonts w:cs="Times New Roman"/>
          <w:i w:val="0"/>
          <w:color w:val="auto"/>
          <w:sz w:val="22"/>
        </w:rPr>
      </w:pPr>
      <w:del w:id="6309" w:author="Windows User" w:date="2019-09-19T21:33:00Z">
        <w:r w:rsidRPr="006A0BE8" w:rsidDel="006A7D3E">
          <w:rPr>
            <w:rFonts w:cs="Times New Roman"/>
            <w:i w:val="0"/>
            <w:color w:val="auto"/>
            <w:sz w:val="22"/>
          </w:rPr>
          <w:delText xml:space="preserve">Gambar </w:delText>
        </w:r>
      </w:del>
      <w:del w:id="6310" w:author="Windows User" w:date="2019-09-18T14:43:00Z">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18</w:delText>
        </w:r>
        <w:r w:rsidR="00F25887" w:rsidRPr="006A0BE8" w:rsidDel="007F4597">
          <w:rPr>
            <w:rFonts w:cs="Times New Roman"/>
            <w:i w:val="0"/>
            <w:sz w:val="22"/>
          </w:rPr>
          <w:fldChar w:fldCharType="end"/>
        </w:r>
      </w:del>
      <w:del w:id="6311" w:author="Windows User" w:date="2019-09-19T21:33:00Z">
        <w:r w:rsidRPr="006A0BE8" w:rsidDel="006A7D3E">
          <w:rPr>
            <w:rFonts w:cs="Times New Roman"/>
            <w:i w:val="0"/>
            <w:color w:val="auto"/>
            <w:sz w:val="22"/>
          </w:rPr>
          <w:delText xml:space="preserve"> Sequence Diagram Login</w:delText>
        </w:r>
        <w:bookmarkStart w:id="6312" w:name="_Toc23497125"/>
        <w:bookmarkStart w:id="6313" w:name="_Toc23553309"/>
        <w:bookmarkEnd w:id="6312"/>
        <w:bookmarkEnd w:id="6313"/>
      </w:del>
    </w:p>
    <w:p w14:paraId="4DB35DAC" w14:textId="52BE9B0F" w:rsidR="005555BB" w:rsidRPr="006A0BE8" w:rsidDel="006A7D3E" w:rsidRDefault="005555BB">
      <w:pPr>
        <w:pStyle w:val="Heading3"/>
        <w:numPr>
          <w:ilvl w:val="2"/>
          <w:numId w:val="45"/>
        </w:numPr>
        <w:ind w:left="357" w:hanging="357"/>
        <w:rPr>
          <w:del w:id="6314" w:author="Windows User" w:date="2019-09-19T21:33:00Z"/>
          <w:rFonts w:cs="Times New Roman"/>
        </w:rPr>
        <w:pPrChange w:id="6315" w:author="Windows User" w:date="2019-09-19T03:35:00Z">
          <w:pPr>
            <w:pStyle w:val="Heading3"/>
          </w:pPr>
        </w:pPrChange>
      </w:pPr>
      <w:del w:id="6316" w:author="Windows User" w:date="2019-09-19T21:33:00Z">
        <w:r w:rsidRPr="006A0BE8" w:rsidDel="006A7D3E">
          <w:rPr>
            <w:rFonts w:cs="Times New Roman"/>
          </w:rPr>
          <w:delText>Tambah User</w:delText>
        </w:r>
        <w:bookmarkStart w:id="6317" w:name="_Toc23497126"/>
        <w:bookmarkStart w:id="6318" w:name="_Toc23553310"/>
        <w:bookmarkEnd w:id="6317"/>
        <w:bookmarkEnd w:id="6318"/>
      </w:del>
    </w:p>
    <w:p w14:paraId="751D7ADB" w14:textId="79D9C0C5" w:rsidR="005555BB" w:rsidRPr="006A0BE8" w:rsidDel="006A7D3E" w:rsidRDefault="005555BB" w:rsidP="005555BB">
      <w:pPr>
        <w:ind w:firstLine="567"/>
        <w:rPr>
          <w:del w:id="6319" w:author="Windows User" w:date="2019-09-19T21:33:00Z"/>
          <w:rFonts w:cs="Times New Roman"/>
        </w:rPr>
      </w:pPr>
      <w:del w:id="6320" w:author="Windows User" w:date="2019-09-19T21:33:00Z">
        <w:r w:rsidRPr="006A0BE8" w:rsidDel="006A7D3E">
          <w:rPr>
            <w:rFonts w:cs="Times New Roman"/>
            <w:i/>
            <w:szCs w:val="24"/>
          </w:rPr>
          <w:delText>Sequence diagram</w:delText>
        </w:r>
        <w:r w:rsidRPr="006A0BE8" w:rsidDel="006A7D3E">
          <w:rPr>
            <w:rFonts w:cs="Times New Roman"/>
            <w:szCs w:val="24"/>
          </w:rPr>
          <w:delText xml:space="preserve"> tambah user menggambarkan proses interaksi objek pada proses penambahan data user yang bisa mengakses sistem. Proses ini dapat dilihat pada gambar 4.19.</w:delText>
        </w:r>
        <w:bookmarkStart w:id="6321" w:name="_Toc23497127"/>
        <w:bookmarkStart w:id="6322" w:name="_Toc23553311"/>
        <w:bookmarkEnd w:id="6321"/>
        <w:bookmarkEnd w:id="6322"/>
      </w:del>
    </w:p>
    <w:p w14:paraId="06FF0891" w14:textId="786004E5" w:rsidR="005555BB" w:rsidRPr="006A0BE8" w:rsidDel="006A7D3E" w:rsidRDefault="005555BB" w:rsidP="005555BB">
      <w:pPr>
        <w:keepNext/>
        <w:ind w:left="567"/>
        <w:rPr>
          <w:del w:id="6323" w:author="Windows User" w:date="2019-09-19T21:33:00Z"/>
          <w:rFonts w:cs="Times New Roman"/>
        </w:rPr>
      </w:pPr>
      <w:del w:id="6324" w:author="Windows User" w:date="2019-09-19T21:33:00Z">
        <w:r w:rsidRPr="006A0BE8" w:rsidDel="006A7D3E">
          <w:rPr>
            <w:rFonts w:cs="Times New Roman"/>
            <w:noProof/>
          </w:rPr>
          <w:drawing>
            <wp:inline distT="0" distB="0" distL="0" distR="0" wp14:anchorId="513371AB" wp14:editId="2E786349">
              <wp:extent cx="3790950" cy="27717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90950" cy="2771775"/>
                      </a:xfrm>
                      <a:prstGeom prst="rect">
                        <a:avLst/>
                      </a:prstGeom>
                    </pic:spPr>
                  </pic:pic>
                </a:graphicData>
              </a:graphic>
            </wp:inline>
          </w:drawing>
        </w:r>
        <w:bookmarkStart w:id="6325" w:name="_Toc23497128"/>
        <w:bookmarkStart w:id="6326" w:name="_Toc23553312"/>
        <w:bookmarkEnd w:id="6325"/>
        <w:bookmarkEnd w:id="6326"/>
      </w:del>
    </w:p>
    <w:p w14:paraId="00F85076" w14:textId="14B40BA6" w:rsidR="005555BB" w:rsidRPr="006A0BE8" w:rsidDel="006A7D3E" w:rsidRDefault="005555BB" w:rsidP="005555BB">
      <w:pPr>
        <w:pStyle w:val="Caption"/>
        <w:jc w:val="center"/>
        <w:rPr>
          <w:del w:id="6327" w:author="Windows User" w:date="2019-09-19T21:33:00Z"/>
          <w:rFonts w:cs="Times New Roman"/>
          <w:i w:val="0"/>
          <w:color w:val="auto"/>
          <w:sz w:val="22"/>
        </w:rPr>
      </w:pPr>
      <w:del w:id="6328" w:author="Windows User" w:date="2019-09-19T21:33:00Z">
        <w:r w:rsidRPr="006A0BE8" w:rsidDel="006A7D3E">
          <w:rPr>
            <w:rFonts w:cs="Times New Roman"/>
            <w:i w:val="0"/>
            <w:color w:val="auto"/>
            <w:sz w:val="22"/>
          </w:rPr>
          <w:delText xml:space="preserve">Gambar </w:delText>
        </w:r>
      </w:del>
      <w:del w:id="6329" w:author="Windows User" w:date="2019-09-18T14:43:00Z">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19</w:delText>
        </w:r>
        <w:r w:rsidR="00F25887" w:rsidRPr="006A0BE8" w:rsidDel="007F4597">
          <w:rPr>
            <w:rFonts w:cs="Times New Roman"/>
            <w:i w:val="0"/>
            <w:sz w:val="22"/>
          </w:rPr>
          <w:fldChar w:fldCharType="end"/>
        </w:r>
      </w:del>
      <w:del w:id="6330" w:author="Windows User" w:date="2019-09-19T21:33:00Z">
        <w:r w:rsidRPr="006A0BE8" w:rsidDel="006A7D3E">
          <w:rPr>
            <w:rFonts w:cs="Times New Roman"/>
            <w:i w:val="0"/>
            <w:color w:val="auto"/>
            <w:sz w:val="22"/>
          </w:rPr>
          <w:delText xml:space="preserve"> Tambah User</w:delText>
        </w:r>
        <w:bookmarkStart w:id="6331" w:name="_Toc23497129"/>
        <w:bookmarkStart w:id="6332" w:name="_Toc23553313"/>
        <w:bookmarkEnd w:id="6331"/>
        <w:bookmarkEnd w:id="6332"/>
      </w:del>
    </w:p>
    <w:p w14:paraId="44D488A0" w14:textId="1E26CAA9" w:rsidR="004054A0" w:rsidRPr="006A0BE8" w:rsidDel="006A7D3E" w:rsidRDefault="004054A0">
      <w:pPr>
        <w:pStyle w:val="Heading3"/>
        <w:numPr>
          <w:ilvl w:val="2"/>
          <w:numId w:val="45"/>
        </w:numPr>
        <w:ind w:left="357" w:hanging="357"/>
        <w:rPr>
          <w:del w:id="6333" w:author="Windows User" w:date="2019-09-19T21:33:00Z"/>
          <w:rFonts w:cs="Times New Roman"/>
        </w:rPr>
        <w:pPrChange w:id="6334" w:author="Windows User" w:date="2019-09-19T03:35:00Z">
          <w:pPr>
            <w:pStyle w:val="Heading3"/>
          </w:pPr>
        </w:pPrChange>
      </w:pPr>
      <w:del w:id="6335" w:author="Windows User" w:date="2019-09-19T21:33:00Z">
        <w:r w:rsidRPr="006A0BE8" w:rsidDel="006A7D3E">
          <w:rPr>
            <w:rFonts w:cs="Times New Roman"/>
          </w:rPr>
          <w:delText>Edit user</w:delText>
        </w:r>
        <w:bookmarkStart w:id="6336" w:name="_Toc23497130"/>
        <w:bookmarkStart w:id="6337" w:name="_Toc23553314"/>
        <w:bookmarkEnd w:id="6336"/>
        <w:bookmarkEnd w:id="6337"/>
      </w:del>
    </w:p>
    <w:p w14:paraId="3CDA7FB5" w14:textId="7012B2D4" w:rsidR="002F1987" w:rsidRPr="006A0BE8" w:rsidDel="006A7D3E" w:rsidRDefault="002F1987" w:rsidP="002F1987">
      <w:pPr>
        <w:ind w:firstLine="567"/>
        <w:rPr>
          <w:del w:id="6338" w:author="Windows User" w:date="2019-09-19T21:33:00Z"/>
          <w:rFonts w:cs="Times New Roman"/>
        </w:rPr>
      </w:pPr>
      <w:del w:id="6339" w:author="Windows User" w:date="2019-09-19T21:33:00Z">
        <w:r w:rsidRPr="006A0BE8" w:rsidDel="006A7D3E">
          <w:rPr>
            <w:rFonts w:cs="Times New Roman"/>
            <w:i/>
            <w:szCs w:val="24"/>
          </w:rPr>
          <w:delText>Sequence diagram</w:delText>
        </w:r>
        <w:r w:rsidRPr="006A0BE8" w:rsidDel="006A7D3E">
          <w:rPr>
            <w:rFonts w:cs="Times New Roman"/>
            <w:szCs w:val="24"/>
          </w:rPr>
          <w:delText xml:space="preserve">  edit user menggambarkan proses interaksi objek pada proses mengubah data user yang bisa mengakses sistem. Proses ini dapat dilihat pada gambar 4.20.</w:delText>
        </w:r>
        <w:bookmarkStart w:id="6340" w:name="_Toc23497131"/>
        <w:bookmarkStart w:id="6341" w:name="_Toc23553315"/>
        <w:bookmarkEnd w:id="6340"/>
        <w:bookmarkEnd w:id="6341"/>
      </w:del>
    </w:p>
    <w:p w14:paraId="5D84B0C7" w14:textId="36A0AC45" w:rsidR="002F1987" w:rsidRPr="006A0BE8" w:rsidDel="006A7D3E" w:rsidRDefault="004054A0" w:rsidP="002F1987">
      <w:pPr>
        <w:keepNext/>
        <w:ind w:left="567"/>
        <w:rPr>
          <w:del w:id="6342" w:author="Windows User" w:date="2019-09-19T21:33:00Z"/>
          <w:rFonts w:cs="Times New Roman"/>
        </w:rPr>
      </w:pPr>
      <w:del w:id="6343" w:author="Windows User" w:date="2019-09-19T21:33:00Z">
        <w:r w:rsidRPr="006A0BE8" w:rsidDel="006A7D3E">
          <w:rPr>
            <w:rFonts w:cs="Times New Roman"/>
            <w:noProof/>
          </w:rPr>
          <w:drawing>
            <wp:inline distT="0" distB="0" distL="0" distR="0" wp14:anchorId="3352AF78" wp14:editId="5B85A20A">
              <wp:extent cx="3432747" cy="242411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33415" cy="2424585"/>
                      </a:xfrm>
                      <a:prstGeom prst="rect">
                        <a:avLst/>
                      </a:prstGeom>
                    </pic:spPr>
                  </pic:pic>
                </a:graphicData>
              </a:graphic>
            </wp:inline>
          </w:drawing>
        </w:r>
        <w:bookmarkStart w:id="6344" w:name="_Toc23497132"/>
        <w:bookmarkStart w:id="6345" w:name="_Toc23553316"/>
        <w:bookmarkEnd w:id="6344"/>
        <w:bookmarkEnd w:id="6345"/>
      </w:del>
    </w:p>
    <w:p w14:paraId="2FE7860D" w14:textId="50E08127" w:rsidR="004054A0" w:rsidRPr="006A0BE8" w:rsidDel="006A7D3E" w:rsidRDefault="002F1987" w:rsidP="002F1987">
      <w:pPr>
        <w:pStyle w:val="Caption"/>
        <w:jc w:val="center"/>
        <w:rPr>
          <w:del w:id="6346" w:author="Windows User" w:date="2019-09-19T21:33:00Z"/>
          <w:rFonts w:cs="Times New Roman"/>
          <w:i w:val="0"/>
          <w:color w:val="auto"/>
          <w:sz w:val="22"/>
        </w:rPr>
      </w:pPr>
      <w:del w:id="6347" w:author="Windows User" w:date="2019-09-19T21:33:00Z">
        <w:r w:rsidRPr="006A0BE8" w:rsidDel="006A7D3E">
          <w:rPr>
            <w:rFonts w:cs="Times New Roman"/>
            <w:i w:val="0"/>
            <w:color w:val="auto"/>
            <w:sz w:val="22"/>
          </w:rPr>
          <w:delText xml:space="preserve">Gambar </w:delText>
        </w:r>
      </w:del>
      <w:del w:id="6348" w:author="Windows User" w:date="2019-09-18T14:43:00Z">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20</w:delText>
        </w:r>
        <w:r w:rsidR="00F25887" w:rsidRPr="006A0BE8" w:rsidDel="007F4597">
          <w:rPr>
            <w:rFonts w:cs="Times New Roman"/>
            <w:i w:val="0"/>
            <w:sz w:val="22"/>
          </w:rPr>
          <w:fldChar w:fldCharType="end"/>
        </w:r>
      </w:del>
      <w:del w:id="6349" w:author="Windows User" w:date="2019-09-19T21:33:00Z">
        <w:r w:rsidRPr="006A0BE8" w:rsidDel="006A7D3E">
          <w:rPr>
            <w:rFonts w:cs="Times New Roman"/>
            <w:i w:val="0"/>
            <w:color w:val="auto"/>
            <w:sz w:val="22"/>
          </w:rPr>
          <w:delText xml:space="preserve"> Edit User</w:delText>
        </w:r>
        <w:bookmarkStart w:id="6350" w:name="_Toc23497133"/>
        <w:bookmarkStart w:id="6351" w:name="_Toc23553317"/>
        <w:bookmarkEnd w:id="6350"/>
        <w:bookmarkEnd w:id="6351"/>
      </w:del>
    </w:p>
    <w:p w14:paraId="43EBC2F3" w14:textId="03CCE5CC" w:rsidR="004054A0" w:rsidRPr="006A0BE8" w:rsidDel="006A7D3E" w:rsidRDefault="004054A0">
      <w:pPr>
        <w:pStyle w:val="Heading3"/>
        <w:numPr>
          <w:ilvl w:val="2"/>
          <w:numId w:val="45"/>
        </w:numPr>
        <w:ind w:left="357" w:hanging="357"/>
        <w:rPr>
          <w:del w:id="6352" w:author="Windows User" w:date="2019-09-19T21:33:00Z"/>
          <w:rFonts w:cs="Times New Roman"/>
        </w:rPr>
        <w:pPrChange w:id="6353" w:author="Windows User" w:date="2019-09-19T03:35:00Z">
          <w:pPr>
            <w:pStyle w:val="Heading3"/>
          </w:pPr>
        </w:pPrChange>
      </w:pPr>
      <w:del w:id="6354" w:author="Windows User" w:date="2019-09-19T21:33:00Z">
        <w:r w:rsidRPr="006A0BE8" w:rsidDel="006A7D3E">
          <w:rPr>
            <w:rFonts w:cs="Times New Roman"/>
          </w:rPr>
          <w:delText>History Login</w:delText>
        </w:r>
        <w:bookmarkStart w:id="6355" w:name="_Toc23497134"/>
        <w:bookmarkStart w:id="6356" w:name="_Toc23553318"/>
        <w:bookmarkEnd w:id="6355"/>
        <w:bookmarkEnd w:id="6356"/>
      </w:del>
    </w:p>
    <w:p w14:paraId="18997686" w14:textId="41CBB752" w:rsidR="002F1987" w:rsidRPr="006A0BE8" w:rsidDel="006A7D3E" w:rsidRDefault="002F1987" w:rsidP="002F1987">
      <w:pPr>
        <w:ind w:firstLine="567"/>
        <w:rPr>
          <w:del w:id="6357" w:author="Windows User" w:date="2019-09-19T21:33:00Z"/>
          <w:rFonts w:cs="Times New Roman"/>
        </w:rPr>
      </w:pPr>
      <w:del w:id="6358" w:author="Windows User" w:date="2019-09-19T21:33:00Z">
        <w:r w:rsidRPr="006A0BE8" w:rsidDel="006A7D3E">
          <w:rPr>
            <w:rFonts w:cs="Times New Roman"/>
            <w:i/>
            <w:szCs w:val="24"/>
          </w:rPr>
          <w:delText>Sequence diagram</w:delText>
        </w:r>
        <w:r w:rsidRPr="006A0BE8" w:rsidDel="006A7D3E">
          <w:rPr>
            <w:rFonts w:cs="Times New Roman"/>
            <w:szCs w:val="24"/>
          </w:rPr>
          <w:delText xml:space="preserve"> history login menggambarkan proses interaksi objek pada proses menampilkan data user yang telah mengakses sistem. Proses ini dapat dilihat pada gambar 4.20.</w:delText>
        </w:r>
        <w:bookmarkStart w:id="6359" w:name="_Toc23497135"/>
        <w:bookmarkStart w:id="6360" w:name="_Toc23553319"/>
        <w:bookmarkEnd w:id="6359"/>
        <w:bookmarkEnd w:id="6360"/>
      </w:del>
    </w:p>
    <w:p w14:paraId="6FFEAF56" w14:textId="3F449F74" w:rsidR="002F1987" w:rsidRPr="006A0BE8" w:rsidDel="006A7D3E" w:rsidRDefault="002F1987" w:rsidP="002F1987">
      <w:pPr>
        <w:rPr>
          <w:del w:id="6361" w:author="Windows User" w:date="2019-09-19T21:33:00Z"/>
          <w:rFonts w:cs="Times New Roman"/>
        </w:rPr>
      </w:pPr>
      <w:bookmarkStart w:id="6362" w:name="_Toc23497136"/>
      <w:bookmarkStart w:id="6363" w:name="_Toc23553320"/>
      <w:bookmarkEnd w:id="6362"/>
      <w:bookmarkEnd w:id="6363"/>
    </w:p>
    <w:p w14:paraId="4F23E3BA" w14:textId="67F78314" w:rsidR="007A027C" w:rsidRPr="006A0BE8" w:rsidDel="006A7D3E" w:rsidRDefault="00A36787" w:rsidP="007A027C">
      <w:pPr>
        <w:keepNext/>
        <w:ind w:left="567"/>
        <w:rPr>
          <w:del w:id="6364" w:author="Windows User" w:date="2019-09-19T21:33:00Z"/>
          <w:rFonts w:cs="Times New Roman"/>
        </w:rPr>
      </w:pPr>
      <w:del w:id="6365" w:author="Windows User" w:date="2019-09-19T21:33:00Z">
        <w:r w:rsidRPr="006A0BE8" w:rsidDel="006A7D3E">
          <w:rPr>
            <w:rFonts w:cs="Times New Roman"/>
            <w:noProof/>
          </w:rPr>
          <w:drawing>
            <wp:inline distT="0" distB="0" distL="0" distR="0" wp14:anchorId="507A9EB0" wp14:editId="30A62E27">
              <wp:extent cx="3857466" cy="2396032"/>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66344" cy="2401547"/>
                      </a:xfrm>
                      <a:prstGeom prst="rect">
                        <a:avLst/>
                      </a:prstGeom>
                    </pic:spPr>
                  </pic:pic>
                </a:graphicData>
              </a:graphic>
            </wp:inline>
          </w:drawing>
        </w:r>
        <w:bookmarkStart w:id="6366" w:name="_Toc23497137"/>
        <w:bookmarkStart w:id="6367" w:name="_Toc23553321"/>
        <w:bookmarkEnd w:id="6366"/>
        <w:bookmarkEnd w:id="6367"/>
      </w:del>
    </w:p>
    <w:p w14:paraId="01041148" w14:textId="0CC72DBB" w:rsidR="00A36787" w:rsidRPr="006A0BE8" w:rsidDel="006A7D3E" w:rsidRDefault="007A027C" w:rsidP="007A027C">
      <w:pPr>
        <w:pStyle w:val="Caption"/>
        <w:jc w:val="center"/>
        <w:rPr>
          <w:del w:id="6368" w:author="Windows User" w:date="2019-09-19T21:33:00Z"/>
          <w:rFonts w:cs="Times New Roman"/>
          <w:i w:val="0"/>
          <w:color w:val="auto"/>
          <w:sz w:val="22"/>
        </w:rPr>
      </w:pPr>
      <w:del w:id="6369" w:author="Windows User" w:date="2019-09-19T21:33:00Z">
        <w:r w:rsidRPr="006A0BE8" w:rsidDel="006A7D3E">
          <w:rPr>
            <w:rFonts w:cs="Times New Roman"/>
            <w:i w:val="0"/>
            <w:color w:val="auto"/>
            <w:sz w:val="22"/>
          </w:rPr>
          <w:delText xml:space="preserve">Gambar </w:delText>
        </w:r>
      </w:del>
      <w:del w:id="6370" w:author="Windows User" w:date="2019-09-18T14:43:00Z">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21</w:delText>
        </w:r>
        <w:r w:rsidR="00F25887" w:rsidRPr="006A0BE8" w:rsidDel="007F4597">
          <w:rPr>
            <w:rFonts w:cs="Times New Roman"/>
            <w:i w:val="0"/>
            <w:sz w:val="22"/>
          </w:rPr>
          <w:fldChar w:fldCharType="end"/>
        </w:r>
      </w:del>
      <w:del w:id="6371" w:author="Windows User" w:date="2019-09-19T21:33:00Z">
        <w:r w:rsidRPr="006A0BE8" w:rsidDel="006A7D3E">
          <w:rPr>
            <w:rFonts w:cs="Times New Roman"/>
            <w:i w:val="0"/>
            <w:color w:val="auto"/>
            <w:sz w:val="22"/>
          </w:rPr>
          <w:delText xml:space="preserve"> History Login</w:delText>
        </w:r>
        <w:bookmarkStart w:id="6372" w:name="_Toc23497138"/>
        <w:bookmarkStart w:id="6373" w:name="_Toc23553322"/>
        <w:bookmarkEnd w:id="6372"/>
        <w:bookmarkEnd w:id="6373"/>
      </w:del>
    </w:p>
    <w:p w14:paraId="3DA20075" w14:textId="63163E30" w:rsidR="004054A0" w:rsidRPr="006A0BE8" w:rsidDel="006A7D3E" w:rsidRDefault="004054A0">
      <w:pPr>
        <w:pStyle w:val="Heading3"/>
        <w:numPr>
          <w:ilvl w:val="2"/>
          <w:numId w:val="45"/>
        </w:numPr>
        <w:ind w:left="357" w:hanging="357"/>
        <w:rPr>
          <w:del w:id="6374" w:author="Windows User" w:date="2019-09-19T21:33:00Z"/>
          <w:rFonts w:cs="Times New Roman"/>
        </w:rPr>
        <w:pPrChange w:id="6375" w:author="Windows User" w:date="2019-09-19T03:35:00Z">
          <w:pPr>
            <w:pStyle w:val="Heading3"/>
          </w:pPr>
        </w:pPrChange>
      </w:pPr>
      <w:del w:id="6376" w:author="Windows User" w:date="2019-09-19T21:33:00Z">
        <w:r w:rsidRPr="006A0BE8" w:rsidDel="006A7D3E">
          <w:rPr>
            <w:rFonts w:cs="Times New Roman"/>
          </w:rPr>
          <w:delText>Lihat Data sudut aktuator</w:delText>
        </w:r>
        <w:bookmarkStart w:id="6377" w:name="_Toc23497139"/>
        <w:bookmarkStart w:id="6378" w:name="_Toc23553323"/>
        <w:bookmarkEnd w:id="6377"/>
        <w:bookmarkEnd w:id="6378"/>
      </w:del>
    </w:p>
    <w:p w14:paraId="57EC8AED" w14:textId="30EED56F" w:rsidR="002F1987" w:rsidRPr="006A0BE8" w:rsidDel="006A7D3E" w:rsidRDefault="002F1987" w:rsidP="002F1987">
      <w:pPr>
        <w:ind w:firstLine="567"/>
        <w:rPr>
          <w:del w:id="6379" w:author="Windows User" w:date="2019-09-19T21:33:00Z"/>
          <w:rFonts w:cs="Times New Roman"/>
        </w:rPr>
      </w:pPr>
      <w:del w:id="6380" w:author="Windows User" w:date="2019-09-19T21:33:00Z">
        <w:r w:rsidRPr="006A0BE8" w:rsidDel="006A7D3E">
          <w:rPr>
            <w:rFonts w:cs="Times New Roman"/>
            <w:i/>
            <w:szCs w:val="24"/>
          </w:rPr>
          <w:delText>Sequence diagram</w:delText>
        </w:r>
        <w:r w:rsidRPr="006A0BE8" w:rsidDel="006A7D3E">
          <w:rPr>
            <w:rFonts w:cs="Times New Roman"/>
            <w:szCs w:val="24"/>
          </w:rPr>
          <w:delText xml:space="preserve"> lihat data sudut aktuator menggambarkan interaksi objek pada proses menampilkan data sudut aktuator. Proses ini dapat dilihat pada gambar </w:delText>
        </w:r>
        <w:r w:rsidR="007A027C" w:rsidRPr="006A0BE8" w:rsidDel="006A7D3E">
          <w:rPr>
            <w:rFonts w:cs="Times New Roman"/>
            <w:szCs w:val="24"/>
          </w:rPr>
          <w:delText>4.22</w:delText>
        </w:r>
        <w:r w:rsidRPr="006A0BE8" w:rsidDel="006A7D3E">
          <w:rPr>
            <w:rFonts w:cs="Times New Roman"/>
            <w:szCs w:val="24"/>
          </w:rPr>
          <w:delText>.</w:delText>
        </w:r>
        <w:bookmarkStart w:id="6381" w:name="_Toc23497140"/>
        <w:bookmarkStart w:id="6382" w:name="_Toc23553324"/>
        <w:bookmarkEnd w:id="6381"/>
        <w:bookmarkEnd w:id="6382"/>
      </w:del>
    </w:p>
    <w:p w14:paraId="62C38EB7" w14:textId="7EC0C862" w:rsidR="002F1987" w:rsidRPr="006A0BE8" w:rsidDel="006A7D3E" w:rsidRDefault="00A36787" w:rsidP="002F1987">
      <w:pPr>
        <w:keepNext/>
        <w:ind w:left="567"/>
        <w:rPr>
          <w:del w:id="6383" w:author="Windows User" w:date="2019-09-19T21:33:00Z"/>
          <w:rFonts w:cs="Times New Roman"/>
        </w:rPr>
      </w:pPr>
      <w:del w:id="6384" w:author="Windows User" w:date="2019-09-19T21:33:00Z">
        <w:r w:rsidRPr="006A0BE8" w:rsidDel="006A7D3E">
          <w:rPr>
            <w:rFonts w:cs="Times New Roman"/>
            <w:noProof/>
          </w:rPr>
          <w:drawing>
            <wp:inline distT="0" distB="0" distL="0" distR="0" wp14:anchorId="41817113" wp14:editId="724563CF">
              <wp:extent cx="3505200" cy="2437786"/>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17852" cy="2446585"/>
                      </a:xfrm>
                      <a:prstGeom prst="rect">
                        <a:avLst/>
                      </a:prstGeom>
                    </pic:spPr>
                  </pic:pic>
                </a:graphicData>
              </a:graphic>
            </wp:inline>
          </w:drawing>
        </w:r>
        <w:bookmarkStart w:id="6385" w:name="_Toc23497141"/>
        <w:bookmarkStart w:id="6386" w:name="_Toc23553325"/>
        <w:bookmarkEnd w:id="6385"/>
        <w:bookmarkEnd w:id="6386"/>
      </w:del>
    </w:p>
    <w:p w14:paraId="32F016E2" w14:textId="0D641244" w:rsidR="00A36787" w:rsidRPr="006A0BE8" w:rsidDel="006A7D3E" w:rsidRDefault="002F1987" w:rsidP="002F1987">
      <w:pPr>
        <w:pStyle w:val="Caption"/>
        <w:jc w:val="center"/>
        <w:rPr>
          <w:del w:id="6387" w:author="Windows User" w:date="2019-09-19T21:33:00Z"/>
          <w:rFonts w:cs="Times New Roman"/>
          <w:i w:val="0"/>
          <w:color w:val="auto"/>
          <w:sz w:val="22"/>
        </w:rPr>
      </w:pPr>
      <w:del w:id="6388" w:author="Windows User" w:date="2019-09-19T21:33:00Z">
        <w:r w:rsidRPr="006A0BE8" w:rsidDel="006A7D3E">
          <w:rPr>
            <w:rFonts w:cs="Times New Roman"/>
            <w:i w:val="0"/>
            <w:color w:val="auto"/>
            <w:sz w:val="22"/>
          </w:rPr>
          <w:delText xml:space="preserve">Gambar </w:delText>
        </w:r>
      </w:del>
      <w:del w:id="6389" w:author="Windows User" w:date="2019-09-18T14:43:00Z">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22</w:delText>
        </w:r>
        <w:r w:rsidR="00F25887" w:rsidRPr="006A0BE8" w:rsidDel="007F4597">
          <w:rPr>
            <w:rFonts w:cs="Times New Roman"/>
            <w:i w:val="0"/>
            <w:sz w:val="22"/>
          </w:rPr>
          <w:fldChar w:fldCharType="end"/>
        </w:r>
      </w:del>
      <w:del w:id="6390" w:author="Windows User" w:date="2019-09-19T21:33:00Z">
        <w:r w:rsidR="007A027C" w:rsidRPr="006A0BE8" w:rsidDel="006A7D3E">
          <w:rPr>
            <w:rFonts w:cs="Times New Roman"/>
            <w:i w:val="0"/>
            <w:color w:val="auto"/>
            <w:sz w:val="22"/>
          </w:rPr>
          <w:delText xml:space="preserve"> </w:delText>
        </w:r>
        <w:r w:rsidRPr="006A0BE8" w:rsidDel="006A7D3E">
          <w:rPr>
            <w:rFonts w:cs="Times New Roman"/>
            <w:i w:val="0"/>
            <w:color w:val="auto"/>
            <w:sz w:val="22"/>
          </w:rPr>
          <w:delText>Lihat Data Sudut x</w:delText>
        </w:r>
        <w:bookmarkStart w:id="6391" w:name="_Toc23497142"/>
        <w:bookmarkStart w:id="6392" w:name="_Toc23553326"/>
        <w:bookmarkEnd w:id="6391"/>
        <w:bookmarkEnd w:id="6392"/>
      </w:del>
    </w:p>
    <w:p w14:paraId="03764E69" w14:textId="555A4325" w:rsidR="004054A0" w:rsidRPr="006A0BE8" w:rsidDel="006A7D3E" w:rsidRDefault="004054A0">
      <w:pPr>
        <w:pStyle w:val="Heading3"/>
        <w:numPr>
          <w:ilvl w:val="2"/>
          <w:numId w:val="45"/>
        </w:numPr>
        <w:ind w:left="357" w:hanging="357"/>
        <w:rPr>
          <w:del w:id="6393" w:author="Windows User" w:date="2019-09-19T21:33:00Z"/>
          <w:rFonts w:cs="Times New Roman"/>
        </w:rPr>
        <w:pPrChange w:id="6394" w:author="Windows User" w:date="2019-09-19T03:35:00Z">
          <w:pPr>
            <w:pStyle w:val="Heading3"/>
          </w:pPr>
        </w:pPrChange>
      </w:pPr>
      <w:del w:id="6395" w:author="Windows User" w:date="2019-09-19T21:33:00Z">
        <w:r w:rsidRPr="006A0BE8" w:rsidDel="006A7D3E">
          <w:rPr>
            <w:rFonts w:cs="Times New Roman"/>
          </w:rPr>
          <w:delText>Lihat Data sudut tracker</w:delText>
        </w:r>
        <w:bookmarkStart w:id="6396" w:name="_Toc23497143"/>
        <w:bookmarkStart w:id="6397" w:name="_Toc23553327"/>
        <w:bookmarkEnd w:id="6396"/>
        <w:bookmarkEnd w:id="6397"/>
      </w:del>
    </w:p>
    <w:p w14:paraId="33D0B5B2" w14:textId="08FE8FA3" w:rsidR="002F1987" w:rsidRPr="006A0BE8" w:rsidDel="006A7D3E" w:rsidRDefault="002F1987" w:rsidP="002F1987">
      <w:pPr>
        <w:ind w:firstLine="567"/>
        <w:rPr>
          <w:del w:id="6398" w:author="Windows User" w:date="2019-09-19T21:33:00Z"/>
          <w:rFonts w:cs="Times New Roman"/>
        </w:rPr>
      </w:pPr>
      <w:del w:id="6399" w:author="Windows User" w:date="2019-09-19T21:33:00Z">
        <w:r w:rsidRPr="006A0BE8" w:rsidDel="006A7D3E">
          <w:rPr>
            <w:rFonts w:cs="Times New Roman"/>
            <w:i/>
            <w:szCs w:val="24"/>
          </w:rPr>
          <w:delText>Sequence diagram</w:delText>
        </w:r>
        <w:r w:rsidRPr="006A0BE8" w:rsidDel="006A7D3E">
          <w:rPr>
            <w:rFonts w:cs="Times New Roman"/>
            <w:szCs w:val="24"/>
          </w:rPr>
          <w:delText xml:space="preserve"> lihat data sudut tracker menggambarkan interaksi objek pada proses menampilkan data sudut tracker. Proses ini dapat dilihat pada gambar </w:delText>
        </w:r>
        <w:r w:rsidR="007A027C" w:rsidRPr="006A0BE8" w:rsidDel="006A7D3E">
          <w:rPr>
            <w:rFonts w:cs="Times New Roman"/>
            <w:szCs w:val="24"/>
          </w:rPr>
          <w:delText>4.23</w:delText>
        </w:r>
        <w:r w:rsidRPr="006A0BE8" w:rsidDel="006A7D3E">
          <w:rPr>
            <w:rFonts w:cs="Times New Roman"/>
            <w:szCs w:val="24"/>
          </w:rPr>
          <w:delText>.</w:delText>
        </w:r>
        <w:bookmarkStart w:id="6400" w:name="_Toc23497144"/>
        <w:bookmarkStart w:id="6401" w:name="_Toc23553328"/>
        <w:bookmarkEnd w:id="6400"/>
        <w:bookmarkEnd w:id="6401"/>
      </w:del>
    </w:p>
    <w:p w14:paraId="23D169B3" w14:textId="28D924C7" w:rsidR="002F1987" w:rsidRPr="006A0BE8" w:rsidDel="006A7D3E" w:rsidRDefault="002F1987" w:rsidP="002F1987">
      <w:pPr>
        <w:rPr>
          <w:del w:id="6402" w:author="Windows User" w:date="2019-09-19T21:33:00Z"/>
          <w:rFonts w:cs="Times New Roman"/>
        </w:rPr>
      </w:pPr>
      <w:bookmarkStart w:id="6403" w:name="_Toc23497145"/>
      <w:bookmarkStart w:id="6404" w:name="_Toc23553329"/>
      <w:bookmarkEnd w:id="6403"/>
      <w:bookmarkEnd w:id="6404"/>
    </w:p>
    <w:p w14:paraId="3E3DCC50" w14:textId="0893FEEC" w:rsidR="007A027C" w:rsidRPr="006A0BE8" w:rsidDel="006A7D3E" w:rsidRDefault="00A36787" w:rsidP="007A027C">
      <w:pPr>
        <w:keepNext/>
        <w:ind w:left="567"/>
        <w:rPr>
          <w:del w:id="6405" w:author="Windows User" w:date="2019-09-19T21:33:00Z"/>
          <w:rFonts w:cs="Times New Roman"/>
        </w:rPr>
      </w:pPr>
      <w:del w:id="6406" w:author="Windows User" w:date="2019-09-19T21:33:00Z">
        <w:r w:rsidRPr="006A0BE8" w:rsidDel="006A7D3E">
          <w:rPr>
            <w:rFonts w:cs="Times New Roman"/>
            <w:noProof/>
          </w:rPr>
          <w:drawing>
            <wp:inline distT="0" distB="0" distL="0" distR="0" wp14:anchorId="370AFE33" wp14:editId="6B12EDA3">
              <wp:extent cx="3263617" cy="22434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99180" cy="2267901"/>
                      </a:xfrm>
                      <a:prstGeom prst="rect">
                        <a:avLst/>
                      </a:prstGeom>
                    </pic:spPr>
                  </pic:pic>
                </a:graphicData>
              </a:graphic>
            </wp:inline>
          </w:drawing>
        </w:r>
        <w:bookmarkStart w:id="6407" w:name="_Toc23497146"/>
        <w:bookmarkStart w:id="6408" w:name="_Toc23553330"/>
        <w:bookmarkEnd w:id="6407"/>
        <w:bookmarkEnd w:id="6408"/>
      </w:del>
    </w:p>
    <w:p w14:paraId="61281421" w14:textId="02F4B360" w:rsidR="00A36787" w:rsidRPr="006A0BE8" w:rsidDel="006A7D3E" w:rsidRDefault="007A027C" w:rsidP="007A027C">
      <w:pPr>
        <w:pStyle w:val="Caption"/>
        <w:jc w:val="center"/>
        <w:rPr>
          <w:del w:id="6409" w:author="Windows User" w:date="2019-09-19T21:33:00Z"/>
          <w:rFonts w:cs="Times New Roman"/>
          <w:i w:val="0"/>
          <w:color w:val="auto"/>
          <w:sz w:val="22"/>
        </w:rPr>
      </w:pPr>
      <w:del w:id="6410" w:author="Windows User" w:date="2019-09-19T21:33:00Z">
        <w:r w:rsidRPr="006A0BE8" w:rsidDel="006A7D3E">
          <w:rPr>
            <w:rFonts w:cs="Times New Roman"/>
            <w:i w:val="0"/>
            <w:color w:val="auto"/>
            <w:sz w:val="22"/>
          </w:rPr>
          <w:delText xml:space="preserve">Gambar </w:delText>
        </w:r>
      </w:del>
      <w:del w:id="6411" w:author="Windows User" w:date="2019-09-18T14:43:00Z">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23</w:delText>
        </w:r>
        <w:r w:rsidR="00F25887" w:rsidRPr="006A0BE8" w:rsidDel="007F4597">
          <w:rPr>
            <w:rFonts w:cs="Times New Roman"/>
            <w:i w:val="0"/>
            <w:sz w:val="22"/>
          </w:rPr>
          <w:fldChar w:fldCharType="end"/>
        </w:r>
      </w:del>
      <w:del w:id="6412" w:author="Windows User" w:date="2019-09-19T21:33:00Z">
        <w:r w:rsidRPr="006A0BE8" w:rsidDel="006A7D3E">
          <w:rPr>
            <w:rFonts w:cs="Times New Roman"/>
            <w:i w:val="0"/>
            <w:color w:val="auto"/>
            <w:sz w:val="22"/>
          </w:rPr>
          <w:delText xml:space="preserve"> Lihat Data Sudut Tracker</w:delText>
        </w:r>
        <w:bookmarkStart w:id="6413" w:name="_Toc23497147"/>
        <w:bookmarkStart w:id="6414" w:name="_Toc23553331"/>
        <w:bookmarkEnd w:id="6413"/>
        <w:bookmarkEnd w:id="6414"/>
      </w:del>
    </w:p>
    <w:p w14:paraId="25F168CB" w14:textId="28459C35" w:rsidR="004054A0" w:rsidRPr="006A0BE8" w:rsidDel="006A7D3E" w:rsidRDefault="004054A0">
      <w:pPr>
        <w:pStyle w:val="Heading3"/>
        <w:numPr>
          <w:ilvl w:val="2"/>
          <w:numId w:val="45"/>
        </w:numPr>
        <w:ind w:left="357" w:hanging="357"/>
        <w:rPr>
          <w:del w:id="6415" w:author="Windows User" w:date="2019-09-19T21:33:00Z"/>
          <w:rFonts w:cs="Times New Roman"/>
        </w:rPr>
        <w:pPrChange w:id="6416" w:author="Windows User" w:date="2019-09-19T03:35:00Z">
          <w:pPr>
            <w:pStyle w:val="Heading3"/>
          </w:pPr>
        </w:pPrChange>
      </w:pPr>
      <w:del w:id="6417" w:author="Windows User" w:date="2019-09-19T21:33:00Z">
        <w:r w:rsidRPr="006A0BE8" w:rsidDel="006A7D3E">
          <w:rPr>
            <w:rFonts w:cs="Times New Roman"/>
          </w:rPr>
          <w:delText>Lihat Data Arus</w:delText>
        </w:r>
        <w:bookmarkStart w:id="6418" w:name="_Toc23497148"/>
        <w:bookmarkStart w:id="6419" w:name="_Toc23553332"/>
        <w:bookmarkEnd w:id="6418"/>
        <w:bookmarkEnd w:id="6419"/>
      </w:del>
    </w:p>
    <w:p w14:paraId="0F110F56" w14:textId="57D9B845" w:rsidR="002F1987" w:rsidRPr="006A0BE8" w:rsidDel="006A7D3E" w:rsidRDefault="002F1987" w:rsidP="002F1987">
      <w:pPr>
        <w:ind w:firstLine="567"/>
        <w:rPr>
          <w:del w:id="6420" w:author="Windows User" w:date="2019-09-19T21:33:00Z"/>
          <w:rFonts w:cs="Times New Roman"/>
        </w:rPr>
      </w:pPr>
      <w:del w:id="6421" w:author="Windows User" w:date="2019-09-19T21:33:00Z">
        <w:r w:rsidRPr="006A0BE8" w:rsidDel="006A7D3E">
          <w:rPr>
            <w:rFonts w:cs="Times New Roman"/>
            <w:i/>
            <w:szCs w:val="24"/>
          </w:rPr>
          <w:delText>Sequence diagram</w:delText>
        </w:r>
        <w:r w:rsidRPr="006A0BE8" w:rsidDel="006A7D3E">
          <w:rPr>
            <w:rFonts w:cs="Times New Roman"/>
            <w:szCs w:val="24"/>
          </w:rPr>
          <w:delText xml:space="preserve"> lihat data arus menggambarkan interaksi objek pada proses menampilkan data arus yang dihasilkan. Proses ini dapat dilihat pada gambar </w:delText>
        </w:r>
        <w:r w:rsidR="007A027C" w:rsidRPr="006A0BE8" w:rsidDel="006A7D3E">
          <w:rPr>
            <w:rFonts w:cs="Times New Roman"/>
            <w:szCs w:val="24"/>
          </w:rPr>
          <w:delText>4.24</w:delText>
        </w:r>
        <w:r w:rsidRPr="006A0BE8" w:rsidDel="006A7D3E">
          <w:rPr>
            <w:rFonts w:cs="Times New Roman"/>
            <w:szCs w:val="24"/>
          </w:rPr>
          <w:delText>.</w:delText>
        </w:r>
        <w:bookmarkStart w:id="6422" w:name="_Toc23497149"/>
        <w:bookmarkStart w:id="6423" w:name="_Toc23553333"/>
        <w:bookmarkEnd w:id="6422"/>
        <w:bookmarkEnd w:id="6423"/>
      </w:del>
    </w:p>
    <w:p w14:paraId="6B25B944" w14:textId="6448C9A6" w:rsidR="007A027C" w:rsidRPr="006A0BE8" w:rsidDel="006A7D3E" w:rsidRDefault="00B7680C" w:rsidP="007A027C">
      <w:pPr>
        <w:keepNext/>
        <w:rPr>
          <w:del w:id="6424" w:author="Windows User" w:date="2019-09-19T21:33:00Z"/>
          <w:rFonts w:cs="Times New Roman"/>
        </w:rPr>
      </w:pPr>
      <w:del w:id="6425" w:author="Windows User" w:date="2019-09-19T21:33:00Z">
        <w:r w:rsidRPr="006A0BE8" w:rsidDel="006A7D3E">
          <w:rPr>
            <w:rFonts w:cs="Times New Roman"/>
            <w:noProof/>
          </w:rPr>
          <w:drawing>
            <wp:inline distT="0" distB="0" distL="0" distR="0" wp14:anchorId="02C2FE30" wp14:editId="503386B7">
              <wp:extent cx="4095750" cy="2642087"/>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04885" cy="2647980"/>
                      </a:xfrm>
                      <a:prstGeom prst="rect">
                        <a:avLst/>
                      </a:prstGeom>
                    </pic:spPr>
                  </pic:pic>
                </a:graphicData>
              </a:graphic>
            </wp:inline>
          </w:drawing>
        </w:r>
        <w:bookmarkStart w:id="6426" w:name="_Toc23497150"/>
        <w:bookmarkStart w:id="6427" w:name="_Toc23553334"/>
        <w:bookmarkEnd w:id="6426"/>
        <w:bookmarkEnd w:id="6427"/>
      </w:del>
    </w:p>
    <w:p w14:paraId="6E8C1511" w14:textId="64C62FF9" w:rsidR="002F1987" w:rsidRPr="006A0BE8" w:rsidDel="006A7D3E" w:rsidRDefault="007A027C" w:rsidP="007A027C">
      <w:pPr>
        <w:pStyle w:val="Caption"/>
        <w:jc w:val="center"/>
        <w:rPr>
          <w:del w:id="6428" w:author="Windows User" w:date="2019-09-19T21:33:00Z"/>
          <w:rFonts w:cs="Times New Roman"/>
          <w:i w:val="0"/>
          <w:color w:val="auto"/>
          <w:sz w:val="22"/>
        </w:rPr>
      </w:pPr>
      <w:del w:id="6429" w:author="Windows User" w:date="2019-09-19T21:33:00Z">
        <w:r w:rsidRPr="006A0BE8" w:rsidDel="006A7D3E">
          <w:rPr>
            <w:rFonts w:cs="Times New Roman"/>
            <w:i w:val="0"/>
            <w:color w:val="auto"/>
            <w:sz w:val="22"/>
          </w:rPr>
          <w:delText xml:space="preserve">Gambar </w:delText>
        </w:r>
      </w:del>
      <w:del w:id="6430" w:author="Windows User" w:date="2019-09-18T14:43:00Z">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24</w:delText>
        </w:r>
        <w:r w:rsidR="00F25887" w:rsidRPr="006A0BE8" w:rsidDel="007F4597">
          <w:rPr>
            <w:rFonts w:cs="Times New Roman"/>
            <w:i w:val="0"/>
            <w:sz w:val="22"/>
          </w:rPr>
          <w:fldChar w:fldCharType="end"/>
        </w:r>
      </w:del>
      <w:del w:id="6431" w:author="Windows User" w:date="2019-09-19T21:33:00Z">
        <w:r w:rsidRPr="006A0BE8" w:rsidDel="006A7D3E">
          <w:rPr>
            <w:rFonts w:cs="Times New Roman"/>
            <w:i w:val="0"/>
            <w:color w:val="auto"/>
            <w:sz w:val="22"/>
          </w:rPr>
          <w:delText xml:space="preserve"> Lihat Data Arus</w:delText>
        </w:r>
        <w:bookmarkStart w:id="6432" w:name="_Toc23497151"/>
        <w:bookmarkStart w:id="6433" w:name="_Toc23553335"/>
        <w:bookmarkEnd w:id="6432"/>
        <w:bookmarkEnd w:id="6433"/>
      </w:del>
    </w:p>
    <w:p w14:paraId="06072C7B" w14:textId="65523FBB" w:rsidR="004054A0" w:rsidRPr="006A0BE8" w:rsidDel="006A7D3E" w:rsidRDefault="004054A0">
      <w:pPr>
        <w:pStyle w:val="Heading3"/>
        <w:numPr>
          <w:ilvl w:val="2"/>
          <w:numId w:val="45"/>
        </w:numPr>
        <w:ind w:left="357" w:hanging="357"/>
        <w:rPr>
          <w:del w:id="6434" w:author="Windows User" w:date="2019-09-19T21:33:00Z"/>
          <w:rFonts w:cs="Times New Roman"/>
        </w:rPr>
        <w:pPrChange w:id="6435" w:author="Windows User" w:date="2019-09-19T03:35:00Z">
          <w:pPr>
            <w:pStyle w:val="Heading3"/>
          </w:pPr>
        </w:pPrChange>
      </w:pPr>
      <w:del w:id="6436" w:author="Windows User" w:date="2019-09-19T21:33:00Z">
        <w:r w:rsidRPr="006A0BE8" w:rsidDel="006A7D3E">
          <w:rPr>
            <w:rFonts w:cs="Times New Roman"/>
          </w:rPr>
          <w:delText>Lihat Data Tegangan</w:delText>
        </w:r>
        <w:bookmarkStart w:id="6437" w:name="_Toc23497152"/>
        <w:bookmarkStart w:id="6438" w:name="_Toc23553336"/>
        <w:bookmarkEnd w:id="6437"/>
        <w:bookmarkEnd w:id="6438"/>
      </w:del>
    </w:p>
    <w:p w14:paraId="20622676" w14:textId="453EB187" w:rsidR="00B7680C" w:rsidRPr="006A0BE8" w:rsidDel="006A7D3E" w:rsidRDefault="00B7680C" w:rsidP="00B7680C">
      <w:pPr>
        <w:ind w:firstLine="567"/>
        <w:rPr>
          <w:del w:id="6439" w:author="Windows User" w:date="2019-09-19T21:33:00Z"/>
          <w:rFonts w:cs="Times New Roman"/>
        </w:rPr>
      </w:pPr>
      <w:del w:id="6440" w:author="Windows User" w:date="2019-09-19T21:33:00Z">
        <w:r w:rsidRPr="006A0BE8" w:rsidDel="006A7D3E">
          <w:rPr>
            <w:rFonts w:cs="Times New Roman"/>
            <w:i/>
            <w:szCs w:val="24"/>
          </w:rPr>
          <w:delText>Sequence diagram</w:delText>
        </w:r>
        <w:r w:rsidRPr="006A0BE8" w:rsidDel="006A7D3E">
          <w:rPr>
            <w:rFonts w:cs="Times New Roman"/>
            <w:szCs w:val="24"/>
          </w:rPr>
          <w:delText xml:space="preserve"> lihat data tegangan menggambarkan interaksi objek pada proses menampilkan data tegamgan yang dihasilkan. Proses ini dapat dilihat pada gambar </w:delText>
        </w:r>
        <w:r w:rsidR="007A027C" w:rsidRPr="006A0BE8" w:rsidDel="006A7D3E">
          <w:rPr>
            <w:rFonts w:cs="Times New Roman"/>
            <w:szCs w:val="24"/>
          </w:rPr>
          <w:delText>4.25</w:delText>
        </w:r>
        <w:r w:rsidRPr="006A0BE8" w:rsidDel="006A7D3E">
          <w:rPr>
            <w:rFonts w:cs="Times New Roman"/>
            <w:szCs w:val="24"/>
          </w:rPr>
          <w:delText>.</w:delText>
        </w:r>
        <w:bookmarkStart w:id="6441" w:name="_Toc23497153"/>
        <w:bookmarkStart w:id="6442" w:name="_Toc23553337"/>
        <w:bookmarkEnd w:id="6441"/>
        <w:bookmarkEnd w:id="6442"/>
      </w:del>
    </w:p>
    <w:p w14:paraId="3DA5E580" w14:textId="112D5406" w:rsidR="00B7680C" w:rsidRPr="006A0BE8" w:rsidDel="006A7D3E" w:rsidRDefault="00B7680C" w:rsidP="00B7680C">
      <w:pPr>
        <w:rPr>
          <w:del w:id="6443" w:author="Windows User" w:date="2019-09-19T21:33:00Z"/>
          <w:rFonts w:cs="Times New Roman"/>
        </w:rPr>
      </w:pPr>
      <w:bookmarkStart w:id="6444" w:name="_Toc23497154"/>
      <w:bookmarkStart w:id="6445" w:name="_Toc23553338"/>
      <w:bookmarkEnd w:id="6444"/>
      <w:bookmarkEnd w:id="6445"/>
    </w:p>
    <w:p w14:paraId="2555774B" w14:textId="1475BB8D" w:rsidR="00B7680C" w:rsidRPr="006A0BE8" w:rsidDel="006A7D3E" w:rsidRDefault="00B7680C" w:rsidP="00B7680C">
      <w:pPr>
        <w:keepNext/>
        <w:rPr>
          <w:del w:id="6446" w:author="Windows User" w:date="2019-09-19T21:33:00Z"/>
          <w:rFonts w:cs="Times New Roman"/>
        </w:rPr>
      </w:pPr>
      <w:del w:id="6447" w:author="Windows User" w:date="2019-09-19T21:33:00Z">
        <w:r w:rsidRPr="006A0BE8" w:rsidDel="006A7D3E">
          <w:rPr>
            <w:rFonts w:cs="Times New Roman"/>
            <w:noProof/>
          </w:rPr>
          <w:drawing>
            <wp:inline distT="0" distB="0" distL="0" distR="0" wp14:anchorId="0D4242F0" wp14:editId="63C40819">
              <wp:extent cx="3552825" cy="2378249"/>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62812" cy="2384934"/>
                      </a:xfrm>
                      <a:prstGeom prst="rect">
                        <a:avLst/>
                      </a:prstGeom>
                    </pic:spPr>
                  </pic:pic>
                </a:graphicData>
              </a:graphic>
            </wp:inline>
          </w:drawing>
        </w:r>
        <w:bookmarkStart w:id="6448" w:name="_Toc23497155"/>
        <w:bookmarkStart w:id="6449" w:name="_Toc23553339"/>
        <w:bookmarkEnd w:id="6448"/>
        <w:bookmarkEnd w:id="6449"/>
      </w:del>
    </w:p>
    <w:p w14:paraId="7A1C8D68" w14:textId="58A9309C" w:rsidR="00B7680C" w:rsidRPr="006A0BE8" w:rsidDel="006A7D3E" w:rsidRDefault="00B7680C" w:rsidP="00B7680C">
      <w:pPr>
        <w:pStyle w:val="Caption"/>
        <w:jc w:val="center"/>
        <w:rPr>
          <w:del w:id="6450" w:author="Windows User" w:date="2019-09-19T21:33:00Z"/>
          <w:rFonts w:cs="Times New Roman"/>
          <w:i w:val="0"/>
          <w:color w:val="auto"/>
          <w:sz w:val="22"/>
        </w:rPr>
      </w:pPr>
      <w:del w:id="6451" w:author="Windows User" w:date="2019-09-19T21:33:00Z">
        <w:r w:rsidRPr="006A0BE8" w:rsidDel="006A7D3E">
          <w:rPr>
            <w:rFonts w:cs="Times New Roman"/>
            <w:i w:val="0"/>
            <w:color w:val="auto"/>
            <w:sz w:val="22"/>
          </w:rPr>
          <w:delText xml:space="preserve">Gambar </w:delText>
        </w:r>
      </w:del>
      <w:del w:id="6452" w:author="Windows User" w:date="2019-09-18T14:43:00Z">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25</w:delText>
        </w:r>
        <w:r w:rsidR="00F25887" w:rsidRPr="006A0BE8" w:rsidDel="007F4597">
          <w:rPr>
            <w:rFonts w:cs="Times New Roman"/>
            <w:i w:val="0"/>
            <w:sz w:val="22"/>
          </w:rPr>
          <w:fldChar w:fldCharType="end"/>
        </w:r>
      </w:del>
      <w:del w:id="6453" w:author="Windows User" w:date="2019-09-19T21:33:00Z">
        <w:r w:rsidRPr="006A0BE8" w:rsidDel="006A7D3E">
          <w:rPr>
            <w:rFonts w:cs="Times New Roman"/>
            <w:i w:val="0"/>
            <w:color w:val="auto"/>
            <w:sz w:val="22"/>
          </w:rPr>
          <w:delText xml:space="preserve"> Lihat Data Tegangan</w:delText>
        </w:r>
        <w:bookmarkStart w:id="6454" w:name="_Toc23497156"/>
        <w:bookmarkStart w:id="6455" w:name="_Toc23553340"/>
        <w:bookmarkEnd w:id="6454"/>
        <w:bookmarkEnd w:id="6455"/>
      </w:del>
    </w:p>
    <w:p w14:paraId="2086F7E7" w14:textId="781C6E95" w:rsidR="004054A0" w:rsidRPr="006A0BE8" w:rsidDel="006A7D3E" w:rsidRDefault="004054A0">
      <w:pPr>
        <w:pStyle w:val="Heading3"/>
        <w:numPr>
          <w:ilvl w:val="2"/>
          <w:numId w:val="45"/>
        </w:numPr>
        <w:ind w:left="357" w:hanging="357"/>
        <w:rPr>
          <w:del w:id="6456" w:author="Windows User" w:date="2019-09-19T21:33:00Z"/>
          <w:rFonts w:cs="Times New Roman"/>
        </w:rPr>
        <w:pPrChange w:id="6457" w:author="Windows User" w:date="2019-09-19T03:35:00Z">
          <w:pPr>
            <w:pStyle w:val="Heading3"/>
          </w:pPr>
        </w:pPrChange>
      </w:pPr>
      <w:del w:id="6458" w:author="Windows User" w:date="2019-09-19T21:33:00Z">
        <w:r w:rsidRPr="006A0BE8" w:rsidDel="006A7D3E">
          <w:rPr>
            <w:rFonts w:cs="Times New Roman"/>
          </w:rPr>
          <w:delText>Grafik Arus</w:delText>
        </w:r>
        <w:bookmarkStart w:id="6459" w:name="_Toc23497157"/>
        <w:bookmarkStart w:id="6460" w:name="_Toc23553341"/>
        <w:bookmarkEnd w:id="6459"/>
        <w:bookmarkEnd w:id="6460"/>
      </w:del>
    </w:p>
    <w:p w14:paraId="63496E21" w14:textId="7DB9E026" w:rsidR="00B7680C" w:rsidRPr="006A0BE8" w:rsidDel="006A7D3E" w:rsidRDefault="00B7680C" w:rsidP="00B7680C">
      <w:pPr>
        <w:ind w:firstLine="567"/>
        <w:rPr>
          <w:del w:id="6461" w:author="Windows User" w:date="2019-09-19T21:33:00Z"/>
          <w:rFonts w:cs="Times New Roman"/>
          <w:szCs w:val="24"/>
        </w:rPr>
      </w:pPr>
      <w:del w:id="6462" w:author="Windows User" w:date="2019-09-19T21:33:00Z">
        <w:r w:rsidRPr="006A0BE8" w:rsidDel="006A7D3E">
          <w:rPr>
            <w:rFonts w:cs="Times New Roman"/>
            <w:i/>
            <w:szCs w:val="24"/>
          </w:rPr>
          <w:delText>Sequence diagram</w:delText>
        </w:r>
        <w:r w:rsidRPr="006A0BE8" w:rsidDel="006A7D3E">
          <w:rPr>
            <w:rFonts w:cs="Times New Roman"/>
            <w:szCs w:val="24"/>
          </w:rPr>
          <w:delText xml:space="preserve"> lihat grafik arus menggambarkan interaksi objek pada proses menampilkan grafik arus yang dihasilkan secara realtime. Proses ini dapat dilihat pada gambar </w:delText>
        </w:r>
        <w:r w:rsidR="007A027C" w:rsidRPr="006A0BE8" w:rsidDel="006A7D3E">
          <w:rPr>
            <w:rFonts w:cs="Times New Roman"/>
            <w:szCs w:val="24"/>
          </w:rPr>
          <w:delText>4.26</w:delText>
        </w:r>
        <w:bookmarkStart w:id="6463" w:name="_Toc23497158"/>
        <w:bookmarkStart w:id="6464" w:name="_Toc23553342"/>
        <w:bookmarkEnd w:id="6463"/>
        <w:bookmarkEnd w:id="6464"/>
      </w:del>
    </w:p>
    <w:p w14:paraId="69B5B903" w14:textId="48698A57" w:rsidR="00B7680C" w:rsidRPr="006A0BE8" w:rsidDel="006A7D3E" w:rsidRDefault="00B7680C" w:rsidP="00B7680C">
      <w:pPr>
        <w:keepNext/>
        <w:ind w:firstLine="567"/>
        <w:rPr>
          <w:del w:id="6465" w:author="Windows User" w:date="2019-09-19T21:33:00Z"/>
          <w:rFonts w:cs="Times New Roman"/>
        </w:rPr>
      </w:pPr>
      <w:del w:id="6466" w:author="Windows User" w:date="2019-09-19T21:33:00Z">
        <w:r w:rsidRPr="006A0BE8" w:rsidDel="006A7D3E">
          <w:rPr>
            <w:rFonts w:cs="Times New Roman"/>
            <w:noProof/>
          </w:rPr>
          <w:drawing>
            <wp:inline distT="0" distB="0" distL="0" distR="0" wp14:anchorId="09252A69" wp14:editId="72779D51">
              <wp:extent cx="3237673" cy="2147299"/>
              <wp:effectExtent l="0" t="0" r="127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61962" cy="2163408"/>
                      </a:xfrm>
                      <a:prstGeom prst="rect">
                        <a:avLst/>
                      </a:prstGeom>
                    </pic:spPr>
                  </pic:pic>
                </a:graphicData>
              </a:graphic>
            </wp:inline>
          </w:drawing>
        </w:r>
        <w:bookmarkStart w:id="6467" w:name="_Toc23497159"/>
        <w:bookmarkStart w:id="6468" w:name="_Toc23553343"/>
        <w:bookmarkEnd w:id="6467"/>
        <w:bookmarkEnd w:id="6468"/>
      </w:del>
    </w:p>
    <w:p w14:paraId="50C88EDF" w14:textId="68DF32C9" w:rsidR="00B7680C" w:rsidRPr="006A0BE8" w:rsidDel="006A7D3E" w:rsidRDefault="00B7680C" w:rsidP="00B7680C">
      <w:pPr>
        <w:pStyle w:val="Caption"/>
        <w:jc w:val="center"/>
        <w:rPr>
          <w:del w:id="6469" w:author="Windows User" w:date="2019-09-19T21:33:00Z"/>
          <w:rFonts w:cs="Times New Roman"/>
          <w:i w:val="0"/>
          <w:color w:val="auto"/>
          <w:sz w:val="22"/>
        </w:rPr>
      </w:pPr>
      <w:del w:id="6470" w:author="Windows User" w:date="2019-09-19T21:33:00Z">
        <w:r w:rsidRPr="006A0BE8" w:rsidDel="006A7D3E">
          <w:rPr>
            <w:rFonts w:cs="Times New Roman"/>
            <w:i w:val="0"/>
            <w:color w:val="auto"/>
            <w:sz w:val="22"/>
          </w:rPr>
          <w:delText xml:space="preserve">Gambar </w:delText>
        </w:r>
      </w:del>
      <w:del w:id="6471" w:author="Windows User" w:date="2019-09-18T14:43:00Z">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26</w:delText>
        </w:r>
        <w:r w:rsidR="00F25887" w:rsidRPr="006A0BE8" w:rsidDel="007F4597">
          <w:rPr>
            <w:rFonts w:cs="Times New Roman"/>
            <w:i w:val="0"/>
            <w:sz w:val="22"/>
          </w:rPr>
          <w:fldChar w:fldCharType="end"/>
        </w:r>
      </w:del>
      <w:del w:id="6472" w:author="Windows User" w:date="2019-09-19T21:33:00Z">
        <w:r w:rsidRPr="006A0BE8" w:rsidDel="006A7D3E">
          <w:rPr>
            <w:rFonts w:cs="Times New Roman"/>
            <w:i w:val="0"/>
            <w:color w:val="auto"/>
            <w:sz w:val="22"/>
          </w:rPr>
          <w:delText xml:space="preserve"> Grafik Arus</w:delText>
        </w:r>
        <w:bookmarkStart w:id="6473" w:name="_Toc23497160"/>
        <w:bookmarkStart w:id="6474" w:name="_Toc23553344"/>
        <w:bookmarkEnd w:id="6473"/>
        <w:bookmarkEnd w:id="6474"/>
      </w:del>
    </w:p>
    <w:p w14:paraId="6BE6EF31" w14:textId="3D82442A" w:rsidR="004054A0" w:rsidRPr="006A0BE8" w:rsidDel="006A7D3E" w:rsidRDefault="004054A0">
      <w:pPr>
        <w:pStyle w:val="Heading3"/>
        <w:numPr>
          <w:ilvl w:val="2"/>
          <w:numId w:val="45"/>
        </w:numPr>
        <w:ind w:left="357" w:hanging="357"/>
        <w:rPr>
          <w:del w:id="6475" w:author="Windows User" w:date="2019-09-19T21:33:00Z"/>
          <w:rFonts w:cs="Times New Roman"/>
        </w:rPr>
        <w:pPrChange w:id="6476" w:author="Windows User" w:date="2019-09-19T03:35:00Z">
          <w:pPr>
            <w:pStyle w:val="Heading3"/>
          </w:pPr>
        </w:pPrChange>
      </w:pPr>
      <w:del w:id="6477" w:author="Windows User" w:date="2019-09-19T21:33:00Z">
        <w:r w:rsidRPr="006A0BE8" w:rsidDel="006A7D3E">
          <w:rPr>
            <w:rFonts w:cs="Times New Roman"/>
          </w:rPr>
          <w:delText>Grafik Tegangan</w:delText>
        </w:r>
        <w:bookmarkStart w:id="6478" w:name="_Toc23497161"/>
        <w:bookmarkStart w:id="6479" w:name="_Toc23553345"/>
        <w:bookmarkEnd w:id="6478"/>
        <w:bookmarkEnd w:id="6479"/>
      </w:del>
    </w:p>
    <w:p w14:paraId="43608941" w14:textId="07F8D7DD" w:rsidR="00B7680C" w:rsidRPr="006A0BE8" w:rsidDel="006A7D3E" w:rsidRDefault="00B7680C" w:rsidP="00B7680C">
      <w:pPr>
        <w:ind w:firstLine="567"/>
        <w:rPr>
          <w:del w:id="6480" w:author="Windows User" w:date="2019-09-19T21:33:00Z"/>
          <w:rFonts w:cs="Times New Roman"/>
          <w:szCs w:val="24"/>
        </w:rPr>
      </w:pPr>
      <w:del w:id="6481" w:author="Windows User" w:date="2019-09-19T21:33:00Z">
        <w:r w:rsidRPr="006A0BE8" w:rsidDel="006A7D3E">
          <w:rPr>
            <w:rFonts w:cs="Times New Roman"/>
            <w:i/>
            <w:szCs w:val="24"/>
          </w:rPr>
          <w:delText>Sequence diagram</w:delText>
        </w:r>
        <w:r w:rsidRPr="006A0BE8" w:rsidDel="006A7D3E">
          <w:rPr>
            <w:rFonts w:cs="Times New Roman"/>
            <w:szCs w:val="24"/>
          </w:rPr>
          <w:delText xml:space="preserve"> lihat</w:delText>
        </w:r>
        <w:r w:rsidR="00DE6985" w:rsidRPr="006A0BE8" w:rsidDel="006A7D3E">
          <w:rPr>
            <w:rFonts w:cs="Times New Roman"/>
            <w:szCs w:val="24"/>
          </w:rPr>
          <w:delText xml:space="preserve"> grafik</w:delText>
        </w:r>
        <w:r w:rsidRPr="006A0BE8" w:rsidDel="006A7D3E">
          <w:rPr>
            <w:rFonts w:cs="Times New Roman"/>
            <w:szCs w:val="24"/>
          </w:rPr>
          <w:delText xml:space="preserve"> tegangan  menggambarkan interaksi objek pada proses menampilkan grafik tegangan yang dihasilkan secara realtime. Proses ini dapat dilihat pada gambar </w:delText>
        </w:r>
        <w:r w:rsidR="007A027C" w:rsidRPr="006A0BE8" w:rsidDel="006A7D3E">
          <w:rPr>
            <w:rFonts w:cs="Times New Roman"/>
            <w:szCs w:val="24"/>
          </w:rPr>
          <w:delText>4.27</w:delText>
        </w:r>
        <w:bookmarkStart w:id="6482" w:name="_Toc23497162"/>
        <w:bookmarkStart w:id="6483" w:name="_Toc23553346"/>
        <w:bookmarkEnd w:id="6482"/>
        <w:bookmarkEnd w:id="6483"/>
      </w:del>
    </w:p>
    <w:p w14:paraId="22D1CE3B" w14:textId="2C57EAD6" w:rsidR="00B7680C" w:rsidRPr="006A0BE8" w:rsidDel="006A7D3E" w:rsidRDefault="00B7680C" w:rsidP="00B7680C">
      <w:pPr>
        <w:rPr>
          <w:del w:id="6484" w:author="Windows User" w:date="2019-09-19T21:33:00Z"/>
          <w:rFonts w:cs="Times New Roman"/>
        </w:rPr>
      </w:pPr>
      <w:del w:id="6485" w:author="Windows User" w:date="2019-09-19T21:33:00Z">
        <w:r w:rsidRPr="006A0BE8" w:rsidDel="006A7D3E">
          <w:rPr>
            <w:rFonts w:cs="Times New Roman"/>
            <w:noProof/>
          </w:rPr>
          <w:drawing>
            <wp:inline distT="0" distB="0" distL="0" distR="0" wp14:anchorId="29C7C206" wp14:editId="71DB1E64">
              <wp:extent cx="3543300" cy="2472766"/>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60460" cy="2484741"/>
                      </a:xfrm>
                      <a:prstGeom prst="rect">
                        <a:avLst/>
                      </a:prstGeom>
                    </pic:spPr>
                  </pic:pic>
                </a:graphicData>
              </a:graphic>
            </wp:inline>
          </w:drawing>
        </w:r>
        <w:bookmarkStart w:id="6486" w:name="_Toc23497163"/>
        <w:bookmarkStart w:id="6487" w:name="_Toc23553347"/>
        <w:bookmarkEnd w:id="6486"/>
        <w:bookmarkEnd w:id="6487"/>
      </w:del>
    </w:p>
    <w:p w14:paraId="7389705B" w14:textId="785DA902" w:rsidR="00B7680C" w:rsidRPr="006A0BE8" w:rsidDel="006A7D3E" w:rsidRDefault="00B7680C" w:rsidP="00B7680C">
      <w:pPr>
        <w:pStyle w:val="Caption"/>
        <w:jc w:val="center"/>
        <w:rPr>
          <w:del w:id="6488" w:author="Windows User" w:date="2019-09-19T21:33:00Z"/>
          <w:rFonts w:cs="Times New Roman"/>
          <w:i w:val="0"/>
          <w:color w:val="auto"/>
          <w:sz w:val="22"/>
        </w:rPr>
      </w:pPr>
      <w:del w:id="6489" w:author="Windows User" w:date="2019-09-19T21:33:00Z">
        <w:r w:rsidRPr="006A0BE8" w:rsidDel="006A7D3E">
          <w:rPr>
            <w:rFonts w:cs="Times New Roman"/>
            <w:i w:val="0"/>
            <w:color w:val="auto"/>
            <w:sz w:val="22"/>
          </w:rPr>
          <w:delText xml:space="preserve">Gambar </w:delText>
        </w:r>
      </w:del>
      <w:del w:id="6490" w:author="Windows User" w:date="2019-09-18T14:43:00Z">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27</w:delText>
        </w:r>
        <w:r w:rsidR="00F25887" w:rsidRPr="006A0BE8" w:rsidDel="007F4597">
          <w:rPr>
            <w:rFonts w:cs="Times New Roman"/>
            <w:i w:val="0"/>
            <w:sz w:val="22"/>
          </w:rPr>
          <w:fldChar w:fldCharType="end"/>
        </w:r>
      </w:del>
      <w:del w:id="6491" w:author="Windows User" w:date="2019-09-19T21:33:00Z">
        <w:r w:rsidRPr="006A0BE8" w:rsidDel="006A7D3E">
          <w:rPr>
            <w:rFonts w:cs="Times New Roman"/>
            <w:i w:val="0"/>
            <w:color w:val="auto"/>
            <w:sz w:val="22"/>
          </w:rPr>
          <w:delText xml:space="preserve"> Grafik Tegangan</w:delText>
        </w:r>
        <w:bookmarkStart w:id="6492" w:name="_Toc23497164"/>
        <w:bookmarkStart w:id="6493" w:name="_Toc23553348"/>
        <w:bookmarkEnd w:id="6492"/>
        <w:bookmarkEnd w:id="6493"/>
      </w:del>
    </w:p>
    <w:p w14:paraId="625F0D2D" w14:textId="5FB417D1" w:rsidR="00B7680C" w:rsidRPr="006A0BE8" w:rsidDel="006A7D3E" w:rsidRDefault="00B7680C" w:rsidP="00B7680C">
      <w:pPr>
        <w:rPr>
          <w:del w:id="6494" w:author="Windows User" w:date="2019-09-19T21:33:00Z"/>
          <w:rFonts w:cs="Times New Roman"/>
        </w:rPr>
      </w:pPr>
      <w:bookmarkStart w:id="6495" w:name="_Toc23497165"/>
      <w:bookmarkStart w:id="6496" w:name="_Toc23553349"/>
      <w:bookmarkEnd w:id="6495"/>
      <w:bookmarkEnd w:id="6496"/>
    </w:p>
    <w:p w14:paraId="1FE3F3F8" w14:textId="4AD6606D" w:rsidR="004054A0" w:rsidRPr="006A0BE8" w:rsidDel="006A7D3E" w:rsidRDefault="004054A0">
      <w:pPr>
        <w:pStyle w:val="Heading3"/>
        <w:numPr>
          <w:ilvl w:val="2"/>
          <w:numId w:val="45"/>
        </w:numPr>
        <w:ind w:left="357" w:hanging="357"/>
        <w:rPr>
          <w:del w:id="6497" w:author="Windows User" w:date="2019-09-19T21:33:00Z"/>
          <w:rFonts w:cs="Times New Roman"/>
        </w:rPr>
        <w:pPrChange w:id="6498" w:author="Windows User" w:date="2019-09-19T03:35:00Z">
          <w:pPr>
            <w:pStyle w:val="Heading3"/>
          </w:pPr>
        </w:pPrChange>
      </w:pPr>
      <w:del w:id="6499" w:author="Windows User" w:date="2019-09-19T21:33:00Z">
        <w:r w:rsidRPr="006A0BE8" w:rsidDel="006A7D3E">
          <w:rPr>
            <w:rFonts w:cs="Times New Roman"/>
          </w:rPr>
          <w:delText>History Sudut x</w:delText>
        </w:r>
        <w:bookmarkStart w:id="6500" w:name="_Toc23497166"/>
        <w:bookmarkStart w:id="6501" w:name="_Toc23553350"/>
        <w:bookmarkEnd w:id="6500"/>
        <w:bookmarkEnd w:id="6501"/>
      </w:del>
    </w:p>
    <w:p w14:paraId="5199EAC2" w14:textId="02DEBBE1" w:rsidR="00DE6985" w:rsidRPr="006A0BE8" w:rsidDel="006A7D3E" w:rsidRDefault="00DE6985" w:rsidP="00DE6985">
      <w:pPr>
        <w:ind w:firstLine="567"/>
        <w:rPr>
          <w:del w:id="6502" w:author="Windows User" w:date="2019-09-19T21:33:00Z"/>
          <w:rFonts w:cs="Times New Roman"/>
          <w:szCs w:val="24"/>
        </w:rPr>
      </w:pPr>
      <w:del w:id="6503" w:author="Windows User" w:date="2019-09-19T21:33:00Z">
        <w:r w:rsidRPr="006A0BE8" w:rsidDel="006A7D3E">
          <w:rPr>
            <w:rFonts w:cs="Times New Roman"/>
            <w:i/>
            <w:szCs w:val="24"/>
          </w:rPr>
          <w:delText>Sequence diagram</w:delText>
        </w:r>
        <w:r w:rsidRPr="006A0BE8" w:rsidDel="006A7D3E">
          <w:rPr>
            <w:rFonts w:cs="Times New Roman"/>
            <w:szCs w:val="24"/>
          </w:rPr>
          <w:delText xml:space="preserve"> lihat history sudut x menggambarkan interaksi objek pada proses menampilkan perubahan-perubahan data sudut x. Proses ini dapat dilihat pada gambar </w:delText>
        </w:r>
        <w:r w:rsidR="007A027C" w:rsidRPr="006A0BE8" w:rsidDel="006A7D3E">
          <w:rPr>
            <w:rFonts w:cs="Times New Roman"/>
            <w:szCs w:val="24"/>
          </w:rPr>
          <w:delText>4.28</w:delText>
        </w:r>
        <w:r w:rsidRPr="006A0BE8" w:rsidDel="006A7D3E">
          <w:rPr>
            <w:rFonts w:cs="Times New Roman"/>
            <w:szCs w:val="24"/>
          </w:rPr>
          <w:delText>.</w:delText>
        </w:r>
        <w:bookmarkStart w:id="6504" w:name="_Toc23497167"/>
        <w:bookmarkStart w:id="6505" w:name="_Toc23553351"/>
        <w:bookmarkEnd w:id="6504"/>
        <w:bookmarkEnd w:id="6505"/>
      </w:del>
    </w:p>
    <w:p w14:paraId="62E3D642" w14:textId="12A47A1A" w:rsidR="00DE6985" w:rsidRPr="006A0BE8" w:rsidDel="006A7D3E" w:rsidRDefault="00DE6985" w:rsidP="00DE6985">
      <w:pPr>
        <w:keepNext/>
        <w:rPr>
          <w:del w:id="6506" w:author="Windows User" w:date="2019-09-19T21:33:00Z"/>
          <w:rFonts w:cs="Times New Roman"/>
        </w:rPr>
      </w:pPr>
      <w:del w:id="6507" w:author="Windows User" w:date="2019-09-19T21:33:00Z">
        <w:r w:rsidRPr="006A0BE8" w:rsidDel="006A7D3E">
          <w:rPr>
            <w:rFonts w:cs="Times New Roman"/>
            <w:noProof/>
          </w:rPr>
          <w:drawing>
            <wp:inline distT="0" distB="0" distL="0" distR="0" wp14:anchorId="5C04C443" wp14:editId="7E29C6CE">
              <wp:extent cx="3670186" cy="2371725"/>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76737" cy="2375958"/>
                      </a:xfrm>
                      <a:prstGeom prst="rect">
                        <a:avLst/>
                      </a:prstGeom>
                    </pic:spPr>
                  </pic:pic>
                </a:graphicData>
              </a:graphic>
            </wp:inline>
          </w:drawing>
        </w:r>
        <w:bookmarkStart w:id="6508" w:name="_Toc23497168"/>
        <w:bookmarkStart w:id="6509" w:name="_Toc23553352"/>
        <w:bookmarkEnd w:id="6508"/>
        <w:bookmarkEnd w:id="6509"/>
      </w:del>
    </w:p>
    <w:p w14:paraId="1164583E" w14:textId="676D2F71" w:rsidR="00DE6985" w:rsidRPr="006A0BE8" w:rsidDel="006A7D3E" w:rsidRDefault="00DE6985" w:rsidP="00DE6985">
      <w:pPr>
        <w:pStyle w:val="Caption"/>
        <w:jc w:val="center"/>
        <w:rPr>
          <w:del w:id="6510" w:author="Windows User" w:date="2019-09-19T21:33:00Z"/>
          <w:rFonts w:cs="Times New Roman"/>
          <w:i w:val="0"/>
          <w:color w:val="auto"/>
          <w:sz w:val="22"/>
        </w:rPr>
      </w:pPr>
      <w:del w:id="6511" w:author="Windows User" w:date="2019-09-19T21:33:00Z">
        <w:r w:rsidRPr="006A0BE8" w:rsidDel="006A7D3E">
          <w:rPr>
            <w:rFonts w:cs="Times New Roman"/>
            <w:i w:val="0"/>
            <w:color w:val="auto"/>
            <w:sz w:val="22"/>
          </w:rPr>
          <w:delText xml:space="preserve">Gambar </w:delText>
        </w:r>
      </w:del>
      <w:del w:id="6512" w:author="Windows User" w:date="2019-09-18T14:43:00Z">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28</w:delText>
        </w:r>
        <w:r w:rsidR="00F25887" w:rsidRPr="006A0BE8" w:rsidDel="007F4597">
          <w:rPr>
            <w:rFonts w:cs="Times New Roman"/>
            <w:i w:val="0"/>
            <w:sz w:val="22"/>
          </w:rPr>
          <w:fldChar w:fldCharType="end"/>
        </w:r>
      </w:del>
      <w:del w:id="6513" w:author="Windows User" w:date="2019-09-19T21:33:00Z">
        <w:r w:rsidRPr="006A0BE8" w:rsidDel="006A7D3E">
          <w:rPr>
            <w:rFonts w:cs="Times New Roman"/>
            <w:i w:val="0"/>
            <w:color w:val="auto"/>
            <w:sz w:val="22"/>
          </w:rPr>
          <w:delText xml:space="preserve"> History Sudut x</w:delText>
        </w:r>
        <w:bookmarkStart w:id="6514" w:name="_Toc23497169"/>
        <w:bookmarkStart w:id="6515" w:name="_Toc23553353"/>
        <w:bookmarkEnd w:id="6514"/>
        <w:bookmarkEnd w:id="6515"/>
      </w:del>
    </w:p>
    <w:p w14:paraId="428BBA47" w14:textId="45AA112F" w:rsidR="004054A0" w:rsidRPr="006A0BE8" w:rsidDel="006A7D3E" w:rsidRDefault="004054A0">
      <w:pPr>
        <w:pStyle w:val="Heading3"/>
        <w:numPr>
          <w:ilvl w:val="2"/>
          <w:numId w:val="45"/>
        </w:numPr>
        <w:ind w:left="357" w:hanging="357"/>
        <w:rPr>
          <w:del w:id="6516" w:author="Windows User" w:date="2019-09-19T21:33:00Z"/>
          <w:rFonts w:cs="Times New Roman"/>
        </w:rPr>
        <w:pPrChange w:id="6517" w:author="Windows User" w:date="2019-09-19T03:35:00Z">
          <w:pPr>
            <w:pStyle w:val="Heading3"/>
          </w:pPr>
        </w:pPrChange>
      </w:pPr>
      <w:del w:id="6518" w:author="Windows User" w:date="2019-09-19T21:33:00Z">
        <w:r w:rsidRPr="006A0BE8" w:rsidDel="006A7D3E">
          <w:rPr>
            <w:rFonts w:cs="Times New Roman"/>
          </w:rPr>
          <w:delText>History Sudut y</w:delText>
        </w:r>
        <w:bookmarkStart w:id="6519" w:name="_Toc23497170"/>
        <w:bookmarkStart w:id="6520" w:name="_Toc23553354"/>
        <w:bookmarkEnd w:id="6519"/>
        <w:bookmarkEnd w:id="6520"/>
      </w:del>
    </w:p>
    <w:p w14:paraId="29B69FAB" w14:textId="391D363F" w:rsidR="00DE6985" w:rsidRPr="006A0BE8" w:rsidDel="006A7D3E" w:rsidRDefault="00DE6985" w:rsidP="00DE6985">
      <w:pPr>
        <w:ind w:firstLine="567"/>
        <w:rPr>
          <w:del w:id="6521" w:author="Windows User" w:date="2019-09-19T21:33:00Z"/>
          <w:rFonts w:cs="Times New Roman"/>
          <w:szCs w:val="24"/>
        </w:rPr>
      </w:pPr>
      <w:del w:id="6522" w:author="Windows User" w:date="2019-09-19T21:33:00Z">
        <w:r w:rsidRPr="006A0BE8" w:rsidDel="006A7D3E">
          <w:rPr>
            <w:rFonts w:cs="Times New Roman"/>
            <w:i/>
            <w:szCs w:val="24"/>
          </w:rPr>
          <w:delText>Sequence diagram</w:delText>
        </w:r>
        <w:r w:rsidRPr="006A0BE8" w:rsidDel="006A7D3E">
          <w:rPr>
            <w:rFonts w:cs="Times New Roman"/>
            <w:szCs w:val="24"/>
          </w:rPr>
          <w:delText xml:space="preserve"> lihat history sudut y menggambarkan interaksi objek pada proses menampilkan perubahan-perubahan data sudut y. Proses ini dapat dilihat pada gambar </w:delText>
        </w:r>
        <w:r w:rsidR="007A027C" w:rsidRPr="006A0BE8" w:rsidDel="006A7D3E">
          <w:rPr>
            <w:rFonts w:cs="Times New Roman"/>
            <w:szCs w:val="24"/>
          </w:rPr>
          <w:delText>4.29.</w:delText>
        </w:r>
        <w:bookmarkStart w:id="6523" w:name="_Toc23497171"/>
        <w:bookmarkStart w:id="6524" w:name="_Toc23553355"/>
        <w:bookmarkEnd w:id="6523"/>
        <w:bookmarkEnd w:id="6524"/>
      </w:del>
    </w:p>
    <w:p w14:paraId="53E35242" w14:textId="726A2BFE" w:rsidR="00DE6985" w:rsidRPr="006A0BE8" w:rsidDel="006A7D3E" w:rsidRDefault="00DE6985" w:rsidP="00DE6985">
      <w:pPr>
        <w:keepNext/>
        <w:ind w:firstLine="567"/>
        <w:rPr>
          <w:del w:id="6525" w:author="Windows User" w:date="2019-09-19T21:33:00Z"/>
          <w:rFonts w:cs="Times New Roman"/>
        </w:rPr>
      </w:pPr>
      <w:del w:id="6526" w:author="Windows User" w:date="2019-09-19T21:33:00Z">
        <w:r w:rsidRPr="006A0BE8" w:rsidDel="006A7D3E">
          <w:rPr>
            <w:rFonts w:cs="Times New Roman"/>
            <w:noProof/>
          </w:rPr>
          <w:drawing>
            <wp:inline distT="0" distB="0" distL="0" distR="0" wp14:anchorId="59A1BB45" wp14:editId="23BCBD01">
              <wp:extent cx="3228975" cy="2154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45441" cy="2165535"/>
                      </a:xfrm>
                      <a:prstGeom prst="rect">
                        <a:avLst/>
                      </a:prstGeom>
                    </pic:spPr>
                  </pic:pic>
                </a:graphicData>
              </a:graphic>
            </wp:inline>
          </w:drawing>
        </w:r>
        <w:bookmarkStart w:id="6527" w:name="_Toc23497172"/>
        <w:bookmarkStart w:id="6528" w:name="_Toc23553356"/>
        <w:bookmarkEnd w:id="6527"/>
        <w:bookmarkEnd w:id="6528"/>
      </w:del>
    </w:p>
    <w:p w14:paraId="6D712C1F" w14:textId="3BCF6C0C" w:rsidR="00DE6985" w:rsidRPr="006A0BE8" w:rsidDel="006A7D3E" w:rsidRDefault="00DE6985" w:rsidP="007E74B5">
      <w:pPr>
        <w:pStyle w:val="Caption"/>
        <w:jc w:val="center"/>
        <w:rPr>
          <w:del w:id="6529" w:author="Windows User" w:date="2019-09-19T21:33:00Z"/>
          <w:rFonts w:cs="Times New Roman"/>
          <w:i w:val="0"/>
          <w:color w:val="auto"/>
          <w:sz w:val="22"/>
          <w:szCs w:val="24"/>
        </w:rPr>
      </w:pPr>
      <w:del w:id="6530" w:author="Windows User" w:date="2019-09-19T21:33:00Z">
        <w:r w:rsidRPr="006A0BE8" w:rsidDel="006A7D3E">
          <w:rPr>
            <w:rFonts w:cs="Times New Roman"/>
            <w:i w:val="0"/>
            <w:color w:val="auto"/>
            <w:sz w:val="22"/>
          </w:rPr>
          <w:delText xml:space="preserve">Gambar </w:delText>
        </w:r>
      </w:del>
      <w:del w:id="6531" w:author="Windows User" w:date="2019-09-18T14:43:00Z">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29</w:delText>
        </w:r>
        <w:r w:rsidR="00F25887" w:rsidRPr="006A0BE8" w:rsidDel="007F4597">
          <w:rPr>
            <w:rFonts w:cs="Times New Roman"/>
            <w:i w:val="0"/>
            <w:sz w:val="22"/>
          </w:rPr>
          <w:fldChar w:fldCharType="end"/>
        </w:r>
      </w:del>
      <w:del w:id="6532" w:author="Windows User" w:date="2019-09-19T21:33:00Z">
        <w:r w:rsidRPr="006A0BE8" w:rsidDel="006A7D3E">
          <w:rPr>
            <w:rFonts w:cs="Times New Roman"/>
            <w:i w:val="0"/>
            <w:color w:val="auto"/>
            <w:sz w:val="22"/>
          </w:rPr>
          <w:delText xml:space="preserve"> History Sudut y</w:delText>
        </w:r>
        <w:bookmarkStart w:id="6533" w:name="_Toc23497173"/>
        <w:bookmarkStart w:id="6534" w:name="_Toc23553357"/>
        <w:bookmarkEnd w:id="6533"/>
        <w:bookmarkEnd w:id="6534"/>
      </w:del>
    </w:p>
    <w:p w14:paraId="1B21D9B1" w14:textId="71982A3A" w:rsidR="004054A0" w:rsidRPr="006A0BE8" w:rsidDel="006A7D3E" w:rsidRDefault="004054A0">
      <w:pPr>
        <w:pStyle w:val="Heading3"/>
        <w:numPr>
          <w:ilvl w:val="2"/>
          <w:numId w:val="45"/>
        </w:numPr>
        <w:ind w:left="357" w:hanging="357"/>
        <w:rPr>
          <w:del w:id="6535" w:author="Windows User" w:date="2019-09-19T21:33:00Z"/>
          <w:rFonts w:cs="Times New Roman"/>
        </w:rPr>
        <w:pPrChange w:id="6536" w:author="Windows User" w:date="2019-09-19T03:35:00Z">
          <w:pPr>
            <w:pStyle w:val="Heading3"/>
          </w:pPr>
        </w:pPrChange>
      </w:pPr>
      <w:del w:id="6537" w:author="Windows User" w:date="2019-09-19T21:33:00Z">
        <w:r w:rsidRPr="006A0BE8" w:rsidDel="006A7D3E">
          <w:rPr>
            <w:rFonts w:cs="Times New Roman"/>
          </w:rPr>
          <w:delText>Grafik Sudut x</w:delText>
        </w:r>
        <w:bookmarkStart w:id="6538" w:name="_Toc23497174"/>
        <w:bookmarkStart w:id="6539" w:name="_Toc23553358"/>
        <w:bookmarkEnd w:id="6538"/>
        <w:bookmarkEnd w:id="6539"/>
      </w:del>
    </w:p>
    <w:p w14:paraId="1F9FCB0B" w14:textId="4875817F" w:rsidR="00DE6985" w:rsidRPr="006A0BE8" w:rsidDel="006A7D3E" w:rsidRDefault="00DE6985" w:rsidP="00DE6985">
      <w:pPr>
        <w:ind w:firstLine="567"/>
        <w:rPr>
          <w:del w:id="6540" w:author="Windows User" w:date="2019-09-19T21:33:00Z"/>
          <w:rFonts w:cs="Times New Roman"/>
          <w:szCs w:val="24"/>
        </w:rPr>
      </w:pPr>
      <w:del w:id="6541" w:author="Windows User" w:date="2019-09-19T21:33:00Z">
        <w:r w:rsidRPr="006A0BE8" w:rsidDel="006A7D3E">
          <w:rPr>
            <w:rFonts w:cs="Times New Roman"/>
            <w:i/>
            <w:szCs w:val="24"/>
          </w:rPr>
          <w:delText>Sequence diagram</w:delText>
        </w:r>
        <w:r w:rsidRPr="006A0BE8" w:rsidDel="006A7D3E">
          <w:rPr>
            <w:rFonts w:cs="Times New Roman"/>
            <w:szCs w:val="24"/>
          </w:rPr>
          <w:delText xml:space="preserve"> grafik sudut y menggambarkan interaksi objek pada proses menampilkan perubahan-perubahan sudut y secara realtime. Proses ini dapat dilihat pada gambar </w:delText>
        </w:r>
        <w:r w:rsidR="007A027C" w:rsidRPr="006A0BE8" w:rsidDel="006A7D3E">
          <w:rPr>
            <w:rFonts w:cs="Times New Roman"/>
            <w:szCs w:val="24"/>
          </w:rPr>
          <w:delText>4.30.</w:delText>
        </w:r>
        <w:bookmarkStart w:id="6542" w:name="_Toc23497175"/>
        <w:bookmarkStart w:id="6543" w:name="_Toc23553359"/>
        <w:bookmarkEnd w:id="6542"/>
        <w:bookmarkEnd w:id="6543"/>
      </w:del>
    </w:p>
    <w:p w14:paraId="618910B7" w14:textId="12116C80" w:rsidR="00DE6985" w:rsidRPr="006A0BE8" w:rsidDel="006A7D3E" w:rsidRDefault="00DE6985" w:rsidP="00DE6985">
      <w:pPr>
        <w:keepNext/>
        <w:ind w:firstLine="567"/>
        <w:rPr>
          <w:del w:id="6544" w:author="Windows User" w:date="2019-09-19T21:33:00Z"/>
          <w:rFonts w:cs="Times New Roman"/>
        </w:rPr>
      </w:pPr>
      <w:del w:id="6545" w:author="Windows User" w:date="2019-09-19T21:33:00Z">
        <w:r w:rsidRPr="006A0BE8" w:rsidDel="006A7D3E">
          <w:rPr>
            <w:rFonts w:cs="Times New Roman"/>
            <w:noProof/>
          </w:rPr>
          <w:drawing>
            <wp:inline distT="0" distB="0" distL="0" distR="0" wp14:anchorId="2344EFED" wp14:editId="1AABA60F">
              <wp:extent cx="3371850" cy="224393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76550" cy="2247063"/>
                      </a:xfrm>
                      <a:prstGeom prst="rect">
                        <a:avLst/>
                      </a:prstGeom>
                    </pic:spPr>
                  </pic:pic>
                </a:graphicData>
              </a:graphic>
            </wp:inline>
          </w:drawing>
        </w:r>
        <w:bookmarkStart w:id="6546" w:name="_Toc23497176"/>
        <w:bookmarkStart w:id="6547" w:name="_Toc23553360"/>
        <w:bookmarkEnd w:id="6546"/>
        <w:bookmarkEnd w:id="6547"/>
      </w:del>
    </w:p>
    <w:p w14:paraId="4FA5D78A" w14:textId="15B5A650" w:rsidR="00DE6985" w:rsidRPr="006A0BE8" w:rsidDel="006A7D3E" w:rsidRDefault="00DE6985" w:rsidP="00DE6985">
      <w:pPr>
        <w:pStyle w:val="Caption"/>
        <w:jc w:val="center"/>
        <w:rPr>
          <w:del w:id="6548" w:author="Windows User" w:date="2019-09-19T21:33:00Z"/>
          <w:rFonts w:cs="Times New Roman"/>
          <w:i w:val="0"/>
          <w:color w:val="auto"/>
          <w:sz w:val="22"/>
          <w:szCs w:val="24"/>
        </w:rPr>
      </w:pPr>
      <w:del w:id="6549" w:author="Windows User" w:date="2019-09-19T21:33:00Z">
        <w:r w:rsidRPr="006A0BE8" w:rsidDel="006A7D3E">
          <w:rPr>
            <w:rFonts w:cs="Times New Roman"/>
            <w:i w:val="0"/>
            <w:color w:val="auto"/>
            <w:sz w:val="22"/>
          </w:rPr>
          <w:delText xml:space="preserve">Gambar </w:delText>
        </w:r>
      </w:del>
      <w:del w:id="6550" w:author="Windows User" w:date="2019-09-18T14:43:00Z">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30</w:delText>
        </w:r>
        <w:r w:rsidR="00F25887" w:rsidRPr="006A0BE8" w:rsidDel="007F4597">
          <w:rPr>
            <w:rFonts w:cs="Times New Roman"/>
            <w:i w:val="0"/>
            <w:sz w:val="22"/>
          </w:rPr>
          <w:fldChar w:fldCharType="end"/>
        </w:r>
      </w:del>
      <w:del w:id="6551" w:author="Windows User" w:date="2019-09-19T21:33:00Z">
        <w:r w:rsidRPr="006A0BE8" w:rsidDel="006A7D3E">
          <w:rPr>
            <w:rFonts w:cs="Times New Roman"/>
            <w:i w:val="0"/>
            <w:color w:val="auto"/>
            <w:sz w:val="22"/>
          </w:rPr>
          <w:delText xml:space="preserve"> Grafik Sudut x</w:delText>
        </w:r>
        <w:bookmarkStart w:id="6552" w:name="_Toc23497177"/>
        <w:bookmarkStart w:id="6553" w:name="_Toc23553361"/>
        <w:bookmarkEnd w:id="6552"/>
        <w:bookmarkEnd w:id="6553"/>
      </w:del>
    </w:p>
    <w:p w14:paraId="19FD25CC" w14:textId="3EF1DDA1" w:rsidR="00DE6985" w:rsidRPr="006A0BE8" w:rsidDel="006A7D3E" w:rsidRDefault="00DE6985" w:rsidP="00DE6985">
      <w:pPr>
        <w:rPr>
          <w:del w:id="6554" w:author="Windows User" w:date="2019-09-19T21:33:00Z"/>
          <w:rFonts w:cs="Times New Roman"/>
        </w:rPr>
      </w:pPr>
      <w:bookmarkStart w:id="6555" w:name="_Toc23497178"/>
      <w:bookmarkStart w:id="6556" w:name="_Toc23553362"/>
      <w:bookmarkEnd w:id="6555"/>
      <w:bookmarkEnd w:id="6556"/>
    </w:p>
    <w:p w14:paraId="4FF7A24A" w14:textId="55B927E8" w:rsidR="004054A0" w:rsidRPr="006A0BE8" w:rsidDel="006A7D3E" w:rsidRDefault="004054A0">
      <w:pPr>
        <w:pStyle w:val="Heading3"/>
        <w:numPr>
          <w:ilvl w:val="2"/>
          <w:numId w:val="45"/>
        </w:numPr>
        <w:ind w:left="357" w:hanging="357"/>
        <w:rPr>
          <w:del w:id="6557" w:author="Windows User" w:date="2019-09-19T21:33:00Z"/>
          <w:rFonts w:cs="Times New Roman"/>
        </w:rPr>
        <w:pPrChange w:id="6558" w:author="Windows User" w:date="2019-09-19T03:35:00Z">
          <w:pPr>
            <w:pStyle w:val="Heading3"/>
          </w:pPr>
        </w:pPrChange>
      </w:pPr>
      <w:del w:id="6559" w:author="Windows User" w:date="2019-09-19T21:33:00Z">
        <w:r w:rsidRPr="006A0BE8" w:rsidDel="006A7D3E">
          <w:rPr>
            <w:rFonts w:cs="Times New Roman"/>
          </w:rPr>
          <w:delText>Grafik Sudut y</w:delText>
        </w:r>
        <w:bookmarkStart w:id="6560" w:name="_Toc23497179"/>
        <w:bookmarkStart w:id="6561" w:name="_Toc23553363"/>
        <w:bookmarkEnd w:id="6560"/>
        <w:bookmarkEnd w:id="6561"/>
      </w:del>
    </w:p>
    <w:p w14:paraId="5D05D237" w14:textId="4EF603BE" w:rsidR="00DE6985" w:rsidRPr="006A0BE8" w:rsidDel="006A7D3E" w:rsidRDefault="00DE6985" w:rsidP="00DE6985">
      <w:pPr>
        <w:ind w:firstLine="567"/>
        <w:rPr>
          <w:del w:id="6562" w:author="Windows User" w:date="2019-09-19T21:33:00Z"/>
          <w:rFonts w:cs="Times New Roman"/>
          <w:szCs w:val="24"/>
        </w:rPr>
      </w:pPr>
      <w:del w:id="6563" w:author="Windows User" w:date="2019-09-19T21:33:00Z">
        <w:r w:rsidRPr="006A0BE8" w:rsidDel="006A7D3E">
          <w:rPr>
            <w:rFonts w:cs="Times New Roman"/>
            <w:i/>
            <w:szCs w:val="24"/>
          </w:rPr>
          <w:delText>Sequence diagram</w:delText>
        </w:r>
        <w:r w:rsidRPr="006A0BE8" w:rsidDel="006A7D3E">
          <w:rPr>
            <w:rFonts w:cs="Times New Roman"/>
            <w:szCs w:val="24"/>
          </w:rPr>
          <w:delText xml:space="preserve"> grafik sudut y menggambarkan interaksi objek pada proses menampilkan perubahan-perubahan sudut y secara realtime. Proses ini dapat dilihat pada gambar </w:delText>
        </w:r>
        <w:r w:rsidR="007A027C" w:rsidRPr="006A0BE8" w:rsidDel="006A7D3E">
          <w:rPr>
            <w:rFonts w:cs="Times New Roman"/>
            <w:szCs w:val="24"/>
          </w:rPr>
          <w:delText>4.31.</w:delText>
        </w:r>
        <w:bookmarkStart w:id="6564" w:name="_Toc23497180"/>
        <w:bookmarkStart w:id="6565" w:name="_Toc23553364"/>
        <w:bookmarkEnd w:id="6564"/>
        <w:bookmarkEnd w:id="6565"/>
      </w:del>
    </w:p>
    <w:p w14:paraId="27D9CD9E" w14:textId="7B28CD82" w:rsidR="00E03988" w:rsidRPr="006A0BE8" w:rsidDel="006A7D3E" w:rsidRDefault="00E03988" w:rsidP="00E03988">
      <w:pPr>
        <w:keepNext/>
        <w:ind w:firstLine="567"/>
        <w:rPr>
          <w:del w:id="6566" w:author="Windows User" w:date="2019-09-19T21:33:00Z"/>
          <w:rFonts w:cs="Times New Roman"/>
        </w:rPr>
      </w:pPr>
      <w:del w:id="6567" w:author="Windows User" w:date="2019-09-19T21:33:00Z">
        <w:r w:rsidRPr="006A0BE8" w:rsidDel="006A7D3E">
          <w:rPr>
            <w:rFonts w:cs="Times New Roman"/>
            <w:noProof/>
          </w:rPr>
          <w:drawing>
            <wp:inline distT="0" distB="0" distL="0" distR="0" wp14:anchorId="09A5FF06" wp14:editId="460E46FE">
              <wp:extent cx="3284773" cy="24123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92621" cy="2418129"/>
                      </a:xfrm>
                      <a:prstGeom prst="rect">
                        <a:avLst/>
                      </a:prstGeom>
                    </pic:spPr>
                  </pic:pic>
                </a:graphicData>
              </a:graphic>
            </wp:inline>
          </w:drawing>
        </w:r>
        <w:bookmarkStart w:id="6568" w:name="_Toc23497181"/>
        <w:bookmarkStart w:id="6569" w:name="_Toc23553365"/>
        <w:bookmarkEnd w:id="6568"/>
        <w:bookmarkEnd w:id="6569"/>
      </w:del>
    </w:p>
    <w:p w14:paraId="07A5149F" w14:textId="5747A4A7" w:rsidR="00E03988" w:rsidRPr="006A0BE8" w:rsidDel="006A7D3E" w:rsidRDefault="00E03988" w:rsidP="00E03988">
      <w:pPr>
        <w:pStyle w:val="Caption"/>
        <w:jc w:val="center"/>
        <w:rPr>
          <w:del w:id="6570" w:author="Windows User" w:date="2019-09-19T21:33:00Z"/>
          <w:rFonts w:cs="Times New Roman"/>
          <w:i w:val="0"/>
          <w:color w:val="auto"/>
          <w:sz w:val="22"/>
          <w:szCs w:val="24"/>
        </w:rPr>
      </w:pPr>
      <w:del w:id="6571" w:author="Windows User" w:date="2019-09-19T21:33:00Z">
        <w:r w:rsidRPr="006A0BE8" w:rsidDel="006A7D3E">
          <w:rPr>
            <w:rFonts w:cs="Times New Roman"/>
            <w:i w:val="0"/>
            <w:color w:val="auto"/>
            <w:sz w:val="22"/>
          </w:rPr>
          <w:delText xml:space="preserve">Gambar </w:delText>
        </w:r>
      </w:del>
      <w:del w:id="6572" w:author="Windows User" w:date="2019-09-18T14:43:00Z">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31</w:delText>
        </w:r>
        <w:r w:rsidR="00F25887" w:rsidRPr="006A0BE8" w:rsidDel="007F4597">
          <w:rPr>
            <w:rFonts w:cs="Times New Roman"/>
            <w:i w:val="0"/>
            <w:sz w:val="22"/>
          </w:rPr>
          <w:fldChar w:fldCharType="end"/>
        </w:r>
      </w:del>
      <w:del w:id="6573" w:author="Windows User" w:date="2019-09-19T21:33:00Z">
        <w:r w:rsidRPr="006A0BE8" w:rsidDel="006A7D3E">
          <w:rPr>
            <w:rFonts w:cs="Times New Roman"/>
            <w:i w:val="0"/>
            <w:color w:val="auto"/>
            <w:sz w:val="22"/>
          </w:rPr>
          <w:delText xml:space="preserve"> Grafik Sudut y</w:delText>
        </w:r>
        <w:bookmarkStart w:id="6574" w:name="_Toc23497182"/>
        <w:bookmarkStart w:id="6575" w:name="_Toc23553366"/>
        <w:bookmarkEnd w:id="6574"/>
        <w:bookmarkEnd w:id="6575"/>
      </w:del>
    </w:p>
    <w:p w14:paraId="25239F0B" w14:textId="4B0AB309" w:rsidR="004054A0" w:rsidRPr="006A0BE8" w:rsidDel="006A7D3E" w:rsidRDefault="004054A0">
      <w:pPr>
        <w:pStyle w:val="Heading3"/>
        <w:numPr>
          <w:ilvl w:val="2"/>
          <w:numId w:val="45"/>
        </w:numPr>
        <w:ind w:left="357" w:hanging="357"/>
        <w:rPr>
          <w:del w:id="6576" w:author="Windows User" w:date="2019-09-19T21:33:00Z"/>
          <w:rFonts w:cs="Times New Roman"/>
        </w:rPr>
        <w:pPrChange w:id="6577" w:author="Windows User" w:date="2019-09-19T03:35:00Z">
          <w:pPr>
            <w:pStyle w:val="Heading3"/>
          </w:pPr>
        </w:pPrChange>
      </w:pPr>
      <w:del w:id="6578" w:author="Windows User" w:date="2019-09-19T21:33:00Z">
        <w:r w:rsidRPr="006A0BE8" w:rsidDel="006A7D3E">
          <w:rPr>
            <w:rFonts w:cs="Times New Roman"/>
          </w:rPr>
          <w:delText>Simulasi Energi</w:delText>
        </w:r>
        <w:bookmarkStart w:id="6579" w:name="_Toc23497183"/>
        <w:bookmarkStart w:id="6580" w:name="_Toc23553367"/>
        <w:bookmarkEnd w:id="6579"/>
        <w:bookmarkEnd w:id="6580"/>
      </w:del>
    </w:p>
    <w:p w14:paraId="2C484F47" w14:textId="31047860" w:rsidR="00E03988" w:rsidRPr="006A0BE8" w:rsidDel="006A7D3E" w:rsidRDefault="00E03988" w:rsidP="00E03988">
      <w:pPr>
        <w:ind w:firstLine="567"/>
        <w:rPr>
          <w:del w:id="6581" w:author="Windows User" w:date="2019-09-19T21:33:00Z"/>
          <w:rFonts w:cs="Times New Roman"/>
          <w:szCs w:val="24"/>
        </w:rPr>
      </w:pPr>
      <w:del w:id="6582" w:author="Windows User" w:date="2019-09-19T21:33:00Z">
        <w:r w:rsidRPr="006A0BE8" w:rsidDel="006A7D3E">
          <w:rPr>
            <w:rFonts w:cs="Times New Roman"/>
            <w:i/>
            <w:szCs w:val="24"/>
          </w:rPr>
          <w:delText>Sequence diagram</w:delText>
        </w:r>
        <w:r w:rsidRPr="006A0BE8" w:rsidDel="006A7D3E">
          <w:rPr>
            <w:rFonts w:cs="Times New Roman"/>
            <w:szCs w:val="24"/>
          </w:rPr>
          <w:delText xml:space="preserve"> simulasi energi menggambarkan interaksi objek pada proses perhitungan simulasi energ</w:delText>
        </w:r>
        <w:r w:rsidR="007A027C" w:rsidRPr="006A0BE8" w:rsidDel="006A7D3E">
          <w:rPr>
            <w:rFonts w:cs="Times New Roman"/>
            <w:szCs w:val="24"/>
          </w:rPr>
          <w:delText>i dari pemakaian daya sampai sisa daya yang ada</w:delText>
        </w:r>
        <w:r w:rsidRPr="006A0BE8" w:rsidDel="006A7D3E">
          <w:rPr>
            <w:rFonts w:cs="Times New Roman"/>
            <w:szCs w:val="24"/>
          </w:rPr>
          <w:delText xml:space="preserve">. Proses ini dapat dilihat pada gambar </w:delText>
        </w:r>
        <w:r w:rsidR="007A027C" w:rsidRPr="006A0BE8" w:rsidDel="006A7D3E">
          <w:rPr>
            <w:rFonts w:cs="Times New Roman"/>
            <w:szCs w:val="24"/>
          </w:rPr>
          <w:delText>4.32.</w:delText>
        </w:r>
        <w:bookmarkStart w:id="6583" w:name="_Toc23497184"/>
        <w:bookmarkStart w:id="6584" w:name="_Toc23553368"/>
        <w:bookmarkEnd w:id="6583"/>
        <w:bookmarkEnd w:id="6584"/>
      </w:del>
    </w:p>
    <w:p w14:paraId="0626F1D0" w14:textId="50098269" w:rsidR="007A027C" w:rsidRPr="006A0BE8" w:rsidDel="006A7D3E" w:rsidRDefault="00E03988" w:rsidP="007A027C">
      <w:pPr>
        <w:keepNext/>
        <w:rPr>
          <w:del w:id="6585" w:author="Windows User" w:date="2019-09-19T21:33:00Z"/>
          <w:rFonts w:cs="Times New Roman"/>
        </w:rPr>
      </w:pPr>
      <w:del w:id="6586" w:author="Windows User" w:date="2019-09-19T21:33:00Z">
        <w:r w:rsidRPr="006A0BE8" w:rsidDel="006A7D3E">
          <w:rPr>
            <w:rFonts w:cs="Times New Roman"/>
            <w:noProof/>
          </w:rPr>
          <w:drawing>
            <wp:inline distT="0" distB="0" distL="0" distR="0" wp14:anchorId="1B1EB7D9" wp14:editId="2CC66B4C">
              <wp:extent cx="4248150" cy="2607659"/>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62742" cy="2616616"/>
                      </a:xfrm>
                      <a:prstGeom prst="rect">
                        <a:avLst/>
                      </a:prstGeom>
                    </pic:spPr>
                  </pic:pic>
                </a:graphicData>
              </a:graphic>
            </wp:inline>
          </w:drawing>
        </w:r>
        <w:bookmarkStart w:id="6587" w:name="_Toc23497185"/>
        <w:bookmarkStart w:id="6588" w:name="_Toc23553369"/>
        <w:bookmarkEnd w:id="6587"/>
        <w:bookmarkEnd w:id="6588"/>
      </w:del>
    </w:p>
    <w:p w14:paraId="52C3600A" w14:textId="0A8C942B" w:rsidR="00E03988" w:rsidRPr="006A0BE8" w:rsidDel="006A7D3E" w:rsidRDefault="007A027C" w:rsidP="007A027C">
      <w:pPr>
        <w:pStyle w:val="Caption"/>
        <w:jc w:val="center"/>
        <w:rPr>
          <w:del w:id="6589" w:author="Windows User" w:date="2019-09-19T21:33:00Z"/>
          <w:rFonts w:cs="Times New Roman"/>
          <w:i w:val="0"/>
          <w:color w:val="auto"/>
          <w:sz w:val="22"/>
        </w:rPr>
      </w:pPr>
      <w:del w:id="6590" w:author="Windows User" w:date="2019-09-19T21:33:00Z">
        <w:r w:rsidRPr="006A0BE8" w:rsidDel="006A7D3E">
          <w:rPr>
            <w:rFonts w:cs="Times New Roman"/>
            <w:i w:val="0"/>
            <w:color w:val="auto"/>
            <w:sz w:val="22"/>
          </w:rPr>
          <w:delText xml:space="preserve">Gambar </w:delText>
        </w:r>
      </w:del>
      <w:del w:id="6591" w:author="Windows User" w:date="2019-09-18T14:43:00Z">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32</w:delText>
        </w:r>
        <w:r w:rsidR="00F25887" w:rsidRPr="006A0BE8" w:rsidDel="007F4597">
          <w:rPr>
            <w:rFonts w:cs="Times New Roman"/>
            <w:i w:val="0"/>
            <w:sz w:val="22"/>
          </w:rPr>
          <w:fldChar w:fldCharType="end"/>
        </w:r>
      </w:del>
      <w:del w:id="6592" w:author="Windows User" w:date="2019-09-19T21:33:00Z">
        <w:r w:rsidRPr="006A0BE8" w:rsidDel="006A7D3E">
          <w:rPr>
            <w:rFonts w:cs="Times New Roman"/>
            <w:i w:val="0"/>
            <w:color w:val="auto"/>
            <w:sz w:val="22"/>
          </w:rPr>
          <w:delText xml:space="preserve"> Simulasi Energi</w:delText>
        </w:r>
        <w:bookmarkStart w:id="6593" w:name="_Toc23497186"/>
        <w:bookmarkStart w:id="6594" w:name="_Toc23553370"/>
        <w:bookmarkEnd w:id="6593"/>
        <w:bookmarkEnd w:id="6594"/>
      </w:del>
    </w:p>
    <w:p w14:paraId="6726E615" w14:textId="56011CAB" w:rsidR="004054A0" w:rsidRPr="006A0BE8" w:rsidDel="006A7D3E" w:rsidRDefault="004054A0">
      <w:pPr>
        <w:pStyle w:val="Heading3"/>
        <w:numPr>
          <w:ilvl w:val="2"/>
          <w:numId w:val="45"/>
        </w:numPr>
        <w:ind w:left="357" w:hanging="357"/>
        <w:rPr>
          <w:del w:id="6595" w:author="Windows User" w:date="2019-09-19T21:33:00Z"/>
          <w:rFonts w:cs="Times New Roman"/>
        </w:rPr>
        <w:pPrChange w:id="6596" w:author="Windows User" w:date="2019-09-19T03:35:00Z">
          <w:pPr>
            <w:pStyle w:val="Heading3"/>
          </w:pPr>
        </w:pPrChange>
      </w:pPr>
      <w:del w:id="6597" w:author="Windows User" w:date="2019-09-19T21:33:00Z">
        <w:r w:rsidRPr="006A0BE8" w:rsidDel="006A7D3E">
          <w:rPr>
            <w:rFonts w:cs="Times New Roman"/>
          </w:rPr>
          <w:delText>Log out</w:delText>
        </w:r>
        <w:bookmarkStart w:id="6598" w:name="_Toc23497187"/>
        <w:bookmarkStart w:id="6599" w:name="_Toc23553371"/>
        <w:bookmarkEnd w:id="6598"/>
        <w:bookmarkEnd w:id="6599"/>
      </w:del>
    </w:p>
    <w:p w14:paraId="520802C9" w14:textId="092C8D08" w:rsidR="00E03988" w:rsidRPr="006A0BE8" w:rsidDel="006A7D3E" w:rsidRDefault="00E03988" w:rsidP="00E03988">
      <w:pPr>
        <w:ind w:firstLine="567"/>
        <w:rPr>
          <w:del w:id="6600" w:author="Windows User" w:date="2019-09-19T21:33:00Z"/>
          <w:rFonts w:cs="Times New Roman"/>
          <w:szCs w:val="24"/>
        </w:rPr>
      </w:pPr>
      <w:del w:id="6601" w:author="Windows User" w:date="2019-09-19T21:33:00Z">
        <w:r w:rsidRPr="006A0BE8" w:rsidDel="006A7D3E">
          <w:rPr>
            <w:rFonts w:cs="Times New Roman"/>
            <w:i/>
            <w:szCs w:val="24"/>
          </w:rPr>
          <w:delText>Sequence diagram</w:delText>
        </w:r>
        <w:r w:rsidRPr="006A0BE8" w:rsidDel="006A7D3E">
          <w:rPr>
            <w:rFonts w:cs="Times New Roman"/>
            <w:szCs w:val="24"/>
          </w:rPr>
          <w:delText xml:space="preserve"> </w:delText>
        </w:r>
        <w:r w:rsidR="007A027C" w:rsidRPr="006A0BE8" w:rsidDel="006A7D3E">
          <w:rPr>
            <w:rFonts w:cs="Times New Roman"/>
            <w:szCs w:val="24"/>
          </w:rPr>
          <w:delText>logout</w:delText>
        </w:r>
        <w:r w:rsidRPr="006A0BE8" w:rsidDel="006A7D3E">
          <w:rPr>
            <w:rFonts w:cs="Times New Roman"/>
            <w:szCs w:val="24"/>
          </w:rPr>
          <w:delText xml:space="preserve"> menggambarkan interaksi objek pada proses menampilkan perubahan-perubahan sudut y secara realtime. Proses ini dapat dilihat pada gambar </w:delText>
        </w:r>
        <w:r w:rsidR="007A027C" w:rsidRPr="006A0BE8" w:rsidDel="006A7D3E">
          <w:rPr>
            <w:rFonts w:cs="Times New Roman"/>
            <w:szCs w:val="24"/>
          </w:rPr>
          <w:delText>4.33.</w:delText>
        </w:r>
        <w:bookmarkStart w:id="6602" w:name="_Toc23497188"/>
        <w:bookmarkStart w:id="6603" w:name="_Toc23553372"/>
        <w:bookmarkEnd w:id="6602"/>
        <w:bookmarkEnd w:id="6603"/>
      </w:del>
    </w:p>
    <w:p w14:paraId="31668E95" w14:textId="4C7C2BF6" w:rsidR="007A027C" w:rsidRPr="006A0BE8" w:rsidDel="006A7D3E" w:rsidRDefault="007A027C" w:rsidP="007A027C">
      <w:pPr>
        <w:keepNext/>
        <w:ind w:firstLine="567"/>
        <w:rPr>
          <w:del w:id="6604" w:author="Windows User" w:date="2019-09-19T21:33:00Z"/>
          <w:rFonts w:cs="Times New Roman"/>
        </w:rPr>
      </w:pPr>
      <w:del w:id="6605" w:author="Windows User" w:date="2019-09-19T21:33:00Z">
        <w:r w:rsidRPr="006A0BE8" w:rsidDel="006A7D3E">
          <w:rPr>
            <w:rFonts w:cs="Times New Roman"/>
            <w:noProof/>
          </w:rPr>
          <w:drawing>
            <wp:inline distT="0" distB="0" distL="0" distR="0" wp14:anchorId="7E498621" wp14:editId="530F0119">
              <wp:extent cx="4086225" cy="267455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88363" cy="2675953"/>
                      </a:xfrm>
                      <a:prstGeom prst="rect">
                        <a:avLst/>
                      </a:prstGeom>
                    </pic:spPr>
                  </pic:pic>
                </a:graphicData>
              </a:graphic>
            </wp:inline>
          </w:drawing>
        </w:r>
        <w:bookmarkStart w:id="6606" w:name="_Toc23497189"/>
        <w:bookmarkStart w:id="6607" w:name="_Toc23553373"/>
        <w:bookmarkEnd w:id="6606"/>
        <w:bookmarkEnd w:id="6607"/>
      </w:del>
    </w:p>
    <w:p w14:paraId="156313AE" w14:textId="78EF3A28" w:rsidR="007A027C" w:rsidRPr="006A0BE8" w:rsidDel="006A7D3E" w:rsidRDefault="007A027C" w:rsidP="007A027C">
      <w:pPr>
        <w:pStyle w:val="Caption"/>
        <w:jc w:val="center"/>
        <w:rPr>
          <w:del w:id="6608" w:author="Windows User" w:date="2019-09-19T21:33:00Z"/>
          <w:rFonts w:cs="Times New Roman"/>
          <w:i w:val="0"/>
          <w:color w:val="auto"/>
          <w:sz w:val="22"/>
          <w:szCs w:val="24"/>
        </w:rPr>
      </w:pPr>
      <w:del w:id="6609" w:author="Windows User" w:date="2019-09-19T21:33:00Z">
        <w:r w:rsidRPr="006A0BE8" w:rsidDel="006A7D3E">
          <w:rPr>
            <w:rFonts w:cs="Times New Roman"/>
            <w:i w:val="0"/>
            <w:color w:val="auto"/>
            <w:sz w:val="22"/>
          </w:rPr>
          <w:delText xml:space="preserve">Gambar </w:delText>
        </w:r>
      </w:del>
      <w:del w:id="6610" w:author="Windows User" w:date="2019-09-18T14:43:00Z">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33</w:delText>
        </w:r>
        <w:r w:rsidR="00F25887" w:rsidRPr="006A0BE8" w:rsidDel="007F4597">
          <w:rPr>
            <w:rFonts w:cs="Times New Roman"/>
            <w:i w:val="0"/>
            <w:sz w:val="22"/>
          </w:rPr>
          <w:fldChar w:fldCharType="end"/>
        </w:r>
      </w:del>
      <w:del w:id="6611" w:author="Windows User" w:date="2019-09-19T21:33:00Z">
        <w:r w:rsidRPr="006A0BE8" w:rsidDel="006A7D3E">
          <w:rPr>
            <w:rFonts w:cs="Times New Roman"/>
            <w:i w:val="0"/>
            <w:color w:val="auto"/>
            <w:sz w:val="22"/>
          </w:rPr>
          <w:delText xml:space="preserve"> Log out</w:delText>
        </w:r>
        <w:bookmarkStart w:id="6612" w:name="_Toc23497190"/>
        <w:bookmarkStart w:id="6613" w:name="_Toc23553374"/>
        <w:bookmarkEnd w:id="6612"/>
        <w:bookmarkEnd w:id="6613"/>
      </w:del>
    </w:p>
    <w:p w14:paraId="35EFF7F3" w14:textId="7E079E8E" w:rsidR="00E03988" w:rsidRPr="006A0BE8" w:rsidDel="00750347" w:rsidRDefault="00E03988" w:rsidP="00E03988">
      <w:pPr>
        <w:rPr>
          <w:del w:id="6614" w:author="Windows User" w:date="2019-09-20T01:38:00Z"/>
          <w:rFonts w:cs="Times New Roman"/>
        </w:rPr>
      </w:pPr>
      <w:bookmarkStart w:id="6615" w:name="_Toc23497191"/>
      <w:bookmarkStart w:id="6616" w:name="_Toc23553375"/>
      <w:bookmarkEnd w:id="6615"/>
      <w:bookmarkEnd w:id="6616"/>
    </w:p>
    <w:p w14:paraId="287825A5" w14:textId="0470C49D" w:rsidR="004054A0" w:rsidRPr="006A0BE8" w:rsidDel="00750347" w:rsidRDefault="004054A0" w:rsidP="004054A0">
      <w:pPr>
        <w:rPr>
          <w:del w:id="6617" w:author="Windows User" w:date="2019-09-20T01:38:00Z"/>
          <w:rFonts w:cs="Times New Roman"/>
        </w:rPr>
      </w:pPr>
      <w:bookmarkStart w:id="6618" w:name="_Toc23497192"/>
      <w:bookmarkStart w:id="6619" w:name="_Toc23553376"/>
      <w:bookmarkEnd w:id="6618"/>
      <w:bookmarkEnd w:id="6619"/>
    </w:p>
    <w:p w14:paraId="30DCCEE3" w14:textId="283E2E1D" w:rsidR="00207757" w:rsidRPr="006A0BE8" w:rsidDel="00750347" w:rsidRDefault="00207757">
      <w:pPr>
        <w:pStyle w:val="Heading2"/>
        <w:numPr>
          <w:ilvl w:val="1"/>
          <w:numId w:val="45"/>
        </w:numPr>
        <w:ind w:left="357" w:hanging="357"/>
        <w:rPr>
          <w:del w:id="6620" w:author="Windows User" w:date="2019-09-20T01:38:00Z"/>
          <w:rFonts w:cs="Times New Roman"/>
        </w:rPr>
        <w:pPrChange w:id="6621" w:author="Windows User" w:date="2019-09-19T03:35:00Z">
          <w:pPr>
            <w:pStyle w:val="Heading2"/>
          </w:pPr>
        </w:pPrChange>
      </w:pPr>
      <w:del w:id="6622" w:author="Windows User" w:date="2019-09-20T01:38:00Z">
        <w:r w:rsidRPr="006A0BE8" w:rsidDel="00750347">
          <w:rPr>
            <w:rFonts w:cs="Times New Roman"/>
            <w:i/>
          </w:rPr>
          <w:delText>Entity Relationaship</w:delText>
        </w:r>
        <w:r w:rsidR="00415F4D" w:rsidRPr="006A0BE8" w:rsidDel="00750347">
          <w:rPr>
            <w:rFonts w:cs="Times New Roman"/>
            <w:i/>
          </w:rPr>
          <w:delText xml:space="preserve"> Diagram</w:delText>
        </w:r>
        <w:r w:rsidR="00415F4D" w:rsidRPr="006A0BE8" w:rsidDel="00750347">
          <w:rPr>
            <w:rFonts w:cs="Times New Roman"/>
          </w:rPr>
          <w:delText xml:space="preserve"> (ERD)</w:delText>
        </w:r>
        <w:bookmarkStart w:id="6623" w:name="_Toc23497193"/>
        <w:bookmarkStart w:id="6624" w:name="_Toc23553377"/>
        <w:bookmarkEnd w:id="6623"/>
        <w:bookmarkEnd w:id="6624"/>
      </w:del>
    </w:p>
    <w:p w14:paraId="1C4D70ED" w14:textId="2BC3DBE5" w:rsidR="00207757" w:rsidRPr="006A0BE8" w:rsidDel="00750347" w:rsidRDefault="00207757" w:rsidP="00B60E24">
      <w:pPr>
        <w:ind w:firstLine="567"/>
        <w:rPr>
          <w:del w:id="6625" w:author="Windows User" w:date="2019-09-20T01:38:00Z"/>
          <w:rFonts w:cs="Times New Roman"/>
        </w:rPr>
      </w:pPr>
      <w:del w:id="6626" w:author="Windows User" w:date="2019-09-20T01:38:00Z">
        <w:r w:rsidRPr="006A0BE8" w:rsidDel="00750347">
          <w:rPr>
            <w:rFonts w:cs="Times New Roman"/>
            <w:i/>
          </w:rPr>
          <w:delText xml:space="preserve">Entity Relationaship Diagram </w:delText>
        </w:r>
        <w:r w:rsidRPr="006A0BE8" w:rsidDel="00750347">
          <w:rPr>
            <w:rFonts w:cs="Times New Roman"/>
          </w:rPr>
          <w:delText xml:space="preserve">merupakan sebuah diagram yang menggambarkan hubungan antara entitas yang saling terkait yang dibuat pada basisdata. </w:delText>
        </w:r>
        <w:r w:rsidRPr="006A0BE8" w:rsidDel="00750347">
          <w:rPr>
            <w:rFonts w:cs="Times New Roman"/>
            <w:highlight w:val="yellow"/>
            <w:rPrChange w:id="6627" w:author="nova" w:date="2019-09-02T07:55:00Z">
              <w:rPr/>
            </w:rPrChange>
          </w:rPr>
          <w:delText>ERD pada sistem ini dapat dilihat pada gambar</w:delText>
        </w:r>
        <w:bookmarkStart w:id="6628" w:name="_Toc23497194"/>
        <w:bookmarkStart w:id="6629" w:name="_Toc23553378"/>
        <w:bookmarkEnd w:id="6628"/>
        <w:bookmarkEnd w:id="6629"/>
      </w:del>
    </w:p>
    <w:p w14:paraId="77FF3A07" w14:textId="63253DA5" w:rsidR="00DC1817" w:rsidRPr="006A0BE8" w:rsidDel="00750347" w:rsidRDefault="0049091B">
      <w:pPr>
        <w:pStyle w:val="Heading2"/>
        <w:numPr>
          <w:ilvl w:val="1"/>
          <w:numId w:val="45"/>
        </w:numPr>
        <w:ind w:left="357" w:hanging="357"/>
        <w:rPr>
          <w:del w:id="6630" w:author="Windows User" w:date="2019-09-20T01:38:00Z"/>
          <w:rFonts w:cs="Times New Roman"/>
        </w:rPr>
        <w:pPrChange w:id="6631" w:author="Windows User" w:date="2019-09-19T03:35:00Z">
          <w:pPr>
            <w:pStyle w:val="Heading2"/>
          </w:pPr>
        </w:pPrChange>
      </w:pPr>
      <w:del w:id="6632" w:author="Windows User" w:date="2019-09-20T01:38:00Z">
        <w:r w:rsidRPr="006A0BE8" w:rsidDel="00750347">
          <w:rPr>
            <w:rFonts w:cs="Times New Roman"/>
          </w:rPr>
          <w:delText xml:space="preserve">Pembuatan </w:delText>
        </w:r>
        <w:r w:rsidR="008B097C" w:rsidRPr="006A0BE8" w:rsidDel="00750347">
          <w:rPr>
            <w:rFonts w:cs="Times New Roman"/>
          </w:rPr>
          <w:delText xml:space="preserve">Sistem Kontrol </w:delText>
        </w:r>
        <w:r w:rsidR="00411AC3" w:rsidRPr="006A0BE8" w:rsidDel="00750347">
          <w:rPr>
            <w:rFonts w:cs="Times New Roman"/>
          </w:rPr>
          <w:delText xml:space="preserve">Menggunakan Metode </w:delText>
        </w:r>
      </w:del>
      <w:del w:id="6633" w:author="Windows User" w:date="2019-09-14T03:53:00Z">
        <w:r w:rsidR="00411AC3" w:rsidRPr="006A0BE8" w:rsidDel="00451BA0">
          <w:rPr>
            <w:rFonts w:cs="Times New Roman"/>
          </w:rPr>
          <w:delText>Fuzzy</w:delText>
        </w:r>
      </w:del>
      <w:del w:id="6634" w:author="Windows User" w:date="2019-09-20T01:38:00Z">
        <w:r w:rsidR="00411AC3" w:rsidRPr="006A0BE8" w:rsidDel="00750347">
          <w:rPr>
            <w:rFonts w:cs="Times New Roman"/>
          </w:rPr>
          <w:delText xml:space="preserve"> PID</w:delText>
        </w:r>
        <w:bookmarkStart w:id="6635" w:name="_Toc23497195"/>
        <w:bookmarkStart w:id="6636" w:name="_Toc23553379"/>
        <w:bookmarkEnd w:id="6635"/>
        <w:bookmarkEnd w:id="6636"/>
      </w:del>
    </w:p>
    <w:p w14:paraId="797E442E" w14:textId="588CADFF" w:rsidR="00A706CD" w:rsidRPr="006A0BE8" w:rsidDel="00750347" w:rsidRDefault="00A706CD" w:rsidP="00A706CD">
      <w:pPr>
        <w:ind w:firstLine="357"/>
        <w:rPr>
          <w:del w:id="6637" w:author="Windows User" w:date="2019-09-20T01:38:00Z"/>
          <w:rFonts w:cs="Times New Roman"/>
        </w:rPr>
      </w:pPr>
      <w:del w:id="6638" w:author="Windows User" w:date="2019-09-20T01:38:00Z">
        <w:r w:rsidRPr="006A0BE8" w:rsidDel="00750347">
          <w:rPr>
            <w:rFonts w:eastAsiaTheme="majorEastAsia" w:cs="Times New Roman"/>
            <w:szCs w:val="24"/>
          </w:rPr>
          <w:delText xml:space="preserve">Proses ini dimulai dengan menerepkan metode </w:delText>
        </w:r>
      </w:del>
      <w:del w:id="6639" w:author="Windows User" w:date="2019-09-14T03:53:00Z">
        <w:r w:rsidRPr="006A0BE8" w:rsidDel="00451BA0">
          <w:rPr>
            <w:rFonts w:eastAsiaTheme="majorEastAsia" w:cs="Times New Roman"/>
            <w:szCs w:val="24"/>
          </w:rPr>
          <w:delText>fuzzy</w:delText>
        </w:r>
      </w:del>
      <w:del w:id="6640" w:author="Windows User" w:date="2019-09-20T01:38:00Z">
        <w:r w:rsidRPr="006A0BE8" w:rsidDel="00750347">
          <w:rPr>
            <w:rFonts w:eastAsiaTheme="majorEastAsia" w:cs="Times New Roman"/>
            <w:szCs w:val="24"/>
          </w:rPr>
          <w:delText xml:space="preserve"> yang diawali dengan pembacaan sensor pada LDR. Proses selanjutnya dilakukan perhitungan metode </w:delText>
        </w:r>
      </w:del>
      <w:del w:id="6641" w:author="Windows User" w:date="2019-09-14T03:53:00Z">
        <w:r w:rsidRPr="006A0BE8" w:rsidDel="00451BA0">
          <w:rPr>
            <w:rFonts w:eastAsiaTheme="majorEastAsia" w:cs="Times New Roman"/>
            <w:szCs w:val="24"/>
          </w:rPr>
          <w:delText>fuzzy</w:delText>
        </w:r>
      </w:del>
      <w:del w:id="6642" w:author="Windows User" w:date="2019-09-20T01:38:00Z">
        <w:r w:rsidRPr="006A0BE8" w:rsidDel="00750347">
          <w:rPr>
            <w:rFonts w:eastAsiaTheme="majorEastAsia" w:cs="Times New Roman"/>
            <w:szCs w:val="24"/>
          </w:rPr>
          <w:delText xml:space="preserve"> yang didapat dari output sensor. Terakhir melakukan perhitungan PID dari output </w:delText>
        </w:r>
      </w:del>
      <w:del w:id="6643" w:author="Windows User" w:date="2019-09-14T03:53:00Z">
        <w:r w:rsidRPr="006A0BE8" w:rsidDel="00451BA0">
          <w:rPr>
            <w:rFonts w:eastAsiaTheme="majorEastAsia" w:cs="Times New Roman"/>
            <w:szCs w:val="24"/>
          </w:rPr>
          <w:delText>fuzzy</w:delText>
        </w:r>
      </w:del>
      <w:del w:id="6644" w:author="Windows User" w:date="2019-09-20T01:38:00Z">
        <w:r w:rsidRPr="006A0BE8" w:rsidDel="00750347">
          <w:rPr>
            <w:rFonts w:eastAsiaTheme="majorEastAsia" w:cs="Times New Roman"/>
            <w:szCs w:val="24"/>
          </w:rPr>
          <w:delText xml:space="preserve"> yang didapat. Semua metode yang sudah diterapkan dibangingkan dengan panel surya tanpa penggunaan kedua metode terebut untuk mencari mana yang lebih optimal.</w:delText>
        </w:r>
        <w:bookmarkStart w:id="6645" w:name="_Toc23497196"/>
        <w:bookmarkStart w:id="6646" w:name="_Toc23553380"/>
        <w:bookmarkEnd w:id="6645"/>
        <w:bookmarkEnd w:id="6646"/>
      </w:del>
    </w:p>
    <w:p w14:paraId="38E867E0" w14:textId="2D38A94B" w:rsidR="00411AC3" w:rsidRPr="006A0BE8" w:rsidDel="00750347" w:rsidRDefault="00411AC3">
      <w:pPr>
        <w:pStyle w:val="Heading3"/>
        <w:numPr>
          <w:ilvl w:val="2"/>
          <w:numId w:val="45"/>
        </w:numPr>
        <w:ind w:left="357" w:hanging="357"/>
        <w:rPr>
          <w:del w:id="6647" w:author="Windows User" w:date="2019-09-20T01:38:00Z"/>
          <w:rFonts w:cs="Times New Roman"/>
          <w:i/>
        </w:rPr>
        <w:pPrChange w:id="6648" w:author="Windows User" w:date="2019-09-19T03:35:00Z">
          <w:pPr>
            <w:pStyle w:val="Heading3"/>
          </w:pPr>
        </w:pPrChange>
      </w:pPr>
      <w:del w:id="6649" w:author="Windows User" w:date="2019-09-20T01:38:00Z">
        <w:r w:rsidRPr="006A0BE8" w:rsidDel="00750347">
          <w:rPr>
            <w:rFonts w:cs="Times New Roman"/>
          </w:rPr>
          <w:delText xml:space="preserve">Metode </w:delText>
        </w:r>
      </w:del>
      <w:del w:id="6650" w:author="Windows User" w:date="2019-09-14T03:53:00Z">
        <w:r w:rsidRPr="006A0BE8" w:rsidDel="00451BA0">
          <w:rPr>
            <w:rFonts w:cs="Times New Roman"/>
          </w:rPr>
          <w:delText>Fuzzy</w:delText>
        </w:r>
      </w:del>
      <w:del w:id="6651" w:author="Windows User" w:date="2019-09-20T01:38:00Z">
        <w:r w:rsidRPr="006A0BE8" w:rsidDel="00750347">
          <w:rPr>
            <w:rFonts w:cs="Times New Roman"/>
          </w:rPr>
          <w:delText xml:space="preserve"> pada </w:delText>
        </w:r>
        <w:r w:rsidR="005555BB" w:rsidRPr="006A0BE8" w:rsidDel="00750347">
          <w:rPr>
            <w:rFonts w:cs="Times New Roman"/>
            <w:i/>
          </w:rPr>
          <w:delText>tracker</w:delText>
        </w:r>
        <w:bookmarkStart w:id="6652" w:name="_Toc23497197"/>
        <w:bookmarkStart w:id="6653" w:name="_Toc23553381"/>
        <w:bookmarkEnd w:id="6652"/>
        <w:bookmarkEnd w:id="6653"/>
      </w:del>
    </w:p>
    <w:p w14:paraId="5CF1A528" w14:textId="7E04459A" w:rsidR="005C3A7F" w:rsidRPr="006A0BE8" w:rsidDel="00E14759" w:rsidRDefault="0008725A" w:rsidP="00B64E16">
      <w:pPr>
        <w:ind w:firstLine="357"/>
        <w:rPr>
          <w:del w:id="6654" w:author="Windows User" w:date="2019-09-19T04:16:00Z"/>
          <w:rFonts w:eastAsiaTheme="majorEastAsia" w:cs="Times New Roman"/>
          <w:szCs w:val="24"/>
        </w:rPr>
      </w:pPr>
      <w:del w:id="6655" w:author="Windows User" w:date="2019-09-19T04:16:00Z">
        <w:r w:rsidRPr="006A0BE8" w:rsidDel="00E14759">
          <w:rPr>
            <w:rFonts w:eastAsiaTheme="majorEastAsia" w:cs="Times New Roman"/>
            <w:szCs w:val="24"/>
          </w:rPr>
          <w:delText xml:space="preserve">Proses perhitungan metode </w:delText>
        </w:r>
      </w:del>
      <w:del w:id="6656" w:author="Windows User" w:date="2019-09-14T03:53:00Z">
        <w:r w:rsidRPr="006A0BE8" w:rsidDel="00451BA0">
          <w:rPr>
            <w:rFonts w:eastAsiaTheme="majorEastAsia" w:cs="Times New Roman"/>
            <w:szCs w:val="24"/>
          </w:rPr>
          <w:delText>fuzzy</w:delText>
        </w:r>
      </w:del>
      <w:del w:id="6657" w:author="Windows User" w:date="2019-09-19T04:16:00Z">
        <w:r w:rsidRPr="006A0BE8" w:rsidDel="00E14759">
          <w:rPr>
            <w:rFonts w:eastAsiaTheme="majorEastAsia" w:cs="Times New Roman"/>
            <w:szCs w:val="24"/>
          </w:rPr>
          <w:delText xml:space="preserve"> pada </w:delText>
        </w:r>
        <w:r w:rsidRPr="006A0BE8" w:rsidDel="00E14759">
          <w:rPr>
            <w:rFonts w:eastAsiaTheme="majorEastAsia" w:cs="Times New Roman"/>
            <w:i/>
            <w:szCs w:val="24"/>
          </w:rPr>
          <w:delText>tracker</w:delText>
        </w:r>
        <w:r w:rsidR="003B2189" w:rsidRPr="006A0BE8" w:rsidDel="00E14759">
          <w:rPr>
            <w:rFonts w:eastAsiaTheme="majorEastAsia" w:cs="Times New Roman"/>
            <w:szCs w:val="24"/>
          </w:rPr>
          <w:delText xml:space="preserve"> </w:delText>
        </w:r>
        <w:r w:rsidR="00B64E16" w:rsidRPr="006A0BE8" w:rsidDel="00E14759">
          <w:rPr>
            <w:rFonts w:eastAsiaTheme="majorEastAsia" w:cs="Times New Roman"/>
            <w:szCs w:val="24"/>
          </w:rPr>
          <w:delText xml:space="preserve">diawali dengan melakukan pembacaan sensor </w:delText>
        </w:r>
        <w:r w:rsidR="00B64E16" w:rsidRPr="006A0BE8" w:rsidDel="00E14759">
          <w:rPr>
            <w:rFonts w:eastAsiaTheme="majorEastAsia" w:cs="Times New Roman"/>
            <w:i/>
            <w:szCs w:val="24"/>
          </w:rPr>
          <w:delText xml:space="preserve">Light Dependent Resistor </w:delText>
        </w:r>
        <w:r w:rsidR="00B64E16" w:rsidRPr="006A0BE8" w:rsidDel="00E14759">
          <w:rPr>
            <w:rFonts w:eastAsiaTheme="majorEastAsia" w:cs="Times New Roman"/>
            <w:szCs w:val="24"/>
          </w:rPr>
          <w:delText xml:space="preserve">(LDR) yang terdapat pada </w:delText>
        </w:r>
        <w:r w:rsidR="00B64E16" w:rsidRPr="006A0BE8" w:rsidDel="00E14759">
          <w:rPr>
            <w:rFonts w:eastAsiaTheme="majorEastAsia" w:cs="Times New Roman"/>
            <w:i/>
            <w:szCs w:val="24"/>
          </w:rPr>
          <w:delText>tracker</w:delText>
        </w:r>
        <w:r w:rsidR="00B64E16" w:rsidRPr="006A0BE8" w:rsidDel="00E14759">
          <w:rPr>
            <w:rFonts w:eastAsiaTheme="majorEastAsia" w:cs="Times New Roman"/>
            <w:szCs w:val="24"/>
          </w:rPr>
          <w:delText xml:space="preserve">. Kemudian sistem akan menghitung nilai error pada masing-masing posisi vertikal dan horizontal. Hasil perhitungan dari nilai error tersebut akan diolah oleh metode </w:delText>
        </w:r>
      </w:del>
      <w:del w:id="6658" w:author="Windows User" w:date="2019-09-14T03:53:00Z">
        <w:r w:rsidR="00B64E16" w:rsidRPr="006A0BE8" w:rsidDel="00451BA0">
          <w:rPr>
            <w:rFonts w:eastAsiaTheme="majorEastAsia" w:cs="Times New Roman"/>
            <w:szCs w:val="24"/>
          </w:rPr>
          <w:delText>fuzzy</w:delText>
        </w:r>
      </w:del>
      <w:del w:id="6659" w:author="Windows User" w:date="2019-09-19T04:16:00Z">
        <w:r w:rsidR="00B64E16" w:rsidRPr="006A0BE8" w:rsidDel="00E14759">
          <w:rPr>
            <w:rFonts w:eastAsiaTheme="majorEastAsia" w:cs="Times New Roman"/>
            <w:szCs w:val="24"/>
          </w:rPr>
          <w:delText xml:space="preserve"> sampai menemukan keputusan apa yang harus dilakukan berdasarkan keluaran </w:delText>
        </w:r>
      </w:del>
      <w:del w:id="6660" w:author="Windows User" w:date="2019-09-14T03:53:00Z">
        <w:r w:rsidR="00B64E16" w:rsidRPr="006A0BE8" w:rsidDel="00451BA0">
          <w:rPr>
            <w:rFonts w:eastAsiaTheme="majorEastAsia" w:cs="Times New Roman"/>
            <w:szCs w:val="24"/>
          </w:rPr>
          <w:delText>fuzzy</w:delText>
        </w:r>
      </w:del>
      <w:del w:id="6661" w:author="Windows User" w:date="2019-09-19T04:16:00Z">
        <w:r w:rsidR="000576E9" w:rsidRPr="006A0BE8" w:rsidDel="00E14759">
          <w:rPr>
            <w:rFonts w:eastAsiaTheme="majorEastAsia" w:cs="Times New Roman"/>
            <w:szCs w:val="24"/>
          </w:rPr>
          <w:delText xml:space="preserve"> sesuai pada Gambar</w:delText>
        </w:r>
        <w:r w:rsidR="001B4FD6" w:rsidRPr="006A0BE8" w:rsidDel="00E14759">
          <w:rPr>
            <w:rFonts w:eastAsiaTheme="majorEastAsia" w:cs="Times New Roman"/>
            <w:szCs w:val="24"/>
          </w:rPr>
          <w:delText xml:space="preserve"> 4.37</w:delText>
        </w:r>
        <w:r w:rsidR="00B64E16" w:rsidRPr="006A0BE8" w:rsidDel="00E14759">
          <w:rPr>
            <w:rFonts w:eastAsiaTheme="majorEastAsia" w:cs="Times New Roman"/>
            <w:szCs w:val="24"/>
          </w:rPr>
          <w:delText xml:space="preserve">. Apabila keluaran </w:delText>
        </w:r>
      </w:del>
      <w:del w:id="6662" w:author="Windows User" w:date="2019-09-14T03:53:00Z">
        <w:r w:rsidR="00B64E16" w:rsidRPr="006A0BE8" w:rsidDel="00451BA0">
          <w:rPr>
            <w:rFonts w:eastAsiaTheme="majorEastAsia" w:cs="Times New Roman"/>
            <w:szCs w:val="24"/>
          </w:rPr>
          <w:delText>fuzzy</w:delText>
        </w:r>
      </w:del>
      <w:del w:id="6663" w:author="Windows User" w:date="2019-09-19T04:16:00Z">
        <w:r w:rsidR="00B64E16" w:rsidRPr="006A0BE8" w:rsidDel="00E14759">
          <w:rPr>
            <w:rFonts w:eastAsiaTheme="majorEastAsia" w:cs="Times New Roman"/>
            <w:szCs w:val="24"/>
          </w:rPr>
          <w:delText xml:space="preserve"> masih belum mencapai nilai 0 atau sesuai</w:delText>
        </w:r>
        <w:r w:rsidR="001B4FD6" w:rsidRPr="006A0BE8" w:rsidDel="00E14759">
          <w:rPr>
            <w:rFonts w:eastAsiaTheme="majorEastAsia" w:cs="Times New Roman"/>
            <w:szCs w:val="24"/>
          </w:rPr>
          <w:delText xml:space="preserve"> dengan Gambar 4.36</w:delText>
        </w:r>
        <w:r w:rsidR="00F7084F" w:rsidRPr="006A0BE8" w:rsidDel="00E14759">
          <w:rPr>
            <w:rFonts w:eastAsiaTheme="majorEastAsia" w:cs="Times New Roman"/>
            <w:szCs w:val="24"/>
          </w:rPr>
          <w:delText xml:space="preserve"> drajat keanggotaan pada variabel linguistik ZE</w:delText>
        </w:r>
        <w:r w:rsidR="00681AEC" w:rsidRPr="006A0BE8" w:rsidDel="00E14759">
          <w:rPr>
            <w:rFonts w:eastAsiaTheme="majorEastAsia" w:cs="Times New Roman"/>
            <w:szCs w:val="24"/>
          </w:rPr>
          <w:delText>, maka akan dilakukan pembacaan sensor lagi.</w:delText>
        </w:r>
        <w:r w:rsidR="00F7084F" w:rsidRPr="006A0BE8" w:rsidDel="00E14759">
          <w:rPr>
            <w:rFonts w:eastAsiaTheme="majorEastAsia" w:cs="Times New Roman"/>
            <w:szCs w:val="24"/>
          </w:rPr>
          <w:delText xml:space="preserve"> </w:delText>
        </w:r>
        <w:bookmarkStart w:id="6664" w:name="_Toc23497198"/>
        <w:bookmarkStart w:id="6665" w:name="_Toc23553382"/>
        <w:bookmarkEnd w:id="6664"/>
        <w:bookmarkEnd w:id="6665"/>
      </w:del>
    </w:p>
    <w:p w14:paraId="7F6C1F6B" w14:textId="2C7D07BF" w:rsidR="002B0286" w:rsidRPr="006A0BE8" w:rsidDel="00E14759" w:rsidRDefault="002B0286" w:rsidP="00B64E16">
      <w:pPr>
        <w:ind w:firstLine="357"/>
        <w:rPr>
          <w:del w:id="6666" w:author="Windows User" w:date="2019-09-19T04:16:00Z"/>
          <w:rFonts w:eastAsiaTheme="majorEastAsia" w:cs="Times New Roman"/>
          <w:szCs w:val="24"/>
        </w:rPr>
      </w:pPr>
      <w:del w:id="6667" w:author="Windows User" w:date="2019-09-19T04:16:00Z">
        <w:r w:rsidRPr="006A0BE8" w:rsidDel="00E14759">
          <w:rPr>
            <w:rFonts w:eastAsiaTheme="majorEastAsia" w:cs="Times New Roman"/>
            <w:i/>
            <w:szCs w:val="24"/>
          </w:rPr>
          <w:delText xml:space="preserve">Range </w:delText>
        </w:r>
        <w:r w:rsidRPr="006A0BE8" w:rsidDel="00E14759">
          <w:rPr>
            <w:rFonts w:eastAsiaTheme="majorEastAsia" w:cs="Times New Roman"/>
            <w:szCs w:val="24"/>
          </w:rPr>
          <w:delText xml:space="preserve">pada drajat keanggotaan </w:delText>
        </w:r>
      </w:del>
      <w:del w:id="6668" w:author="Windows User" w:date="2019-09-14T03:53:00Z">
        <w:r w:rsidRPr="006A0BE8" w:rsidDel="00451BA0">
          <w:rPr>
            <w:rFonts w:eastAsiaTheme="majorEastAsia" w:cs="Times New Roman"/>
            <w:szCs w:val="24"/>
          </w:rPr>
          <w:delText>fuzzy</w:delText>
        </w:r>
      </w:del>
      <w:del w:id="6669" w:author="Windows User" w:date="2019-09-19T04:16:00Z">
        <w:r w:rsidRPr="006A0BE8" w:rsidDel="00E14759">
          <w:rPr>
            <w:rFonts w:eastAsiaTheme="majorEastAsia" w:cs="Times New Roman"/>
            <w:szCs w:val="24"/>
          </w:rPr>
          <w:delText xml:space="preserve"> didapat melaui uji coba pembacaan sensor LDR dengan mencari rata-rata pada masing-masing sisi. Setelah mendapat rata-rata maka dilakukan perhitungan nilai error. Dari nilai error tersebut yang akan digunakan sebagai parameter drajat keanggotaan </w:delText>
        </w:r>
      </w:del>
      <w:del w:id="6670" w:author="Windows User" w:date="2019-09-14T03:53:00Z">
        <w:r w:rsidRPr="006A0BE8" w:rsidDel="00451BA0">
          <w:rPr>
            <w:rFonts w:eastAsiaTheme="majorEastAsia" w:cs="Times New Roman"/>
            <w:szCs w:val="24"/>
          </w:rPr>
          <w:delText>fuzzy</w:delText>
        </w:r>
      </w:del>
      <w:del w:id="6671" w:author="Windows User" w:date="2019-09-19T04:16:00Z">
        <w:r w:rsidRPr="006A0BE8" w:rsidDel="00E14759">
          <w:rPr>
            <w:rFonts w:eastAsiaTheme="majorEastAsia" w:cs="Times New Roman"/>
            <w:szCs w:val="24"/>
          </w:rPr>
          <w:delText xml:space="preserve"> dengan </w:delText>
        </w:r>
        <w:r w:rsidRPr="006A0BE8" w:rsidDel="00E14759">
          <w:rPr>
            <w:rFonts w:eastAsiaTheme="majorEastAsia" w:cs="Times New Roman"/>
            <w:i/>
            <w:szCs w:val="24"/>
          </w:rPr>
          <w:delText xml:space="preserve">range </w:delText>
        </w:r>
        <w:r w:rsidR="001B4FD6" w:rsidRPr="006A0BE8" w:rsidDel="00E14759">
          <w:rPr>
            <w:rFonts w:eastAsiaTheme="majorEastAsia" w:cs="Times New Roman"/>
            <w:szCs w:val="24"/>
          </w:rPr>
          <w:delText>-275 sampai 275 sesuai dengan gambar 4.34 dan 4.35.</w:delText>
        </w:r>
        <w:bookmarkStart w:id="6672" w:name="_Toc23497199"/>
        <w:bookmarkStart w:id="6673" w:name="_Toc23553383"/>
        <w:bookmarkEnd w:id="6672"/>
        <w:bookmarkEnd w:id="6673"/>
      </w:del>
    </w:p>
    <w:p w14:paraId="17FAF4E3" w14:textId="14E54898" w:rsidR="00757C1E" w:rsidRPr="006A0BE8" w:rsidDel="00E14759" w:rsidRDefault="00757C1E" w:rsidP="00F233BE">
      <w:pPr>
        <w:keepNext/>
        <w:rPr>
          <w:del w:id="6674" w:author="Windows User" w:date="2019-09-19T04:16:00Z"/>
          <w:rFonts w:cs="Times New Roman"/>
          <w:noProof/>
        </w:rPr>
      </w:pPr>
      <w:del w:id="6675" w:author="Windows User" w:date="2019-09-19T04:16:00Z">
        <w:r w:rsidRPr="006A0BE8" w:rsidDel="00E14759">
          <w:rPr>
            <w:rFonts w:cs="Times New Roman"/>
            <w:noProof/>
          </w:rPr>
          <w:drawing>
            <wp:anchor distT="0" distB="0" distL="114300" distR="114300" simplePos="0" relativeHeight="251651072" behindDoc="0" locked="0" layoutInCell="1" allowOverlap="1" wp14:anchorId="1311C794" wp14:editId="01AA08A8">
              <wp:simplePos x="0" y="0"/>
              <wp:positionH relativeFrom="column">
                <wp:posOffset>2555890</wp:posOffset>
              </wp:positionH>
              <wp:positionV relativeFrom="paragraph">
                <wp:posOffset>11765</wp:posOffset>
              </wp:positionV>
              <wp:extent cx="2591513" cy="1689809"/>
              <wp:effectExtent l="0" t="0" r="0" b="571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30032" t="26709" r="27429" b="23951"/>
                      <a:stretch/>
                    </pic:blipFill>
                    <pic:spPr bwMode="auto">
                      <a:xfrm>
                        <a:off x="0" y="0"/>
                        <a:ext cx="2591513" cy="16898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6676" w:name="_Toc23497200"/>
        <w:bookmarkStart w:id="6677" w:name="_Toc23553384"/>
        <w:bookmarkEnd w:id="6676"/>
        <w:bookmarkEnd w:id="6677"/>
      </w:del>
    </w:p>
    <w:p w14:paraId="489784EB" w14:textId="1F83AE70" w:rsidR="00F233BE" w:rsidRPr="006A0BE8" w:rsidDel="00E14759" w:rsidRDefault="00757C1E" w:rsidP="00F233BE">
      <w:pPr>
        <w:keepNext/>
        <w:rPr>
          <w:del w:id="6678" w:author="Windows User" w:date="2019-09-19T04:16:00Z"/>
          <w:rFonts w:cs="Times New Roman"/>
        </w:rPr>
      </w:pPr>
      <w:del w:id="6679" w:author="Windows User" w:date="2019-09-19T04:16:00Z">
        <w:r w:rsidRPr="006A0BE8" w:rsidDel="00E14759">
          <w:rPr>
            <w:rFonts w:cs="Times New Roman"/>
            <w:noProof/>
          </w:rPr>
          <mc:AlternateContent>
            <mc:Choice Requires="wps">
              <w:drawing>
                <wp:anchor distT="0" distB="0" distL="114300" distR="114300" simplePos="0" relativeHeight="251653120" behindDoc="0" locked="0" layoutInCell="1" allowOverlap="1" wp14:anchorId="14E0BF69" wp14:editId="731AD012">
                  <wp:simplePos x="0" y="0"/>
                  <wp:positionH relativeFrom="column">
                    <wp:posOffset>2787686</wp:posOffset>
                  </wp:positionH>
                  <wp:positionV relativeFrom="paragraph">
                    <wp:posOffset>1679354</wp:posOffset>
                  </wp:positionV>
                  <wp:extent cx="2755900" cy="635"/>
                  <wp:effectExtent l="0" t="0" r="6350" b="8255"/>
                  <wp:wrapNone/>
                  <wp:docPr id="38" name="Text Box 38"/>
                  <wp:cNvGraphicFramePr/>
                  <a:graphic xmlns:a="http://schemas.openxmlformats.org/drawingml/2006/main">
                    <a:graphicData uri="http://schemas.microsoft.com/office/word/2010/wordprocessingShape">
                      <wps:wsp>
                        <wps:cNvSpPr txBox="1"/>
                        <wps:spPr>
                          <a:xfrm>
                            <a:off x="0" y="0"/>
                            <a:ext cx="2755900" cy="635"/>
                          </a:xfrm>
                          <a:prstGeom prst="rect">
                            <a:avLst/>
                          </a:prstGeom>
                          <a:solidFill>
                            <a:prstClr val="white"/>
                          </a:solidFill>
                          <a:ln>
                            <a:noFill/>
                          </a:ln>
                        </wps:spPr>
                        <wps:txbx>
                          <w:txbxContent>
                            <w:p w14:paraId="611C16E9" w14:textId="4B059265" w:rsidR="002B0652" w:rsidRPr="00757C1E" w:rsidRDefault="002B0652" w:rsidP="00F233BE">
                              <w:pPr>
                                <w:pStyle w:val="Caption"/>
                                <w:rPr>
                                  <w:noProof/>
                                  <w:color w:val="auto"/>
                                  <w:sz w:val="32"/>
                                </w:rPr>
                              </w:pPr>
                              <w:bookmarkStart w:id="6680" w:name="_Toc23552271"/>
                              <w:r w:rsidRPr="00757C1E">
                                <w:rPr>
                                  <w:i w:val="0"/>
                                  <w:color w:val="auto"/>
                                  <w:sz w:val="22"/>
                                </w:rPr>
                                <w:t xml:space="preserve">Gambar </w:t>
                              </w:r>
                              <w:r>
                                <w:rPr>
                                  <w:i w:val="0"/>
                                  <w:color w:val="auto"/>
                                  <w:sz w:val="22"/>
                                </w:rPr>
                                <w:fldChar w:fldCharType="begin"/>
                              </w:r>
                              <w:r>
                                <w:rPr>
                                  <w:i w:val="0"/>
                                  <w:color w:val="auto"/>
                                  <w:sz w:val="22"/>
                                </w:rPr>
                                <w:instrText xml:space="preserve"> STYLEREF 1 \s </w:instrText>
                              </w:r>
                              <w:r>
                                <w:rPr>
                                  <w:i w:val="0"/>
                                  <w:color w:val="auto"/>
                                  <w:sz w:val="22"/>
                                </w:rPr>
                                <w:fldChar w:fldCharType="separate"/>
                              </w:r>
                              <w:r>
                                <w:rPr>
                                  <w:i w:val="0"/>
                                  <w:noProof/>
                                  <w:color w:val="auto"/>
                                  <w:sz w:val="22"/>
                                </w:rPr>
                                <w:t>6</w:t>
                              </w:r>
                              <w:r>
                                <w:rPr>
                                  <w:i w:val="0"/>
                                  <w:color w:val="auto"/>
                                  <w:sz w:val="22"/>
                                </w:rPr>
                                <w:fldChar w:fldCharType="end"/>
                              </w:r>
                              <w:r>
                                <w:rPr>
                                  <w:i w:val="0"/>
                                  <w:color w:val="auto"/>
                                  <w:sz w:val="22"/>
                                </w:rPr>
                                <w:t>.</w:t>
                              </w:r>
                              <w:r>
                                <w:rPr>
                                  <w:i w:val="0"/>
                                  <w:color w:val="auto"/>
                                  <w:sz w:val="22"/>
                                </w:rPr>
                                <w:fldChar w:fldCharType="begin"/>
                              </w:r>
                              <w:r>
                                <w:rPr>
                                  <w:i w:val="0"/>
                                  <w:color w:val="auto"/>
                                  <w:sz w:val="22"/>
                                </w:rPr>
                                <w:instrText xml:space="preserve"> SEQ Gambar \* ARABIC \s 1 </w:instrText>
                              </w:r>
                              <w:r>
                                <w:rPr>
                                  <w:i w:val="0"/>
                                  <w:color w:val="auto"/>
                                  <w:sz w:val="22"/>
                                </w:rPr>
                                <w:fldChar w:fldCharType="separate"/>
                              </w:r>
                              <w:r>
                                <w:rPr>
                                  <w:i w:val="0"/>
                                  <w:noProof/>
                                  <w:color w:val="auto"/>
                                  <w:sz w:val="22"/>
                                </w:rPr>
                                <w:t>2</w:t>
                              </w:r>
                              <w:r>
                                <w:rPr>
                                  <w:i w:val="0"/>
                                  <w:color w:val="auto"/>
                                  <w:sz w:val="22"/>
                                </w:rPr>
                                <w:fldChar w:fldCharType="end"/>
                              </w:r>
                              <w:del w:id="6681" w:author="Windows User" w:date="2019-09-18T14:43:00Z">
                                <w:r w:rsidDel="007F4597">
                                  <w:rPr>
                                    <w:i w:val="0"/>
                                    <w:color w:val="auto"/>
                                    <w:sz w:val="22"/>
                                  </w:rPr>
                                  <w:fldChar w:fldCharType="begin"/>
                                </w:r>
                                <w:r w:rsidDel="007F4597">
                                  <w:rPr>
                                    <w:i w:val="0"/>
                                    <w:color w:val="auto"/>
                                    <w:sz w:val="22"/>
                                  </w:rPr>
                                  <w:delInstrText xml:space="preserve"> STYLEREF 1 \s </w:delInstrText>
                                </w:r>
                                <w:r w:rsidDel="007F4597">
                                  <w:rPr>
                                    <w:i w:val="0"/>
                                    <w:color w:val="auto"/>
                                    <w:sz w:val="22"/>
                                  </w:rPr>
                                  <w:fldChar w:fldCharType="separate"/>
                                </w:r>
                                <w:r w:rsidDel="007F4597">
                                  <w:rPr>
                                    <w:i w:val="0"/>
                                    <w:noProof/>
                                    <w:color w:val="auto"/>
                                    <w:sz w:val="22"/>
                                  </w:rPr>
                                  <w:delText>4</w:delText>
                                </w:r>
                                <w:r w:rsidDel="007F4597">
                                  <w:rPr>
                                    <w:i w:val="0"/>
                                    <w:color w:val="auto"/>
                                    <w:sz w:val="22"/>
                                  </w:rPr>
                                  <w:fldChar w:fldCharType="end"/>
                                </w:r>
                                <w:r w:rsidDel="007F4597">
                                  <w:rPr>
                                    <w:i w:val="0"/>
                                    <w:color w:val="auto"/>
                                    <w:sz w:val="22"/>
                                  </w:rPr>
                                  <w:delText>.</w:delText>
                                </w:r>
                                <w:r w:rsidDel="007F4597">
                                  <w:rPr>
                                    <w:i w:val="0"/>
                                    <w:color w:val="auto"/>
                                    <w:sz w:val="22"/>
                                  </w:rPr>
                                  <w:fldChar w:fldCharType="begin"/>
                                </w:r>
                                <w:r w:rsidDel="007F4597">
                                  <w:rPr>
                                    <w:i w:val="0"/>
                                    <w:color w:val="auto"/>
                                    <w:sz w:val="22"/>
                                  </w:rPr>
                                  <w:delInstrText xml:space="preserve"> SEQ Gambar \* ARABIC \s 1 </w:delInstrText>
                                </w:r>
                                <w:r w:rsidDel="007F4597">
                                  <w:rPr>
                                    <w:i w:val="0"/>
                                    <w:color w:val="auto"/>
                                    <w:sz w:val="22"/>
                                  </w:rPr>
                                  <w:fldChar w:fldCharType="separate"/>
                                </w:r>
                                <w:r w:rsidDel="007F4597">
                                  <w:rPr>
                                    <w:i w:val="0"/>
                                    <w:noProof/>
                                    <w:color w:val="auto"/>
                                    <w:sz w:val="22"/>
                                  </w:rPr>
                                  <w:delText>34</w:delText>
                                </w:r>
                                <w:r w:rsidDel="007F4597">
                                  <w:rPr>
                                    <w:i w:val="0"/>
                                    <w:color w:val="auto"/>
                                    <w:sz w:val="22"/>
                                  </w:rPr>
                                  <w:fldChar w:fldCharType="end"/>
                                </w:r>
                              </w:del>
                              <w:r w:rsidRPr="00757C1E">
                                <w:rPr>
                                  <w:color w:val="auto"/>
                                  <w:sz w:val="22"/>
                                </w:rPr>
                                <w:t xml:space="preserve"> Range error H</w:t>
                              </w:r>
                              <w:bookmarkEnd w:id="66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E0BF69" id="Text Box 38" o:spid="_x0000_s1061" type="#_x0000_t202" style="position:absolute;left:0;text-align:left;margin-left:219.5pt;margin-top:132.25pt;width:217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oWLwIAAGcEAAAOAAAAZHJzL2Uyb0RvYy54bWysVMFu2zAMvQ/YPwi6L05SpFu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" stroked="f">
                  <v:textbox style="mso-fit-shape-to-text:t" inset="0,0,0,0">
                    <w:txbxContent>
                      <w:p w14:paraId="611C16E9" w14:textId="4B059265" w:rsidR="002B0652" w:rsidRPr="00757C1E" w:rsidRDefault="002B0652" w:rsidP="00F233BE">
                        <w:pPr>
                          <w:pStyle w:val="Caption"/>
                          <w:rPr>
                            <w:noProof/>
                            <w:color w:val="auto"/>
                            <w:sz w:val="32"/>
                          </w:rPr>
                        </w:pPr>
                        <w:bookmarkStart w:id="6682" w:name="_Toc23552271"/>
                        <w:r w:rsidRPr="00757C1E">
                          <w:rPr>
                            <w:i w:val="0"/>
                            <w:color w:val="auto"/>
                            <w:sz w:val="22"/>
                          </w:rPr>
                          <w:t xml:space="preserve">Gambar </w:t>
                        </w:r>
                        <w:r>
                          <w:rPr>
                            <w:i w:val="0"/>
                            <w:color w:val="auto"/>
                            <w:sz w:val="22"/>
                          </w:rPr>
                          <w:fldChar w:fldCharType="begin"/>
                        </w:r>
                        <w:r>
                          <w:rPr>
                            <w:i w:val="0"/>
                            <w:color w:val="auto"/>
                            <w:sz w:val="22"/>
                          </w:rPr>
                          <w:instrText xml:space="preserve"> STYLEREF 1 \s </w:instrText>
                        </w:r>
                        <w:r>
                          <w:rPr>
                            <w:i w:val="0"/>
                            <w:color w:val="auto"/>
                            <w:sz w:val="22"/>
                          </w:rPr>
                          <w:fldChar w:fldCharType="separate"/>
                        </w:r>
                        <w:r>
                          <w:rPr>
                            <w:i w:val="0"/>
                            <w:noProof/>
                            <w:color w:val="auto"/>
                            <w:sz w:val="22"/>
                          </w:rPr>
                          <w:t>6</w:t>
                        </w:r>
                        <w:r>
                          <w:rPr>
                            <w:i w:val="0"/>
                            <w:color w:val="auto"/>
                            <w:sz w:val="22"/>
                          </w:rPr>
                          <w:fldChar w:fldCharType="end"/>
                        </w:r>
                        <w:r>
                          <w:rPr>
                            <w:i w:val="0"/>
                            <w:color w:val="auto"/>
                            <w:sz w:val="22"/>
                          </w:rPr>
                          <w:t>.</w:t>
                        </w:r>
                        <w:r>
                          <w:rPr>
                            <w:i w:val="0"/>
                            <w:color w:val="auto"/>
                            <w:sz w:val="22"/>
                          </w:rPr>
                          <w:fldChar w:fldCharType="begin"/>
                        </w:r>
                        <w:r>
                          <w:rPr>
                            <w:i w:val="0"/>
                            <w:color w:val="auto"/>
                            <w:sz w:val="22"/>
                          </w:rPr>
                          <w:instrText xml:space="preserve"> SEQ Gambar \* ARABIC \s 1 </w:instrText>
                        </w:r>
                        <w:r>
                          <w:rPr>
                            <w:i w:val="0"/>
                            <w:color w:val="auto"/>
                            <w:sz w:val="22"/>
                          </w:rPr>
                          <w:fldChar w:fldCharType="separate"/>
                        </w:r>
                        <w:r>
                          <w:rPr>
                            <w:i w:val="0"/>
                            <w:noProof/>
                            <w:color w:val="auto"/>
                            <w:sz w:val="22"/>
                          </w:rPr>
                          <w:t>2</w:t>
                        </w:r>
                        <w:r>
                          <w:rPr>
                            <w:i w:val="0"/>
                            <w:color w:val="auto"/>
                            <w:sz w:val="22"/>
                          </w:rPr>
                          <w:fldChar w:fldCharType="end"/>
                        </w:r>
                        <w:del w:id="6683" w:author="Windows User" w:date="2019-09-18T14:43:00Z">
                          <w:r w:rsidDel="007F4597">
                            <w:rPr>
                              <w:i w:val="0"/>
                              <w:color w:val="auto"/>
                              <w:sz w:val="22"/>
                            </w:rPr>
                            <w:fldChar w:fldCharType="begin"/>
                          </w:r>
                          <w:r w:rsidDel="007F4597">
                            <w:rPr>
                              <w:i w:val="0"/>
                              <w:color w:val="auto"/>
                              <w:sz w:val="22"/>
                            </w:rPr>
                            <w:delInstrText xml:space="preserve"> STYLEREF 1 \s </w:delInstrText>
                          </w:r>
                          <w:r w:rsidDel="007F4597">
                            <w:rPr>
                              <w:i w:val="0"/>
                              <w:color w:val="auto"/>
                              <w:sz w:val="22"/>
                            </w:rPr>
                            <w:fldChar w:fldCharType="separate"/>
                          </w:r>
                          <w:r w:rsidDel="007F4597">
                            <w:rPr>
                              <w:i w:val="0"/>
                              <w:noProof/>
                              <w:color w:val="auto"/>
                              <w:sz w:val="22"/>
                            </w:rPr>
                            <w:delText>4</w:delText>
                          </w:r>
                          <w:r w:rsidDel="007F4597">
                            <w:rPr>
                              <w:i w:val="0"/>
                              <w:color w:val="auto"/>
                              <w:sz w:val="22"/>
                            </w:rPr>
                            <w:fldChar w:fldCharType="end"/>
                          </w:r>
                          <w:r w:rsidDel="007F4597">
                            <w:rPr>
                              <w:i w:val="0"/>
                              <w:color w:val="auto"/>
                              <w:sz w:val="22"/>
                            </w:rPr>
                            <w:delText>.</w:delText>
                          </w:r>
                          <w:r w:rsidDel="007F4597">
                            <w:rPr>
                              <w:i w:val="0"/>
                              <w:color w:val="auto"/>
                              <w:sz w:val="22"/>
                            </w:rPr>
                            <w:fldChar w:fldCharType="begin"/>
                          </w:r>
                          <w:r w:rsidDel="007F4597">
                            <w:rPr>
                              <w:i w:val="0"/>
                              <w:color w:val="auto"/>
                              <w:sz w:val="22"/>
                            </w:rPr>
                            <w:delInstrText xml:space="preserve"> SEQ Gambar \* ARABIC \s 1 </w:delInstrText>
                          </w:r>
                          <w:r w:rsidDel="007F4597">
                            <w:rPr>
                              <w:i w:val="0"/>
                              <w:color w:val="auto"/>
                              <w:sz w:val="22"/>
                            </w:rPr>
                            <w:fldChar w:fldCharType="separate"/>
                          </w:r>
                          <w:r w:rsidDel="007F4597">
                            <w:rPr>
                              <w:i w:val="0"/>
                              <w:noProof/>
                              <w:color w:val="auto"/>
                              <w:sz w:val="22"/>
                            </w:rPr>
                            <w:delText>34</w:delText>
                          </w:r>
                          <w:r w:rsidDel="007F4597">
                            <w:rPr>
                              <w:i w:val="0"/>
                              <w:color w:val="auto"/>
                              <w:sz w:val="22"/>
                            </w:rPr>
                            <w:fldChar w:fldCharType="end"/>
                          </w:r>
                        </w:del>
                        <w:r w:rsidRPr="00757C1E">
                          <w:rPr>
                            <w:color w:val="auto"/>
                            <w:sz w:val="22"/>
                          </w:rPr>
                          <w:t xml:space="preserve"> Range error H</w:t>
                        </w:r>
                        <w:bookmarkEnd w:id="6682"/>
                      </w:p>
                    </w:txbxContent>
                  </v:textbox>
                </v:shape>
              </w:pict>
            </mc:Fallback>
          </mc:AlternateContent>
        </w:r>
        <w:r w:rsidR="00F233BE" w:rsidRPr="006A0BE8" w:rsidDel="00E14759">
          <w:rPr>
            <w:rFonts w:cs="Times New Roman"/>
            <w:noProof/>
          </w:rPr>
          <w:drawing>
            <wp:inline distT="0" distB="0" distL="0" distR="0" wp14:anchorId="01B849D7" wp14:editId="66AD47D6">
              <wp:extent cx="2613726" cy="1618593"/>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8778" t="20402" r="25761" b="29520"/>
                      <a:stretch/>
                    </pic:blipFill>
                    <pic:spPr bwMode="auto">
                      <a:xfrm>
                        <a:off x="0" y="0"/>
                        <a:ext cx="2640458" cy="1635147"/>
                      </a:xfrm>
                      <a:prstGeom prst="rect">
                        <a:avLst/>
                      </a:prstGeom>
                      <a:ln>
                        <a:noFill/>
                      </a:ln>
                      <a:extLst>
                        <a:ext uri="{53640926-AAD7-44D8-BBD7-CCE9431645EC}">
                          <a14:shadowObscured xmlns:a14="http://schemas.microsoft.com/office/drawing/2010/main"/>
                        </a:ext>
                      </a:extLst>
                    </pic:spPr>
                  </pic:pic>
                </a:graphicData>
              </a:graphic>
            </wp:inline>
          </w:drawing>
        </w:r>
        <w:bookmarkStart w:id="6684" w:name="_Toc23497201"/>
        <w:bookmarkStart w:id="6685" w:name="_Toc23553385"/>
        <w:bookmarkEnd w:id="6684"/>
        <w:bookmarkEnd w:id="6685"/>
      </w:del>
    </w:p>
    <w:p w14:paraId="77D2FDDD" w14:textId="225CA0CE" w:rsidR="00F233BE" w:rsidRPr="006A0BE8" w:rsidDel="00E14759" w:rsidRDefault="00757C1E" w:rsidP="00F233BE">
      <w:pPr>
        <w:pStyle w:val="Caption"/>
        <w:rPr>
          <w:del w:id="6686" w:author="Windows User" w:date="2019-09-19T04:16:00Z"/>
          <w:rFonts w:cs="Times New Roman"/>
          <w:color w:val="auto"/>
          <w:sz w:val="22"/>
        </w:rPr>
      </w:pPr>
      <w:del w:id="6687" w:author="Windows User" w:date="2019-09-19T04:16:00Z">
        <w:r w:rsidRPr="006A0BE8" w:rsidDel="00E14759">
          <w:rPr>
            <w:rFonts w:cs="Times New Roman"/>
            <w:i w:val="0"/>
            <w:color w:val="auto"/>
            <w:sz w:val="22"/>
          </w:rPr>
          <w:delText xml:space="preserve">   </w:delText>
        </w:r>
        <w:r w:rsidR="00F233BE" w:rsidRPr="006A0BE8" w:rsidDel="00E14759">
          <w:rPr>
            <w:rFonts w:cs="Times New Roman"/>
            <w:i w:val="0"/>
            <w:color w:val="auto"/>
            <w:sz w:val="22"/>
          </w:rPr>
          <w:delText xml:space="preserve">Gambar </w:delText>
        </w:r>
      </w:del>
      <w:del w:id="6688" w:author="Windows User" w:date="2019-09-18T14:43:00Z">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Cs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35</w:delText>
        </w:r>
        <w:r w:rsidR="00F25887" w:rsidRPr="006A0BE8" w:rsidDel="007F4597">
          <w:rPr>
            <w:rFonts w:cs="Times New Roman"/>
            <w:iCs w:val="0"/>
            <w:sz w:val="22"/>
          </w:rPr>
          <w:fldChar w:fldCharType="end"/>
        </w:r>
      </w:del>
      <w:del w:id="6689" w:author="Windows User" w:date="2019-09-19T04:16:00Z">
        <w:r w:rsidR="00F233BE" w:rsidRPr="006A0BE8" w:rsidDel="00E14759">
          <w:rPr>
            <w:rFonts w:cs="Times New Roman"/>
            <w:color w:val="auto"/>
            <w:sz w:val="22"/>
          </w:rPr>
          <w:delText xml:space="preserve"> Range error V</w:delText>
        </w:r>
        <w:bookmarkStart w:id="6690" w:name="_Toc23497202"/>
        <w:bookmarkStart w:id="6691" w:name="_Toc23553386"/>
        <w:bookmarkEnd w:id="6690"/>
        <w:bookmarkEnd w:id="6691"/>
      </w:del>
    </w:p>
    <w:p w14:paraId="4971A8F8" w14:textId="38566034" w:rsidR="002B0286" w:rsidRPr="006A0BE8" w:rsidDel="00E14759" w:rsidRDefault="002B0286" w:rsidP="001B4FD6">
      <w:pPr>
        <w:rPr>
          <w:del w:id="6692" w:author="Windows User" w:date="2019-09-19T04:16:00Z"/>
          <w:rFonts w:cs="Times New Roman"/>
          <w:noProof/>
        </w:rPr>
      </w:pPr>
      <w:bookmarkStart w:id="6693" w:name="_Toc23497203"/>
      <w:bookmarkStart w:id="6694" w:name="_Toc23553387"/>
      <w:bookmarkEnd w:id="6693"/>
      <w:bookmarkEnd w:id="6694"/>
    </w:p>
    <w:p w14:paraId="5CD5E244" w14:textId="64B57A17" w:rsidR="002B0286" w:rsidRPr="006A0BE8" w:rsidDel="00E14759" w:rsidRDefault="002B0286" w:rsidP="00B64E16">
      <w:pPr>
        <w:ind w:firstLine="357"/>
        <w:rPr>
          <w:del w:id="6695" w:author="Windows User" w:date="2019-09-19T04:16:00Z"/>
          <w:rFonts w:eastAsiaTheme="majorEastAsia" w:cs="Times New Roman"/>
          <w:szCs w:val="24"/>
        </w:rPr>
      </w:pPr>
      <w:bookmarkStart w:id="6696" w:name="_Toc23497204"/>
      <w:bookmarkStart w:id="6697" w:name="_Toc23553388"/>
      <w:bookmarkEnd w:id="6696"/>
      <w:bookmarkEnd w:id="6697"/>
    </w:p>
    <w:p w14:paraId="3FC52416" w14:textId="15DA6111" w:rsidR="00F7084F" w:rsidRPr="006A0BE8" w:rsidDel="00E14759" w:rsidRDefault="00B64E16" w:rsidP="00F7084F">
      <w:pPr>
        <w:keepNext/>
        <w:ind w:firstLine="357"/>
        <w:rPr>
          <w:del w:id="6698" w:author="Windows User" w:date="2019-09-19T04:16:00Z"/>
          <w:rFonts w:cs="Times New Roman"/>
        </w:rPr>
      </w:pPr>
      <w:del w:id="6699" w:author="Windows User" w:date="2019-09-19T04:16:00Z">
        <w:r w:rsidRPr="006A0BE8" w:rsidDel="00E14759">
          <w:rPr>
            <w:rFonts w:eastAsiaTheme="majorEastAsia" w:cs="Times New Roman"/>
            <w:noProof/>
            <w:szCs w:val="24"/>
          </w:rPr>
          <w:drawing>
            <wp:inline distT="0" distB="0" distL="0" distR="0" wp14:anchorId="5D62ABEB" wp14:editId="20A9C784">
              <wp:extent cx="739873" cy="2244559"/>
              <wp:effectExtent l="0" t="0" r="317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uzzy.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56728" cy="2295694"/>
                      </a:xfrm>
                      <a:prstGeom prst="rect">
                        <a:avLst/>
                      </a:prstGeom>
                    </pic:spPr>
                  </pic:pic>
                </a:graphicData>
              </a:graphic>
            </wp:inline>
          </w:drawing>
        </w:r>
        <w:r w:rsidR="00F7084F" w:rsidRPr="006A0BE8" w:rsidDel="00E14759">
          <w:rPr>
            <w:rFonts w:cs="Times New Roman"/>
            <w:noProof/>
          </w:rPr>
          <w:delText xml:space="preserve">                </w:delText>
        </w:r>
        <w:r w:rsidR="002C59BA" w:rsidRPr="006A0BE8" w:rsidDel="00E14759">
          <w:rPr>
            <w:rFonts w:cs="Times New Roman"/>
            <w:noProof/>
          </w:rPr>
          <w:drawing>
            <wp:inline distT="0" distB="0" distL="0" distR="0" wp14:anchorId="3CC3B034" wp14:editId="2C57E693">
              <wp:extent cx="2596055" cy="1083951"/>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jat keanggotaa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01889" cy="1086387"/>
                      </a:xfrm>
                      <a:prstGeom prst="rect">
                        <a:avLst/>
                      </a:prstGeom>
                    </pic:spPr>
                  </pic:pic>
                </a:graphicData>
              </a:graphic>
            </wp:inline>
          </w:drawing>
        </w:r>
        <w:commentRangeStart w:id="6700"/>
        <w:commentRangeEnd w:id="6700"/>
        <w:r w:rsidR="00DD7B26" w:rsidRPr="006A0BE8" w:rsidDel="00E14759">
          <w:rPr>
            <w:rStyle w:val="CommentReference"/>
            <w:rFonts w:cs="Times New Roman"/>
          </w:rPr>
          <w:commentReference w:id="6700"/>
        </w:r>
        <w:bookmarkStart w:id="6701" w:name="_Toc23497205"/>
        <w:bookmarkStart w:id="6702" w:name="_Toc23553389"/>
        <w:bookmarkEnd w:id="6701"/>
        <w:bookmarkEnd w:id="6702"/>
      </w:del>
    </w:p>
    <w:p w14:paraId="0C67FBF5" w14:textId="5F3E0D81" w:rsidR="000576E9" w:rsidRPr="006A0BE8" w:rsidDel="00E14759" w:rsidRDefault="00F7084F" w:rsidP="00ED1520">
      <w:pPr>
        <w:pStyle w:val="Caption"/>
        <w:ind w:left="2880" w:firstLine="720"/>
        <w:rPr>
          <w:del w:id="6703" w:author="Windows User" w:date="2019-09-19T04:16:00Z"/>
          <w:rFonts w:cs="Times New Roman"/>
          <w:i w:val="0"/>
          <w:color w:val="auto"/>
          <w:sz w:val="22"/>
        </w:rPr>
      </w:pPr>
      <w:del w:id="6704" w:author="Windows User" w:date="2019-09-19T04:16:00Z">
        <w:r w:rsidRPr="006A0BE8" w:rsidDel="00E14759">
          <w:rPr>
            <w:rFonts w:cs="Times New Roman"/>
            <w:i w:val="0"/>
            <w:color w:val="auto"/>
            <w:sz w:val="22"/>
          </w:rPr>
          <w:delText xml:space="preserve">      Gambar </w:delText>
        </w:r>
      </w:del>
      <w:del w:id="6705" w:author="Windows User" w:date="2019-09-18T14:43:00Z">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Cs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36</w:delText>
        </w:r>
        <w:r w:rsidR="00F25887" w:rsidRPr="006A0BE8" w:rsidDel="007F4597">
          <w:rPr>
            <w:rFonts w:cs="Times New Roman"/>
            <w:iCs w:val="0"/>
            <w:sz w:val="22"/>
          </w:rPr>
          <w:fldChar w:fldCharType="end"/>
        </w:r>
      </w:del>
      <w:del w:id="6706" w:author="Windows User" w:date="2019-09-19T04:16:00Z">
        <w:r w:rsidRPr="006A0BE8" w:rsidDel="00E14759">
          <w:rPr>
            <w:rFonts w:cs="Times New Roman"/>
            <w:i w:val="0"/>
            <w:color w:val="auto"/>
            <w:sz w:val="22"/>
          </w:rPr>
          <w:delText xml:space="preserve"> Drajat keanggotaan </w:delText>
        </w:r>
      </w:del>
      <w:del w:id="6707" w:author="Windows User" w:date="2019-09-14T03:53:00Z">
        <w:r w:rsidRPr="006A0BE8" w:rsidDel="00451BA0">
          <w:rPr>
            <w:rFonts w:cs="Times New Roman"/>
            <w:i w:val="0"/>
            <w:color w:val="auto"/>
            <w:sz w:val="22"/>
          </w:rPr>
          <w:delText>fuzzy</w:delText>
        </w:r>
      </w:del>
      <w:bookmarkStart w:id="6708" w:name="_Toc23497206"/>
      <w:bookmarkStart w:id="6709" w:name="_Toc23553390"/>
      <w:bookmarkEnd w:id="6708"/>
      <w:bookmarkEnd w:id="6709"/>
    </w:p>
    <w:p w14:paraId="0A4D8426" w14:textId="530E8881" w:rsidR="0008725A" w:rsidRPr="006A0BE8" w:rsidDel="00E14759" w:rsidRDefault="000576E9" w:rsidP="00757C1E">
      <w:pPr>
        <w:pStyle w:val="Caption"/>
        <w:rPr>
          <w:del w:id="6710" w:author="Windows User" w:date="2019-09-19T04:16:00Z"/>
          <w:rFonts w:cs="Times New Roman"/>
          <w:i w:val="0"/>
          <w:color w:val="auto"/>
          <w:sz w:val="22"/>
        </w:rPr>
      </w:pPr>
      <w:del w:id="6711" w:author="Windows User" w:date="2019-09-19T04:16:00Z">
        <w:r w:rsidRPr="006A0BE8" w:rsidDel="00E14759">
          <w:rPr>
            <w:rFonts w:cs="Times New Roman"/>
            <w:i w:val="0"/>
            <w:color w:val="auto"/>
            <w:sz w:val="22"/>
          </w:rPr>
          <w:delText xml:space="preserve">Gambar </w:delText>
        </w:r>
      </w:del>
      <w:del w:id="6712" w:author="Windows User" w:date="2019-09-18T14:43:00Z">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Cs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37</w:delText>
        </w:r>
        <w:r w:rsidR="00F25887" w:rsidRPr="006A0BE8" w:rsidDel="007F4597">
          <w:rPr>
            <w:rFonts w:cs="Times New Roman"/>
            <w:iCs w:val="0"/>
            <w:sz w:val="22"/>
          </w:rPr>
          <w:fldChar w:fldCharType="end"/>
        </w:r>
      </w:del>
      <w:del w:id="6713" w:author="Windows User" w:date="2019-09-19T04:16:00Z">
        <w:r w:rsidRPr="006A0BE8" w:rsidDel="00E14759">
          <w:rPr>
            <w:rFonts w:cs="Times New Roman"/>
            <w:i w:val="0"/>
            <w:color w:val="auto"/>
            <w:sz w:val="22"/>
          </w:rPr>
          <w:delText xml:space="preserve"> Alur perhitungan </w:delText>
        </w:r>
      </w:del>
      <w:del w:id="6714" w:author="Windows User" w:date="2019-09-14T03:53:00Z">
        <w:r w:rsidRPr="006A0BE8" w:rsidDel="00451BA0">
          <w:rPr>
            <w:rFonts w:cs="Times New Roman"/>
            <w:i w:val="0"/>
            <w:color w:val="auto"/>
            <w:sz w:val="22"/>
          </w:rPr>
          <w:delText>fuzzy</w:delText>
        </w:r>
      </w:del>
      <w:bookmarkStart w:id="6715" w:name="_Toc23497207"/>
      <w:bookmarkStart w:id="6716" w:name="_Toc23553391"/>
      <w:bookmarkEnd w:id="6715"/>
      <w:bookmarkEnd w:id="6716"/>
    </w:p>
    <w:p w14:paraId="55783052" w14:textId="399940C7" w:rsidR="00757C1E" w:rsidRPr="006A0BE8" w:rsidDel="00E14759" w:rsidRDefault="00757C1E" w:rsidP="00FD5E5B">
      <w:pPr>
        <w:pStyle w:val="Default"/>
        <w:spacing w:line="360" w:lineRule="auto"/>
        <w:ind w:firstLine="426"/>
        <w:jc w:val="both"/>
        <w:rPr>
          <w:del w:id="6717" w:author="Windows User" w:date="2019-09-19T04:16:00Z"/>
          <w:color w:val="auto"/>
        </w:rPr>
      </w:pPr>
      <w:del w:id="6718" w:author="Windows User" w:date="2019-09-19T04:16:00Z">
        <w:r w:rsidRPr="006A0BE8" w:rsidDel="00E14759">
          <w:rPr>
            <w:color w:val="auto"/>
          </w:rPr>
          <w:delText xml:space="preserve">Hasil uji coba pembacaan sensor </w:delText>
        </w:r>
        <w:r w:rsidR="00FD5E5B" w:rsidRPr="006A0BE8" w:rsidDel="00E14759">
          <w:rPr>
            <w:color w:val="auto"/>
          </w:rPr>
          <w:delText xml:space="preserve">akan digunakan pada range drajat keanggotaan </w:delText>
        </w:r>
      </w:del>
      <w:del w:id="6719" w:author="Windows User" w:date="2019-09-14T03:53:00Z">
        <w:r w:rsidR="00FD5E5B" w:rsidRPr="006A0BE8" w:rsidDel="00451BA0">
          <w:rPr>
            <w:color w:val="auto"/>
          </w:rPr>
          <w:delText>fuzzy</w:delText>
        </w:r>
      </w:del>
      <w:del w:id="6720" w:author="Windows User" w:date="2019-09-19T04:16:00Z">
        <w:r w:rsidR="00FD5E5B" w:rsidRPr="006A0BE8" w:rsidDel="00E14759">
          <w:rPr>
            <w:color w:val="auto"/>
          </w:rPr>
          <w:delText xml:space="preserve">. Berikut ini adalah langkah perhitungan metode </w:delText>
        </w:r>
      </w:del>
      <w:del w:id="6721" w:author="Windows User" w:date="2019-09-14T03:53:00Z">
        <w:r w:rsidR="00FD5E5B" w:rsidRPr="006A0BE8" w:rsidDel="00451BA0">
          <w:rPr>
            <w:color w:val="auto"/>
          </w:rPr>
          <w:delText>fuzzy</w:delText>
        </w:r>
      </w:del>
      <w:del w:id="6722" w:author="Windows User" w:date="2019-09-19T04:16:00Z">
        <w:r w:rsidR="00FD5E5B" w:rsidRPr="006A0BE8" w:rsidDel="00E14759">
          <w:rPr>
            <w:color w:val="auto"/>
          </w:rPr>
          <w:delText xml:space="preserve"> contro</w:delText>
        </w:r>
        <w:r w:rsidR="00CA2390" w:rsidRPr="006A0BE8" w:rsidDel="00E14759">
          <w:rPr>
            <w:color w:val="auto"/>
          </w:rPr>
          <w:delText xml:space="preserve">l yang dimulai dengan mencari nilai error </w:delText>
        </w:r>
        <w:r w:rsidR="00FD5E5B" w:rsidRPr="006A0BE8" w:rsidDel="00E14759">
          <w:rPr>
            <w:color w:val="auto"/>
          </w:rPr>
          <w:delText xml:space="preserve">sampai dengan deffuzifikasi. </w:delText>
        </w:r>
        <w:bookmarkStart w:id="6723" w:name="_Toc23497208"/>
        <w:bookmarkStart w:id="6724" w:name="_Toc23553392"/>
        <w:bookmarkEnd w:id="6723"/>
        <w:bookmarkEnd w:id="6724"/>
      </w:del>
    </w:p>
    <w:p w14:paraId="60C53315" w14:textId="6BB0B167" w:rsidR="00CA2390" w:rsidRPr="006A0BE8" w:rsidDel="00E14759" w:rsidRDefault="0066399C" w:rsidP="00FD5E5B">
      <w:pPr>
        <w:pStyle w:val="Default"/>
        <w:numPr>
          <w:ilvl w:val="0"/>
          <w:numId w:val="35"/>
        </w:numPr>
        <w:spacing w:line="360" w:lineRule="auto"/>
        <w:ind w:left="426"/>
        <w:jc w:val="both"/>
        <w:rPr>
          <w:del w:id="6725" w:author="Windows User" w:date="2019-09-19T04:16:00Z"/>
          <w:i/>
          <w:color w:val="auto"/>
          <w:sz w:val="22"/>
          <w:szCs w:val="22"/>
        </w:rPr>
      </w:pPr>
      <w:del w:id="6726" w:author="Windows User" w:date="2019-09-19T04:16:00Z">
        <w:r w:rsidRPr="006A0BE8" w:rsidDel="00E14759">
          <w:rPr>
            <w:i/>
            <w:color w:val="auto"/>
            <w:sz w:val="22"/>
            <w:szCs w:val="22"/>
          </w:rPr>
          <w:delText xml:space="preserve">Error </w:delText>
        </w:r>
        <w:bookmarkStart w:id="6727" w:name="_Toc23497209"/>
        <w:bookmarkStart w:id="6728" w:name="_Toc23553393"/>
        <w:bookmarkEnd w:id="6727"/>
        <w:bookmarkEnd w:id="6728"/>
      </w:del>
    </w:p>
    <w:p w14:paraId="25DA8FAF" w14:textId="01C227E7" w:rsidR="0066399C" w:rsidRPr="006A0BE8" w:rsidDel="00E14759" w:rsidRDefault="008763A9" w:rsidP="008763A9">
      <w:pPr>
        <w:pStyle w:val="Default"/>
        <w:spacing w:line="360" w:lineRule="auto"/>
        <w:ind w:left="66" w:firstLine="360"/>
        <w:jc w:val="both"/>
        <w:rPr>
          <w:del w:id="6729" w:author="Windows User" w:date="2019-09-19T04:16:00Z"/>
          <w:color w:val="auto"/>
          <w:sz w:val="22"/>
          <w:szCs w:val="22"/>
        </w:rPr>
      </w:pPr>
      <w:del w:id="6730" w:author="Windows User" w:date="2019-09-19T04:16:00Z">
        <w:r w:rsidRPr="006A0BE8" w:rsidDel="00E14759">
          <w:rPr>
            <w:iCs/>
            <w:color w:val="auto"/>
            <w:sz w:val="22"/>
            <w:szCs w:val="22"/>
          </w:rPr>
          <w:delText xml:space="preserve">Nilai error yang akan digunakan dalam penelitian ini ada dua yaitu error vertical dan error horizontal. </w:delText>
        </w:r>
        <w:r w:rsidR="0048654B" w:rsidRPr="006A0BE8" w:rsidDel="00E14759">
          <w:rPr>
            <w:i/>
            <w:iCs/>
            <w:color w:val="auto"/>
            <w:sz w:val="22"/>
            <w:szCs w:val="22"/>
          </w:rPr>
          <w:delText>Error</w:delText>
        </w:r>
        <w:r w:rsidR="002931AA" w:rsidRPr="006A0BE8" w:rsidDel="00E14759">
          <w:rPr>
            <w:iCs/>
            <w:color w:val="auto"/>
            <w:sz w:val="22"/>
            <w:szCs w:val="22"/>
          </w:rPr>
          <w:delText xml:space="preserve"> h</w:delText>
        </w:r>
        <w:r w:rsidRPr="006A0BE8" w:rsidDel="00E14759">
          <w:rPr>
            <w:iCs/>
            <w:color w:val="auto"/>
            <w:sz w:val="22"/>
            <w:szCs w:val="22"/>
          </w:rPr>
          <w:delText>orizontal</w:delText>
        </w:r>
        <w:r w:rsidR="0048654B" w:rsidRPr="006A0BE8" w:rsidDel="00E14759">
          <w:rPr>
            <w:i/>
            <w:iCs/>
            <w:color w:val="auto"/>
            <w:sz w:val="22"/>
            <w:szCs w:val="22"/>
          </w:rPr>
          <w:delText xml:space="preserve"> </w:delText>
        </w:r>
        <w:r w:rsidR="0048654B" w:rsidRPr="006A0BE8" w:rsidDel="00E14759">
          <w:rPr>
            <w:color w:val="auto"/>
            <w:sz w:val="22"/>
            <w:szCs w:val="22"/>
          </w:rPr>
          <w:delText>merupakan hasil yang didap</w:delText>
        </w:r>
        <w:r w:rsidRPr="006A0BE8" w:rsidDel="00E14759">
          <w:rPr>
            <w:color w:val="auto"/>
            <w:sz w:val="22"/>
            <w:szCs w:val="22"/>
          </w:rPr>
          <w:delText>atkan dengan menghitung selisih dari rata-rata hasil sensor LDR kanan dengan kiri sedangkan error  ver</w:delText>
        </w:r>
        <w:r w:rsidR="002931AA" w:rsidRPr="006A0BE8" w:rsidDel="00E14759">
          <w:rPr>
            <w:color w:val="auto"/>
            <w:sz w:val="22"/>
            <w:szCs w:val="22"/>
          </w:rPr>
          <w:delText>tik</w:delText>
        </w:r>
        <w:r w:rsidRPr="006A0BE8" w:rsidDel="00E14759">
          <w:rPr>
            <w:color w:val="auto"/>
            <w:sz w:val="22"/>
            <w:szCs w:val="22"/>
          </w:rPr>
          <w:delText xml:space="preserve">al didapat dari selisih antara rata-rata atas dengan bawah. Nilai </w:delText>
        </w:r>
        <w:r w:rsidRPr="006A0BE8" w:rsidDel="00E14759">
          <w:rPr>
            <w:i/>
            <w:iCs/>
            <w:color w:val="auto"/>
            <w:sz w:val="22"/>
            <w:szCs w:val="22"/>
          </w:rPr>
          <w:delText xml:space="preserve">error </w:delText>
        </w:r>
        <w:r w:rsidRPr="006A0BE8" w:rsidDel="00E14759">
          <w:rPr>
            <w:color w:val="auto"/>
            <w:sz w:val="22"/>
            <w:szCs w:val="22"/>
          </w:rPr>
          <w:delText xml:space="preserve">dibagi menjadi 5 fungsi keanggotaan. Fungsi keanggotaan serta derajat keanggotaan untuk </w:delText>
        </w:r>
        <w:r w:rsidRPr="006A0BE8" w:rsidDel="00E14759">
          <w:rPr>
            <w:i/>
            <w:iCs/>
            <w:color w:val="auto"/>
            <w:sz w:val="22"/>
            <w:szCs w:val="22"/>
          </w:rPr>
          <w:delText xml:space="preserve">error </w:delText>
        </w:r>
        <w:r w:rsidRPr="006A0BE8" w:rsidDel="00E14759">
          <w:rPr>
            <w:color w:val="auto"/>
            <w:sz w:val="22"/>
            <w:szCs w:val="22"/>
          </w:rPr>
          <w:delText>adalah sebagai berikut:</w:delText>
        </w:r>
        <w:bookmarkStart w:id="6731" w:name="_Toc23497210"/>
        <w:bookmarkStart w:id="6732" w:name="_Toc23553394"/>
        <w:bookmarkEnd w:id="6731"/>
        <w:bookmarkEnd w:id="6732"/>
      </w:del>
    </w:p>
    <w:p w14:paraId="7FCF7D44" w14:textId="108184B7" w:rsidR="008763A9" w:rsidRPr="006A0BE8" w:rsidDel="00E14759" w:rsidRDefault="008763A9" w:rsidP="008763A9">
      <w:pPr>
        <w:pStyle w:val="Default"/>
        <w:numPr>
          <w:ilvl w:val="0"/>
          <w:numId w:val="36"/>
        </w:numPr>
        <w:spacing w:line="360" w:lineRule="auto"/>
        <w:ind w:left="993" w:hanging="207"/>
        <w:jc w:val="both"/>
        <w:rPr>
          <w:del w:id="6733" w:author="Windows User" w:date="2019-09-19T04:16:00Z"/>
          <w:i/>
          <w:color w:val="auto"/>
        </w:rPr>
      </w:pPr>
      <w:del w:id="6734" w:author="Windows User" w:date="2019-09-19T04:16:00Z">
        <w:r w:rsidRPr="006A0BE8" w:rsidDel="00E14759">
          <w:rPr>
            <w:i/>
            <w:color w:val="auto"/>
          </w:rPr>
          <w:delText>Negative Big (NB)</w:delText>
        </w:r>
        <w:bookmarkStart w:id="6735" w:name="_Toc23497211"/>
        <w:bookmarkStart w:id="6736" w:name="_Toc23553395"/>
        <w:bookmarkEnd w:id="6735"/>
        <w:bookmarkEnd w:id="6736"/>
      </w:del>
    </w:p>
    <w:p w14:paraId="0207D71F" w14:textId="26CDD981" w:rsidR="00D23E41" w:rsidRPr="006A0BE8" w:rsidDel="00E14759" w:rsidRDefault="00D23E41" w:rsidP="00D23E41">
      <w:pPr>
        <w:pStyle w:val="Default"/>
        <w:spacing w:line="360" w:lineRule="auto"/>
        <w:ind w:left="993"/>
        <w:jc w:val="both"/>
        <w:rPr>
          <w:del w:id="6737" w:author="Windows User" w:date="2019-09-19T04:16:00Z"/>
          <w:color w:val="auto"/>
        </w:rPr>
      </w:pPr>
      <w:del w:id="6738" w:author="Windows User" w:date="2019-09-19T04:16:00Z">
        <w:r w:rsidRPr="006A0BE8" w:rsidDel="00E14759">
          <w:rPr>
            <w:i/>
            <w:color w:val="auto"/>
          </w:rPr>
          <w:delText xml:space="preserve">Negative Big </w:delText>
        </w:r>
        <w:r w:rsidR="00A12C2B" w:rsidRPr="006A0BE8" w:rsidDel="00E14759">
          <w:rPr>
            <w:i/>
            <w:color w:val="auto"/>
          </w:rPr>
          <w:delText xml:space="preserve">yang </w:delText>
        </w:r>
        <w:r w:rsidRPr="006A0BE8" w:rsidDel="00E14759">
          <w:rPr>
            <w:color w:val="auto"/>
          </w:rPr>
          <w:delText>bernilai &lt; -125</w:delText>
        </w:r>
        <w:bookmarkStart w:id="6739" w:name="_Toc23497212"/>
        <w:bookmarkStart w:id="6740" w:name="_Toc23553396"/>
        <w:bookmarkEnd w:id="6739"/>
        <w:bookmarkEnd w:id="6740"/>
      </w:del>
    </w:p>
    <w:p w14:paraId="34E7CEB9" w14:textId="54F26553" w:rsidR="00D23E41" w:rsidRPr="006A0BE8" w:rsidDel="00E14759" w:rsidRDefault="00D23E41" w:rsidP="00D23E41">
      <w:pPr>
        <w:pStyle w:val="Default"/>
        <w:spacing w:line="360" w:lineRule="auto"/>
        <w:ind w:left="993"/>
        <w:jc w:val="both"/>
        <w:rPr>
          <w:del w:id="6741" w:author="Windows User" w:date="2019-09-19T04:16:00Z"/>
          <w:rFonts w:eastAsiaTheme="minorEastAsia"/>
          <w:color w:val="auto"/>
        </w:rPr>
      </w:pPr>
      <m:oMath>
        <m:r>
          <w:del w:id="6742" w:author="Windows User" w:date="2019-09-19T04:16:00Z">
            <w:rPr>
              <w:rFonts w:ascii="Cambria Math" w:hAnsi="Cambria Math"/>
              <w:color w:val="auto"/>
            </w:rPr>
            <m:t>μNB</m:t>
          </w:del>
        </m:r>
        <m:d>
          <m:dPr>
            <m:ctrlPr>
              <w:del w:id="6743" w:author="Windows User" w:date="2019-09-19T04:16:00Z">
                <w:rPr>
                  <w:rFonts w:ascii="Cambria Math" w:hAnsi="Cambria Math"/>
                  <w:i/>
                  <w:color w:val="auto"/>
                </w:rPr>
              </w:del>
            </m:ctrlPr>
          </m:dPr>
          <m:e>
            <m:r>
              <w:del w:id="6744" w:author="Windows User" w:date="2019-09-19T04:16:00Z">
                <w:rPr>
                  <w:rFonts w:ascii="Cambria Math" w:hAnsi="Cambria Math"/>
                  <w:color w:val="auto"/>
                </w:rPr>
                <m:t>x</m:t>
              </w:del>
            </m:r>
          </m:e>
        </m:d>
        <m:r>
          <w:del w:id="6745" w:author="Windows User" w:date="2019-09-19T04:16:00Z">
            <w:rPr>
              <w:rFonts w:ascii="Cambria Math" w:hAnsi="Cambria Math"/>
              <w:color w:val="auto"/>
            </w:rPr>
            <m:t xml:space="preserve">  </m:t>
          </w:del>
        </m:r>
      </m:oMath>
      <w:del w:id="6746" w:author="Windows User" w:date="2019-09-19T04:16:00Z">
        <w:r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1.</m:t>
                  </m:r>
                </m:e>
                <m:e>
                  <m:r>
                    <w:rPr>
                      <w:rFonts w:ascii="Cambria Math" w:eastAsiaTheme="minorEastAsia" w:hAnsi="Cambria Math"/>
                      <w:color w:val="auto"/>
                    </w:rPr>
                    <m:t>(-125-e)</m:t>
                  </m:r>
                </m:e>
              </m:eqAr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(-125-(-275)</m:t>
                  </m:r>
                </m:e>
                <m:e>
                  <m:r>
                    <w:rPr>
                      <w:rFonts w:ascii="Cambria Math" w:eastAsiaTheme="minorEastAsia" w:hAnsi="Cambria Math"/>
                      <w:color w:val="auto"/>
                    </w:rPr>
                    <m:t>1</m:t>
                  </m:r>
                </m:e>
              </m:eqArr>
            </m:den>
          </m:f>
        </m:oMath>
        <w:r w:rsidR="00A12C2B" w:rsidRPr="006A0BE8" w:rsidDel="00E14759">
          <w:rPr>
            <w:rFonts w:eastAsiaTheme="minorEastAsia"/>
            <w:color w:val="auto"/>
          </w:rPr>
          <w:delText xml:space="preserve">, </w:delText>
        </w:r>
        <m:oMath>
          <m:r>
            <w:rPr>
              <w:rFonts w:ascii="Cambria Math" w:eastAsiaTheme="minorEastAsia" w:hAnsi="Cambria Math"/>
              <w:color w:val="auto"/>
            </w:rPr>
            <m:t>-275≤e≤-125</m:t>
          </m:r>
        </m:oMath>
        <w:bookmarkStart w:id="6747" w:name="_Toc23497213"/>
        <w:bookmarkStart w:id="6748" w:name="_Toc23553397"/>
        <w:bookmarkEnd w:id="6747"/>
        <w:bookmarkEnd w:id="6748"/>
      </w:del>
    </w:p>
    <w:p w14:paraId="778D3130" w14:textId="66A9FF34" w:rsidR="008763A9" w:rsidRPr="006A0BE8" w:rsidDel="00E14759" w:rsidRDefault="008763A9" w:rsidP="008763A9">
      <w:pPr>
        <w:pStyle w:val="Default"/>
        <w:numPr>
          <w:ilvl w:val="0"/>
          <w:numId w:val="36"/>
        </w:numPr>
        <w:spacing w:line="360" w:lineRule="auto"/>
        <w:ind w:left="993" w:hanging="207"/>
        <w:jc w:val="both"/>
        <w:rPr>
          <w:del w:id="6749" w:author="Windows User" w:date="2019-09-19T04:16:00Z"/>
          <w:i/>
          <w:color w:val="auto"/>
          <w:sz w:val="22"/>
          <w:szCs w:val="22"/>
        </w:rPr>
      </w:pPr>
      <w:del w:id="6750" w:author="Windows User" w:date="2019-09-19T04:16:00Z">
        <w:r w:rsidRPr="006A0BE8" w:rsidDel="00E14759">
          <w:rPr>
            <w:i/>
            <w:color w:val="auto"/>
            <w:sz w:val="22"/>
            <w:szCs w:val="22"/>
          </w:rPr>
          <w:delText>Negative Medium</w:delText>
        </w:r>
        <w:r w:rsidR="00A12C2B" w:rsidRPr="006A0BE8" w:rsidDel="00E14759">
          <w:rPr>
            <w:i/>
            <w:color w:val="auto"/>
            <w:sz w:val="22"/>
            <w:szCs w:val="22"/>
          </w:rPr>
          <w:delText xml:space="preserve"> (NM)</w:delText>
        </w:r>
        <w:bookmarkStart w:id="6751" w:name="_Toc23497214"/>
        <w:bookmarkStart w:id="6752" w:name="_Toc23553398"/>
        <w:bookmarkEnd w:id="6751"/>
        <w:bookmarkEnd w:id="6752"/>
      </w:del>
    </w:p>
    <w:p w14:paraId="67614B5B" w14:textId="1C92A134" w:rsidR="00A12C2B" w:rsidRPr="006A0BE8" w:rsidDel="00E14759" w:rsidRDefault="00A12C2B" w:rsidP="00A12C2B">
      <w:pPr>
        <w:pStyle w:val="Default"/>
        <w:spacing w:line="360" w:lineRule="auto"/>
        <w:ind w:left="273" w:firstLine="720"/>
        <w:jc w:val="both"/>
        <w:rPr>
          <w:del w:id="6753" w:author="Windows User" w:date="2019-09-19T04:16:00Z"/>
          <w:color w:val="auto"/>
        </w:rPr>
      </w:pPr>
      <w:del w:id="6754" w:author="Windows User" w:date="2019-09-19T04:16:00Z">
        <w:r w:rsidRPr="006A0BE8" w:rsidDel="00E14759">
          <w:rPr>
            <w:i/>
            <w:color w:val="auto"/>
          </w:rPr>
          <w:delText xml:space="preserve">Negative Medium yang </w:delText>
        </w:r>
        <w:r w:rsidRPr="006A0BE8" w:rsidDel="00E14759">
          <w:rPr>
            <w:color w:val="auto"/>
          </w:rPr>
          <w:delText>bernilai &lt; -10 sampai -275</w:delText>
        </w:r>
        <w:bookmarkStart w:id="6755" w:name="_Toc23497215"/>
        <w:bookmarkStart w:id="6756" w:name="_Toc23553399"/>
        <w:bookmarkEnd w:id="6755"/>
        <w:bookmarkEnd w:id="6756"/>
      </w:del>
    </w:p>
    <w:p w14:paraId="34674A21" w14:textId="6B4D4BE4" w:rsidR="00A12C2B" w:rsidRPr="006A0BE8" w:rsidDel="00E14759" w:rsidRDefault="00A12C2B" w:rsidP="00A12C2B">
      <w:pPr>
        <w:pStyle w:val="Default"/>
        <w:spacing w:line="360" w:lineRule="auto"/>
        <w:ind w:left="1146"/>
        <w:jc w:val="both"/>
        <w:rPr>
          <w:del w:id="6757" w:author="Windows User" w:date="2019-09-19T04:16:00Z"/>
          <w:rFonts w:eastAsiaTheme="minorEastAsia"/>
          <w:color w:val="auto"/>
        </w:rPr>
      </w:pPr>
      <m:oMath>
        <m:r>
          <w:del w:id="6758" w:author="Windows User" w:date="2019-09-19T04:16:00Z">
            <w:rPr>
              <w:rFonts w:ascii="Cambria Math" w:hAnsi="Cambria Math"/>
              <w:color w:val="auto"/>
            </w:rPr>
            <m:t>μNM</m:t>
          </w:del>
        </m:r>
        <m:d>
          <m:dPr>
            <m:ctrlPr>
              <w:del w:id="6759" w:author="Windows User" w:date="2019-09-19T04:16:00Z">
                <w:rPr>
                  <w:rFonts w:ascii="Cambria Math" w:hAnsi="Cambria Math"/>
                  <w:i/>
                  <w:color w:val="auto"/>
                </w:rPr>
              </w:del>
            </m:ctrlPr>
          </m:dPr>
          <m:e>
            <m:r>
              <w:del w:id="6760" w:author="Windows User" w:date="2019-09-19T04:16:00Z">
                <w:rPr>
                  <w:rFonts w:ascii="Cambria Math" w:hAnsi="Cambria Math"/>
                  <w:color w:val="auto"/>
                </w:rPr>
                <m:t>x</m:t>
              </w:del>
            </m:r>
          </m:e>
        </m:d>
        <m:r>
          <w:del w:id="6761" w:author="Windows User" w:date="2019-09-19T04:16:00Z">
            <w:rPr>
              <w:rFonts w:ascii="Cambria Math" w:hAnsi="Cambria Math"/>
              <w:color w:val="auto"/>
            </w:rPr>
            <m:t xml:space="preserve">  </m:t>
          </w:del>
        </m:r>
      </m:oMath>
      <w:del w:id="6762" w:author="Windows User" w:date="2019-09-19T04:16:00Z">
        <w:r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(e-(-275))</m:t>
                  </m:r>
                </m:e>
              </m:eqArr>
            </m:num>
            <m:den>
              <m:r>
                <m:rPr>
                  <m:sty m:val="p"/>
                </m:rPr>
                <w:rPr>
                  <w:rFonts w:ascii="Cambria Math" w:eastAsiaTheme="minorEastAsia" w:hAnsi="Cambria Math"/>
                  <w:color w:val="auto"/>
                </w:rPr>
                <m:t>(-125-(-275))</m:t>
              </m:r>
            </m:den>
          </m:f>
        </m:oMath>
        <w:r w:rsidRPr="006A0BE8" w:rsidDel="00E14759">
          <w:rPr>
            <w:rFonts w:eastAsiaTheme="minorEastAsia"/>
            <w:color w:val="auto"/>
          </w:rPr>
          <w:delText xml:space="preserve">, </w:delText>
        </w:r>
        <m:oMath>
          <m:r>
            <w:rPr>
              <w:rFonts w:ascii="Cambria Math" w:eastAsiaTheme="minorEastAsia" w:hAnsi="Cambria Math"/>
              <w:color w:val="auto"/>
            </w:rPr>
            <m:t>-275≤e≤-125</m:t>
          </m:r>
        </m:oMath>
        <w:bookmarkStart w:id="6763" w:name="_Toc23497216"/>
        <w:bookmarkStart w:id="6764" w:name="_Toc23553400"/>
        <w:bookmarkEnd w:id="6763"/>
        <w:bookmarkEnd w:id="6764"/>
      </w:del>
    </w:p>
    <w:p w14:paraId="362A2E79" w14:textId="3ED4C5C8" w:rsidR="00A12C2B" w:rsidRPr="006A0BE8" w:rsidDel="00E14759" w:rsidRDefault="00A12C2B" w:rsidP="00A12C2B">
      <w:pPr>
        <w:pStyle w:val="Default"/>
        <w:spacing w:line="360" w:lineRule="auto"/>
        <w:ind w:left="1866" w:firstLine="294"/>
        <w:jc w:val="both"/>
        <w:rPr>
          <w:del w:id="6765" w:author="Windows User" w:date="2019-09-19T04:16:00Z"/>
          <w:rFonts w:eastAsiaTheme="minorEastAsia"/>
          <w:color w:val="auto"/>
        </w:rPr>
      </w:pPr>
      <w:del w:id="6766" w:author="Windows User" w:date="2019-09-19T04:16:00Z">
        <w:r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(-10-e)</m:t>
                  </m:r>
                </m:e>
              </m:eqAr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-10-</m:t>
                      </m:r>
                      <m:d>
                        <m:dPr>
                          <m:ctrlPr>
                            <w:rPr>
                              <w:rFonts w:ascii="Cambria Math" w:eastAsiaTheme="minorEastAsia" w:hAnsi="Cambria Math"/>
                              <w:color w:val="auto"/>
                            </w:rPr>
                          </m:ctrlPr>
                        </m:dPr>
                        <m:e>
                          <m:r>
                            <m:rPr>
                              <m:sty m:val="p"/>
                            </m:rPr>
                            <w:rPr>
                              <w:rFonts w:ascii="Cambria Math" w:eastAsiaTheme="minorEastAsia" w:hAnsi="Cambria Math"/>
                              <w:color w:val="auto"/>
                            </w:rPr>
                            <m:t>-125</m:t>
                          </m:r>
                        </m:e>
                      </m:d>
                    </m:e>
                  </m:d>
                </m:e>
                <m:e>
                  <m:r>
                    <w:rPr>
                      <w:rFonts w:ascii="Cambria Math" w:eastAsiaTheme="minorEastAsia" w:hAnsi="Cambria Math"/>
                      <w:color w:val="auto"/>
                    </w:rPr>
                    <m:t>1</m:t>
                  </m:r>
                </m:e>
              </m:eqArr>
            </m:den>
          </m:f>
        </m:oMath>
        <w:r w:rsidRPr="006A0BE8" w:rsidDel="00E14759">
          <w:rPr>
            <w:rFonts w:eastAsiaTheme="minorEastAsia"/>
            <w:color w:val="auto"/>
          </w:rPr>
          <w:delText xml:space="preserve">, </w:delText>
        </w:r>
        <m:oMath>
          <m:r>
            <w:rPr>
              <w:rFonts w:ascii="Cambria Math" w:eastAsiaTheme="minorEastAsia" w:hAnsi="Cambria Math"/>
              <w:color w:val="auto"/>
            </w:rPr>
            <m:t>-125≤e≤-10</m:t>
          </m:r>
        </m:oMath>
        <w:bookmarkStart w:id="6767" w:name="_Toc23497217"/>
        <w:bookmarkStart w:id="6768" w:name="_Toc23553401"/>
        <w:bookmarkEnd w:id="6767"/>
        <w:bookmarkEnd w:id="6768"/>
      </w:del>
    </w:p>
    <w:p w14:paraId="09FBB13B" w14:textId="3C5EEC46" w:rsidR="008763A9" w:rsidRPr="006A0BE8" w:rsidDel="00E14759" w:rsidRDefault="008763A9" w:rsidP="008763A9">
      <w:pPr>
        <w:pStyle w:val="Default"/>
        <w:numPr>
          <w:ilvl w:val="0"/>
          <w:numId w:val="36"/>
        </w:numPr>
        <w:spacing w:line="360" w:lineRule="auto"/>
        <w:ind w:left="993" w:hanging="207"/>
        <w:jc w:val="both"/>
        <w:rPr>
          <w:del w:id="6769" w:author="Windows User" w:date="2019-09-19T04:16:00Z"/>
          <w:i/>
          <w:color w:val="auto"/>
          <w:sz w:val="22"/>
          <w:szCs w:val="22"/>
        </w:rPr>
      </w:pPr>
      <w:del w:id="6770" w:author="Windows User" w:date="2019-09-19T04:16:00Z">
        <w:r w:rsidRPr="006A0BE8" w:rsidDel="00E14759">
          <w:rPr>
            <w:i/>
            <w:color w:val="auto"/>
            <w:sz w:val="22"/>
            <w:szCs w:val="22"/>
          </w:rPr>
          <w:delText>Negative Small (NS)</w:delText>
        </w:r>
        <w:bookmarkStart w:id="6771" w:name="_Toc23497218"/>
        <w:bookmarkStart w:id="6772" w:name="_Toc23553402"/>
        <w:bookmarkEnd w:id="6771"/>
        <w:bookmarkEnd w:id="6772"/>
      </w:del>
    </w:p>
    <w:p w14:paraId="011BDBD6" w14:textId="7E0BE7C3" w:rsidR="008C4195" w:rsidRPr="006A0BE8" w:rsidDel="00E14759" w:rsidRDefault="008C4195" w:rsidP="008C4195">
      <w:pPr>
        <w:pStyle w:val="Default"/>
        <w:spacing w:line="360" w:lineRule="auto"/>
        <w:ind w:left="273" w:firstLine="720"/>
        <w:jc w:val="both"/>
        <w:rPr>
          <w:del w:id="6773" w:author="Windows User" w:date="2019-09-19T04:16:00Z"/>
          <w:color w:val="auto"/>
        </w:rPr>
      </w:pPr>
      <w:del w:id="6774" w:author="Windows User" w:date="2019-09-19T04:16:00Z">
        <w:r w:rsidRPr="006A0BE8" w:rsidDel="00E14759">
          <w:rPr>
            <w:i/>
            <w:color w:val="auto"/>
          </w:rPr>
          <w:delText xml:space="preserve">Negative Small yang </w:delText>
        </w:r>
        <w:r w:rsidRPr="006A0BE8" w:rsidDel="00E14759">
          <w:rPr>
            <w:color w:val="auto"/>
          </w:rPr>
          <w:delText>bernilai &lt; -125 sampai -0</w:delText>
        </w:r>
        <w:bookmarkStart w:id="6775" w:name="_Toc23497219"/>
        <w:bookmarkStart w:id="6776" w:name="_Toc23553403"/>
        <w:bookmarkEnd w:id="6775"/>
        <w:bookmarkEnd w:id="6776"/>
      </w:del>
    </w:p>
    <w:p w14:paraId="6E543B86" w14:textId="1F12B897" w:rsidR="001463A5" w:rsidRPr="006A0BE8" w:rsidDel="00E14759" w:rsidRDefault="001463A5" w:rsidP="001463A5">
      <w:pPr>
        <w:pStyle w:val="Default"/>
        <w:spacing w:line="360" w:lineRule="auto"/>
        <w:ind w:left="1146"/>
        <w:jc w:val="both"/>
        <w:rPr>
          <w:del w:id="6777" w:author="Windows User" w:date="2019-09-19T04:16:00Z"/>
          <w:rFonts w:eastAsiaTheme="minorEastAsia"/>
          <w:color w:val="auto"/>
        </w:rPr>
      </w:pPr>
      <m:oMath>
        <m:r>
          <w:del w:id="6778" w:author="Windows User" w:date="2019-09-19T04:16:00Z">
            <w:rPr>
              <w:rFonts w:ascii="Cambria Math" w:hAnsi="Cambria Math"/>
              <w:color w:val="auto"/>
            </w:rPr>
            <m:t>μNM</m:t>
          </w:del>
        </m:r>
        <m:d>
          <m:dPr>
            <m:ctrlPr>
              <w:del w:id="6779" w:author="Windows User" w:date="2019-09-19T04:16:00Z">
                <w:rPr>
                  <w:rFonts w:ascii="Cambria Math" w:hAnsi="Cambria Math"/>
                  <w:i/>
                  <w:color w:val="auto"/>
                </w:rPr>
              </w:del>
            </m:ctrlPr>
          </m:dPr>
          <m:e>
            <m:r>
              <w:del w:id="6780" w:author="Windows User" w:date="2019-09-19T04:16:00Z">
                <w:rPr>
                  <w:rFonts w:ascii="Cambria Math" w:hAnsi="Cambria Math"/>
                  <w:color w:val="auto"/>
                </w:rPr>
                <m:t>x</m:t>
              </w:del>
            </m:r>
          </m:e>
        </m:d>
        <m:r>
          <w:del w:id="6781" w:author="Windows User" w:date="2019-09-19T04:16:00Z">
            <w:rPr>
              <w:rFonts w:ascii="Cambria Math" w:hAnsi="Cambria Math"/>
              <w:color w:val="auto"/>
            </w:rPr>
            <m:t xml:space="preserve">  </m:t>
          </w:del>
        </m:r>
      </m:oMath>
      <w:del w:id="6782" w:author="Windows User" w:date="2019-09-19T04:16:00Z">
        <w:r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(e-(-125))</m:t>
                  </m:r>
                </m:e>
              </m:eqArr>
            </m:num>
            <m:den>
              <m:r>
                <m:rPr>
                  <m:sty m:val="p"/>
                </m:rPr>
                <w:rPr>
                  <w:rFonts w:ascii="Cambria Math" w:eastAsiaTheme="minorEastAsia" w:hAnsi="Cambria Math"/>
                  <w:color w:val="auto"/>
                </w:rPr>
                <m:t>(-10-(-125))</m:t>
              </m:r>
            </m:den>
          </m:f>
        </m:oMath>
        <w:r w:rsidRPr="006A0BE8" w:rsidDel="00E14759">
          <w:rPr>
            <w:rFonts w:eastAsiaTheme="minorEastAsia"/>
            <w:color w:val="auto"/>
          </w:rPr>
          <w:delText xml:space="preserve">, </w:delText>
        </w:r>
        <m:oMath>
          <m:r>
            <w:rPr>
              <w:rFonts w:ascii="Cambria Math" w:eastAsiaTheme="minorEastAsia" w:hAnsi="Cambria Math"/>
              <w:color w:val="auto"/>
            </w:rPr>
            <m:t>-125≤e≤-10</m:t>
          </m:r>
        </m:oMath>
        <w:bookmarkStart w:id="6783" w:name="_Toc23497220"/>
        <w:bookmarkStart w:id="6784" w:name="_Toc23553404"/>
        <w:bookmarkEnd w:id="6783"/>
        <w:bookmarkEnd w:id="6784"/>
      </w:del>
    </w:p>
    <w:p w14:paraId="565B40C5" w14:textId="04E027D6" w:rsidR="001463A5" w:rsidRPr="006A0BE8" w:rsidDel="00E14759" w:rsidRDefault="001463A5" w:rsidP="008C4195">
      <w:pPr>
        <w:pStyle w:val="Default"/>
        <w:spacing w:line="360" w:lineRule="auto"/>
        <w:ind w:left="1866" w:firstLine="294"/>
        <w:jc w:val="both"/>
        <w:rPr>
          <w:del w:id="6785" w:author="Windows User" w:date="2019-09-19T04:16:00Z"/>
          <w:rFonts w:eastAsiaTheme="minorEastAsia"/>
          <w:color w:val="auto"/>
        </w:rPr>
      </w:pPr>
      <w:del w:id="6786" w:author="Windows User" w:date="2019-09-19T04:16:00Z">
        <w:r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(0-e)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0-</m:t>
                      </m:r>
                      <m:d>
                        <m:dPr>
                          <m:ctrlPr>
                            <w:rPr>
                              <w:rFonts w:ascii="Cambria Math" w:eastAsiaTheme="minorEastAsia" w:hAnsi="Cambria Math"/>
                              <w:color w:val="auto"/>
                            </w:rPr>
                          </m:ctrlPr>
                        </m:dPr>
                        <m:e>
                          <m:r>
                            <m:rPr>
                              <m:sty m:val="p"/>
                            </m:rPr>
                            <w:rPr>
                              <w:rFonts w:ascii="Cambria Math" w:eastAsiaTheme="minorEastAsia" w:hAnsi="Cambria Math"/>
                              <w:color w:val="auto"/>
                            </w:rPr>
                            <m:t>-10</m:t>
                          </m:r>
                        </m:e>
                      </m:d>
                    </m:e>
                  </m:d>
                </m:e>
                <m:e>
                  <m:r>
                    <w:rPr>
                      <w:rFonts w:ascii="Cambria Math" w:eastAsiaTheme="minorEastAsia" w:hAnsi="Cambria Math"/>
                      <w:color w:val="auto"/>
                    </w:rPr>
                    <m:t>1</m:t>
                  </m:r>
                </m:e>
              </m:eqArr>
            </m:den>
          </m:f>
        </m:oMath>
        <w:r w:rsidRPr="006A0BE8" w:rsidDel="00E14759">
          <w:rPr>
            <w:rFonts w:eastAsiaTheme="minorEastAsia"/>
            <w:color w:val="auto"/>
          </w:rPr>
          <w:delText xml:space="preserve">, </w:delText>
        </w:r>
        <m:oMath>
          <m:r>
            <w:rPr>
              <w:rFonts w:ascii="Cambria Math" w:eastAsiaTheme="minorEastAsia" w:hAnsi="Cambria Math"/>
              <w:color w:val="auto"/>
            </w:rPr>
            <m:t>-10≤e≤0</m:t>
          </m:r>
        </m:oMath>
        <w:bookmarkStart w:id="6787" w:name="_Toc23497221"/>
        <w:bookmarkStart w:id="6788" w:name="_Toc23553405"/>
        <w:bookmarkEnd w:id="6787"/>
        <w:bookmarkEnd w:id="6788"/>
      </w:del>
    </w:p>
    <w:p w14:paraId="1920E2DD" w14:textId="07947AB6" w:rsidR="008763A9" w:rsidRPr="006A0BE8" w:rsidDel="00E14759" w:rsidRDefault="008763A9" w:rsidP="008763A9">
      <w:pPr>
        <w:pStyle w:val="Default"/>
        <w:numPr>
          <w:ilvl w:val="0"/>
          <w:numId w:val="36"/>
        </w:numPr>
        <w:spacing w:line="360" w:lineRule="auto"/>
        <w:ind w:left="993" w:hanging="207"/>
        <w:jc w:val="both"/>
        <w:rPr>
          <w:del w:id="6789" w:author="Windows User" w:date="2019-09-19T04:16:00Z"/>
          <w:i/>
          <w:color w:val="auto"/>
          <w:sz w:val="22"/>
          <w:szCs w:val="22"/>
        </w:rPr>
      </w:pPr>
      <w:del w:id="6790" w:author="Windows User" w:date="2019-09-19T04:16:00Z">
        <w:r w:rsidRPr="006A0BE8" w:rsidDel="00E14759">
          <w:rPr>
            <w:i/>
            <w:color w:val="auto"/>
            <w:sz w:val="22"/>
            <w:szCs w:val="22"/>
          </w:rPr>
          <w:delText>Zero Error (ZE)</w:delText>
        </w:r>
        <w:bookmarkStart w:id="6791" w:name="_Toc23497222"/>
        <w:bookmarkStart w:id="6792" w:name="_Toc23553406"/>
        <w:bookmarkEnd w:id="6791"/>
        <w:bookmarkEnd w:id="6792"/>
      </w:del>
    </w:p>
    <w:p w14:paraId="38463996" w14:textId="52B4FD79" w:rsidR="00B220A3" w:rsidRPr="006A0BE8" w:rsidDel="00E14759" w:rsidRDefault="00FA3D21" w:rsidP="00B220A3">
      <w:pPr>
        <w:pStyle w:val="Default"/>
        <w:spacing w:line="360" w:lineRule="auto"/>
        <w:ind w:left="273" w:firstLine="720"/>
        <w:jc w:val="both"/>
        <w:rPr>
          <w:del w:id="6793" w:author="Windows User" w:date="2019-09-19T04:16:00Z"/>
          <w:color w:val="auto"/>
        </w:rPr>
      </w:pPr>
      <w:del w:id="6794" w:author="Windows User" w:date="2019-09-19T04:16:00Z">
        <w:r w:rsidRPr="006A0BE8" w:rsidDel="00E14759">
          <w:rPr>
            <w:i/>
            <w:color w:val="auto"/>
            <w:sz w:val="22"/>
            <w:szCs w:val="22"/>
          </w:rPr>
          <w:delText xml:space="preserve">Zero Error </w:delText>
        </w:r>
        <w:r w:rsidR="00B220A3" w:rsidRPr="006A0BE8" w:rsidDel="00E14759">
          <w:rPr>
            <w:i/>
            <w:color w:val="auto"/>
          </w:rPr>
          <w:delText xml:space="preserve">yang </w:delText>
        </w:r>
        <w:r w:rsidR="00B220A3" w:rsidRPr="006A0BE8" w:rsidDel="00E14759">
          <w:rPr>
            <w:color w:val="auto"/>
          </w:rPr>
          <w:delText>bernilai &lt; -10 sampai 10</w:delText>
        </w:r>
        <w:bookmarkStart w:id="6795" w:name="_Toc23497223"/>
        <w:bookmarkStart w:id="6796" w:name="_Toc23553407"/>
        <w:bookmarkEnd w:id="6795"/>
        <w:bookmarkEnd w:id="6796"/>
      </w:del>
    </w:p>
    <w:p w14:paraId="791BEEF4" w14:textId="33DD680E" w:rsidR="00B220A3" w:rsidRPr="006A0BE8" w:rsidDel="00E14759" w:rsidRDefault="002B25BE" w:rsidP="00B220A3">
      <w:pPr>
        <w:pStyle w:val="Default"/>
        <w:spacing w:line="360" w:lineRule="auto"/>
        <w:ind w:left="1146"/>
        <w:jc w:val="both"/>
        <w:rPr>
          <w:del w:id="6797" w:author="Windows User" w:date="2019-09-19T04:16:00Z"/>
          <w:rFonts w:eastAsiaTheme="minorEastAsia"/>
          <w:color w:val="auto"/>
        </w:rPr>
      </w:pPr>
      <m:oMath>
        <m:r>
          <w:del w:id="6798" w:author="Windows User" w:date="2019-09-19T04:16:00Z">
            <w:rPr>
              <w:rFonts w:ascii="Cambria Math" w:hAnsi="Cambria Math"/>
              <w:color w:val="auto"/>
            </w:rPr>
            <m:t>μZE</m:t>
          </w:del>
        </m:r>
        <m:d>
          <m:dPr>
            <m:ctrlPr>
              <w:del w:id="6799" w:author="Windows User" w:date="2019-09-19T04:16:00Z">
                <w:rPr>
                  <w:rFonts w:ascii="Cambria Math" w:hAnsi="Cambria Math"/>
                  <w:i/>
                  <w:color w:val="auto"/>
                </w:rPr>
              </w:del>
            </m:ctrlPr>
          </m:dPr>
          <m:e>
            <m:r>
              <w:del w:id="6800" w:author="Windows User" w:date="2019-09-19T04:16:00Z">
                <w:rPr>
                  <w:rFonts w:ascii="Cambria Math" w:hAnsi="Cambria Math"/>
                  <w:color w:val="auto"/>
                </w:rPr>
                <m:t>x</m:t>
              </w:del>
            </m:r>
          </m:e>
        </m:d>
        <m:r>
          <w:del w:id="6801" w:author="Windows User" w:date="2019-09-19T04:16:00Z">
            <w:rPr>
              <w:rFonts w:ascii="Cambria Math" w:hAnsi="Cambria Math"/>
              <w:color w:val="auto"/>
            </w:rPr>
            <m:t xml:space="preserve">  </m:t>
          </w:del>
        </m:r>
      </m:oMath>
      <w:del w:id="6802" w:author="Windows User" w:date="2019-09-19T04:16:00Z">
        <w:r w:rsidR="00B220A3"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(e-(-10))</m:t>
                  </m:r>
                </m:e>
              </m:eqArr>
            </m:num>
            <m:den>
              <m:r>
                <m:rPr>
                  <m:sty m:val="p"/>
                </m:rPr>
                <w:rPr>
                  <w:rFonts w:ascii="Cambria Math" w:eastAsiaTheme="minorEastAsia" w:hAnsi="Cambria Math"/>
                  <w:color w:val="auto"/>
                </w:rPr>
                <m:t>(0-(-10))</m:t>
              </m:r>
            </m:den>
          </m:f>
        </m:oMath>
        <w:r w:rsidR="00B220A3" w:rsidRPr="006A0BE8" w:rsidDel="00E14759">
          <w:rPr>
            <w:rFonts w:eastAsiaTheme="minorEastAsia"/>
            <w:color w:val="auto"/>
          </w:rPr>
          <w:delText xml:space="preserve">, </w:delText>
        </w:r>
        <m:oMath>
          <m:r>
            <w:rPr>
              <w:rFonts w:ascii="Cambria Math" w:eastAsiaTheme="minorEastAsia" w:hAnsi="Cambria Math"/>
              <w:color w:val="auto"/>
            </w:rPr>
            <m:t>-10≤e≤0</m:t>
          </m:r>
        </m:oMath>
        <w:bookmarkStart w:id="6803" w:name="_Toc23497224"/>
        <w:bookmarkStart w:id="6804" w:name="_Toc23553408"/>
        <w:bookmarkEnd w:id="6803"/>
        <w:bookmarkEnd w:id="6804"/>
      </w:del>
    </w:p>
    <w:p w14:paraId="6C4BF015" w14:textId="74D62CDE" w:rsidR="00B220A3" w:rsidRPr="006A0BE8" w:rsidDel="00E14759" w:rsidRDefault="00B220A3" w:rsidP="00B220A3">
      <w:pPr>
        <w:pStyle w:val="Default"/>
        <w:spacing w:line="360" w:lineRule="auto"/>
        <w:ind w:left="1866" w:firstLine="294"/>
        <w:jc w:val="both"/>
        <w:rPr>
          <w:del w:id="6805" w:author="Windows User" w:date="2019-09-19T04:16:00Z"/>
          <w:rFonts w:eastAsiaTheme="minorEastAsia"/>
          <w:color w:val="auto"/>
        </w:rPr>
      </w:pPr>
      <w:del w:id="6806" w:author="Windows User" w:date="2019-09-19T04:16:00Z">
        <w:r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(10-e)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(10-0))</m:t>
                  </m:r>
                </m:e>
                <m:e>
                  <m:r>
                    <w:rPr>
                      <w:rFonts w:ascii="Cambria Math" w:eastAsiaTheme="minorEastAsia" w:hAnsi="Cambria Math"/>
                      <w:color w:val="auto"/>
                    </w:rPr>
                    <m:t>1</m:t>
                  </m:r>
                </m:e>
              </m:eqArr>
            </m:den>
          </m:f>
        </m:oMath>
        <w:r w:rsidRPr="006A0BE8" w:rsidDel="00E14759">
          <w:rPr>
            <w:rFonts w:eastAsiaTheme="minorEastAsia"/>
            <w:color w:val="auto"/>
          </w:rPr>
          <w:delText xml:space="preserve">, </w:delText>
        </w:r>
        <m:oMath>
          <m:r>
            <w:rPr>
              <w:rFonts w:ascii="Cambria Math" w:eastAsiaTheme="minorEastAsia" w:hAnsi="Cambria Math"/>
              <w:color w:val="auto"/>
            </w:rPr>
            <m:t xml:space="preserve"> 0≤e≤10</m:t>
          </m:r>
        </m:oMath>
        <w:bookmarkStart w:id="6807" w:name="_Toc23497225"/>
        <w:bookmarkStart w:id="6808" w:name="_Toc23553409"/>
        <w:bookmarkEnd w:id="6807"/>
        <w:bookmarkEnd w:id="6808"/>
      </w:del>
    </w:p>
    <w:p w14:paraId="0EDE1AF3" w14:textId="57842C52" w:rsidR="002B25BE" w:rsidRPr="006A0BE8" w:rsidDel="00E14759" w:rsidRDefault="002B25BE" w:rsidP="00B220A3">
      <w:pPr>
        <w:pStyle w:val="Default"/>
        <w:spacing w:line="360" w:lineRule="auto"/>
        <w:ind w:left="1866" w:firstLine="294"/>
        <w:jc w:val="both"/>
        <w:rPr>
          <w:del w:id="6809" w:author="Windows User" w:date="2019-09-19T04:16:00Z"/>
          <w:rFonts w:eastAsiaTheme="minorEastAsia"/>
          <w:color w:val="auto"/>
        </w:rPr>
      </w:pPr>
      <w:bookmarkStart w:id="6810" w:name="_Toc23497226"/>
      <w:bookmarkStart w:id="6811" w:name="_Toc23553410"/>
      <w:bookmarkEnd w:id="6810"/>
      <w:bookmarkEnd w:id="6811"/>
    </w:p>
    <w:p w14:paraId="3F96B32C" w14:textId="70B36230" w:rsidR="002B25BE" w:rsidRPr="006A0BE8" w:rsidDel="00E14759" w:rsidRDefault="008763A9" w:rsidP="002B25BE">
      <w:pPr>
        <w:pStyle w:val="Default"/>
        <w:numPr>
          <w:ilvl w:val="0"/>
          <w:numId w:val="36"/>
        </w:numPr>
        <w:spacing w:line="360" w:lineRule="auto"/>
        <w:ind w:left="993" w:hanging="207"/>
        <w:jc w:val="both"/>
        <w:rPr>
          <w:del w:id="6812" w:author="Windows User" w:date="2019-09-19T04:16:00Z"/>
          <w:i/>
          <w:color w:val="auto"/>
          <w:sz w:val="22"/>
          <w:szCs w:val="22"/>
        </w:rPr>
      </w:pPr>
      <w:del w:id="6813" w:author="Windows User" w:date="2019-09-19T04:16:00Z">
        <w:r w:rsidRPr="006A0BE8" w:rsidDel="00E14759">
          <w:rPr>
            <w:i/>
            <w:color w:val="auto"/>
            <w:sz w:val="22"/>
            <w:szCs w:val="22"/>
          </w:rPr>
          <w:delText>Positive Small (PS)</w:delText>
        </w:r>
        <w:bookmarkStart w:id="6814" w:name="_Toc23497227"/>
        <w:bookmarkStart w:id="6815" w:name="_Toc23553411"/>
        <w:bookmarkEnd w:id="6814"/>
        <w:bookmarkEnd w:id="6815"/>
      </w:del>
    </w:p>
    <w:p w14:paraId="3ACAE45B" w14:textId="2FA74472" w:rsidR="00C53110" w:rsidRPr="006A0BE8" w:rsidDel="00E14759" w:rsidRDefault="00C53110" w:rsidP="002B25BE">
      <w:pPr>
        <w:pStyle w:val="Default"/>
        <w:spacing w:line="360" w:lineRule="auto"/>
        <w:ind w:left="993"/>
        <w:jc w:val="both"/>
        <w:rPr>
          <w:del w:id="6816" w:author="Windows User" w:date="2019-09-19T04:16:00Z"/>
          <w:i/>
          <w:color w:val="auto"/>
          <w:sz w:val="22"/>
          <w:szCs w:val="22"/>
        </w:rPr>
      </w:pPr>
      <w:del w:id="6817" w:author="Windows User" w:date="2019-09-19T04:16:00Z">
        <w:r w:rsidRPr="006A0BE8" w:rsidDel="00E14759">
          <w:rPr>
            <w:i/>
            <w:color w:val="auto"/>
            <w:sz w:val="22"/>
            <w:szCs w:val="22"/>
          </w:rPr>
          <w:delText xml:space="preserve">Positive Small </w:delText>
        </w:r>
        <w:r w:rsidRPr="006A0BE8" w:rsidDel="00E14759">
          <w:rPr>
            <w:i/>
            <w:color w:val="auto"/>
          </w:rPr>
          <w:delText xml:space="preserve">yang </w:delText>
        </w:r>
        <w:r w:rsidRPr="006A0BE8" w:rsidDel="00E14759">
          <w:rPr>
            <w:color w:val="auto"/>
          </w:rPr>
          <w:delText>bernilai  &gt;10 sampai 125</w:delText>
        </w:r>
        <w:bookmarkStart w:id="6818" w:name="_Toc23497228"/>
        <w:bookmarkStart w:id="6819" w:name="_Toc23553412"/>
        <w:bookmarkEnd w:id="6818"/>
        <w:bookmarkEnd w:id="6819"/>
      </w:del>
    </w:p>
    <w:p w14:paraId="6EDAC353" w14:textId="5F22183C" w:rsidR="00C53110" w:rsidRPr="006A0BE8" w:rsidDel="00E14759" w:rsidRDefault="007522E0" w:rsidP="00C53110">
      <w:pPr>
        <w:pStyle w:val="Default"/>
        <w:spacing w:line="360" w:lineRule="auto"/>
        <w:ind w:left="1146"/>
        <w:jc w:val="both"/>
        <w:rPr>
          <w:del w:id="6820" w:author="Windows User" w:date="2019-09-19T04:16:00Z"/>
          <w:rFonts w:eastAsiaTheme="minorEastAsia"/>
          <w:color w:val="auto"/>
        </w:rPr>
      </w:pPr>
      <m:oMath>
        <m:r>
          <w:del w:id="6821" w:author="Windows User" w:date="2019-09-19T04:16:00Z">
            <w:rPr>
              <w:rFonts w:ascii="Cambria Math" w:hAnsi="Cambria Math"/>
              <w:color w:val="auto"/>
            </w:rPr>
            <m:t>μPS</m:t>
          </w:del>
        </m:r>
        <m:d>
          <m:dPr>
            <m:ctrlPr>
              <w:del w:id="6822" w:author="Windows User" w:date="2019-09-19T04:16:00Z">
                <w:rPr>
                  <w:rFonts w:ascii="Cambria Math" w:hAnsi="Cambria Math"/>
                  <w:i/>
                  <w:color w:val="auto"/>
                </w:rPr>
              </w:del>
            </m:ctrlPr>
          </m:dPr>
          <m:e>
            <m:r>
              <w:del w:id="6823" w:author="Windows User" w:date="2019-09-19T04:16:00Z">
                <w:rPr>
                  <w:rFonts w:ascii="Cambria Math" w:hAnsi="Cambria Math"/>
                  <w:color w:val="auto"/>
                </w:rPr>
                <m:t>x</m:t>
              </w:del>
            </m:r>
          </m:e>
        </m:d>
        <m:r>
          <w:del w:id="6824" w:author="Windows User" w:date="2019-09-19T04:16:00Z">
            <w:rPr>
              <w:rFonts w:ascii="Cambria Math" w:hAnsi="Cambria Math"/>
              <w:color w:val="auto"/>
            </w:rPr>
            <m:t xml:space="preserve">  </m:t>
          </w:del>
        </m:r>
      </m:oMath>
      <w:del w:id="6825" w:author="Windows User" w:date="2019-09-19T04:16:00Z">
        <w:r w:rsidR="00C53110"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(e-0)</m:t>
                  </m:r>
                </m:e>
              </m:eqArr>
            </m:num>
            <m:den>
              <m:r>
                <m:rPr>
                  <m:sty m:val="p"/>
                </m:rPr>
                <w:rPr>
                  <w:rFonts w:ascii="Cambria Math" w:eastAsiaTheme="minorEastAsia" w:hAnsi="Cambria Math"/>
                  <w:color w:val="auto"/>
                </w:rPr>
                <m:t>(10-0)</m:t>
              </m:r>
            </m:den>
          </m:f>
        </m:oMath>
        <w:r w:rsidR="00C53110" w:rsidRPr="006A0BE8" w:rsidDel="00E14759">
          <w:rPr>
            <w:rFonts w:eastAsiaTheme="minorEastAsia"/>
            <w:color w:val="auto"/>
          </w:rPr>
          <w:delText xml:space="preserve">, </w:delText>
        </w:r>
        <m:oMath>
          <m:r>
            <w:rPr>
              <w:rFonts w:ascii="Cambria Math" w:eastAsiaTheme="minorEastAsia" w:hAnsi="Cambria Math"/>
              <w:color w:val="auto"/>
            </w:rPr>
            <m:t>0≤e≤10</m:t>
          </m:r>
        </m:oMath>
        <w:bookmarkStart w:id="6826" w:name="_Toc23497229"/>
        <w:bookmarkStart w:id="6827" w:name="_Toc23553413"/>
        <w:bookmarkEnd w:id="6826"/>
        <w:bookmarkEnd w:id="6827"/>
      </w:del>
    </w:p>
    <w:p w14:paraId="58EBF31F" w14:textId="0A6EFD5D" w:rsidR="00C53110" w:rsidRPr="006A0BE8" w:rsidDel="00E14759" w:rsidRDefault="0090324A" w:rsidP="0090324A">
      <w:pPr>
        <w:pStyle w:val="Default"/>
        <w:spacing w:line="360" w:lineRule="auto"/>
        <w:ind w:left="1440"/>
        <w:jc w:val="both"/>
        <w:rPr>
          <w:del w:id="6828" w:author="Windows User" w:date="2019-09-19T04:16:00Z"/>
          <w:rFonts w:eastAsiaTheme="minorEastAsia"/>
          <w:color w:val="auto"/>
        </w:rPr>
      </w:pPr>
      <w:del w:id="6829" w:author="Windows User" w:date="2019-09-19T04:16:00Z">
        <w:r w:rsidRPr="006A0BE8" w:rsidDel="00E14759">
          <w:rPr>
            <w:rFonts w:eastAsiaTheme="minorEastAsia"/>
            <w:color w:val="auto"/>
          </w:rPr>
          <w:delText xml:space="preserve">        </w:delText>
        </w:r>
        <w:r w:rsidR="00C53110"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(125-e)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(125-10))</m:t>
                  </m:r>
                </m:e>
                <m:e>
                  <m:r>
                    <w:rPr>
                      <w:rFonts w:ascii="Cambria Math" w:eastAsiaTheme="minorEastAsia" w:hAnsi="Cambria Math"/>
                      <w:color w:val="auto"/>
                    </w:rPr>
                    <m:t>1</m:t>
                  </m:r>
                </m:e>
              </m:eqArr>
            </m:den>
          </m:f>
        </m:oMath>
        <w:r w:rsidR="00C53110" w:rsidRPr="006A0BE8" w:rsidDel="00E14759">
          <w:rPr>
            <w:rFonts w:eastAsiaTheme="minorEastAsia"/>
            <w:color w:val="auto"/>
          </w:rPr>
          <w:delText xml:space="preserve">, </w:delText>
        </w:r>
        <m:oMath>
          <m:r>
            <w:rPr>
              <w:rFonts w:ascii="Cambria Math" w:eastAsiaTheme="minorEastAsia" w:hAnsi="Cambria Math"/>
              <w:color w:val="auto"/>
            </w:rPr>
            <m:t xml:space="preserve"> 10≤e≤125</m:t>
          </m:r>
        </m:oMath>
        <w:bookmarkStart w:id="6830" w:name="_Toc23497230"/>
        <w:bookmarkStart w:id="6831" w:name="_Toc23553414"/>
        <w:bookmarkEnd w:id="6830"/>
        <w:bookmarkEnd w:id="6831"/>
      </w:del>
    </w:p>
    <w:p w14:paraId="7DC17ACF" w14:textId="4F5C1B8F" w:rsidR="008763A9" w:rsidRPr="006A0BE8" w:rsidDel="00E14759" w:rsidRDefault="008763A9" w:rsidP="008763A9">
      <w:pPr>
        <w:pStyle w:val="Default"/>
        <w:numPr>
          <w:ilvl w:val="0"/>
          <w:numId w:val="36"/>
        </w:numPr>
        <w:spacing w:line="360" w:lineRule="auto"/>
        <w:ind w:left="993" w:hanging="207"/>
        <w:jc w:val="both"/>
        <w:rPr>
          <w:del w:id="6832" w:author="Windows User" w:date="2019-09-19T04:16:00Z"/>
          <w:i/>
          <w:color w:val="auto"/>
          <w:sz w:val="22"/>
          <w:szCs w:val="22"/>
        </w:rPr>
      </w:pPr>
      <w:del w:id="6833" w:author="Windows User" w:date="2019-09-19T04:16:00Z">
        <w:r w:rsidRPr="006A0BE8" w:rsidDel="00E14759">
          <w:rPr>
            <w:i/>
            <w:color w:val="auto"/>
            <w:sz w:val="22"/>
            <w:szCs w:val="22"/>
          </w:rPr>
          <w:delText>Positive Medium (PM)</w:delText>
        </w:r>
        <w:bookmarkStart w:id="6834" w:name="_Toc23497231"/>
        <w:bookmarkStart w:id="6835" w:name="_Toc23553415"/>
        <w:bookmarkEnd w:id="6834"/>
        <w:bookmarkEnd w:id="6835"/>
      </w:del>
    </w:p>
    <w:p w14:paraId="70D232D0" w14:textId="53BEF6FC" w:rsidR="00C53110" w:rsidRPr="006A0BE8" w:rsidDel="00E14759" w:rsidRDefault="00C53110" w:rsidP="00C53110">
      <w:pPr>
        <w:pStyle w:val="Default"/>
        <w:spacing w:line="360" w:lineRule="auto"/>
        <w:ind w:left="273" w:firstLine="720"/>
        <w:jc w:val="both"/>
        <w:rPr>
          <w:del w:id="6836" w:author="Windows User" w:date="2019-09-19T04:16:00Z"/>
          <w:color w:val="auto"/>
        </w:rPr>
      </w:pPr>
      <w:del w:id="6837" w:author="Windows User" w:date="2019-09-19T04:16:00Z">
        <w:r w:rsidRPr="006A0BE8" w:rsidDel="00E14759">
          <w:rPr>
            <w:i/>
            <w:color w:val="auto"/>
            <w:sz w:val="22"/>
            <w:szCs w:val="22"/>
          </w:rPr>
          <w:delText xml:space="preserve">Positive Medium </w:delText>
        </w:r>
        <w:r w:rsidRPr="006A0BE8" w:rsidDel="00E14759">
          <w:rPr>
            <w:i/>
            <w:color w:val="auto"/>
          </w:rPr>
          <w:delText xml:space="preserve">yang </w:delText>
        </w:r>
        <w:r w:rsidRPr="006A0BE8" w:rsidDel="00E14759">
          <w:rPr>
            <w:color w:val="auto"/>
          </w:rPr>
          <w:delText>bernilai &gt;10 sampai 275</w:delText>
        </w:r>
        <w:bookmarkStart w:id="6838" w:name="_Toc23497232"/>
        <w:bookmarkStart w:id="6839" w:name="_Toc23553416"/>
        <w:bookmarkEnd w:id="6838"/>
        <w:bookmarkEnd w:id="6839"/>
      </w:del>
    </w:p>
    <w:p w14:paraId="5FEBC929" w14:textId="67467651" w:rsidR="00C53110" w:rsidRPr="006A0BE8" w:rsidDel="00E14759" w:rsidRDefault="007522E0" w:rsidP="00C53110">
      <w:pPr>
        <w:pStyle w:val="Default"/>
        <w:spacing w:line="360" w:lineRule="auto"/>
        <w:ind w:left="1146"/>
        <w:jc w:val="both"/>
        <w:rPr>
          <w:del w:id="6840" w:author="Windows User" w:date="2019-09-19T04:16:00Z"/>
          <w:rFonts w:eastAsiaTheme="minorEastAsia"/>
          <w:color w:val="auto"/>
        </w:rPr>
      </w:pPr>
      <m:oMath>
        <m:r>
          <w:del w:id="6841" w:author="Windows User" w:date="2019-09-19T04:16:00Z">
            <w:rPr>
              <w:rFonts w:ascii="Cambria Math" w:hAnsi="Cambria Math"/>
              <w:color w:val="auto"/>
            </w:rPr>
            <m:t>μPM</m:t>
          </w:del>
        </m:r>
        <m:d>
          <m:dPr>
            <m:ctrlPr>
              <w:del w:id="6842" w:author="Windows User" w:date="2019-09-19T04:16:00Z">
                <w:rPr>
                  <w:rFonts w:ascii="Cambria Math" w:hAnsi="Cambria Math"/>
                  <w:i/>
                  <w:color w:val="auto"/>
                </w:rPr>
              </w:del>
            </m:ctrlPr>
          </m:dPr>
          <m:e>
            <m:r>
              <w:del w:id="6843" w:author="Windows User" w:date="2019-09-19T04:16:00Z">
                <w:rPr>
                  <w:rFonts w:ascii="Cambria Math" w:hAnsi="Cambria Math"/>
                  <w:color w:val="auto"/>
                </w:rPr>
                <m:t>x</m:t>
              </w:del>
            </m:r>
          </m:e>
        </m:d>
        <m:r>
          <w:del w:id="6844" w:author="Windows User" w:date="2019-09-19T04:16:00Z">
            <w:rPr>
              <w:rFonts w:ascii="Cambria Math" w:hAnsi="Cambria Math"/>
              <w:color w:val="auto"/>
            </w:rPr>
            <m:t xml:space="preserve">  </m:t>
          </w:del>
        </m:r>
      </m:oMath>
      <w:del w:id="6845" w:author="Windows User" w:date="2019-09-19T04:16:00Z">
        <w:r w:rsidR="00C53110"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(e-10)</m:t>
                  </m:r>
                </m:e>
              </m:eqArr>
            </m:num>
            <m:den>
              <m:r>
                <m:rPr>
                  <m:sty m:val="p"/>
                </m:rPr>
                <w:rPr>
                  <w:rFonts w:ascii="Cambria Math" w:eastAsiaTheme="minorEastAsia" w:hAnsi="Cambria Math"/>
                  <w:color w:val="auto"/>
                </w:rPr>
                <m:t>(125-10)</m:t>
              </m:r>
            </m:den>
          </m:f>
        </m:oMath>
        <w:r w:rsidR="00C53110" w:rsidRPr="006A0BE8" w:rsidDel="00E14759">
          <w:rPr>
            <w:rFonts w:eastAsiaTheme="minorEastAsia"/>
            <w:color w:val="auto"/>
          </w:rPr>
          <w:delText xml:space="preserve">, </w:delText>
        </w:r>
        <m:oMath>
          <m:r>
            <w:rPr>
              <w:rFonts w:ascii="Cambria Math" w:eastAsiaTheme="minorEastAsia" w:hAnsi="Cambria Math"/>
              <w:color w:val="auto"/>
            </w:rPr>
            <m:t>10≤e≤125</m:t>
          </m:r>
        </m:oMath>
        <w:bookmarkStart w:id="6846" w:name="_Toc23497233"/>
        <w:bookmarkStart w:id="6847" w:name="_Toc23553417"/>
        <w:bookmarkEnd w:id="6846"/>
        <w:bookmarkEnd w:id="6847"/>
      </w:del>
    </w:p>
    <w:p w14:paraId="70A0B279" w14:textId="3753E1F8" w:rsidR="00C53110" w:rsidRPr="006A0BE8" w:rsidDel="00E14759" w:rsidRDefault="0090324A" w:rsidP="0090324A">
      <w:pPr>
        <w:pStyle w:val="Default"/>
        <w:spacing w:line="360" w:lineRule="auto"/>
        <w:ind w:left="1440"/>
        <w:jc w:val="both"/>
        <w:rPr>
          <w:del w:id="6848" w:author="Windows User" w:date="2019-09-19T04:16:00Z"/>
          <w:rFonts w:eastAsiaTheme="minorEastAsia"/>
          <w:color w:val="auto"/>
        </w:rPr>
      </w:pPr>
      <w:del w:id="6849" w:author="Windows User" w:date="2019-09-19T04:16:00Z">
        <w:r w:rsidRPr="006A0BE8" w:rsidDel="00E14759">
          <w:rPr>
            <w:rFonts w:eastAsiaTheme="minorEastAsia"/>
            <w:color w:val="auto"/>
          </w:rPr>
          <w:delText xml:space="preserve">          </w:delText>
        </w:r>
        <w:r w:rsidR="00C53110"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(275-e)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275-125</m:t>
                      </m:r>
                    </m:e>
                  </m:d>
                </m:e>
                <m:e>
                  <m:r>
                    <w:rPr>
                      <w:rFonts w:ascii="Cambria Math" w:eastAsiaTheme="minorEastAsia" w:hAnsi="Cambria Math"/>
                      <w:color w:val="auto"/>
                    </w:rPr>
                    <m:t>1</m:t>
                  </m:r>
                </m:e>
              </m:eqArr>
            </m:den>
          </m:f>
        </m:oMath>
        <w:r w:rsidRPr="006A0BE8" w:rsidDel="00E14759">
          <w:rPr>
            <w:rFonts w:eastAsiaTheme="minorEastAsia"/>
            <w:color w:val="auto"/>
          </w:rPr>
          <w:delText xml:space="preserve">, </w:delText>
        </w:r>
        <m:oMath>
          <m:r>
            <w:rPr>
              <w:rFonts w:ascii="Cambria Math" w:eastAsiaTheme="minorEastAsia" w:hAnsi="Cambria Math"/>
              <w:color w:val="auto"/>
            </w:rPr>
            <m:t>125≤e≤275</m:t>
          </m:r>
        </m:oMath>
        <w:bookmarkStart w:id="6850" w:name="_Toc23497234"/>
        <w:bookmarkStart w:id="6851" w:name="_Toc23553418"/>
        <w:bookmarkEnd w:id="6850"/>
        <w:bookmarkEnd w:id="6851"/>
      </w:del>
    </w:p>
    <w:p w14:paraId="5B2AD2E5" w14:textId="26DA5615" w:rsidR="008763A9" w:rsidRPr="006A0BE8" w:rsidDel="00E14759" w:rsidRDefault="008763A9" w:rsidP="008763A9">
      <w:pPr>
        <w:pStyle w:val="Default"/>
        <w:numPr>
          <w:ilvl w:val="0"/>
          <w:numId w:val="36"/>
        </w:numPr>
        <w:spacing w:line="360" w:lineRule="auto"/>
        <w:ind w:left="993" w:hanging="207"/>
        <w:jc w:val="both"/>
        <w:rPr>
          <w:del w:id="6852" w:author="Windows User" w:date="2019-09-19T04:16:00Z"/>
          <w:i/>
          <w:color w:val="auto"/>
          <w:sz w:val="22"/>
          <w:szCs w:val="22"/>
        </w:rPr>
      </w:pPr>
      <w:del w:id="6853" w:author="Windows User" w:date="2019-09-19T04:16:00Z">
        <w:r w:rsidRPr="006A0BE8" w:rsidDel="00E14759">
          <w:rPr>
            <w:i/>
            <w:color w:val="auto"/>
            <w:sz w:val="22"/>
            <w:szCs w:val="22"/>
          </w:rPr>
          <w:delText>Positive Big (PB)</w:delText>
        </w:r>
        <w:bookmarkStart w:id="6854" w:name="_Toc23497235"/>
        <w:bookmarkStart w:id="6855" w:name="_Toc23553419"/>
        <w:bookmarkEnd w:id="6854"/>
        <w:bookmarkEnd w:id="6855"/>
      </w:del>
    </w:p>
    <w:p w14:paraId="2063CA4D" w14:textId="6A4AEF52" w:rsidR="00FA3D21" w:rsidRPr="006A0BE8" w:rsidDel="00E14759" w:rsidRDefault="00FA3D21" w:rsidP="00FA3D21">
      <w:pPr>
        <w:pStyle w:val="Default"/>
        <w:spacing w:line="360" w:lineRule="auto"/>
        <w:ind w:left="273" w:firstLine="720"/>
        <w:jc w:val="both"/>
        <w:rPr>
          <w:del w:id="6856" w:author="Windows User" w:date="2019-09-19T04:16:00Z"/>
          <w:color w:val="auto"/>
        </w:rPr>
      </w:pPr>
      <w:del w:id="6857" w:author="Windows User" w:date="2019-09-19T04:16:00Z">
        <w:r w:rsidRPr="006A0BE8" w:rsidDel="00E14759">
          <w:rPr>
            <w:i/>
            <w:color w:val="auto"/>
            <w:sz w:val="22"/>
            <w:szCs w:val="22"/>
          </w:rPr>
          <w:delText xml:space="preserve">Positive Big </w:delText>
        </w:r>
        <w:r w:rsidRPr="006A0BE8" w:rsidDel="00E14759">
          <w:rPr>
            <w:i/>
            <w:color w:val="auto"/>
          </w:rPr>
          <w:delText xml:space="preserve">yang </w:delText>
        </w:r>
        <w:r w:rsidR="00865562" w:rsidRPr="006A0BE8" w:rsidDel="00E14759">
          <w:rPr>
            <w:color w:val="auto"/>
          </w:rPr>
          <w:delText>bernilai &gt;</w:delText>
        </w:r>
        <w:r w:rsidR="007522E0" w:rsidRPr="006A0BE8" w:rsidDel="00E14759">
          <w:rPr>
            <w:color w:val="auto"/>
          </w:rPr>
          <w:delText>125</w:delText>
        </w:r>
        <w:bookmarkStart w:id="6858" w:name="_Toc23497236"/>
        <w:bookmarkStart w:id="6859" w:name="_Toc23553420"/>
        <w:bookmarkEnd w:id="6858"/>
        <w:bookmarkEnd w:id="6859"/>
      </w:del>
    </w:p>
    <w:p w14:paraId="2F54BDB9" w14:textId="5CD54A3A" w:rsidR="00FA3D21" w:rsidRPr="006A0BE8" w:rsidDel="00E14759" w:rsidRDefault="007522E0" w:rsidP="00FA3D21">
      <w:pPr>
        <w:pStyle w:val="Default"/>
        <w:spacing w:line="360" w:lineRule="auto"/>
        <w:ind w:left="1146"/>
        <w:jc w:val="both"/>
        <w:rPr>
          <w:del w:id="6860" w:author="Windows User" w:date="2019-09-19T04:16:00Z"/>
          <w:rFonts w:eastAsiaTheme="minorEastAsia"/>
          <w:color w:val="auto"/>
        </w:rPr>
      </w:pPr>
      <m:oMath>
        <m:r>
          <w:del w:id="6861" w:author="Windows User" w:date="2019-09-19T04:16:00Z">
            <w:rPr>
              <w:rFonts w:ascii="Cambria Math" w:hAnsi="Cambria Math"/>
              <w:color w:val="auto"/>
            </w:rPr>
            <m:t>μPB</m:t>
          </w:del>
        </m:r>
        <m:d>
          <m:dPr>
            <m:ctrlPr>
              <w:del w:id="6862" w:author="Windows User" w:date="2019-09-19T04:16:00Z">
                <w:rPr>
                  <w:rFonts w:ascii="Cambria Math" w:hAnsi="Cambria Math"/>
                  <w:i/>
                  <w:color w:val="auto"/>
                </w:rPr>
              </w:del>
            </m:ctrlPr>
          </m:dPr>
          <m:e>
            <m:r>
              <w:del w:id="6863" w:author="Windows User" w:date="2019-09-19T04:16:00Z">
                <w:rPr>
                  <w:rFonts w:ascii="Cambria Math" w:hAnsi="Cambria Math"/>
                  <w:color w:val="auto"/>
                </w:rPr>
                <m:t>x</m:t>
              </w:del>
            </m:r>
          </m:e>
        </m:d>
        <m:r>
          <w:del w:id="6864" w:author="Windows User" w:date="2019-09-19T04:16:00Z">
            <w:rPr>
              <w:rFonts w:ascii="Cambria Math" w:hAnsi="Cambria Math"/>
              <w:color w:val="auto"/>
            </w:rPr>
            <m:t xml:space="preserve">  </m:t>
          </w:del>
        </m:r>
      </m:oMath>
      <w:del w:id="6865" w:author="Windows User" w:date="2019-09-19T04:16:00Z">
        <w:r w:rsidR="00FA3D21"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(e-125)</m:t>
                  </m:r>
                </m:e>
              </m:eqArr>
            </m:num>
            <m:den>
              <m:r>
                <m:rPr>
                  <m:sty m:val="p"/>
                </m:rPr>
                <w:rPr>
                  <w:rFonts w:ascii="Cambria Math" w:eastAsiaTheme="minorEastAsia" w:hAnsi="Cambria Math"/>
                  <w:color w:val="auto"/>
                </w:rPr>
                <m:t>(275-125)</m:t>
              </m:r>
            </m:den>
          </m:f>
        </m:oMath>
        <w:r w:rsidR="00FA3D21" w:rsidRPr="006A0BE8" w:rsidDel="00E14759">
          <w:rPr>
            <w:rFonts w:eastAsiaTheme="minorEastAsia"/>
            <w:color w:val="auto"/>
          </w:rPr>
          <w:delText xml:space="preserve">, </w:delText>
        </w:r>
        <m:oMath>
          <m:r>
            <w:rPr>
              <w:rFonts w:ascii="Cambria Math" w:eastAsiaTheme="minorEastAsia" w:hAnsi="Cambria Math"/>
              <w:color w:val="auto"/>
            </w:rPr>
            <m:t>125≤e≤275</m:t>
          </m:r>
        </m:oMath>
        <w:bookmarkStart w:id="6866" w:name="_Toc23497237"/>
        <w:bookmarkStart w:id="6867" w:name="_Toc23553421"/>
        <w:bookmarkEnd w:id="6866"/>
        <w:bookmarkEnd w:id="6867"/>
      </w:del>
    </w:p>
    <w:p w14:paraId="66A9EFDC" w14:textId="43E9CCF4" w:rsidR="00FA3D21" w:rsidRPr="006A0BE8" w:rsidDel="00E14759" w:rsidRDefault="00FA3D21" w:rsidP="00FA3D21">
      <w:pPr>
        <w:pStyle w:val="Default"/>
        <w:spacing w:line="360" w:lineRule="auto"/>
        <w:ind w:left="1866" w:firstLine="294"/>
        <w:jc w:val="both"/>
        <w:rPr>
          <w:del w:id="6868" w:author="Windows User" w:date="2019-09-19T04:16:00Z"/>
          <w:rFonts w:eastAsiaTheme="minorEastAsia"/>
          <w:color w:val="auto"/>
        </w:rPr>
      </w:pPr>
      <w:del w:id="6869" w:author="Windows User" w:date="2019-09-19T04:16:00Z">
        <w:r w:rsidRPr="006A0BE8" w:rsidDel="00E14759">
          <w:rPr>
            <w:rFonts w:eastAsiaTheme="minorEastAsia"/>
            <w:color w:val="auto"/>
          </w:rPr>
          <w:delText xml:space="preserve"> </w:delText>
        </w:r>
        <m:oMath>
          <m:r>
            <w:rPr>
              <w:rFonts w:ascii="Cambria Math" w:eastAsiaTheme="minorEastAsia" w:hAnsi="Cambria Math"/>
              <w:color w:val="auto"/>
            </w:rPr>
            <m:t xml:space="preserve"> 1</m:t>
          </m:r>
        </m:oMath>
        <w:r w:rsidRPr="006A0BE8" w:rsidDel="00E14759">
          <w:rPr>
            <w:rFonts w:eastAsiaTheme="minorEastAsia"/>
            <w:color w:val="auto"/>
          </w:rPr>
          <w:delText xml:space="preserve">, </w:delText>
        </w:r>
        <m:oMath>
          <m:r>
            <w:rPr>
              <w:rFonts w:ascii="Cambria Math" w:eastAsiaTheme="minorEastAsia" w:hAnsi="Cambria Math"/>
              <w:color w:val="auto"/>
            </w:rPr>
            <m:t xml:space="preserve"> e≥275</m:t>
          </m:r>
        </m:oMath>
        <w:bookmarkStart w:id="6870" w:name="_Toc23497238"/>
        <w:bookmarkStart w:id="6871" w:name="_Toc23553422"/>
        <w:bookmarkEnd w:id="6870"/>
        <w:bookmarkEnd w:id="6871"/>
      </w:del>
    </w:p>
    <w:p w14:paraId="63ABEA28" w14:textId="488A9B13" w:rsidR="00ED1520" w:rsidRPr="006A0BE8" w:rsidDel="00E14759" w:rsidRDefault="00ED1520" w:rsidP="00FD5E5B">
      <w:pPr>
        <w:pStyle w:val="Default"/>
        <w:numPr>
          <w:ilvl w:val="0"/>
          <w:numId w:val="35"/>
        </w:numPr>
        <w:spacing w:line="360" w:lineRule="auto"/>
        <w:ind w:left="426"/>
        <w:jc w:val="both"/>
        <w:rPr>
          <w:del w:id="6872" w:author="Windows User" w:date="2019-09-19T04:16:00Z"/>
          <w:color w:val="auto"/>
        </w:rPr>
      </w:pPr>
      <w:del w:id="6873" w:author="Windows User" w:date="2019-09-19T04:16:00Z">
        <w:r w:rsidRPr="006A0BE8" w:rsidDel="00E14759">
          <w:rPr>
            <w:color w:val="auto"/>
          </w:rPr>
          <w:delText>Delta</w:delText>
        </w:r>
        <w:r w:rsidR="00B970D6" w:rsidRPr="006A0BE8" w:rsidDel="00E14759">
          <w:rPr>
            <w:color w:val="auto"/>
          </w:rPr>
          <w:delText>(</w:delText>
        </w:r>
        <w:r w:rsidR="00B970D6" w:rsidRPr="006A0BE8" w:rsidDel="00E14759">
          <w:rPr>
            <w:i/>
            <w:iCs/>
            <w:color w:val="auto"/>
          </w:rPr>
          <w:delText>Δ</w:delText>
        </w:r>
        <w:r w:rsidR="00B970D6" w:rsidRPr="006A0BE8" w:rsidDel="00E14759">
          <w:rPr>
            <w:color w:val="auto"/>
          </w:rPr>
          <w:delText>)</w:delText>
        </w:r>
        <w:r w:rsidRPr="006A0BE8" w:rsidDel="00E14759">
          <w:rPr>
            <w:color w:val="auto"/>
          </w:rPr>
          <w:delText xml:space="preserve"> Error</w:delText>
        </w:r>
        <w:bookmarkStart w:id="6874" w:name="_Toc23497239"/>
        <w:bookmarkStart w:id="6875" w:name="_Toc23553423"/>
        <w:bookmarkEnd w:id="6874"/>
        <w:bookmarkEnd w:id="6875"/>
      </w:del>
    </w:p>
    <w:p w14:paraId="0D6385D2" w14:textId="48EE2F63" w:rsidR="007620D8" w:rsidRPr="006A0BE8" w:rsidDel="00E14759" w:rsidRDefault="00B970D6" w:rsidP="007620D8">
      <w:pPr>
        <w:pStyle w:val="Default"/>
        <w:spacing w:line="360" w:lineRule="auto"/>
        <w:ind w:firstLine="426"/>
        <w:jc w:val="both"/>
        <w:rPr>
          <w:del w:id="6876" w:author="Windows User" w:date="2019-09-19T04:16:00Z"/>
          <w:color w:val="auto"/>
        </w:rPr>
      </w:pPr>
      <w:del w:id="6877" w:author="Windows User" w:date="2019-09-19T04:16:00Z">
        <w:r w:rsidRPr="006A0BE8" w:rsidDel="00E14759">
          <w:rPr>
            <w:i/>
            <w:iCs/>
            <w:color w:val="auto"/>
          </w:rPr>
          <w:delText xml:space="preserve">Delta(Δ) error </w:delText>
        </w:r>
        <w:r w:rsidRPr="006A0BE8" w:rsidDel="00E14759">
          <w:rPr>
            <w:color w:val="auto"/>
          </w:rPr>
          <w:delText xml:space="preserve">merupakan selisih antara nilai </w:delText>
        </w:r>
        <w:r w:rsidRPr="006A0BE8" w:rsidDel="00E14759">
          <w:rPr>
            <w:i/>
            <w:iCs/>
            <w:color w:val="auto"/>
          </w:rPr>
          <w:delText xml:space="preserve">error </w:delText>
        </w:r>
        <w:r w:rsidRPr="006A0BE8" w:rsidDel="00E14759">
          <w:rPr>
            <w:color w:val="auto"/>
          </w:rPr>
          <w:delText xml:space="preserve">saat ini dengan nilai </w:delText>
        </w:r>
        <w:r w:rsidRPr="006A0BE8" w:rsidDel="00E14759">
          <w:rPr>
            <w:i/>
            <w:iCs/>
            <w:color w:val="auto"/>
          </w:rPr>
          <w:delText xml:space="preserve">error </w:delText>
        </w:r>
        <w:r w:rsidRPr="006A0BE8" w:rsidDel="00E14759">
          <w:rPr>
            <w:color w:val="auto"/>
          </w:rPr>
          <w:delText xml:space="preserve">yang ada sebelumnya. Cara mendapatkan nilai variabel </w:delText>
        </w:r>
        <w:r w:rsidRPr="006A0BE8" w:rsidDel="00E14759">
          <w:rPr>
            <w:i/>
            <w:iCs/>
            <w:color w:val="auto"/>
          </w:rPr>
          <w:delText xml:space="preserve">delta error </w:delText>
        </w:r>
        <w:r w:rsidRPr="006A0BE8" w:rsidDel="00E14759">
          <w:rPr>
            <w:color w:val="auto"/>
          </w:rPr>
          <w:delText xml:space="preserve">harus diketahui nilai </w:delText>
        </w:r>
        <w:r w:rsidRPr="006A0BE8" w:rsidDel="00E14759">
          <w:rPr>
            <w:i/>
            <w:iCs/>
            <w:color w:val="auto"/>
          </w:rPr>
          <w:delText xml:space="preserve">error </w:delText>
        </w:r>
        <w:r w:rsidRPr="006A0BE8" w:rsidDel="00E14759">
          <w:rPr>
            <w:color w:val="auto"/>
          </w:rPr>
          <w:delText>sebelumnya atau jika nilai error sebelumnya tidak ada maka dinyatakan dengan 0, untuk lebih jelasnya dapat diperhatikan persamaan berikut:</w:delText>
        </w:r>
        <w:bookmarkStart w:id="6878" w:name="_Toc23497240"/>
        <w:bookmarkStart w:id="6879" w:name="_Toc23553424"/>
        <w:bookmarkEnd w:id="6878"/>
        <w:bookmarkEnd w:id="6879"/>
      </w:del>
    </w:p>
    <w:p w14:paraId="2A102BCD" w14:textId="7088117B" w:rsidR="00B970D6" w:rsidRPr="006A0BE8" w:rsidDel="00E14759" w:rsidRDefault="00B970D6" w:rsidP="007620D8">
      <w:pPr>
        <w:pStyle w:val="Default"/>
        <w:spacing w:line="360" w:lineRule="auto"/>
        <w:ind w:firstLine="426"/>
        <w:jc w:val="both"/>
        <w:rPr>
          <w:del w:id="6880" w:author="Windows User" w:date="2019-09-19T04:16:00Z"/>
          <w:color w:val="auto"/>
          <w:sz w:val="22"/>
          <w:szCs w:val="22"/>
        </w:rPr>
      </w:pPr>
      <m:oMathPara>
        <m:oMath>
          <m:r>
            <w:del w:id="6881" w:author="Windows User" w:date="2019-09-19T04:16:00Z">
              <w:rPr>
                <w:rFonts w:ascii="Cambria Math" w:hAnsi="Cambria Math"/>
                <w:color w:val="auto"/>
                <w:szCs w:val="22"/>
              </w:rPr>
              <m:t>∆e=</m:t>
            </w:del>
          </m:r>
          <m:sSub>
            <m:sSubPr>
              <m:ctrlPr>
                <w:del w:id="6882" w:author="Windows User" w:date="2019-09-19T04:16:00Z">
                  <w:rPr>
                    <w:rFonts w:ascii="Cambria Math" w:hAnsi="Cambria Math"/>
                    <w:i/>
                    <w:color w:val="auto"/>
                    <w:szCs w:val="22"/>
                  </w:rPr>
                </w:del>
              </m:ctrlPr>
            </m:sSubPr>
            <m:e>
              <m:r>
                <w:del w:id="6883" w:author="Windows User" w:date="2019-09-19T04:16:00Z">
                  <w:rPr>
                    <w:rFonts w:ascii="Cambria Math" w:hAnsi="Cambria Math"/>
                    <w:color w:val="auto"/>
                    <w:szCs w:val="22"/>
                  </w:rPr>
                  <m:t>e</m:t>
                </w:del>
              </m:r>
            </m:e>
            <m:sub>
              <m:r>
                <w:del w:id="6884" w:author="Windows User" w:date="2019-09-19T04:16:00Z">
                  <w:rPr>
                    <w:rFonts w:ascii="Cambria Math" w:hAnsi="Cambria Math"/>
                    <w:color w:val="auto"/>
                    <w:szCs w:val="22"/>
                  </w:rPr>
                  <m:t>n-</m:t>
                </w:del>
              </m:r>
            </m:sub>
          </m:sSub>
          <m:r>
            <w:del w:id="6885" w:author="Windows User" w:date="2019-09-19T04:16:00Z">
              <w:rPr>
                <w:rFonts w:ascii="Cambria Math" w:hAnsi="Cambria Math"/>
                <w:color w:val="auto"/>
                <w:szCs w:val="22"/>
              </w:rPr>
              <m:t xml:space="preserve"> </m:t>
            </w:del>
          </m:r>
          <m:sSub>
            <m:sSubPr>
              <m:ctrlPr>
                <w:del w:id="6886" w:author="Windows User" w:date="2019-09-19T04:16:00Z">
                  <w:rPr>
                    <w:rFonts w:ascii="Cambria Math" w:hAnsi="Cambria Math"/>
                    <w:i/>
                    <w:color w:val="auto"/>
                    <w:szCs w:val="22"/>
                  </w:rPr>
                </w:del>
              </m:ctrlPr>
            </m:sSubPr>
            <m:e>
              <m:r>
                <w:del w:id="6887" w:author="Windows User" w:date="2019-09-19T04:16:00Z">
                  <w:rPr>
                    <w:rFonts w:ascii="Cambria Math" w:hAnsi="Cambria Math"/>
                    <w:color w:val="auto"/>
                    <w:szCs w:val="22"/>
                  </w:rPr>
                  <m:t>e</m:t>
                </w:del>
              </m:r>
            </m:e>
            <m:sub>
              <m:r>
                <w:del w:id="6888" w:author="Windows User" w:date="2019-09-19T04:16:00Z">
                  <w:rPr>
                    <w:rFonts w:ascii="Cambria Math" w:hAnsi="Cambria Math"/>
                    <w:color w:val="auto"/>
                    <w:szCs w:val="22"/>
                  </w:rPr>
                  <m:t>n-1</m:t>
                </w:del>
              </m:r>
            </m:sub>
          </m:sSub>
        </m:oMath>
      </m:oMathPara>
      <w:bookmarkStart w:id="6889" w:name="_Toc23497241"/>
      <w:bookmarkStart w:id="6890" w:name="_Toc23553425"/>
      <w:bookmarkEnd w:id="6889"/>
      <w:bookmarkEnd w:id="6890"/>
    </w:p>
    <w:p w14:paraId="713B271B" w14:textId="2F139A9D" w:rsidR="00B970D6" w:rsidRPr="006A0BE8" w:rsidDel="00E14759" w:rsidRDefault="00B970D6" w:rsidP="00B970D6">
      <w:pPr>
        <w:pStyle w:val="Default"/>
        <w:spacing w:line="360" w:lineRule="auto"/>
        <w:rPr>
          <w:del w:id="6891" w:author="Windows User" w:date="2019-09-19T04:16:00Z"/>
          <w:color w:val="auto"/>
        </w:rPr>
      </w:pPr>
      <w:del w:id="6892" w:author="Windows User" w:date="2019-09-19T04:16:00Z">
        <w:r w:rsidRPr="006A0BE8" w:rsidDel="00E14759">
          <w:rPr>
            <w:color w:val="auto"/>
          </w:rPr>
          <w:delText xml:space="preserve">Keterangan: </w:delText>
        </w:r>
        <w:bookmarkStart w:id="6893" w:name="_Toc23497242"/>
        <w:bookmarkStart w:id="6894" w:name="_Toc23553426"/>
        <w:bookmarkEnd w:id="6893"/>
        <w:bookmarkEnd w:id="6894"/>
      </w:del>
    </w:p>
    <w:p w14:paraId="055826AE" w14:textId="57ED1F5E" w:rsidR="00B970D6" w:rsidRPr="006A0BE8" w:rsidDel="00E14759" w:rsidRDefault="00B970D6" w:rsidP="00B970D6">
      <w:pPr>
        <w:pStyle w:val="Default"/>
        <w:spacing w:line="360" w:lineRule="auto"/>
        <w:ind w:firstLine="426"/>
        <w:rPr>
          <w:del w:id="6895" w:author="Windows User" w:date="2019-09-19T04:16:00Z"/>
          <w:color w:val="auto"/>
        </w:rPr>
      </w:pPr>
      <w:del w:id="6896" w:author="Windows User" w:date="2019-09-19T04:16:00Z">
        <w:r w:rsidRPr="006A0BE8" w:rsidDel="00E14759">
          <w:rPr>
            <w:color w:val="auto"/>
          </w:rPr>
          <w:delText xml:space="preserve">en= </w:delText>
        </w:r>
        <w:r w:rsidRPr="006A0BE8" w:rsidDel="00E14759">
          <w:rPr>
            <w:i/>
            <w:iCs/>
            <w:color w:val="auto"/>
          </w:rPr>
          <w:delText xml:space="preserve">error </w:delText>
        </w:r>
        <w:r w:rsidRPr="006A0BE8" w:rsidDel="00E14759">
          <w:rPr>
            <w:color w:val="auto"/>
          </w:rPr>
          <w:delText xml:space="preserve">sekarang </w:delText>
        </w:r>
        <w:bookmarkStart w:id="6897" w:name="_Toc23497243"/>
        <w:bookmarkStart w:id="6898" w:name="_Toc23553427"/>
        <w:bookmarkEnd w:id="6897"/>
        <w:bookmarkEnd w:id="6898"/>
      </w:del>
    </w:p>
    <w:p w14:paraId="21D09C08" w14:textId="78C07499" w:rsidR="00B970D6" w:rsidRPr="006A0BE8" w:rsidDel="00E14759" w:rsidRDefault="00B970D6" w:rsidP="00B970D6">
      <w:pPr>
        <w:pStyle w:val="Default"/>
        <w:spacing w:line="360" w:lineRule="auto"/>
        <w:ind w:firstLine="426"/>
        <w:rPr>
          <w:del w:id="6899" w:author="Windows User" w:date="2019-09-19T04:16:00Z"/>
          <w:color w:val="auto"/>
        </w:rPr>
      </w:pPr>
      <w:del w:id="6900" w:author="Windows User" w:date="2019-09-19T04:16:00Z">
        <w:r w:rsidRPr="006A0BE8" w:rsidDel="00E14759">
          <w:rPr>
            <w:color w:val="auto"/>
          </w:rPr>
          <w:delText xml:space="preserve">en-1= </w:delText>
        </w:r>
        <w:r w:rsidRPr="006A0BE8" w:rsidDel="00E14759">
          <w:rPr>
            <w:i/>
            <w:iCs/>
            <w:color w:val="auto"/>
          </w:rPr>
          <w:delText xml:space="preserve">error </w:delText>
        </w:r>
        <w:r w:rsidRPr="006A0BE8" w:rsidDel="00E14759">
          <w:rPr>
            <w:color w:val="auto"/>
          </w:rPr>
          <w:delText xml:space="preserve">sebelumnya </w:delText>
        </w:r>
        <w:bookmarkStart w:id="6901" w:name="_Toc23497244"/>
        <w:bookmarkStart w:id="6902" w:name="_Toc23553428"/>
        <w:bookmarkEnd w:id="6901"/>
        <w:bookmarkEnd w:id="6902"/>
      </w:del>
    </w:p>
    <w:p w14:paraId="3901470E" w14:textId="2B189A47" w:rsidR="00B970D6" w:rsidRPr="006A0BE8" w:rsidDel="00E14759" w:rsidRDefault="00B970D6" w:rsidP="00B970D6">
      <w:pPr>
        <w:pStyle w:val="Default"/>
        <w:spacing w:line="360" w:lineRule="auto"/>
        <w:ind w:firstLine="426"/>
        <w:jc w:val="both"/>
        <w:rPr>
          <w:del w:id="6903" w:author="Windows User" w:date="2019-09-19T04:16:00Z"/>
          <w:color w:val="auto"/>
        </w:rPr>
      </w:pPr>
      <w:del w:id="6904" w:author="Windows User" w:date="2019-09-19T04:16:00Z">
        <w:r w:rsidRPr="006A0BE8" w:rsidDel="00E14759">
          <w:rPr>
            <w:color w:val="auto"/>
          </w:rPr>
          <w:delText xml:space="preserve">Fungsi keanggotaan </w:delText>
        </w:r>
        <w:r w:rsidRPr="006A0BE8" w:rsidDel="00E14759">
          <w:rPr>
            <w:i/>
            <w:color w:val="auto"/>
          </w:rPr>
          <w:delText xml:space="preserve">delta </w:delText>
        </w:r>
        <w:r w:rsidRPr="006A0BE8" w:rsidDel="00E14759">
          <w:rPr>
            <w:i/>
            <w:iCs/>
            <w:color w:val="auto"/>
          </w:rPr>
          <w:delText xml:space="preserve">error </w:delText>
        </w:r>
        <w:r w:rsidRPr="006A0BE8" w:rsidDel="00E14759">
          <w:rPr>
            <w:color w:val="auto"/>
          </w:rPr>
          <w:delText xml:space="preserve">ditentukan dengan melihat perubahan </w:delText>
        </w:r>
        <w:r w:rsidRPr="006A0BE8" w:rsidDel="00E14759">
          <w:rPr>
            <w:i/>
            <w:iCs/>
            <w:color w:val="auto"/>
          </w:rPr>
          <w:delText xml:space="preserve">error </w:delText>
        </w:r>
        <w:r w:rsidRPr="006A0BE8" w:rsidDel="00E14759">
          <w:rPr>
            <w:color w:val="auto"/>
          </w:rPr>
          <w:delText xml:space="preserve">dari yang terkecil hingga </w:delText>
        </w:r>
        <w:r w:rsidRPr="006A0BE8" w:rsidDel="00E14759">
          <w:rPr>
            <w:i/>
            <w:iCs/>
            <w:color w:val="auto"/>
          </w:rPr>
          <w:delText xml:space="preserve">error </w:delText>
        </w:r>
        <w:r w:rsidRPr="006A0BE8" w:rsidDel="00E14759">
          <w:rPr>
            <w:color w:val="auto"/>
          </w:rPr>
          <w:delText xml:space="preserve">terbesar. Selanjutnya nilai </w:delText>
        </w:r>
        <w:r w:rsidRPr="006A0BE8" w:rsidDel="00E14759">
          <w:rPr>
            <w:i/>
            <w:color w:val="auto"/>
          </w:rPr>
          <w:delText xml:space="preserve">delta </w:delText>
        </w:r>
        <w:r w:rsidRPr="006A0BE8" w:rsidDel="00E14759">
          <w:rPr>
            <w:i/>
            <w:iCs/>
            <w:color w:val="auto"/>
          </w:rPr>
          <w:delText xml:space="preserve">error </w:delText>
        </w:r>
        <w:r w:rsidRPr="006A0BE8" w:rsidDel="00E14759">
          <w:rPr>
            <w:color w:val="auto"/>
          </w:rPr>
          <w:delText xml:space="preserve">tersebut dibagi menjadi 7 fungsi keanggotaan seperti fungsi keanggotaan </w:delText>
        </w:r>
        <w:r w:rsidRPr="006A0BE8" w:rsidDel="00E14759">
          <w:rPr>
            <w:i/>
            <w:iCs/>
            <w:color w:val="auto"/>
          </w:rPr>
          <w:delText>error</w:delText>
        </w:r>
        <w:r w:rsidRPr="006A0BE8" w:rsidDel="00E14759">
          <w:rPr>
            <w:color w:val="auto"/>
          </w:rPr>
          <w:delText xml:space="preserve"> sebagai berikut :</w:delText>
        </w:r>
        <w:bookmarkStart w:id="6905" w:name="_Toc23497245"/>
        <w:bookmarkStart w:id="6906" w:name="_Toc23553429"/>
        <w:bookmarkEnd w:id="6905"/>
        <w:bookmarkEnd w:id="6906"/>
      </w:del>
    </w:p>
    <w:p w14:paraId="314F7DD6" w14:textId="69E34F69" w:rsidR="00EB766A" w:rsidRPr="006A0BE8" w:rsidDel="00E14759" w:rsidRDefault="00EB766A" w:rsidP="00EB766A">
      <w:pPr>
        <w:pStyle w:val="Default"/>
        <w:numPr>
          <w:ilvl w:val="0"/>
          <w:numId w:val="38"/>
        </w:numPr>
        <w:spacing w:line="360" w:lineRule="auto"/>
        <w:ind w:left="993" w:hanging="207"/>
        <w:jc w:val="both"/>
        <w:rPr>
          <w:del w:id="6907" w:author="Windows User" w:date="2019-09-19T04:16:00Z"/>
          <w:i/>
          <w:color w:val="auto"/>
        </w:rPr>
      </w:pPr>
      <w:del w:id="6908" w:author="Windows User" w:date="2019-09-19T04:16:00Z">
        <w:r w:rsidRPr="006A0BE8" w:rsidDel="00E14759">
          <w:rPr>
            <w:i/>
            <w:color w:val="auto"/>
          </w:rPr>
          <w:delText>Negative Big (NB)</w:delText>
        </w:r>
        <w:bookmarkStart w:id="6909" w:name="_Toc23497246"/>
        <w:bookmarkStart w:id="6910" w:name="_Toc23553430"/>
        <w:bookmarkEnd w:id="6909"/>
        <w:bookmarkEnd w:id="6910"/>
      </w:del>
    </w:p>
    <w:p w14:paraId="519B4FA3" w14:textId="272C4294" w:rsidR="00EB766A" w:rsidRPr="006A0BE8" w:rsidDel="00E14759" w:rsidRDefault="00EB766A" w:rsidP="00EB766A">
      <w:pPr>
        <w:pStyle w:val="Default"/>
        <w:spacing w:line="360" w:lineRule="auto"/>
        <w:ind w:left="993"/>
        <w:jc w:val="both"/>
        <w:rPr>
          <w:del w:id="6911" w:author="Windows User" w:date="2019-09-19T04:16:00Z"/>
          <w:color w:val="auto"/>
        </w:rPr>
      </w:pPr>
      <w:del w:id="6912" w:author="Windows User" w:date="2019-09-19T04:16:00Z">
        <w:r w:rsidRPr="006A0BE8" w:rsidDel="00E14759">
          <w:rPr>
            <w:i/>
            <w:color w:val="auto"/>
          </w:rPr>
          <w:delText xml:space="preserve">Negative Big yang </w:delText>
        </w:r>
        <w:r w:rsidRPr="006A0BE8" w:rsidDel="00E14759">
          <w:rPr>
            <w:color w:val="auto"/>
          </w:rPr>
          <w:delText>bernilai &lt; -125</w:delText>
        </w:r>
        <w:bookmarkStart w:id="6913" w:name="_Toc23497247"/>
        <w:bookmarkStart w:id="6914" w:name="_Toc23553431"/>
        <w:bookmarkEnd w:id="6913"/>
        <w:bookmarkEnd w:id="6914"/>
      </w:del>
    </w:p>
    <w:p w14:paraId="4E4AF256" w14:textId="3AA07C28" w:rsidR="00EB766A" w:rsidRPr="006A0BE8" w:rsidDel="00E14759" w:rsidRDefault="00EB766A" w:rsidP="00EB766A">
      <w:pPr>
        <w:pStyle w:val="Default"/>
        <w:spacing w:line="360" w:lineRule="auto"/>
        <w:ind w:left="993"/>
        <w:jc w:val="both"/>
        <w:rPr>
          <w:del w:id="6915" w:author="Windows User" w:date="2019-09-19T04:16:00Z"/>
          <w:rFonts w:eastAsiaTheme="minorEastAsia"/>
          <w:color w:val="auto"/>
        </w:rPr>
      </w:pPr>
      <m:oMath>
        <m:r>
          <w:del w:id="6916" w:author="Windows User" w:date="2019-09-19T04:16:00Z">
            <w:rPr>
              <w:rFonts w:ascii="Cambria Math" w:hAnsi="Cambria Math"/>
              <w:color w:val="auto"/>
            </w:rPr>
            <m:t>μNB</m:t>
          </w:del>
        </m:r>
        <m:d>
          <m:dPr>
            <m:ctrlPr>
              <w:del w:id="6917" w:author="Windows User" w:date="2019-09-19T04:16:00Z">
                <w:rPr>
                  <w:rFonts w:ascii="Cambria Math" w:hAnsi="Cambria Math"/>
                  <w:i/>
                  <w:color w:val="auto"/>
                </w:rPr>
              </w:del>
            </m:ctrlPr>
          </m:dPr>
          <m:e>
            <m:r>
              <w:del w:id="6918" w:author="Windows User" w:date="2019-09-19T04:16:00Z">
                <w:rPr>
                  <w:rFonts w:ascii="Cambria Math" w:hAnsi="Cambria Math"/>
                  <w:color w:val="auto"/>
                </w:rPr>
                <m:t>x</m:t>
              </w:del>
            </m:r>
          </m:e>
        </m:d>
        <m:r>
          <w:del w:id="6919" w:author="Windows User" w:date="2019-09-19T04:16:00Z">
            <w:rPr>
              <w:rFonts w:ascii="Cambria Math" w:hAnsi="Cambria Math"/>
              <w:color w:val="auto"/>
            </w:rPr>
            <m:t xml:space="preserve">  </m:t>
          </w:del>
        </m:r>
      </m:oMath>
      <w:del w:id="6920" w:author="Windows User" w:date="2019-09-19T04:16:00Z">
        <w:r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1.</m:t>
                  </m:r>
                </m:e>
                <m:e>
                  <m:r>
                    <w:rPr>
                      <w:rFonts w:ascii="Cambria Math" w:eastAsiaTheme="minorEastAsia" w:hAnsi="Cambria Math"/>
                      <w:color w:val="auto"/>
                    </w:rPr>
                    <m:t>(-125-de)</m:t>
                  </m:r>
                </m:e>
              </m:eqAr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(-125-(-275)</m:t>
                  </m:r>
                </m:e>
                <m:e>
                  <m:r>
                    <w:rPr>
                      <w:rFonts w:ascii="Cambria Math" w:eastAsiaTheme="minorEastAsia" w:hAnsi="Cambria Math"/>
                      <w:color w:val="auto"/>
                    </w:rPr>
                    <m:t>1</m:t>
                  </m:r>
                </m:e>
              </m:eqArr>
            </m:den>
          </m:f>
        </m:oMath>
        <w:r w:rsidRPr="006A0BE8" w:rsidDel="00E14759">
          <w:rPr>
            <w:rFonts w:eastAsiaTheme="minorEastAsia"/>
            <w:color w:val="auto"/>
          </w:rPr>
          <w:delText xml:space="preserve">, </w:delText>
        </w:r>
        <m:oMath>
          <m:r>
            <w:rPr>
              <w:rFonts w:ascii="Cambria Math" w:eastAsiaTheme="minorEastAsia" w:hAnsi="Cambria Math"/>
              <w:color w:val="auto"/>
            </w:rPr>
            <m:t>-275≤de≤-125</m:t>
          </m:r>
        </m:oMath>
        <w:bookmarkStart w:id="6921" w:name="_Toc23497248"/>
        <w:bookmarkStart w:id="6922" w:name="_Toc23553432"/>
        <w:bookmarkEnd w:id="6921"/>
        <w:bookmarkEnd w:id="6922"/>
      </w:del>
    </w:p>
    <w:p w14:paraId="2C3FAA14" w14:textId="463A4F0B" w:rsidR="00EB766A" w:rsidRPr="006A0BE8" w:rsidDel="00E14759" w:rsidRDefault="00EB766A" w:rsidP="00EB766A">
      <w:pPr>
        <w:pStyle w:val="Default"/>
        <w:numPr>
          <w:ilvl w:val="0"/>
          <w:numId w:val="38"/>
        </w:numPr>
        <w:spacing w:line="360" w:lineRule="auto"/>
        <w:ind w:left="993" w:hanging="207"/>
        <w:jc w:val="both"/>
        <w:rPr>
          <w:del w:id="6923" w:author="Windows User" w:date="2019-09-19T04:16:00Z"/>
          <w:i/>
          <w:color w:val="auto"/>
          <w:sz w:val="22"/>
          <w:szCs w:val="22"/>
        </w:rPr>
      </w:pPr>
      <w:del w:id="6924" w:author="Windows User" w:date="2019-09-19T04:16:00Z">
        <w:r w:rsidRPr="006A0BE8" w:rsidDel="00E14759">
          <w:rPr>
            <w:i/>
            <w:color w:val="auto"/>
            <w:sz w:val="22"/>
            <w:szCs w:val="22"/>
          </w:rPr>
          <w:delText>Negative Medium (NM)</w:delText>
        </w:r>
        <w:bookmarkStart w:id="6925" w:name="_Toc23497249"/>
        <w:bookmarkStart w:id="6926" w:name="_Toc23553433"/>
        <w:bookmarkEnd w:id="6925"/>
        <w:bookmarkEnd w:id="6926"/>
      </w:del>
    </w:p>
    <w:p w14:paraId="216C9D21" w14:textId="59D0D31B" w:rsidR="00EB766A" w:rsidRPr="006A0BE8" w:rsidDel="00E14759" w:rsidRDefault="00EB766A" w:rsidP="00EB766A">
      <w:pPr>
        <w:pStyle w:val="Default"/>
        <w:spacing w:line="360" w:lineRule="auto"/>
        <w:ind w:left="273" w:firstLine="720"/>
        <w:jc w:val="both"/>
        <w:rPr>
          <w:del w:id="6927" w:author="Windows User" w:date="2019-09-19T04:16:00Z"/>
          <w:color w:val="auto"/>
        </w:rPr>
      </w:pPr>
      <w:del w:id="6928" w:author="Windows User" w:date="2019-09-19T04:16:00Z">
        <w:r w:rsidRPr="006A0BE8" w:rsidDel="00E14759">
          <w:rPr>
            <w:i/>
            <w:color w:val="auto"/>
          </w:rPr>
          <w:delText xml:space="preserve">Negative Medium yang </w:delText>
        </w:r>
        <w:r w:rsidRPr="006A0BE8" w:rsidDel="00E14759">
          <w:rPr>
            <w:color w:val="auto"/>
          </w:rPr>
          <w:delText>bernilai &lt; -10 sampai -275</w:delText>
        </w:r>
        <w:bookmarkStart w:id="6929" w:name="_Toc23497250"/>
        <w:bookmarkStart w:id="6930" w:name="_Toc23553434"/>
        <w:bookmarkEnd w:id="6929"/>
        <w:bookmarkEnd w:id="6930"/>
      </w:del>
    </w:p>
    <w:p w14:paraId="5ED4C8FD" w14:textId="562D7A78" w:rsidR="00EB766A" w:rsidRPr="006A0BE8" w:rsidDel="00E14759" w:rsidRDefault="00EB766A" w:rsidP="00EB766A">
      <w:pPr>
        <w:pStyle w:val="Default"/>
        <w:spacing w:line="360" w:lineRule="auto"/>
        <w:ind w:left="1146"/>
        <w:jc w:val="both"/>
        <w:rPr>
          <w:del w:id="6931" w:author="Windows User" w:date="2019-09-19T04:16:00Z"/>
          <w:rFonts w:eastAsiaTheme="minorEastAsia"/>
          <w:color w:val="auto"/>
        </w:rPr>
      </w:pPr>
      <m:oMath>
        <m:r>
          <w:del w:id="6932" w:author="Windows User" w:date="2019-09-19T04:16:00Z">
            <w:rPr>
              <w:rFonts w:ascii="Cambria Math" w:hAnsi="Cambria Math"/>
              <w:color w:val="auto"/>
            </w:rPr>
            <m:t>μNM</m:t>
          </w:del>
        </m:r>
        <m:d>
          <m:dPr>
            <m:ctrlPr>
              <w:del w:id="6933" w:author="Windows User" w:date="2019-09-19T04:16:00Z">
                <w:rPr>
                  <w:rFonts w:ascii="Cambria Math" w:hAnsi="Cambria Math"/>
                  <w:i/>
                  <w:color w:val="auto"/>
                </w:rPr>
              </w:del>
            </m:ctrlPr>
          </m:dPr>
          <m:e>
            <m:r>
              <w:del w:id="6934" w:author="Windows User" w:date="2019-09-19T04:16:00Z">
                <w:rPr>
                  <w:rFonts w:ascii="Cambria Math" w:hAnsi="Cambria Math"/>
                  <w:color w:val="auto"/>
                </w:rPr>
                <m:t>x</m:t>
              </w:del>
            </m:r>
          </m:e>
        </m:d>
        <m:r>
          <w:del w:id="6935" w:author="Windows User" w:date="2019-09-19T04:16:00Z">
            <w:rPr>
              <w:rFonts w:ascii="Cambria Math" w:hAnsi="Cambria Math"/>
              <w:color w:val="auto"/>
            </w:rPr>
            <m:t xml:space="preserve">  </m:t>
          </w:del>
        </m:r>
      </m:oMath>
      <w:del w:id="6936" w:author="Windows User" w:date="2019-09-19T04:16:00Z">
        <w:r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(de-(-275))</m:t>
                  </m:r>
                </m:e>
              </m:eqArr>
            </m:num>
            <m:den>
              <m:r>
                <m:rPr>
                  <m:sty m:val="p"/>
                </m:rPr>
                <w:rPr>
                  <w:rFonts w:ascii="Cambria Math" w:eastAsiaTheme="minorEastAsia" w:hAnsi="Cambria Math"/>
                  <w:color w:val="auto"/>
                </w:rPr>
                <m:t>(-125-(-275))</m:t>
              </m:r>
            </m:den>
          </m:f>
        </m:oMath>
        <w:r w:rsidRPr="006A0BE8" w:rsidDel="00E14759">
          <w:rPr>
            <w:rFonts w:eastAsiaTheme="minorEastAsia"/>
            <w:color w:val="auto"/>
          </w:rPr>
          <w:delText xml:space="preserve">, </w:delText>
        </w:r>
        <m:oMath>
          <m:r>
            <w:rPr>
              <w:rFonts w:ascii="Cambria Math" w:eastAsiaTheme="minorEastAsia" w:hAnsi="Cambria Math"/>
              <w:color w:val="auto"/>
            </w:rPr>
            <m:t>-275≤de≤-125</m:t>
          </m:r>
        </m:oMath>
        <w:bookmarkStart w:id="6937" w:name="_Toc23497251"/>
        <w:bookmarkStart w:id="6938" w:name="_Toc23553435"/>
        <w:bookmarkEnd w:id="6937"/>
        <w:bookmarkEnd w:id="6938"/>
      </w:del>
    </w:p>
    <w:p w14:paraId="242F6F1F" w14:textId="4B87F54B" w:rsidR="00EB766A" w:rsidRPr="006A0BE8" w:rsidDel="00E14759" w:rsidRDefault="00EB766A" w:rsidP="00EB766A">
      <w:pPr>
        <w:pStyle w:val="Default"/>
        <w:spacing w:line="360" w:lineRule="auto"/>
        <w:ind w:left="1866" w:firstLine="294"/>
        <w:jc w:val="both"/>
        <w:rPr>
          <w:del w:id="6939" w:author="Windows User" w:date="2019-09-19T04:16:00Z"/>
          <w:rFonts w:eastAsiaTheme="minorEastAsia"/>
          <w:color w:val="auto"/>
        </w:rPr>
      </w:pPr>
      <w:del w:id="6940" w:author="Windows User" w:date="2019-09-19T04:16:00Z">
        <w:r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(-10-de)</m:t>
                  </m:r>
                </m:e>
              </m:eqAr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-10-</m:t>
                      </m:r>
                      <m:d>
                        <m:dPr>
                          <m:ctrlPr>
                            <w:rPr>
                              <w:rFonts w:ascii="Cambria Math" w:eastAsiaTheme="minorEastAsia" w:hAnsi="Cambria Math"/>
                              <w:color w:val="auto"/>
                            </w:rPr>
                          </m:ctrlPr>
                        </m:dPr>
                        <m:e>
                          <m:r>
                            <m:rPr>
                              <m:sty m:val="p"/>
                            </m:rPr>
                            <w:rPr>
                              <w:rFonts w:ascii="Cambria Math" w:eastAsiaTheme="minorEastAsia" w:hAnsi="Cambria Math"/>
                              <w:color w:val="auto"/>
                            </w:rPr>
                            <m:t>-125</m:t>
                          </m:r>
                        </m:e>
                      </m:d>
                    </m:e>
                  </m:d>
                </m:e>
                <m:e>
                  <m:r>
                    <w:rPr>
                      <w:rFonts w:ascii="Cambria Math" w:eastAsiaTheme="minorEastAsia" w:hAnsi="Cambria Math"/>
                      <w:color w:val="auto"/>
                    </w:rPr>
                    <m:t>1</m:t>
                  </m:r>
                </m:e>
              </m:eqArr>
            </m:den>
          </m:f>
        </m:oMath>
        <w:r w:rsidRPr="006A0BE8" w:rsidDel="00E14759">
          <w:rPr>
            <w:rFonts w:eastAsiaTheme="minorEastAsia"/>
            <w:color w:val="auto"/>
          </w:rPr>
          <w:delText xml:space="preserve">, </w:delText>
        </w:r>
        <m:oMath>
          <m:r>
            <w:rPr>
              <w:rFonts w:ascii="Cambria Math" w:eastAsiaTheme="minorEastAsia" w:hAnsi="Cambria Math"/>
              <w:color w:val="auto"/>
            </w:rPr>
            <m:t>-125≤de≤-10</m:t>
          </m:r>
        </m:oMath>
        <w:bookmarkStart w:id="6941" w:name="_Toc23497252"/>
        <w:bookmarkStart w:id="6942" w:name="_Toc23553436"/>
        <w:bookmarkEnd w:id="6941"/>
        <w:bookmarkEnd w:id="6942"/>
      </w:del>
    </w:p>
    <w:p w14:paraId="4AC6D09A" w14:textId="00564499" w:rsidR="00EB766A" w:rsidRPr="006A0BE8" w:rsidDel="00E14759" w:rsidRDefault="00EB766A" w:rsidP="00EB766A">
      <w:pPr>
        <w:pStyle w:val="Default"/>
        <w:numPr>
          <w:ilvl w:val="0"/>
          <w:numId w:val="38"/>
        </w:numPr>
        <w:spacing w:line="360" w:lineRule="auto"/>
        <w:ind w:left="993" w:hanging="207"/>
        <w:jc w:val="both"/>
        <w:rPr>
          <w:del w:id="6943" w:author="Windows User" w:date="2019-09-19T04:16:00Z"/>
          <w:i/>
          <w:color w:val="auto"/>
          <w:sz w:val="22"/>
          <w:szCs w:val="22"/>
        </w:rPr>
      </w:pPr>
      <w:del w:id="6944" w:author="Windows User" w:date="2019-09-19T04:16:00Z">
        <w:r w:rsidRPr="006A0BE8" w:rsidDel="00E14759">
          <w:rPr>
            <w:i/>
            <w:color w:val="auto"/>
            <w:sz w:val="22"/>
            <w:szCs w:val="22"/>
          </w:rPr>
          <w:delText>Negative Small (NS)</w:delText>
        </w:r>
        <w:bookmarkStart w:id="6945" w:name="_Toc23497253"/>
        <w:bookmarkStart w:id="6946" w:name="_Toc23553437"/>
        <w:bookmarkEnd w:id="6945"/>
        <w:bookmarkEnd w:id="6946"/>
      </w:del>
    </w:p>
    <w:p w14:paraId="483D83B4" w14:textId="61CA7441" w:rsidR="00EB766A" w:rsidRPr="006A0BE8" w:rsidDel="00E14759" w:rsidRDefault="00EB766A" w:rsidP="00EB766A">
      <w:pPr>
        <w:pStyle w:val="Default"/>
        <w:spacing w:line="360" w:lineRule="auto"/>
        <w:ind w:left="273" w:firstLine="720"/>
        <w:jc w:val="both"/>
        <w:rPr>
          <w:del w:id="6947" w:author="Windows User" w:date="2019-09-19T04:16:00Z"/>
          <w:color w:val="auto"/>
        </w:rPr>
      </w:pPr>
      <w:del w:id="6948" w:author="Windows User" w:date="2019-09-19T04:16:00Z">
        <w:r w:rsidRPr="006A0BE8" w:rsidDel="00E14759">
          <w:rPr>
            <w:i/>
            <w:color w:val="auto"/>
          </w:rPr>
          <w:delText xml:space="preserve">Negative Small yang </w:delText>
        </w:r>
        <w:r w:rsidRPr="006A0BE8" w:rsidDel="00E14759">
          <w:rPr>
            <w:color w:val="auto"/>
          </w:rPr>
          <w:delText>bernilai &lt; -125 sampai -0</w:delText>
        </w:r>
        <w:bookmarkStart w:id="6949" w:name="_Toc23497254"/>
        <w:bookmarkStart w:id="6950" w:name="_Toc23553438"/>
        <w:bookmarkEnd w:id="6949"/>
        <w:bookmarkEnd w:id="6950"/>
      </w:del>
    </w:p>
    <w:p w14:paraId="7AF26F79" w14:textId="777752D9" w:rsidR="00EB766A" w:rsidRPr="006A0BE8" w:rsidDel="00E14759" w:rsidRDefault="00EB766A" w:rsidP="00EB766A">
      <w:pPr>
        <w:pStyle w:val="Default"/>
        <w:spacing w:line="360" w:lineRule="auto"/>
        <w:ind w:left="1146"/>
        <w:jc w:val="both"/>
        <w:rPr>
          <w:del w:id="6951" w:author="Windows User" w:date="2019-09-19T04:16:00Z"/>
          <w:rFonts w:eastAsiaTheme="minorEastAsia"/>
          <w:color w:val="auto"/>
        </w:rPr>
      </w:pPr>
      <m:oMath>
        <m:r>
          <w:del w:id="6952" w:author="Windows User" w:date="2019-09-19T04:16:00Z">
            <w:rPr>
              <w:rFonts w:ascii="Cambria Math" w:hAnsi="Cambria Math"/>
              <w:color w:val="auto"/>
            </w:rPr>
            <m:t>μNM</m:t>
          </w:del>
        </m:r>
        <m:d>
          <m:dPr>
            <m:ctrlPr>
              <w:del w:id="6953" w:author="Windows User" w:date="2019-09-19T04:16:00Z">
                <w:rPr>
                  <w:rFonts w:ascii="Cambria Math" w:hAnsi="Cambria Math"/>
                  <w:i/>
                  <w:color w:val="auto"/>
                </w:rPr>
              </w:del>
            </m:ctrlPr>
          </m:dPr>
          <m:e>
            <m:r>
              <w:del w:id="6954" w:author="Windows User" w:date="2019-09-19T04:16:00Z">
                <w:rPr>
                  <w:rFonts w:ascii="Cambria Math" w:hAnsi="Cambria Math"/>
                  <w:color w:val="auto"/>
                </w:rPr>
                <m:t>x</m:t>
              </w:del>
            </m:r>
          </m:e>
        </m:d>
        <m:r>
          <w:del w:id="6955" w:author="Windows User" w:date="2019-09-19T04:16:00Z">
            <w:rPr>
              <w:rFonts w:ascii="Cambria Math" w:hAnsi="Cambria Math"/>
              <w:color w:val="auto"/>
            </w:rPr>
            <m:t xml:space="preserve">  </m:t>
          </w:del>
        </m:r>
      </m:oMath>
      <w:del w:id="6956" w:author="Windows User" w:date="2019-09-19T04:16:00Z">
        <w:r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(de-(-125))</m:t>
                  </m:r>
                </m:e>
              </m:eqArr>
            </m:num>
            <m:den>
              <m:r>
                <m:rPr>
                  <m:sty m:val="p"/>
                </m:rPr>
                <w:rPr>
                  <w:rFonts w:ascii="Cambria Math" w:eastAsiaTheme="minorEastAsia" w:hAnsi="Cambria Math"/>
                  <w:color w:val="auto"/>
                </w:rPr>
                <m:t>(-10-(-125))</m:t>
              </m:r>
            </m:den>
          </m:f>
        </m:oMath>
        <w:r w:rsidRPr="006A0BE8" w:rsidDel="00E14759">
          <w:rPr>
            <w:rFonts w:eastAsiaTheme="minorEastAsia"/>
            <w:color w:val="auto"/>
          </w:rPr>
          <w:delText xml:space="preserve">, </w:delText>
        </w:r>
        <m:oMath>
          <m:r>
            <w:rPr>
              <w:rFonts w:ascii="Cambria Math" w:eastAsiaTheme="minorEastAsia" w:hAnsi="Cambria Math"/>
              <w:color w:val="auto"/>
            </w:rPr>
            <m:t>-125≤de≤-10</m:t>
          </m:r>
        </m:oMath>
        <w:bookmarkStart w:id="6957" w:name="_Toc23497255"/>
        <w:bookmarkStart w:id="6958" w:name="_Toc23553439"/>
        <w:bookmarkEnd w:id="6957"/>
        <w:bookmarkEnd w:id="6958"/>
      </w:del>
    </w:p>
    <w:p w14:paraId="41AB620E" w14:textId="0B2AECAA" w:rsidR="00EB766A" w:rsidRPr="006A0BE8" w:rsidDel="00E14759" w:rsidRDefault="00EB766A" w:rsidP="00EB766A">
      <w:pPr>
        <w:pStyle w:val="Default"/>
        <w:spacing w:line="360" w:lineRule="auto"/>
        <w:ind w:left="1866" w:firstLine="294"/>
        <w:jc w:val="both"/>
        <w:rPr>
          <w:del w:id="6959" w:author="Windows User" w:date="2019-09-19T04:16:00Z"/>
          <w:rFonts w:eastAsiaTheme="minorEastAsia"/>
          <w:color w:val="auto"/>
        </w:rPr>
      </w:pPr>
      <w:del w:id="6960" w:author="Windows User" w:date="2019-09-19T04:16:00Z">
        <w:r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(0-de)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0-</m:t>
                      </m:r>
                      <m:d>
                        <m:dPr>
                          <m:ctrlPr>
                            <w:rPr>
                              <w:rFonts w:ascii="Cambria Math" w:eastAsiaTheme="minorEastAsia" w:hAnsi="Cambria Math"/>
                              <w:color w:val="auto"/>
                            </w:rPr>
                          </m:ctrlPr>
                        </m:dPr>
                        <m:e>
                          <m:r>
                            <m:rPr>
                              <m:sty m:val="p"/>
                            </m:rPr>
                            <w:rPr>
                              <w:rFonts w:ascii="Cambria Math" w:eastAsiaTheme="minorEastAsia" w:hAnsi="Cambria Math"/>
                              <w:color w:val="auto"/>
                            </w:rPr>
                            <m:t>-10</m:t>
                          </m:r>
                        </m:e>
                      </m:d>
                    </m:e>
                  </m:d>
                </m:e>
                <m:e>
                  <m:r>
                    <w:rPr>
                      <w:rFonts w:ascii="Cambria Math" w:eastAsiaTheme="minorEastAsia" w:hAnsi="Cambria Math"/>
                      <w:color w:val="auto"/>
                    </w:rPr>
                    <m:t>1</m:t>
                  </m:r>
                </m:e>
              </m:eqArr>
            </m:den>
          </m:f>
        </m:oMath>
        <w:r w:rsidRPr="006A0BE8" w:rsidDel="00E14759">
          <w:rPr>
            <w:rFonts w:eastAsiaTheme="minorEastAsia"/>
            <w:color w:val="auto"/>
          </w:rPr>
          <w:delText xml:space="preserve">, </w:delText>
        </w:r>
        <m:oMath>
          <m:r>
            <w:rPr>
              <w:rFonts w:ascii="Cambria Math" w:eastAsiaTheme="minorEastAsia" w:hAnsi="Cambria Math"/>
              <w:color w:val="auto"/>
            </w:rPr>
            <m:t>-10≤de≤0</m:t>
          </m:r>
        </m:oMath>
        <w:bookmarkStart w:id="6961" w:name="_Toc23497256"/>
        <w:bookmarkStart w:id="6962" w:name="_Toc23553440"/>
        <w:bookmarkEnd w:id="6961"/>
        <w:bookmarkEnd w:id="6962"/>
      </w:del>
    </w:p>
    <w:p w14:paraId="66DD788B" w14:textId="2E155780" w:rsidR="00EB766A" w:rsidRPr="006A0BE8" w:rsidDel="00E14759" w:rsidRDefault="00EB766A" w:rsidP="00EB766A">
      <w:pPr>
        <w:pStyle w:val="Default"/>
        <w:numPr>
          <w:ilvl w:val="0"/>
          <w:numId w:val="38"/>
        </w:numPr>
        <w:spacing w:line="360" w:lineRule="auto"/>
        <w:ind w:left="993" w:hanging="207"/>
        <w:jc w:val="both"/>
        <w:rPr>
          <w:del w:id="6963" w:author="Windows User" w:date="2019-09-19T04:16:00Z"/>
          <w:i/>
          <w:color w:val="auto"/>
          <w:sz w:val="22"/>
          <w:szCs w:val="22"/>
        </w:rPr>
      </w:pPr>
      <w:del w:id="6964" w:author="Windows User" w:date="2019-09-19T04:16:00Z">
        <w:r w:rsidRPr="006A0BE8" w:rsidDel="00E14759">
          <w:rPr>
            <w:i/>
            <w:color w:val="auto"/>
            <w:sz w:val="22"/>
            <w:szCs w:val="22"/>
          </w:rPr>
          <w:delText>Zero Error (ZE)</w:delText>
        </w:r>
        <w:bookmarkStart w:id="6965" w:name="_Toc23497257"/>
        <w:bookmarkStart w:id="6966" w:name="_Toc23553441"/>
        <w:bookmarkEnd w:id="6965"/>
        <w:bookmarkEnd w:id="6966"/>
      </w:del>
    </w:p>
    <w:p w14:paraId="596654F2" w14:textId="0CDD222E" w:rsidR="00EB766A" w:rsidRPr="006A0BE8" w:rsidDel="00E14759" w:rsidRDefault="00EB766A" w:rsidP="00EB766A">
      <w:pPr>
        <w:pStyle w:val="Default"/>
        <w:spacing w:line="360" w:lineRule="auto"/>
        <w:ind w:left="273" w:firstLine="720"/>
        <w:jc w:val="both"/>
        <w:rPr>
          <w:del w:id="6967" w:author="Windows User" w:date="2019-09-19T04:16:00Z"/>
          <w:color w:val="auto"/>
        </w:rPr>
      </w:pPr>
      <w:del w:id="6968" w:author="Windows User" w:date="2019-09-19T04:16:00Z">
        <w:r w:rsidRPr="006A0BE8" w:rsidDel="00E14759">
          <w:rPr>
            <w:i/>
            <w:color w:val="auto"/>
            <w:sz w:val="22"/>
            <w:szCs w:val="22"/>
          </w:rPr>
          <w:delText xml:space="preserve">Zero Error </w:delText>
        </w:r>
        <w:r w:rsidRPr="006A0BE8" w:rsidDel="00E14759">
          <w:rPr>
            <w:i/>
            <w:color w:val="auto"/>
          </w:rPr>
          <w:delText xml:space="preserve">yang </w:delText>
        </w:r>
        <w:r w:rsidRPr="006A0BE8" w:rsidDel="00E14759">
          <w:rPr>
            <w:color w:val="auto"/>
          </w:rPr>
          <w:delText>bernilai &lt; -10 sampai 10</w:delText>
        </w:r>
        <w:bookmarkStart w:id="6969" w:name="_Toc23497258"/>
        <w:bookmarkStart w:id="6970" w:name="_Toc23553442"/>
        <w:bookmarkEnd w:id="6969"/>
        <w:bookmarkEnd w:id="6970"/>
      </w:del>
    </w:p>
    <w:p w14:paraId="45D5A9B2" w14:textId="3DA795BF" w:rsidR="00EB766A" w:rsidRPr="006A0BE8" w:rsidDel="00E14759" w:rsidRDefault="00EB766A" w:rsidP="00EB766A">
      <w:pPr>
        <w:pStyle w:val="Default"/>
        <w:spacing w:line="360" w:lineRule="auto"/>
        <w:ind w:left="1146"/>
        <w:jc w:val="both"/>
        <w:rPr>
          <w:del w:id="6971" w:author="Windows User" w:date="2019-09-19T04:16:00Z"/>
          <w:rFonts w:eastAsiaTheme="minorEastAsia"/>
          <w:color w:val="auto"/>
        </w:rPr>
      </w:pPr>
      <m:oMath>
        <m:r>
          <w:del w:id="6972" w:author="Windows User" w:date="2019-09-19T04:16:00Z">
            <w:rPr>
              <w:rFonts w:ascii="Cambria Math" w:hAnsi="Cambria Math"/>
              <w:color w:val="auto"/>
            </w:rPr>
            <m:t>μZE</m:t>
          </w:del>
        </m:r>
        <m:d>
          <m:dPr>
            <m:ctrlPr>
              <w:del w:id="6973" w:author="Windows User" w:date="2019-09-19T04:16:00Z">
                <w:rPr>
                  <w:rFonts w:ascii="Cambria Math" w:hAnsi="Cambria Math"/>
                  <w:i/>
                  <w:color w:val="auto"/>
                </w:rPr>
              </w:del>
            </m:ctrlPr>
          </m:dPr>
          <m:e>
            <m:r>
              <w:del w:id="6974" w:author="Windows User" w:date="2019-09-19T04:16:00Z">
                <w:rPr>
                  <w:rFonts w:ascii="Cambria Math" w:hAnsi="Cambria Math"/>
                  <w:color w:val="auto"/>
                </w:rPr>
                <m:t>x</m:t>
              </w:del>
            </m:r>
          </m:e>
        </m:d>
        <m:r>
          <w:del w:id="6975" w:author="Windows User" w:date="2019-09-19T04:16:00Z">
            <w:rPr>
              <w:rFonts w:ascii="Cambria Math" w:hAnsi="Cambria Math"/>
              <w:color w:val="auto"/>
            </w:rPr>
            <m:t xml:space="preserve">  </m:t>
          </w:del>
        </m:r>
      </m:oMath>
      <w:del w:id="6976" w:author="Windows User" w:date="2019-09-19T04:16:00Z">
        <w:r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(de-(-10))</m:t>
                  </m:r>
                </m:e>
              </m:eqArr>
            </m:num>
            <m:den>
              <m:r>
                <m:rPr>
                  <m:sty m:val="p"/>
                </m:rPr>
                <w:rPr>
                  <w:rFonts w:ascii="Cambria Math" w:eastAsiaTheme="minorEastAsia" w:hAnsi="Cambria Math"/>
                  <w:color w:val="auto"/>
                </w:rPr>
                <m:t>(0-(-10))</m:t>
              </m:r>
            </m:den>
          </m:f>
        </m:oMath>
        <w:r w:rsidRPr="006A0BE8" w:rsidDel="00E14759">
          <w:rPr>
            <w:rFonts w:eastAsiaTheme="minorEastAsia"/>
            <w:color w:val="auto"/>
          </w:rPr>
          <w:delText xml:space="preserve">, </w:delText>
        </w:r>
        <m:oMath>
          <m:r>
            <w:rPr>
              <w:rFonts w:ascii="Cambria Math" w:eastAsiaTheme="minorEastAsia" w:hAnsi="Cambria Math"/>
              <w:color w:val="auto"/>
            </w:rPr>
            <m:t>-10≤de≤0</m:t>
          </m:r>
        </m:oMath>
        <w:bookmarkStart w:id="6977" w:name="_Toc23497259"/>
        <w:bookmarkStart w:id="6978" w:name="_Toc23553443"/>
        <w:bookmarkEnd w:id="6977"/>
        <w:bookmarkEnd w:id="6978"/>
      </w:del>
    </w:p>
    <w:p w14:paraId="30DBED14" w14:textId="4250EF1A" w:rsidR="00EB766A" w:rsidRPr="006A0BE8" w:rsidDel="00E14759" w:rsidRDefault="00EB766A" w:rsidP="00EB766A">
      <w:pPr>
        <w:pStyle w:val="Default"/>
        <w:spacing w:line="360" w:lineRule="auto"/>
        <w:ind w:left="1866" w:firstLine="294"/>
        <w:jc w:val="both"/>
        <w:rPr>
          <w:del w:id="6979" w:author="Windows User" w:date="2019-09-19T04:16:00Z"/>
          <w:rFonts w:eastAsiaTheme="minorEastAsia"/>
          <w:color w:val="auto"/>
        </w:rPr>
      </w:pPr>
      <w:del w:id="6980" w:author="Windows User" w:date="2019-09-19T04:16:00Z">
        <w:r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(10-de)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(10-0))</m:t>
                  </m:r>
                </m:e>
                <m:e>
                  <m:r>
                    <w:rPr>
                      <w:rFonts w:ascii="Cambria Math" w:eastAsiaTheme="minorEastAsia" w:hAnsi="Cambria Math"/>
                      <w:color w:val="auto"/>
                    </w:rPr>
                    <m:t>1</m:t>
                  </m:r>
                </m:e>
              </m:eqArr>
            </m:den>
          </m:f>
        </m:oMath>
        <w:r w:rsidRPr="006A0BE8" w:rsidDel="00E14759">
          <w:rPr>
            <w:rFonts w:eastAsiaTheme="minorEastAsia"/>
            <w:color w:val="auto"/>
          </w:rPr>
          <w:delText xml:space="preserve">, </w:delText>
        </w:r>
        <m:oMath>
          <m:r>
            <w:rPr>
              <w:rFonts w:ascii="Cambria Math" w:eastAsiaTheme="minorEastAsia" w:hAnsi="Cambria Math"/>
              <w:color w:val="auto"/>
            </w:rPr>
            <m:t xml:space="preserve"> 0≤de≤10</m:t>
          </m:r>
        </m:oMath>
        <w:bookmarkStart w:id="6981" w:name="_Toc23497260"/>
        <w:bookmarkStart w:id="6982" w:name="_Toc23553444"/>
        <w:bookmarkEnd w:id="6981"/>
        <w:bookmarkEnd w:id="6982"/>
      </w:del>
    </w:p>
    <w:p w14:paraId="0022E2D3" w14:textId="35F18BB1" w:rsidR="00EB766A" w:rsidRPr="006A0BE8" w:rsidDel="00E14759" w:rsidRDefault="00EB766A" w:rsidP="00EB766A">
      <w:pPr>
        <w:pStyle w:val="Default"/>
        <w:spacing w:line="360" w:lineRule="auto"/>
        <w:ind w:left="1866" w:firstLine="294"/>
        <w:jc w:val="both"/>
        <w:rPr>
          <w:del w:id="6983" w:author="Windows User" w:date="2019-09-19T04:16:00Z"/>
          <w:rFonts w:eastAsiaTheme="minorEastAsia"/>
          <w:color w:val="auto"/>
        </w:rPr>
      </w:pPr>
      <w:bookmarkStart w:id="6984" w:name="_Toc23497261"/>
      <w:bookmarkStart w:id="6985" w:name="_Toc23553445"/>
      <w:bookmarkEnd w:id="6984"/>
      <w:bookmarkEnd w:id="6985"/>
    </w:p>
    <w:p w14:paraId="556461DD" w14:textId="32C2E6D0" w:rsidR="00EB766A" w:rsidRPr="006A0BE8" w:rsidDel="00E14759" w:rsidRDefault="00EB766A" w:rsidP="00EB766A">
      <w:pPr>
        <w:pStyle w:val="Default"/>
        <w:numPr>
          <w:ilvl w:val="0"/>
          <w:numId w:val="38"/>
        </w:numPr>
        <w:spacing w:line="360" w:lineRule="auto"/>
        <w:ind w:left="993" w:hanging="207"/>
        <w:jc w:val="both"/>
        <w:rPr>
          <w:del w:id="6986" w:author="Windows User" w:date="2019-09-19T04:16:00Z"/>
          <w:i/>
          <w:color w:val="auto"/>
          <w:sz w:val="22"/>
          <w:szCs w:val="22"/>
        </w:rPr>
      </w:pPr>
      <w:del w:id="6987" w:author="Windows User" w:date="2019-09-19T04:16:00Z">
        <w:r w:rsidRPr="006A0BE8" w:rsidDel="00E14759">
          <w:rPr>
            <w:i/>
            <w:color w:val="auto"/>
            <w:sz w:val="22"/>
            <w:szCs w:val="22"/>
          </w:rPr>
          <w:delText>Positive Small (PS)</w:delText>
        </w:r>
        <w:bookmarkStart w:id="6988" w:name="_Toc23497262"/>
        <w:bookmarkStart w:id="6989" w:name="_Toc23553446"/>
        <w:bookmarkEnd w:id="6988"/>
        <w:bookmarkEnd w:id="6989"/>
      </w:del>
    </w:p>
    <w:p w14:paraId="070B3162" w14:textId="141373A8" w:rsidR="00EB766A" w:rsidRPr="006A0BE8" w:rsidDel="00E14759" w:rsidRDefault="00EB766A" w:rsidP="00EB766A">
      <w:pPr>
        <w:pStyle w:val="Default"/>
        <w:spacing w:line="360" w:lineRule="auto"/>
        <w:ind w:left="993"/>
        <w:jc w:val="both"/>
        <w:rPr>
          <w:del w:id="6990" w:author="Windows User" w:date="2019-09-19T04:16:00Z"/>
          <w:i/>
          <w:color w:val="auto"/>
          <w:sz w:val="22"/>
          <w:szCs w:val="22"/>
        </w:rPr>
      </w:pPr>
      <w:del w:id="6991" w:author="Windows User" w:date="2019-09-19T04:16:00Z">
        <w:r w:rsidRPr="006A0BE8" w:rsidDel="00E14759">
          <w:rPr>
            <w:i/>
            <w:color w:val="auto"/>
            <w:sz w:val="22"/>
            <w:szCs w:val="22"/>
          </w:rPr>
          <w:delText xml:space="preserve">Positive Small </w:delText>
        </w:r>
        <w:r w:rsidRPr="006A0BE8" w:rsidDel="00E14759">
          <w:rPr>
            <w:i/>
            <w:color w:val="auto"/>
          </w:rPr>
          <w:delText xml:space="preserve">yang </w:delText>
        </w:r>
        <w:r w:rsidRPr="006A0BE8" w:rsidDel="00E14759">
          <w:rPr>
            <w:color w:val="auto"/>
          </w:rPr>
          <w:delText>bernilai  &gt;10 sampai 125</w:delText>
        </w:r>
        <w:bookmarkStart w:id="6992" w:name="_Toc23497263"/>
        <w:bookmarkStart w:id="6993" w:name="_Toc23553447"/>
        <w:bookmarkEnd w:id="6992"/>
        <w:bookmarkEnd w:id="6993"/>
      </w:del>
    </w:p>
    <w:p w14:paraId="53723326" w14:textId="0BAF644E" w:rsidR="00EB766A" w:rsidRPr="006A0BE8" w:rsidDel="00E14759" w:rsidRDefault="00EB766A" w:rsidP="00EB766A">
      <w:pPr>
        <w:pStyle w:val="Default"/>
        <w:spacing w:line="360" w:lineRule="auto"/>
        <w:ind w:left="1146"/>
        <w:jc w:val="both"/>
        <w:rPr>
          <w:del w:id="6994" w:author="Windows User" w:date="2019-09-19T04:16:00Z"/>
          <w:rFonts w:eastAsiaTheme="minorEastAsia"/>
          <w:color w:val="auto"/>
        </w:rPr>
      </w:pPr>
      <m:oMath>
        <m:r>
          <w:del w:id="6995" w:author="Windows User" w:date="2019-09-19T04:16:00Z">
            <w:rPr>
              <w:rFonts w:ascii="Cambria Math" w:hAnsi="Cambria Math"/>
              <w:color w:val="auto"/>
            </w:rPr>
            <m:t>μPS</m:t>
          </w:del>
        </m:r>
        <m:d>
          <m:dPr>
            <m:ctrlPr>
              <w:del w:id="6996" w:author="Windows User" w:date="2019-09-19T04:16:00Z">
                <w:rPr>
                  <w:rFonts w:ascii="Cambria Math" w:hAnsi="Cambria Math"/>
                  <w:i/>
                  <w:color w:val="auto"/>
                </w:rPr>
              </w:del>
            </m:ctrlPr>
          </m:dPr>
          <m:e>
            <m:r>
              <w:del w:id="6997" w:author="Windows User" w:date="2019-09-19T04:16:00Z">
                <w:rPr>
                  <w:rFonts w:ascii="Cambria Math" w:hAnsi="Cambria Math"/>
                  <w:color w:val="auto"/>
                </w:rPr>
                <m:t>x</m:t>
              </w:del>
            </m:r>
          </m:e>
        </m:d>
        <m:r>
          <w:del w:id="6998" w:author="Windows User" w:date="2019-09-19T04:16:00Z">
            <w:rPr>
              <w:rFonts w:ascii="Cambria Math" w:hAnsi="Cambria Math"/>
              <w:color w:val="auto"/>
            </w:rPr>
            <m:t xml:space="preserve">  </m:t>
          </w:del>
        </m:r>
      </m:oMath>
      <w:del w:id="6999" w:author="Windows User" w:date="2019-09-19T04:16:00Z">
        <w:r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(de-0)</m:t>
                  </m:r>
                </m:e>
              </m:eqArr>
            </m:num>
            <m:den>
              <m:r>
                <m:rPr>
                  <m:sty m:val="p"/>
                </m:rPr>
                <w:rPr>
                  <w:rFonts w:ascii="Cambria Math" w:eastAsiaTheme="minorEastAsia" w:hAnsi="Cambria Math"/>
                  <w:color w:val="auto"/>
                </w:rPr>
                <m:t>(10-0)</m:t>
              </m:r>
            </m:den>
          </m:f>
        </m:oMath>
        <w:r w:rsidRPr="006A0BE8" w:rsidDel="00E14759">
          <w:rPr>
            <w:rFonts w:eastAsiaTheme="minorEastAsia"/>
            <w:color w:val="auto"/>
          </w:rPr>
          <w:delText xml:space="preserve">, </w:delText>
        </w:r>
        <m:oMath>
          <m:r>
            <w:rPr>
              <w:rFonts w:ascii="Cambria Math" w:eastAsiaTheme="minorEastAsia" w:hAnsi="Cambria Math"/>
              <w:color w:val="auto"/>
            </w:rPr>
            <m:t>0≤de≤10</m:t>
          </m:r>
        </m:oMath>
        <w:bookmarkStart w:id="7000" w:name="_Toc23497264"/>
        <w:bookmarkStart w:id="7001" w:name="_Toc23553448"/>
        <w:bookmarkEnd w:id="7000"/>
        <w:bookmarkEnd w:id="7001"/>
      </w:del>
    </w:p>
    <w:p w14:paraId="5F211BA2" w14:textId="671BFEEE" w:rsidR="00EB766A" w:rsidRPr="006A0BE8" w:rsidDel="00E14759" w:rsidRDefault="00EB766A" w:rsidP="00EB766A">
      <w:pPr>
        <w:pStyle w:val="Default"/>
        <w:spacing w:line="360" w:lineRule="auto"/>
        <w:ind w:left="1440"/>
        <w:jc w:val="both"/>
        <w:rPr>
          <w:del w:id="7002" w:author="Windows User" w:date="2019-09-19T04:16:00Z"/>
          <w:rFonts w:eastAsiaTheme="minorEastAsia"/>
          <w:color w:val="auto"/>
        </w:rPr>
      </w:pPr>
      <w:del w:id="7003" w:author="Windows User" w:date="2019-09-19T04:16:00Z">
        <w:r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(125-de)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(125-10))</m:t>
                  </m:r>
                </m:e>
                <m:e>
                  <m:r>
                    <w:rPr>
                      <w:rFonts w:ascii="Cambria Math" w:eastAsiaTheme="minorEastAsia" w:hAnsi="Cambria Math"/>
                      <w:color w:val="auto"/>
                    </w:rPr>
                    <m:t>1</m:t>
                  </m:r>
                </m:e>
              </m:eqArr>
            </m:den>
          </m:f>
        </m:oMath>
        <w:r w:rsidRPr="006A0BE8" w:rsidDel="00E14759">
          <w:rPr>
            <w:rFonts w:eastAsiaTheme="minorEastAsia"/>
            <w:color w:val="auto"/>
          </w:rPr>
          <w:delText xml:space="preserve">, </w:delText>
        </w:r>
        <m:oMath>
          <m:r>
            <w:rPr>
              <w:rFonts w:ascii="Cambria Math" w:eastAsiaTheme="minorEastAsia" w:hAnsi="Cambria Math"/>
              <w:color w:val="auto"/>
            </w:rPr>
            <m:t xml:space="preserve"> 10≤de≤125</m:t>
          </m:r>
        </m:oMath>
        <w:bookmarkStart w:id="7004" w:name="_Toc23497265"/>
        <w:bookmarkStart w:id="7005" w:name="_Toc23553449"/>
        <w:bookmarkEnd w:id="7004"/>
        <w:bookmarkEnd w:id="7005"/>
      </w:del>
    </w:p>
    <w:p w14:paraId="142E0619" w14:textId="53FE390B" w:rsidR="00EB766A" w:rsidRPr="006A0BE8" w:rsidDel="00E14759" w:rsidRDefault="00EB766A" w:rsidP="00EB766A">
      <w:pPr>
        <w:pStyle w:val="Default"/>
        <w:numPr>
          <w:ilvl w:val="0"/>
          <w:numId w:val="38"/>
        </w:numPr>
        <w:spacing w:line="360" w:lineRule="auto"/>
        <w:ind w:left="993" w:hanging="207"/>
        <w:jc w:val="both"/>
        <w:rPr>
          <w:del w:id="7006" w:author="Windows User" w:date="2019-09-19T04:16:00Z"/>
          <w:i/>
          <w:color w:val="auto"/>
          <w:sz w:val="22"/>
          <w:szCs w:val="22"/>
        </w:rPr>
      </w:pPr>
      <w:del w:id="7007" w:author="Windows User" w:date="2019-09-19T04:16:00Z">
        <w:r w:rsidRPr="006A0BE8" w:rsidDel="00E14759">
          <w:rPr>
            <w:i/>
            <w:color w:val="auto"/>
            <w:sz w:val="22"/>
            <w:szCs w:val="22"/>
          </w:rPr>
          <w:delText>Positive Medium (PM)</w:delText>
        </w:r>
        <w:bookmarkStart w:id="7008" w:name="_Toc23497266"/>
        <w:bookmarkStart w:id="7009" w:name="_Toc23553450"/>
        <w:bookmarkEnd w:id="7008"/>
        <w:bookmarkEnd w:id="7009"/>
      </w:del>
    </w:p>
    <w:p w14:paraId="44ACA44E" w14:textId="487DB1F6" w:rsidR="00EB766A" w:rsidRPr="006A0BE8" w:rsidDel="00E14759" w:rsidRDefault="00EB766A" w:rsidP="00EB766A">
      <w:pPr>
        <w:pStyle w:val="Default"/>
        <w:spacing w:line="360" w:lineRule="auto"/>
        <w:ind w:left="273" w:firstLine="720"/>
        <w:jc w:val="both"/>
        <w:rPr>
          <w:del w:id="7010" w:author="Windows User" w:date="2019-09-19T04:16:00Z"/>
          <w:color w:val="auto"/>
        </w:rPr>
      </w:pPr>
      <w:del w:id="7011" w:author="Windows User" w:date="2019-09-19T04:16:00Z">
        <w:r w:rsidRPr="006A0BE8" w:rsidDel="00E14759">
          <w:rPr>
            <w:i/>
            <w:color w:val="auto"/>
            <w:sz w:val="22"/>
            <w:szCs w:val="22"/>
          </w:rPr>
          <w:delText xml:space="preserve">Positive Medium </w:delText>
        </w:r>
        <w:r w:rsidRPr="006A0BE8" w:rsidDel="00E14759">
          <w:rPr>
            <w:i/>
            <w:color w:val="auto"/>
          </w:rPr>
          <w:delText xml:space="preserve">yang </w:delText>
        </w:r>
        <w:r w:rsidRPr="006A0BE8" w:rsidDel="00E14759">
          <w:rPr>
            <w:color w:val="auto"/>
          </w:rPr>
          <w:delText>bernilai &gt;10 sampai 275</w:delText>
        </w:r>
        <w:bookmarkStart w:id="7012" w:name="_Toc23497267"/>
        <w:bookmarkStart w:id="7013" w:name="_Toc23553451"/>
        <w:bookmarkEnd w:id="7012"/>
        <w:bookmarkEnd w:id="7013"/>
      </w:del>
    </w:p>
    <w:p w14:paraId="2E281928" w14:textId="275ADC29" w:rsidR="00EB766A" w:rsidRPr="006A0BE8" w:rsidDel="00E14759" w:rsidRDefault="00EB766A" w:rsidP="00EB766A">
      <w:pPr>
        <w:pStyle w:val="Default"/>
        <w:spacing w:line="360" w:lineRule="auto"/>
        <w:ind w:left="1146"/>
        <w:jc w:val="both"/>
        <w:rPr>
          <w:del w:id="7014" w:author="Windows User" w:date="2019-09-19T04:16:00Z"/>
          <w:rFonts w:eastAsiaTheme="minorEastAsia"/>
          <w:color w:val="auto"/>
        </w:rPr>
      </w:pPr>
      <m:oMath>
        <m:r>
          <w:del w:id="7015" w:author="Windows User" w:date="2019-09-19T04:16:00Z">
            <w:rPr>
              <w:rFonts w:ascii="Cambria Math" w:hAnsi="Cambria Math"/>
              <w:color w:val="auto"/>
            </w:rPr>
            <m:t>μPM</m:t>
          </w:del>
        </m:r>
        <m:d>
          <m:dPr>
            <m:ctrlPr>
              <w:del w:id="7016" w:author="Windows User" w:date="2019-09-19T04:16:00Z">
                <w:rPr>
                  <w:rFonts w:ascii="Cambria Math" w:hAnsi="Cambria Math"/>
                  <w:i/>
                  <w:color w:val="auto"/>
                </w:rPr>
              </w:del>
            </m:ctrlPr>
          </m:dPr>
          <m:e>
            <m:r>
              <w:del w:id="7017" w:author="Windows User" w:date="2019-09-19T04:16:00Z">
                <w:rPr>
                  <w:rFonts w:ascii="Cambria Math" w:hAnsi="Cambria Math"/>
                  <w:color w:val="auto"/>
                </w:rPr>
                <m:t>x</m:t>
              </w:del>
            </m:r>
          </m:e>
        </m:d>
        <m:r>
          <w:del w:id="7018" w:author="Windows User" w:date="2019-09-19T04:16:00Z">
            <w:rPr>
              <w:rFonts w:ascii="Cambria Math" w:hAnsi="Cambria Math"/>
              <w:color w:val="auto"/>
            </w:rPr>
            <m:t xml:space="preserve">  </m:t>
          </w:del>
        </m:r>
      </m:oMath>
      <w:del w:id="7019" w:author="Windows User" w:date="2019-09-19T04:16:00Z">
        <w:r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(de-10)</m:t>
                  </m:r>
                </m:e>
              </m:eqArr>
            </m:num>
            <m:den>
              <m:r>
                <m:rPr>
                  <m:sty m:val="p"/>
                </m:rPr>
                <w:rPr>
                  <w:rFonts w:ascii="Cambria Math" w:eastAsiaTheme="minorEastAsia" w:hAnsi="Cambria Math"/>
                  <w:color w:val="auto"/>
                </w:rPr>
                <m:t>(125-10)</m:t>
              </m:r>
            </m:den>
          </m:f>
        </m:oMath>
        <w:r w:rsidRPr="006A0BE8" w:rsidDel="00E14759">
          <w:rPr>
            <w:rFonts w:eastAsiaTheme="minorEastAsia"/>
            <w:color w:val="auto"/>
          </w:rPr>
          <w:delText xml:space="preserve">, </w:delText>
        </w:r>
        <m:oMath>
          <m:r>
            <w:rPr>
              <w:rFonts w:ascii="Cambria Math" w:eastAsiaTheme="minorEastAsia" w:hAnsi="Cambria Math"/>
              <w:color w:val="auto"/>
            </w:rPr>
            <m:t>10≤de≤125</m:t>
          </m:r>
        </m:oMath>
        <w:bookmarkStart w:id="7020" w:name="_Toc23497268"/>
        <w:bookmarkStart w:id="7021" w:name="_Toc23553452"/>
        <w:bookmarkEnd w:id="7020"/>
        <w:bookmarkEnd w:id="7021"/>
      </w:del>
    </w:p>
    <w:p w14:paraId="5359DEAF" w14:textId="7C1F6C5F" w:rsidR="00EB766A" w:rsidRPr="006A0BE8" w:rsidDel="00E14759" w:rsidRDefault="00EB766A" w:rsidP="00EB766A">
      <w:pPr>
        <w:pStyle w:val="Default"/>
        <w:spacing w:line="360" w:lineRule="auto"/>
        <w:ind w:left="1440"/>
        <w:jc w:val="both"/>
        <w:rPr>
          <w:del w:id="7022" w:author="Windows User" w:date="2019-09-19T04:16:00Z"/>
          <w:rFonts w:eastAsiaTheme="minorEastAsia"/>
          <w:color w:val="auto"/>
        </w:rPr>
      </w:pPr>
      <w:del w:id="7023" w:author="Windows User" w:date="2019-09-19T04:16:00Z">
        <w:r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(275-de)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275-125</m:t>
                      </m:r>
                    </m:e>
                  </m:d>
                </m:e>
                <m:e>
                  <m:r>
                    <w:rPr>
                      <w:rFonts w:ascii="Cambria Math" w:eastAsiaTheme="minorEastAsia" w:hAnsi="Cambria Math"/>
                      <w:color w:val="auto"/>
                    </w:rPr>
                    <m:t>1</m:t>
                  </m:r>
                </m:e>
              </m:eqArr>
            </m:den>
          </m:f>
        </m:oMath>
        <w:r w:rsidRPr="006A0BE8" w:rsidDel="00E14759">
          <w:rPr>
            <w:rFonts w:eastAsiaTheme="minorEastAsia"/>
            <w:color w:val="auto"/>
          </w:rPr>
          <w:delText xml:space="preserve">, </w:delText>
        </w:r>
        <m:oMath>
          <m:r>
            <w:rPr>
              <w:rFonts w:ascii="Cambria Math" w:eastAsiaTheme="minorEastAsia" w:hAnsi="Cambria Math"/>
              <w:color w:val="auto"/>
            </w:rPr>
            <m:t>125≤de≤275</m:t>
          </m:r>
        </m:oMath>
        <w:bookmarkStart w:id="7024" w:name="_Toc23497269"/>
        <w:bookmarkStart w:id="7025" w:name="_Toc23553453"/>
        <w:bookmarkEnd w:id="7024"/>
        <w:bookmarkEnd w:id="7025"/>
      </w:del>
    </w:p>
    <w:p w14:paraId="39C0C088" w14:textId="38F2A686" w:rsidR="00EB766A" w:rsidRPr="006A0BE8" w:rsidDel="00E14759" w:rsidRDefault="00EB766A" w:rsidP="00EB766A">
      <w:pPr>
        <w:pStyle w:val="Default"/>
        <w:numPr>
          <w:ilvl w:val="0"/>
          <w:numId w:val="38"/>
        </w:numPr>
        <w:spacing w:line="360" w:lineRule="auto"/>
        <w:ind w:left="993" w:hanging="207"/>
        <w:jc w:val="both"/>
        <w:rPr>
          <w:del w:id="7026" w:author="Windows User" w:date="2019-09-19T04:16:00Z"/>
          <w:i/>
          <w:color w:val="auto"/>
          <w:sz w:val="22"/>
          <w:szCs w:val="22"/>
        </w:rPr>
      </w:pPr>
      <w:del w:id="7027" w:author="Windows User" w:date="2019-09-19T04:16:00Z">
        <w:r w:rsidRPr="006A0BE8" w:rsidDel="00E14759">
          <w:rPr>
            <w:i/>
            <w:color w:val="auto"/>
            <w:sz w:val="22"/>
            <w:szCs w:val="22"/>
          </w:rPr>
          <w:delText>Positive Big (PB)</w:delText>
        </w:r>
        <w:bookmarkStart w:id="7028" w:name="_Toc23497270"/>
        <w:bookmarkStart w:id="7029" w:name="_Toc23553454"/>
        <w:bookmarkEnd w:id="7028"/>
        <w:bookmarkEnd w:id="7029"/>
      </w:del>
    </w:p>
    <w:p w14:paraId="32A6FCE5" w14:textId="4DAC1122" w:rsidR="00EB766A" w:rsidRPr="006A0BE8" w:rsidDel="00E14759" w:rsidRDefault="00EB766A" w:rsidP="00EB766A">
      <w:pPr>
        <w:pStyle w:val="Default"/>
        <w:spacing w:line="360" w:lineRule="auto"/>
        <w:ind w:left="273" w:firstLine="720"/>
        <w:jc w:val="both"/>
        <w:rPr>
          <w:del w:id="7030" w:author="Windows User" w:date="2019-09-19T04:16:00Z"/>
          <w:color w:val="auto"/>
        </w:rPr>
      </w:pPr>
      <w:del w:id="7031" w:author="Windows User" w:date="2019-09-19T04:16:00Z">
        <w:r w:rsidRPr="006A0BE8" w:rsidDel="00E14759">
          <w:rPr>
            <w:i/>
            <w:color w:val="auto"/>
            <w:sz w:val="22"/>
            <w:szCs w:val="22"/>
          </w:rPr>
          <w:delText xml:space="preserve">Positive Big </w:delText>
        </w:r>
        <w:r w:rsidRPr="006A0BE8" w:rsidDel="00E14759">
          <w:rPr>
            <w:i/>
            <w:color w:val="auto"/>
          </w:rPr>
          <w:delText xml:space="preserve">yang </w:delText>
        </w:r>
        <w:r w:rsidRPr="006A0BE8" w:rsidDel="00E14759">
          <w:rPr>
            <w:color w:val="auto"/>
          </w:rPr>
          <w:delText>bernilai &gt;125</w:delText>
        </w:r>
        <w:bookmarkStart w:id="7032" w:name="_Toc23497271"/>
        <w:bookmarkStart w:id="7033" w:name="_Toc23553455"/>
        <w:bookmarkEnd w:id="7032"/>
        <w:bookmarkEnd w:id="7033"/>
      </w:del>
    </w:p>
    <w:p w14:paraId="4B40AEB7" w14:textId="32B62A71" w:rsidR="00EB766A" w:rsidRPr="006A0BE8" w:rsidDel="00E14759" w:rsidRDefault="00EB766A" w:rsidP="00EB766A">
      <w:pPr>
        <w:pStyle w:val="Default"/>
        <w:spacing w:line="360" w:lineRule="auto"/>
        <w:ind w:left="1146"/>
        <w:jc w:val="both"/>
        <w:rPr>
          <w:del w:id="7034" w:author="Windows User" w:date="2019-09-19T04:16:00Z"/>
          <w:rFonts w:eastAsiaTheme="minorEastAsia"/>
          <w:color w:val="auto"/>
        </w:rPr>
      </w:pPr>
      <m:oMath>
        <m:r>
          <w:del w:id="7035" w:author="Windows User" w:date="2019-09-19T04:16:00Z">
            <w:rPr>
              <w:rFonts w:ascii="Cambria Math" w:hAnsi="Cambria Math"/>
              <w:color w:val="auto"/>
            </w:rPr>
            <m:t>μPB</m:t>
          </w:del>
        </m:r>
        <m:d>
          <m:dPr>
            <m:ctrlPr>
              <w:del w:id="7036" w:author="Windows User" w:date="2019-09-19T04:16:00Z">
                <w:rPr>
                  <w:rFonts w:ascii="Cambria Math" w:hAnsi="Cambria Math"/>
                  <w:i/>
                  <w:color w:val="auto"/>
                </w:rPr>
              </w:del>
            </m:ctrlPr>
          </m:dPr>
          <m:e>
            <m:r>
              <w:del w:id="7037" w:author="Windows User" w:date="2019-09-19T04:16:00Z">
                <w:rPr>
                  <w:rFonts w:ascii="Cambria Math" w:hAnsi="Cambria Math"/>
                  <w:color w:val="auto"/>
                </w:rPr>
                <m:t>x</m:t>
              </w:del>
            </m:r>
          </m:e>
        </m:d>
        <m:r>
          <w:del w:id="7038" w:author="Windows User" w:date="2019-09-19T04:16:00Z">
            <w:rPr>
              <w:rFonts w:ascii="Cambria Math" w:hAnsi="Cambria Math"/>
              <w:color w:val="auto"/>
            </w:rPr>
            <m:t xml:space="preserve">  </m:t>
          </w:del>
        </m:r>
      </m:oMath>
      <w:del w:id="7039" w:author="Windows User" w:date="2019-09-19T04:16:00Z">
        <w:r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(de-125)</m:t>
                  </m:r>
                </m:e>
              </m:eqArr>
            </m:num>
            <m:den>
              <m:r>
                <m:rPr>
                  <m:sty m:val="p"/>
                </m:rPr>
                <w:rPr>
                  <w:rFonts w:ascii="Cambria Math" w:eastAsiaTheme="minorEastAsia" w:hAnsi="Cambria Math"/>
                  <w:color w:val="auto"/>
                </w:rPr>
                <m:t>(275-125)</m:t>
              </m:r>
            </m:den>
          </m:f>
        </m:oMath>
        <w:r w:rsidRPr="006A0BE8" w:rsidDel="00E14759">
          <w:rPr>
            <w:rFonts w:eastAsiaTheme="minorEastAsia"/>
            <w:color w:val="auto"/>
          </w:rPr>
          <w:delText xml:space="preserve">, </w:delText>
        </w:r>
        <m:oMath>
          <m:r>
            <w:rPr>
              <w:rFonts w:ascii="Cambria Math" w:eastAsiaTheme="minorEastAsia" w:hAnsi="Cambria Math"/>
              <w:color w:val="auto"/>
            </w:rPr>
            <m:t>125≤de≤275</m:t>
          </m:r>
        </m:oMath>
        <w:bookmarkStart w:id="7040" w:name="_Toc23497272"/>
        <w:bookmarkStart w:id="7041" w:name="_Toc23553456"/>
        <w:bookmarkEnd w:id="7040"/>
        <w:bookmarkEnd w:id="7041"/>
      </w:del>
    </w:p>
    <w:p w14:paraId="0B7B6DF0" w14:textId="779EF0AA" w:rsidR="00EB766A" w:rsidRPr="006A0BE8" w:rsidDel="00E14759" w:rsidRDefault="00EB766A" w:rsidP="00EB766A">
      <w:pPr>
        <w:pStyle w:val="Default"/>
        <w:spacing w:line="360" w:lineRule="auto"/>
        <w:ind w:left="1866" w:firstLine="294"/>
        <w:jc w:val="both"/>
        <w:rPr>
          <w:del w:id="7042" w:author="Windows User" w:date="2019-09-19T04:16:00Z"/>
          <w:rFonts w:eastAsiaTheme="minorEastAsia"/>
          <w:color w:val="auto"/>
        </w:rPr>
      </w:pPr>
      <w:del w:id="7043" w:author="Windows User" w:date="2019-09-19T04:16:00Z">
        <w:r w:rsidRPr="006A0BE8" w:rsidDel="00E14759">
          <w:rPr>
            <w:rFonts w:eastAsiaTheme="minorEastAsia"/>
            <w:color w:val="auto"/>
          </w:rPr>
          <w:delText xml:space="preserve"> </w:delText>
        </w:r>
        <m:oMath>
          <m:r>
            <w:rPr>
              <w:rFonts w:ascii="Cambria Math" w:eastAsiaTheme="minorEastAsia" w:hAnsi="Cambria Math"/>
              <w:color w:val="auto"/>
            </w:rPr>
            <m:t xml:space="preserve"> 1</m:t>
          </m:r>
        </m:oMath>
        <w:r w:rsidRPr="006A0BE8" w:rsidDel="00E14759">
          <w:rPr>
            <w:rFonts w:eastAsiaTheme="minorEastAsia"/>
            <w:color w:val="auto"/>
          </w:rPr>
          <w:delText xml:space="preserve">, </w:delText>
        </w:r>
        <m:oMath>
          <m:r>
            <w:rPr>
              <w:rFonts w:ascii="Cambria Math" w:eastAsiaTheme="minorEastAsia" w:hAnsi="Cambria Math"/>
              <w:color w:val="auto"/>
            </w:rPr>
            <m:t xml:space="preserve"> de≥275</m:t>
          </m:r>
        </m:oMath>
        <w:bookmarkStart w:id="7044" w:name="_Toc23497273"/>
        <w:bookmarkStart w:id="7045" w:name="_Toc23553457"/>
        <w:bookmarkEnd w:id="7044"/>
        <w:bookmarkEnd w:id="7045"/>
      </w:del>
    </w:p>
    <w:p w14:paraId="7EE2A575" w14:textId="0C6AE362" w:rsidR="00757C1E" w:rsidRPr="006A0BE8" w:rsidDel="00E14759" w:rsidRDefault="00757C1E" w:rsidP="00FD5E5B">
      <w:pPr>
        <w:pStyle w:val="Default"/>
        <w:numPr>
          <w:ilvl w:val="0"/>
          <w:numId w:val="35"/>
        </w:numPr>
        <w:spacing w:line="360" w:lineRule="auto"/>
        <w:ind w:left="426"/>
        <w:jc w:val="both"/>
        <w:rPr>
          <w:del w:id="7046" w:author="Windows User" w:date="2019-09-19T04:16:00Z"/>
          <w:color w:val="auto"/>
        </w:rPr>
      </w:pPr>
      <w:del w:id="7047" w:author="Windows User" w:date="2019-09-19T04:16:00Z">
        <w:r w:rsidRPr="006A0BE8" w:rsidDel="00E14759">
          <w:rPr>
            <w:color w:val="auto"/>
          </w:rPr>
          <w:delText xml:space="preserve">Fuzzifikasi </w:delText>
        </w:r>
        <w:r w:rsidR="004C0E7A" w:rsidRPr="006A0BE8" w:rsidDel="00E14759">
          <w:rPr>
            <w:color w:val="auto"/>
          </w:rPr>
          <w:delText xml:space="preserve"> </w:delText>
        </w:r>
        <w:bookmarkStart w:id="7048" w:name="_Toc23497274"/>
        <w:bookmarkStart w:id="7049" w:name="_Toc23553458"/>
        <w:bookmarkEnd w:id="7048"/>
        <w:bookmarkEnd w:id="7049"/>
      </w:del>
    </w:p>
    <w:p w14:paraId="66B4BA10" w14:textId="4A022AF5" w:rsidR="00FD5E5B" w:rsidRPr="006A0BE8" w:rsidDel="00E14759" w:rsidRDefault="00757C1E" w:rsidP="007620D8">
      <w:pPr>
        <w:ind w:firstLine="357"/>
        <w:rPr>
          <w:del w:id="7050" w:author="Windows User" w:date="2019-09-19T04:16:00Z"/>
          <w:rFonts w:cs="Times New Roman"/>
          <w:sz w:val="22"/>
        </w:rPr>
      </w:pPr>
      <w:del w:id="7051" w:author="Windows User" w:date="2019-09-19T04:16:00Z">
        <w:r w:rsidRPr="006A0BE8" w:rsidDel="00E14759">
          <w:rPr>
            <w:rFonts w:cs="Times New Roman"/>
          </w:rPr>
          <w:delText>Pada proses fuzzifikasi,</w:delText>
        </w:r>
        <w:r w:rsidR="00FD5E5B" w:rsidRPr="006A0BE8" w:rsidDel="00E14759">
          <w:rPr>
            <w:rFonts w:cs="Times New Roman"/>
          </w:rPr>
          <w:delText xml:space="preserve">  nilai tegas akan diubah menjadi variable liguistik yang berbentuk kurva sebelum diproses pada tahapan selanjutnya </w:delText>
        </w:r>
      </w:del>
      <w:customXmlDelRangeStart w:id="7052" w:author="Windows User" w:date="2019-09-19T04:16:00Z"/>
      <w:sdt>
        <w:sdtPr>
          <w:rPr>
            <w:rFonts w:cs="Times New Roman"/>
          </w:rPr>
          <w:id w:val="-1882701869"/>
          <w:citation/>
        </w:sdtPr>
        <w:sdtContent>
          <w:customXmlDelRangeEnd w:id="7052"/>
          <w:del w:id="7053" w:author="Windows User" w:date="2019-09-19T04:16:00Z">
            <w:r w:rsidR="00FD5E5B" w:rsidRPr="006A0BE8" w:rsidDel="00E14759">
              <w:rPr>
                <w:rFonts w:cs="Times New Roman"/>
              </w:rPr>
              <w:fldChar w:fldCharType="begin"/>
            </w:r>
            <w:r w:rsidR="00FD5E5B" w:rsidRPr="006A0BE8" w:rsidDel="00E14759">
              <w:rPr>
                <w:rFonts w:cs="Times New Roman"/>
                <w:lang w:val="en-ID"/>
              </w:rPr>
              <w:delInstrText xml:space="preserve"> CITATION Rat17 \l 14345 </w:delInstrText>
            </w:r>
            <w:r w:rsidR="00FD5E5B" w:rsidRPr="006A0BE8" w:rsidDel="00E14759">
              <w:rPr>
                <w:rFonts w:cs="Times New Roman"/>
              </w:rPr>
              <w:fldChar w:fldCharType="separate"/>
            </w:r>
            <w:r w:rsidR="00FD5E5B" w:rsidRPr="006A0BE8" w:rsidDel="00E14759">
              <w:rPr>
                <w:rFonts w:cs="Times New Roman"/>
                <w:noProof/>
                <w:lang w:val="en-ID"/>
              </w:rPr>
              <w:delText>(Aisuwarya &amp; Annafi, 2017)</w:delText>
            </w:r>
            <w:r w:rsidR="00FD5E5B" w:rsidRPr="006A0BE8" w:rsidDel="00E14759">
              <w:rPr>
                <w:rFonts w:cs="Times New Roman"/>
              </w:rPr>
              <w:fldChar w:fldCharType="end"/>
            </w:r>
          </w:del>
          <w:customXmlDelRangeStart w:id="7054" w:author="Windows User" w:date="2019-09-19T04:16:00Z"/>
        </w:sdtContent>
      </w:sdt>
      <w:customXmlDelRangeEnd w:id="7054"/>
      <w:del w:id="7055" w:author="Windows User" w:date="2019-09-19T04:16:00Z">
        <w:r w:rsidR="00FD5E5B" w:rsidRPr="006A0BE8" w:rsidDel="00E14759">
          <w:rPr>
            <w:rFonts w:cs="Times New Roman"/>
          </w:rPr>
          <w:delText>. Jika nilai tegas memiliki input keanggotaan 1, maka sudah jelas masuk dalam anggota variabel linguistik dan fungsi yang mengenainya, hal sebaliknya akan terjadi jika nilai tegas yang didapay adalah 0</w:delText>
        </w:r>
        <w:r w:rsidR="00FD5E5B" w:rsidRPr="006A0BE8" w:rsidDel="00E14759">
          <w:rPr>
            <w:rFonts w:cs="Times New Roman"/>
            <w:sz w:val="22"/>
          </w:rPr>
          <w:delText>.</w:delText>
        </w:r>
        <w:bookmarkStart w:id="7056" w:name="_Toc23497275"/>
        <w:bookmarkStart w:id="7057" w:name="_Toc23553459"/>
        <w:bookmarkEnd w:id="7056"/>
        <w:bookmarkEnd w:id="7057"/>
      </w:del>
    </w:p>
    <w:p w14:paraId="2264DBD1" w14:textId="09E60329" w:rsidR="00853594" w:rsidRPr="006A0BE8" w:rsidDel="00E14759" w:rsidRDefault="00853594" w:rsidP="00853594">
      <w:pPr>
        <w:keepNext/>
        <w:ind w:firstLine="357"/>
        <w:rPr>
          <w:del w:id="7058" w:author="Windows User" w:date="2019-09-19T04:16:00Z"/>
          <w:rFonts w:cs="Times New Roman"/>
        </w:rPr>
      </w:pPr>
      <w:del w:id="7059" w:author="Windows User" w:date="2019-09-19T04:16:00Z">
        <w:r w:rsidRPr="006A0BE8" w:rsidDel="00E14759">
          <w:rPr>
            <w:rFonts w:cs="Times New Roman"/>
            <w:noProof/>
          </w:rPr>
          <mc:AlternateContent>
            <mc:Choice Requires="wpg">
              <w:drawing>
                <wp:anchor distT="0" distB="0" distL="114300" distR="114300" simplePos="0" relativeHeight="251678720" behindDoc="0" locked="0" layoutInCell="1" allowOverlap="1" wp14:anchorId="5953FB4B" wp14:editId="43356427">
                  <wp:simplePos x="0" y="0"/>
                  <wp:positionH relativeFrom="column">
                    <wp:posOffset>234658</wp:posOffset>
                  </wp:positionH>
                  <wp:positionV relativeFrom="paragraph">
                    <wp:posOffset>8379</wp:posOffset>
                  </wp:positionV>
                  <wp:extent cx="2832212" cy="987228"/>
                  <wp:effectExtent l="0" t="0" r="6350" b="3810"/>
                  <wp:wrapNone/>
                  <wp:docPr id="47" name="Group 47"/>
                  <wp:cNvGraphicFramePr/>
                  <a:graphic xmlns:a="http://schemas.openxmlformats.org/drawingml/2006/main">
                    <a:graphicData uri="http://schemas.microsoft.com/office/word/2010/wordprocessingGroup">
                      <wpg:wgp>
                        <wpg:cNvGrpSpPr/>
                        <wpg:grpSpPr>
                          <a:xfrm>
                            <a:off x="0" y="0"/>
                            <a:ext cx="2832212" cy="987228"/>
                            <a:chOff x="0" y="0"/>
                            <a:chExt cx="2832212" cy="987228"/>
                          </a:xfrm>
                        </wpg:grpSpPr>
                        <wps:wsp>
                          <wps:cNvPr id="30" name="Straight Connector 30"/>
                          <wps:cNvCnPr/>
                          <wps:spPr>
                            <a:xfrm flipV="1">
                              <a:off x="0" y="113288"/>
                              <a:ext cx="2539235" cy="24276"/>
                            </a:xfrm>
                            <a:prstGeom prst="line">
                              <a:avLst/>
                            </a:prstGeom>
                            <a:ln>
                              <a:prstDash val="dash"/>
                            </a:ln>
                          </wps:spPr>
                          <wps:style>
                            <a:lnRef idx="1">
                              <a:schemeClr val="accent2"/>
                            </a:lnRef>
                            <a:fillRef idx="0">
                              <a:schemeClr val="accent2"/>
                            </a:fillRef>
                            <a:effectRef idx="0">
                              <a:schemeClr val="accent2"/>
                            </a:effectRef>
                            <a:fontRef idx="minor">
                              <a:schemeClr val="tx1"/>
                            </a:fontRef>
                          </wps:style>
                          <wps:bodyPr/>
                        </wps:wsp>
                        <wps:wsp>
                          <wps:cNvPr id="31" name="Straight Connector 31"/>
                          <wps:cNvCnPr/>
                          <wps:spPr>
                            <a:xfrm flipV="1">
                              <a:off x="16184" y="865848"/>
                              <a:ext cx="2539235" cy="24276"/>
                            </a:xfrm>
                            <a:prstGeom prst="line">
                              <a:avLst/>
                            </a:prstGeom>
                            <a:ln>
                              <a:prstDash val="dash"/>
                            </a:ln>
                          </wps:spPr>
                          <wps:style>
                            <a:lnRef idx="1">
                              <a:schemeClr val="accent2"/>
                            </a:lnRef>
                            <a:fillRef idx="0">
                              <a:schemeClr val="accent2"/>
                            </a:fillRef>
                            <a:effectRef idx="0">
                              <a:schemeClr val="accent2"/>
                            </a:effectRef>
                            <a:fontRef idx="minor">
                              <a:schemeClr val="tx1"/>
                            </a:fontRef>
                          </wps:style>
                          <wps:bodyPr/>
                        </wps:wsp>
                        <wps:wsp>
                          <wps:cNvPr id="45" name="Text Box 45"/>
                          <wps:cNvSpPr txBox="1"/>
                          <wps:spPr>
                            <a:xfrm>
                              <a:off x="2516623" y="0"/>
                              <a:ext cx="290993" cy="242407"/>
                            </a:xfrm>
                            <a:prstGeom prst="rect">
                              <a:avLst/>
                            </a:prstGeom>
                            <a:solidFill>
                              <a:schemeClr val="lt1"/>
                            </a:solidFill>
                            <a:ln w="6350">
                              <a:noFill/>
                            </a:ln>
                          </wps:spPr>
                          <wps:txbx>
                            <w:txbxContent>
                              <w:p w14:paraId="53CFB54D" w14:textId="634CCC55" w:rsidR="002B0652" w:rsidRPr="00EB766A" w:rsidRDefault="002B0652">
                                <w:pPr>
                                  <w:rPr>
                                    <w:b/>
                                    <w:color w:val="000000" w:themeColor="text1"/>
                                    <w:sz w:val="20"/>
                                    <w:lang w:val="en-ID"/>
                                  </w:rPr>
                                </w:pPr>
                                <w:r w:rsidRPr="00EB766A">
                                  <w:rPr>
                                    <w:b/>
                                    <w:color w:val="000000" w:themeColor="text1"/>
                                    <w:sz w:val="20"/>
                                    <w:lang w:val="en-ID"/>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46"/>
                          <wps:cNvSpPr txBox="1"/>
                          <wps:spPr>
                            <a:xfrm>
                              <a:off x="2532807" y="752559"/>
                              <a:ext cx="299405" cy="234669"/>
                            </a:xfrm>
                            <a:prstGeom prst="rect">
                              <a:avLst/>
                            </a:prstGeom>
                            <a:solidFill>
                              <a:schemeClr val="lt1"/>
                            </a:solidFill>
                            <a:ln w="6350">
                              <a:noFill/>
                            </a:ln>
                          </wps:spPr>
                          <wps:txbx>
                            <w:txbxContent>
                              <w:p w14:paraId="6F64F34B" w14:textId="757ADE69" w:rsidR="002B0652" w:rsidRPr="00EB766A" w:rsidRDefault="002B0652">
                                <w:pPr>
                                  <w:rPr>
                                    <w:b/>
                                    <w:sz w:val="20"/>
                                    <w:lang w:val="en-ID"/>
                                  </w:rPr>
                                </w:pPr>
                                <w:r w:rsidRPr="00EB766A">
                                  <w:rPr>
                                    <w:b/>
                                    <w:sz w:val="20"/>
                                    <w:lang w:val="en-ID"/>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953FB4B" id="Group 47" o:spid="_x0000_s1062" style="position:absolute;left:0;text-align:left;margin-left:18.5pt;margin-top:.65pt;width:223pt;height:77.75pt;z-index:251678720;mso-position-horizontal-relative:text;mso-position-vertical-relative:text" coordsize="28322,9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">
                  <v:line id="Straight Connector 30" o:spid="_x0000_s1063" style="position:absolute;flip:y;visibility:visible;mso-wrap-style:square" from="0,1132" to="25392,1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" strokecolor="#ed7d31 [3205]" strokeweight=".5pt">
                    <v:stroke dashstyle="dash" joinstyle="miter"/>
                  </v:line>
                  <v:line id="Straight Connector 31" o:spid="_x0000_s1064" style="position:absolute;flip:y;visibility:visible;mso-wrap-style:square" from="161,8658" to="25554,8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" strokecolor="#ed7d31 [3205]" strokeweight=".5pt">
                    <v:stroke dashstyle="dash" joinstyle="miter"/>
                  </v:line>
                  <v:shape id="Text Box 45" o:spid="_x0000_s1065" type="#_x0000_t202" style="position:absolute;left:25166;width:2910;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" fillcolor="white [3201]" stroked="f" strokeweight=".5pt">
                    <v:textbox>
                      <w:txbxContent>
                        <w:p w14:paraId="53CFB54D" w14:textId="634CCC55" w:rsidR="002B0652" w:rsidRPr="00EB766A" w:rsidRDefault="002B0652">
                          <w:pPr>
                            <w:rPr>
                              <w:b/>
                              <w:color w:val="000000" w:themeColor="text1"/>
                              <w:sz w:val="20"/>
                              <w:lang w:val="en-ID"/>
                            </w:rPr>
                          </w:pPr>
                          <w:r w:rsidRPr="00EB766A">
                            <w:rPr>
                              <w:b/>
                              <w:color w:val="000000" w:themeColor="text1"/>
                              <w:sz w:val="20"/>
                              <w:lang w:val="en-ID"/>
                            </w:rPr>
                            <w:t>1</w:t>
                          </w:r>
                        </w:p>
                      </w:txbxContent>
                    </v:textbox>
                  </v:shape>
                  <v:shape id="Text Box 46" o:spid="_x0000_s1066" type="#_x0000_t202" style="position:absolute;left:25328;top:7525;width:2994;height:2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" fillcolor="white [3201]" stroked="f" strokeweight=".5pt">
                    <v:textbox>
                      <w:txbxContent>
                        <w:p w14:paraId="6F64F34B" w14:textId="757ADE69" w:rsidR="002B0652" w:rsidRPr="00EB766A" w:rsidRDefault="002B0652">
                          <w:pPr>
                            <w:rPr>
                              <w:b/>
                              <w:sz w:val="20"/>
                              <w:lang w:val="en-ID"/>
                            </w:rPr>
                          </w:pPr>
                          <w:r w:rsidRPr="00EB766A">
                            <w:rPr>
                              <w:b/>
                              <w:sz w:val="20"/>
                              <w:lang w:val="en-ID"/>
                            </w:rPr>
                            <w:t>0</w:t>
                          </w:r>
                        </w:p>
                      </w:txbxContent>
                    </v:textbox>
                  </v:shape>
                </v:group>
              </w:pict>
            </mc:Fallback>
          </mc:AlternateContent>
        </w:r>
        <w:r w:rsidR="00D15A95" w:rsidRPr="006A0BE8" w:rsidDel="00E14759">
          <w:rPr>
            <w:rFonts w:cs="Times New Roman"/>
            <w:noProof/>
          </w:rPr>
          <w:delText xml:space="preserve"> </w:delText>
        </w:r>
        <w:r w:rsidRPr="006A0BE8" w:rsidDel="00E14759">
          <w:rPr>
            <w:rFonts w:cs="Times New Roman"/>
            <w:noProof/>
          </w:rPr>
          <w:drawing>
            <wp:inline distT="0" distB="0" distL="0" distR="0" wp14:anchorId="0F049D37" wp14:editId="72500255">
              <wp:extent cx="2596055" cy="1083951"/>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jat keanggotaa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01889" cy="1086387"/>
                      </a:xfrm>
                      <a:prstGeom prst="rect">
                        <a:avLst/>
                      </a:prstGeom>
                    </pic:spPr>
                  </pic:pic>
                </a:graphicData>
              </a:graphic>
            </wp:inline>
          </w:drawing>
        </w:r>
        <w:bookmarkStart w:id="7060" w:name="_Toc23497276"/>
        <w:bookmarkStart w:id="7061" w:name="_Toc23553460"/>
        <w:bookmarkEnd w:id="7060"/>
        <w:bookmarkEnd w:id="7061"/>
      </w:del>
    </w:p>
    <w:p w14:paraId="52C812F6" w14:textId="216A818D" w:rsidR="00EB766A" w:rsidRPr="006A0BE8" w:rsidDel="00E14759" w:rsidRDefault="00853594" w:rsidP="00853594">
      <w:pPr>
        <w:pStyle w:val="Caption"/>
        <w:ind w:left="720" w:firstLine="720"/>
        <w:rPr>
          <w:del w:id="7062" w:author="Windows User" w:date="2019-09-19T04:16:00Z"/>
          <w:rFonts w:cs="Times New Roman"/>
          <w:color w:val="auto"/>
        </w:rPr>
      </w:pPr>
      <w:del w:id="7063" w:author="Windows User" w:date="2019-09-19T04:16:00Z">
        <w:r w:rsidRPr="006A0BE8" w:rsidDel="00E14759">
          <w:rPr>
            <w:rFonts w:cs="Times New Roman"/>
            <w:color w:val="auto"/>
          </w:rPr>
          <w:delText xml:space="preserve">Gambar </w:delText>
        </w:r>
      </w:del>
      <w:del w:id="7064" w:author="Windows User" w:date="2019-09-18T14:43:00Z">
        <w:r w:rsidR="00F25887" w:rsidRPr="006A0BE8" w:rsidDel="007F4597">
          <w:rPr>
            <w:rFonts w:cs="Times New Roman"/>
            <w:i w:val="0"/>
            <w:iCs w:val="0"/>
          </w:rPr>
          <w:fldChar w:fldCharType="begin"/>
        </w:r>
        <w:r w:rsidR="00F25887" w:rsidRPr="006A0BE8" w:rsidDel="007F4597">
          <w:rPr>
            <w:rFonts w:cs="Times New Roman"/>
            <w:color w:val="auto"/>
          </w:rPr>
          <w:delInstrText xml:space="preserve"> STYLEREF 1 \s </w:delInstrText>
        </w:r>
        <w:r w:rsidR="00F25887" w:rsidRPr="006A0BE8" w:rsidDel="007F4597">
          <w:rPr>
            <w:rFonts w:cs="Times New Roman"/>
            <w:i w:val="0"/>
            <w:iCs w:val="0"/>
          </w:rPr>
          <w:fldChar w:fldCharType="separate"/>
        </w:r>
        <w:r w:rsidR="00F25887" w:rsidRPr="006A0BE8" w:rsidDel="007F4597">
          <w:rPr>
            <w:rFonts w:cs="Times New Roman"/>
            <w:noProof/>
            <w:color w:val="auto"/>
          </w:rPr>
          <w:delText>4</w:delText>
        </w:r>
        <w:r w:rsidR="00F25887" w:rsidRPr="006A0BE8" w:rsidDel="007F4597">
          <w:rPr>
            <w:rFonts w:cs="Times New Roman"/>
            <w:i w:val="0"/>
            <w:iCs w:val="0"/>
          </w:rPr>
          <w:fldChar w:fldCharType="end"/>
        </w:r>
        <w:r w:rsidR="00F25887" w:rsidRPr="006A0BE8" w:rsidDel="007F4597">
          <w:rPr>
            <w:rFonts w:cs="Times New Roman"/>
            <w:color w:val="auto"/>
          </w:rPr>
          <w:delText>.</w:delText>
        </w:r>
        <w:r w:rsidR="00F25887" w:rsidRPr="006A0BE8" w:rsidDel="007F4597">
          <w:rPr>
            <w:rFonts w:cs="Times New Roman"/>
            <w:i w:val="0"/>
            <w:iCs w:val="0"/>
          </w:rPr>
          <w:fldChar w:fldCharType="begin"/>
        </w:r>
        <w:r w:rsidR="00F25887" w:rsidRPr="006A0BE8" w:rsidDel="007F4597">
          <w:rPr>
            <w:rFonts w:cs="Times New Roman"/>
            <w:color w:val="auto"/>
          </w:rPr>
          <w:delInstrText xml:space="preserve"> SEQ Gambar \* ARABIC \s 1 </w:delInstrText>
        </w:r>
        <w:r w:rsidR="00F25887" w:rsidRPr="006A0BE8" w:rsidDel="007F4597">
          <w:rPr>
            <w:rFonts w:cs="Times New Roman"/>
            <w:i w:val="0"/>
            <w:iCs w:val="0"/>
          </w:rPr>
          <w:fldChar w:fldCharType="separate"/>
        </w:r>
        <w:r w:rsidR="00F25887" w:rsidRPr="006A0BE8" w:rsidDel="007F4597">
          <w:rPr>
            <w:rFonts w:cs="Times New Roman"/>
            <w:noProof/>
            <w:color w:val="auto"/>
          </w:rPr>
          <w:delText>38</w:delText>
        </w:r>
        <w:r w:rsidR="00F25887" w:rsidRPr="006A0BE8" w:rsidDel="007F4597">
          <w:rPr>
            <w:rFonts w:cs="Times New Roman"/>
            <w:i w:val="0"/>
            <w:iCs w:val="0"/>
          </w:rPr>
          <w:fldChar w:fldCharType="end"/>
        </w:r>
      </w:del>
      <w:del w:id="7065" w:author="Windows User" w:date="2019-09-19T04:16:00Z">
        <w:r w:rsidRPr="006A0BE8" w:rsidDel="00E14759">
          <w:rPr>
            <w:rFonts w:cs="Times New Roman"/>
            <w:color w:val="auto"/>
          </w:rPr>
          <w:delText xml:space="preserve"> Fuzzifikasi</w:delText>
        </w:r>
        <w:bookmarkStart w:id="7066" w:name="_Toc23497277"/>
        <w:bookmarkStart w:id="7067" w:name="_Toc23553461"/>
        <w:bookmarkEnd w:id="7066"/>
        <w:bookmarkEnd w:id="7067"/>
      </w:del>
    </w:p>
    <w:p w14:paraId="3DECFF75" w14:textId="4119642C" w:rsidR="007620D8" w:rsidRPr="006A0BE8" w:rsidDel="00E14759" w:rsidRDefault="007620D8" w:rsidP="007620D8">
      <w:pPr>
        <w:pStyle w:val="ListParagraph"/>
        <w:numPr>
          <w:ilvl w:val="0"/>
          <w:numId w:val="35"/>
        </w:numPr>
        <w:ind w:left="426"/>
        <w:rPr>
          <w:del w:id="7068" w:author="Windows User" w:date="2019-09-19T04:16:00Z"/>
          <w:rFonts w:cs="Times New Roman"/>
          <w:sz w:val="22"/>
        </w:rPr>
      </w:pPr>
      <w:del w:id="7069" w:author="Windows User" w:date="2019-09-19T04:16:00Z">
        <w:r w:rsidRPr="006A0BE8" w:rsidDel="00E14759">
          <w:rPr>
            <w:rFonts w:cs="Times New Roman"/>
            <w:sz w:val="22"/>
          </w:rPr>
          <w:delText>Rule base</w:delText>
        </w:r>
        <w:bookmarkStart w:id="7070" w:name="_Toc23497278"/>
        <w:bookmarkStart w:id="7071" w:name="_Toc23553462"/>
        <w:bookmarkEnd w:id="7070"/>
        <w:bookmarkEnd w:id="7071"/>
      </w:del>
    </w:p>
    <w:p w14:paraId="08106A44" w14:textId="174C8456" w:rsidR="00981EAA" w:rsidRPr="006A0BE8" w:rsidDel="00E14759" w:rsidRDefault="007620D8" w:rsidP="002931AA">
      <w:pPr>
        <w:pStyle w:val="Default"/>
        <w:spacing w:line="360" w:lineRule="auto"/>
        <w:ind w:firstLine="426"/>
        <w:jc w:val="both"/>
        <w:rPr>
          <w:del w:id="7072" w:author="Windows User" w:date="2019-09-19T04:16:00Z"/>
          <w:color w:val="auto"/>
          <w:szCs w:val="22"/>
        </w:rPr>
      </w:pPr>
      <w:del w:id="7073" w:author="Windows User" w:date="2019-09-19T04:16:00Z">
        <w:r w:rsidRPr="006A0BE8" w:rsidDel="00E14759">
          <w:rPr>
            <w:i/>
            <w:iCs/>
            <w:color w:val="auto"/>
            <w:szCs w:val="22"/>
          </w:rPr>
          <w:delText xml:space="preserve">Rule </w:delText>
        </w:r>
      </w:del>
      <w:del w:id="7074" w:author="Windows User" w:date="2019-09-14T03:53:00Z">
        <w:r w:rsidRPr="006A0BE8" w:rsidDel="00451BA0">
          <w:rPr>
            <w:i/>
            <w:iCs/>
            <w:color w:val="auto"/>
            <w:szCs w:val="22"/>
          </w:rPr>
          <w:delText>Fuzzy</w:delText>
        </w:r>
      </w:del>
      <w:del w:id="7075" w:author="Windows User" w:date="2019-09-19T04:16:00Z">
        <w:r w:rsidRPr="006A0BE8" w:rsidDel="00E14759">
          <w:rPr>
            <w:i/>
            <w:iCs/>
            <w:color w:val="auto"/>
            <w:szCs w:val="22"/>
          </w:rPr>
          <w:delText xml:space="preserve"> </w:delText>
        </w:r>
        <w:r w:rsidRPr="006A0BE8" w:rsidDel="00E14759">
          <w:rPr>
            <w:color w:val="auto"/>
            <w:szCs w:val="22"/>
          </w:rPr>
          <w:delText xml:space="preserve">untuk kontrol menentuka sudut optimal agar </w:delText>
        </w:r>
        <w:r w:rsidR="00EE37F7" w:rsidRPr="006A0BE8" w:rsidDel="00E14759">
          <w:rPr>
            <w:color w:val="auto"/>
            <w:szCs w:val="22"/>
          </w:rPr>
          <w:delText xml:space="preserve">berjalan stabil. Pada </w:delText>
        </w:r>
        <w:r w:rsidRPr="006A0BE8" w:rsidDel="00E14759">
          <w:rPr>
            <w:color w:val="auto"/>
            <w:szCs w:val="22"/>
          </w:rPr>
          <w:delText>proses pembentukan aturan (</w:delText>
        </w:r>
        <w:r w:rsidRPr="006A0BE8" w:rsidDel="00E14759">
          <w:rPr>
            <w:i/>
            <w:iCs/>
            <w:color w:val="auto"/>
            <w:szCs w:val="22"/>
          </w:rPr>
          <w:delText>rule</w:delText>
        </w:r>
        <w:r w:rsidRPr="006A0BE8" w:rsidDel="00E14759">
          <w:rPr>
            <w:color w:val="auto"/>
            <w:szCs w:val="22"/>
          </w:rPr>
          <w:delText>) ini menggunakan operator “</w:delText>
        </w:r>
        <w:r w:rsidRPr="006A0BE8" w:rsidDel="00E14759">
          <w:rPr>
            <w:i/>
            <w:iCs/>
            <w:color w:val="auto"/>
            <w:szCs w:val="22"/>
          </w:rPr>
          <w:delText>and</w:delText>
        </w:r>
        <w:r w:rsidRPr="006A0BE8" w:rsidDel="00E14759">
          <w:rPr>
            <w:color w:val="auto"/>
            <w:szCs w:val="22"/>
          </w:rPr>
          <w:delText xml:space="preserve">” untuk mengkombinasikan nilai variabel </w:delText>
        </w:r>
        <w:r w:rsidRPr="006A0BE8" w:rsidDel="00E14759">
          <w:rPr>
            <w:i/>
            <w:iCs/>
            <w:color w:val="auto"/>
            <w:szCs w:val="22"/>
          </w:rPr>
          <w:delText xml:space="preserve">error </w:delText>
        </w:r>
        <w:r w:rsidRPr="006A0BE8" w:rsidDel="00E14759">
          <w:rPr>
            <w:color w:val="auto"/>
            <w:szCs w:val="22"/>
          </w:rPr>
          <w:delText xml:space="preserve">dengan variable delta error-nya </w:delText>
        </w:r>
        <w:r w:rsidR="007B2CA9" w:rsidRPr="006A0BE8" w:rsidDel="00E14759">
          <w:rPr>
            <w:color w:val="auto"/>
            <w:szCs w:val="22"/>
          </w:rPr>
          <w:delText>m</w:delText>
        </w:r>
        <w:r w:rsidRPr="006A0BE8" w:rsidDel="00E14759">
          <w:rPr>
            <w:color w:val="auto"/>
            <w:szCs w:val="22"/>
          </w:rPr>
          <w:delText>aka didap</w:delText>
        </w:r>
        <w:r w:rsidR="00EE37F7" w:rsidRPr="006A0BE8" w:rsidDel="00E14759">
          <w:rPr>
            <w:color w:val="auto"/>
            <w:szCs w:val="22"/>
          </w:rPr>
          <w:delText>atkanlah aturan (rule) sebagai T</w:delText>
        </w:r>
        <w:r w:rsidRPr="006A0BE8" w:rsidDel="00E14759">
          <w:rPr>
            <w:color w:val="auto"/>
            <w:szCs w:val="22"/>
          </w:rPr>
          <w:delText xml:space="preserve">abel </w:delText>
        </w:r>
        <w:r w:rsidR="00EE37F7" w:rsidRPr="006A0BE8" w:rsidDel="00E14759">
          <w:rPr>
            <w:color w:val="auto"/>
            <w:szCs w:val="22"/>
          </w:rPr>
          <w:delText>4.1.</w:delText>
        </w:r>
        <w:bookmarkStart w:id="7076" w:name="_Toc23497279"/>
        <w:bookmarkStart w:id="7077" w:name="_Toc23553463"/>
        <w:bookmarkEnd w:id="7076"/>
        <w:bookmarkEnd w:id="7077"/>
      </w:del>
    </w:p>
    <w:p w14:paraId="13A7FE39" w14:textId="11CD995B" w:rsidR="00981EAA" w:rsidRPr="006A0BE8" w:rsidDel="00E14759" w:rsidRDefault="00981EAA" w:rsidP="00981EAA">
      <w:pPr>
        <w:pStyle w:val="Caption"/>
        <w:keepNext/>
        <w:spacing w:line="360" w:lineRule="auto"/>
        <w:jc w:val="center"/>
        <w:rPr>
          <w:del w:id="7078" w:author="Windows User" w:date="2019-09-19T04:16:00Z"/>
          <w:rFonts w:cs="Times New Roman"/>
          <w:color w:val="auto"/>
          <w:sz w:val="22"/>
        </w:rPr>
      </w:pPr>
      <w:bookmarkStart w:id="7079" w:name="_Toc15843278"/>
      <w:del w:id="7080" w:author="Windows User" w:date="2019-09-19T04:16:00Z">
        <w:r w:rsidRPr="006A0BE8" w:rsidDel="00E14759">
          <w:rPr>
            <w:rFonts w:cs="Times New Roman"/>
            <w:color w:val="auto"/>
            <w:sz w:val="22"/>
          </w:rPr>
          <w:delText xml:space="preserve">Tabel. </w:delText>
        </w:r>
        <w:r w:rsidR="00F25887" w:rsidRPr="006A0BE8" w:rsidDel="00E14759">
          <w:rPr>
            <w:rFonts w:cs="Times New Roman"/>
            <w:i w:val="0"/>
            <w:iCs w:val="0"/>
            <w:sz w:val="22"/>
          </w:rPr>
          <w:fldChar w:fldCharType="begin"/>
        </w:r>
        <w:r w:rsidR="00F25887" w:rsidRPr="006A0BE8" w:rsidDel="00E14759">
          <w:rPr>
            <w:rFonts w:cs="Times New Roman"/>
            <w:color w:val="auto"/>
            <w:sz w:val="22"/>
          </w:rPr>
          <w:delInstrText xml:space="preserve"> STYLEREF 1 \s </w:delInstrText>
        </w:r>
        <w:r w:rsidR="00F25887" w:rsidRPr="006A0BE8" w:rsidDel="00E14759">
          <w:rPr>
            <w:rFonts w:cs="Times New Roman"/>
            <w:i w:val="0"/>
            <w:iCs w:val="0"/>
            <w:sz w:val="22"/>
          </w:rPr>
          <w:fldChar w:fldCharType="separate"/>
        </w:r>
        <w:r w:rsidR="00F25887" w:rsidRPr="006A0BE8" w:rsidDel="00E14759">
          <w:rPr>
            <w:rFonts w:cs="Times New Roman"/>
            <w:noProof/>
            <w:color w:val="auto"/>
            <w:sz w:val="22"/>
          </w:rPr>
          <w:delText>4</w:delText>
        </w:r>
        <w:r w:rsidR="00F25887" w:rsidRPr="006A0BE8" w:rsidDel="00E14759">
          <w:rPr>
            <w:rFonts w:cs="Times New Roman"/>
            <w:i w:val="0"/>
            <w:iCs w:val="0"/>
            <w:sz w:val="22"/>
          </w:rPr>
          <w:fldChar w:fldCharType="end"/>
        </w:r>
        <w:r w:rsidR="00F25887" w:rsidRPr="006A0BE8" w:rsidDel="00E14759">
          <w:rPr>
            <w:rFonts w:cs="Times New Roman"/>
            <w:color w:val="auto"/>
            <w:sz w:val="22"/>
          </w:rPr>
          <w:delText>.</w:delText>
        </w:r>
        <w:r w:rsidR="00F25887" w:rsidRPr="006A0BE8" w:rsidDel="00E14759">
          <w:rPr>
            <w:rFonts w:cs="Times New Roman"/>
            <w:i w:val="0"/>
            <w:iCs w:val="0"/>
            <w:sz w:val="22"/>
          </w:rPr>
          <w:fldChar w:fldCharType="begin"/>
        </w:r>
        <w:r w:rsidR="00F25887" w:rsidRPr="006A0BE8" w:rsidDel="00E14759">
          <w:rPr>
            <w:rFonts w:cs="Times New Roman"/>
            <w:color w:val="auto"/>
            <w:sz w:val="22"/>
          </w:rPr>
          <w:delInstrText xml:space="preserve"> SEQ Tabel. \* ARABIC \s 1 </w:delInstrText>
        </w:r>
        <w:r w:rsidR="00F25887" w:rsidRPr="006A0BE8" w:rsidDel="00E14759">
          <w:rPr>
            <w:rFonts w:cs="Times New Roman"/>
            <w:i w:val="0"/>
            <w:iCs w:val="0"/>
            <w:sz w:val="22"/>
          </w:rPr>
          <w:fldChar w:fldCharType="separate"/>
        </w:r>
        <w:r w:rsidR="00F25887" w:rsidRPr="006A0BE8" w:rsidDel="00E14759">
          <w:rPr>
            <w:rFonts w:cs="Times New Roman"/>
            <w:noProof/>
            <w:color w:val="auto"/>
            <w:sz w:val="22"/>
          </w:rPr>
          <w:delText>1</w:delText>
        </w:r>
        <w:r w:rsidR="00F25887" w:rsidRPr="006A0BE8" w:rsidDel="00E14759">
          <w:rPr>
            <w:rFonts w:cs="Times New Roman"/>
            <w:i w:val="0"/>
            <w:iCs w:val="0"/>
            <w:sz w:val="22"/>
          </w:rPr>
          <w:fldChar w:fldCharType="end"/>
        </w:r>
        <w:r w:rsidRPr="006A0BE8" w:rsidDel="00E14759">
          <w:rPr>
            <w:rFonts w:cs="Times New Roman"/>
            <w:color w:val="auto"/>
            <w:sz w:val="22"/>
          </w:rPr>
          <w:delText xml:space="preserve"> Control Rule Base</w:delText>
        </w:r>
        <w:bookmarkStart w:id="7081" w:name="_Toc23497280"/>
        <w:bookmarkStart w:id="7082" w:name="_Toc23553464"/>
        <w:bookmarkEnd w:id="7079"/>
        <w:bookmarkEnd w:id="7081"/>
        <w:bookmarkEnd w:id="7082"/>
      </w:del>
    </w:p>
    <w:tbl>
      <w:tblPr>
        <w:tblStyle w:val="TableGrid"/>
        <w:tblW w:w="0" w:type="auto"/>
        <w:jc w:val="center"/>
        <w:tblLook w:val="04A0" w:firstRow="1" w:lastRow="0" w:firstColumn="1" w:lastColumn="0" w:noHBand="0" w:noVBand="1"/>
      </w:tblPr>
      <w:tblGrid>
        <w:gridCol w:w="850"/>
        <w:gridCol w:w="709"/>
        <w:gridCol w:w="850"/>
        <w:gridCol w:w="851"/>
        <w:gridCol w:w="850"/>
        <w:gridCol w:w="851"/>
        <w:gridCol w:w="850"/>
        <w:gridCol w:w="851"/>
      </w:tblGrid>
      <w:tr w:rsidR="007B2CA9" w:rsidRPr="006A0BE8" w:rsidDel="00E14759" w14:paraId="72F3FF88" w14:textId="59F46280" w:rsidTr="00335BD4">
        <w:trPr>
          <w:jc w:val="center"/>
          <w:del w:id="7083" w:author="Windows User" w:date="2019-09-19T04:16:00Z"/>
        </w:trPr>
        <w:tc>
          <w:tcPr>
            <w:tcW w:w="850" w:type="dxa"/>
          </w:tcPr>
          <w:p w14:paraId="080D6031" w14:textId="58C407D9" w:rsidR="007B2CA9" w:rsidRPr="006A0BE8" w:rsidDel="00E14759" w:rsidRDefault="007B2CA9" w:rsidP="00981EAA">
            <w:pPr>
              <w:pStyle w:val="Default"/>
              <w:jc w:val="center"/>
              <w:rPr>
                <w:del w:id="7084" w:author="Windows User" w:date="2019-09-19T04:16:00Z"/>
                <w:b/>
                <w:color w:val="auto"/>
                <w:sz w:val="22"/>
                <w:szCs w:val="22"/>
              </w:rPr>
            </w:pPr>
            <w:del w:id="7085" w:author="Windows User" w:date="2019-09-19T04:16:00Z">
              <w:r w:rsidRPr="006A0BE8" w:rsidDel="00E14759">
                <w:rPr>
                  <w:b/>
                  <w:color w:val="auto"/>
                  <w:sz w:val="22"/>
                  <w:szCs w:val="22"/>
                </w:rPr>
                <w:delText>E/DE</w:delText>
              </w:r>
              <w:bookmarkStart w:id="7086" w:name="_Toc23497281"/>
              <w:bookmarkStart w:id="7087" w:name="_Toc23553465"/>
              <w:bookmarkEnd w:id="7086"/>
              <w:bookmarkEnd w:id="7087"/>
            </w:del>
          </w:p>
        </w:tc>
        <w:tc>
          <w:tcPr>
            <w:tcW w:w="709" w:type="dxa"/>
          </w:tcPr>
          <w:p w14:paraId="042FE523" w14:textId="736DF548" w:rsidR="007B2CA9" w:rsidRPr="006A0BE8" w:rsidDel="00E14759" w:rsidRDefault="007B2CA9" w:rsidP="00981EAA">
            <w:pPr>
              <w:pStyle w:val="Default"/>
              <w:jc w:val="center"/>
              <w:rPr>
                <w:del w:id="7088" w:author="Windows User" w:date="2019-09-19T04:16:00Z"/>
                <w:b/>
                <w:color w:val="auto"/>
                <w:sz w:val="22"/>
                <w:szCs w:val="22"/>
              </w:rPr>
            </w:pPr>
            <w:del w:id="7089" w:author="Windows User" w:date="2019-09-19T04:16:00Z">
              <w:r w:rsidRPr="006A0BE8" w:rsidDel="00E14759">
                <w:rPr>
                  <w:b/>
                  <w:color w:val="auto"/>
                  <w:sz w:val="22"/>
                  <w:szCs w:val="22"/>
                </w:rPr>
                <w:delText>NB</w:delText>
              </w:r>
              <w:bookmarkStart w:id="7090" w:name="_Toc23497282"/>
              <w:bookmarkStart w:id="7091" w:name="_Toc23553466"/>
              <w:bookmarkEnd w:id="7090"/>
              <w:bookmarkEnd w:id="7091"/>
            </w:del>
          </w:p>
        </w:tc>
        <w:tc>
          <w:tcPr>
            <w:tcW w:w="850" w:type="dxa"/>
          </w:tcPr>
          <w:p w14:paraId="3C761F12" w14:textId="5C67C91C" w:rsidR="007B2CA9" w:rsidRPr="006A0BE8" w:rsidDel="00E14759" w:rsidRDefault="007B2CA9" w:rsidP="00981EAA">
            <w:pPr>
              <w:pStyle w:val="Default"/>
              <w:jc w:val="center"/>
              <w:rPr>
                <w:del w:id="7092" w:author="Windows User" w:date="2019-09-19T04:16:00Z"/>
                <w:b/>
                <w:color w:val="auto"/>
                <w:sz w:val="22"/>
                <w:szCs w:val="22"/>
              </w:rPr>
            </w:pPr>
            <w:del w:id="7093" w:author="Windows User" w:date="2019-09-19T04:16:00Z">
              <w:r w:rsidRPr="006A0BE8" w:rsidDel="00E14759">
                <w:rPr>
                  <w:b/>
                  <w:color w:val="auto"/>
                  <w:sz w:val="22"/>
                  <w:szCs w:val="22"/>
                </w:rPr>
                <w:delText>NM</w:delText>
              </w:r>
              <w:bookmarkStart w:id="7094" w:name="_Toc23497283"/>
              <w:bookmarkStart w:id="7095" w:name="_Toc23553467"/>
              <w:bookmarkEnd w:id="7094"/>
              <w:bookmarkEnd w:id="7095"/>
            </w:del>
          </w:p>
        </w:tc>
        <w:tc>
          <w:tcPr>
            <w:tcW w:w="851" w:type="dxa"/>
          </w:tcPr>
          <w:p w14:paraId="1A92C797" w14:textId="149B1E0D" w:rsidR="007B2CA9" w:rsidRPr="006A0BE8" w:rsidDel="00E14759" w:rsidRDefault="007B2CA9" w:rsidP="00981EAA">
            <w:pPr>
              <w:pStyle w:val="Default"/>
              <w:jc w:val="center"/>
              <w:rPr>
                <w:del w:id="7096" w:author="Windows User" w:date="2019-09-19T04:16:00Z"/>
                <w:b/>
                <w:color w:val="auto"/>
                <w:sz w:val="22"/>
                <w:szCs w:val="22"/>
              </w:rPr>
            </w:pPr>
            <w:del w:id="7097" w:author="Windows User" w:date="2019-09-19T04:16:00Z">
              <w:r w:rsidRPr="006A0BE8" w:rsidDel="00E14759">
                <w:rPr>
                  <w:b/>
                  <w:color w:val="auto"/>
                  <w:sz w:val="22"/>
                  <w:szCs w:val="22"/>
                </w:rPr>
                <w:delText>NS</w:delText>
              </w:r>
              <w:bookmarkStart w:id="7098" w:name="_Toc23497284"/>
              <w:bookmarkStart w:id="7099" w:name="_Toc23553468"/>
              <w:bookmarkEnd w:id="7098"/>
              <w:bookmarkEnd w:id="7099"/>
            </w:del>
          </w:p>
        </w:tc>
        <w:tc>
          <w:tcPr>
            <w:tcW w:w="850" w:type="dxa"/>
          </w:tcPr>
          <w:p w14:paraId="0BFF9B5D" w14:textId="1DDC9B43" w:rsidR="007B2CA9" w:rsidRPr="006A0BE8" w:rsidDel="00E14759" w:rsidRDefault="007B2CA9" w:rsidP="00981EAA">
            <w:pPr>
              <w:pStyle w:val="Default"/>
              <w:jc w:val="center"/>
              <w:rPr>
                <w:del w:id="7100" w:author="Windows User" w:date="2019-09-19T04:16:00Z"/>
                <w:b/>
                <w:color w:val="auto"/>
                <w:sz w:val="22"/>
                <w:szCs w:val="22"/>
              </w:rPr>
            </w:pPr>
            <w:del w:id="7101" w:author="Windows User" w:date="2019-09-19T04:16:00Z">
              <w:r w:rsidRPr="006A0BE8" w:rsidDel="00E14759">
                <w:rPr>
                  <w:b/>
                  <w:color w:val="auto"/>
                  <w:sz w:val="22"/>
                  <w:szCs w:val="22"/>
                </w:rPr>
                <w:delText>ZE</w:delText>
              </w:r>
              <w:bookmarkStart w:id="7102" w:name="_Toc23497285"/>
              <w:bookmarkStart w:id="7103" w:name="_Toc23553469"/>
              <w:bookmarkEnd w:id="7102"/>
              <w:bookmarkEnd w:id="7103"/>
            </w:del>
          </w:p>
        </w:tc>
        <w:tc>
          <w:tcPr>
            <w:tcW w:w="851" w:type="dxa"/>
          </w:tcPr>
          <w:p w14:paraId="67F7F867" w14:textId="333D1835" w:rsidR="007B2CA9" w:rsidRPr="006A0BE8" w:rsidDel="00E14759" w:rsidRDefault="007B2CA9" w:rsidP="00981EAA">
            <w:pPr>
              <w:pStyle w:val="Default"/>
              <w:jc w:val="center"/>
              <w:rPr>
                <w:del w:id="7104" w:author="Windows User" w:date="2019-09-19T04:16:00Z"/>
                <w:b/>
                <w:color w:val="auto"/>
                <w:sz w:val="22"/>
                <w:szCs w:val="22"/>
              </w:rPr>
            </w:pPr>
            <w:del w:id="7105" w:author="Windows User" w:date="2019-09-19T04:16:00Z">
              <w:r w:rsidRPr="006A0BE8" w:rsidDel="00E14759">
                <w:rPr>
                  <w:b/>
                  <w:color w:val="auto"/>
                  <w:sz w:val="22"/>
                  <w:szCs w:val="22"/>
                </w:rPr>
                <w:delText>PS</w:delText>
              </w:r>
              <w:bookmarkStart w:id="7106" w:name="_Toc23497286"/>
              <w:bookmarkStart w:id="7107" w:name="_Toc23553470"/>
              <w:bookmarkEnd w:id="7106"/>
              <w:bookmarkEnd w:id="7107"/>
            </w:del>
          </w:p>
        </w:tc>
        <w:tc>
          <w:tcPr>
            <w:tcW w:w="850" w:type="dxa"/>
          </w:tcPr>
          <w:p w14:paraId="2F017B69" w14:textId="49D66BF1" w:rsidR="007B2CA9" w:rsidRPr="006A0BE8" w:rsidDel="00E14759" w:rsidRDefault="007B2CA9" w:rsidP="00981EAA">
            <w:pPr>
              <w:pStyle w:val="Default"/>
              <w:jc w:val="center"/>
              <w:rPr>
                <w:del w:id="7108" w:author="Windows User" w:date="2019-09-19T04:16:00Z"/>
                <w:b/>
                <w:color w:val="auto"/>
                <w:sz w:val="22"/>
                <w:szCs w:val="22"/>
              </w:rPr>
            </w:pPr>
            <w:del w:id="7109" w:author="Windows User" w:date="2019-09-19T04:16:00Z">
              <w:r w:rsidRPr="006A0BE8" w:rsidDel="00E14759">
                <w:rPr>
                  <w:b/>
                  <w:color w:val="auto"/>
                  <w:sz w:val="22"/>
                  <w:szCs w:val="22"/>
                </w:rPr>
                <w:delText>PM</w:delText>
              </w:r>
              <w:bookmarkStart w:id="7110" w:name="_Toc23497287"/>
              <w:bookmarkStart w:id="7111" w:name="_Toc23553471"/>
              <w:bookmarkEnd w:id="7110"/>
              <w:bookmarkEnd w:id="7111"/>
            </w:del>
          </w:p>
        </w:tc>
        <w:tc>
          <w:tcPr>
            <w:tcW w:w="851" w:type="dxa"/>
          </w:tcPr>
          <w:p w14:paraId="66E82583" w14:textId="41F7C95A" w:rsidR="007B2CA9" w:rsidRPr="006A0BE8" w:rsidDel="00E14759" w:rsidRDefault="007B2CA9" w:rsidP="00981EAA">
            <w:pPr>
              <w:pStyle w:val="Default"/>
              <w:jc w:val="center"/>
              <w:rPr>
                <w:del w:id="7112" w:author="Windows User" w:date="2019-09-19T04:16:00Z"/>
                <w:b/>
                <w:color w:val="auto"/>
                <w:sz w:val="22"/>
                <w:szCs w:val="22"/>
              </w:rPr>
            </w:pPr>
            <w:del w:id="7113" w:author="Windows User" w:date="2019-09-19T04:16:00Z">
              <w:r w:rsidRPr="006A0BE8" w:rsidDel="00E14759">
                <w:rPr>
                  <w:b/>
                  <w:color w:val="auto"/>
                  <w:sz w:val="22"/>
                  <w:szCs w:val="22"/>
                </w:rPr>
                <w:delText>PB</w:delText>
              </w:r>
              <w:bookmarkStart w:id="7114" w:name="_Toc23497288"/>
              <w:bookmarkStart w:id="7115" w:name="_Toc23553472"/>
              <w:bookmarkEnd w:id="7114"/>
              <w:bookmarkEnd w:id="7115"/>
            </w:del>
          </w:p>
        </w:tc>
        <w:bookmarkStart w:id="7116" w:name="_Toc23497289"/>
        <w:bookmarkStart w:id="7117" w:name="_Toc23553473"/>
        <w:bookmarkEnd w:id="7116"/>
        <w:bookmarkEnd w:id="7117"/>
      </w:tr>
      <w:tr w:rsidR="007B2CA9" w:rsidRPr="006A0BE8" w:rsidDel="00E14759" w14:paraId="267547E9" w14:textId="6011199D" w:rsidTr="00335BD4">
        <w:trPr>
          <w:jc w:val="center"/>
          <w:del w:id="7118" w:author="Windows User" w:date="2019-09-19T04:16:00Z"/>
        </w:trPr>
        <w:tc>
          <w:tcPr>
            <w:tcW w:w="850" w:type="dxa"/>
          </w:tcPr>
          <w:p w14:paraId="159F08A8" w14:textId="66100845" w:rsidR="007B2CA9" w:rsidRPr="006A0BE8" w:rsidDel="00E14759" w:rsidRDefault="00981EAA" w:rsidP="00981EAA">
            <w:pPr>
              <w:pStyle w:val="Default"/>
              <w:jc w:val="center"/>
              <w:rPr>
                <w:del w:id="7119" w:author="Windows User" w:date="2019-09-19T04:16:00Z"/>
                <w:b/>
                <w:color w:val="auto"/>
                <w:sz w:val="22"/>
                <w:szCs w:val="22"/>
              </w:rPr>
            </w:pPr>
            <w:del w:id="7120" w:author="Windows User" w:date="2019-09-19T04:16:00Z">
              <w:r w:rsidRPr="006A0BE8" w:rsidDel="00E14759">
                <w:rPr>
                  <w:b/>
                  <w:color w:val="auto"/>
                  <w:sz w:val="22"/>
                  <w:szCs w:val="22"/>
                </w:rPr>
                <w:delText>NB</w:delText>
              </w:r>
              <w:bookmarkStart w:id="7121" w:name="_Toc23497290"/>
              <w:bookmarkStart w:id="7122" w:name="_Toc23553474"/>
              <w:bookmarkEnd w:id="7121"/>
              <w:bookmarkEnd w:id="7122"/>
            </w:del>
          </w:p>
        </w:tc>
        <w:tc>
          <w:tcPr>
            <w:tcW w:w="709" w:type="dxa"/>
          </w:tcPr>
          <w:p w14:paraId="111BDF70" w14:textId="57B565DC" w:rsidR="007B2CA9" w:rsidRPr="006A0BE8" w:rsidDel="00E14759" w:rsidRDefault="00981EAA" w:rsidP="00981EAA">
            <w:pPr>
              <w:pStyle w:val="Default"/>
              <w:jc w:val="center"/>
              <w:rPr>
                <w:del w:id="7123" w:author="Windows User" w:date="2019-09-19T04:16:00Z"/>
                <w:color w:val="auto"/>
                <w:sz w:val="22"/>
                <w:szCs w:val="22"/>
              </w:rPr>
            </w:pPr>
            <w:del w:id="7124" w:author="Windows User" w:date="2019-09-19T04:16:00Z">
              <w:r w:rsidRPr="006A0BE8" w:rsidDel="00E14759">
                <w:rPr>
                  <w:color w:val="auto"/>
                  <w:sz w:val="22"/>
                  <w:szCs w:val="22"/>
                </w:rPr>
                <w:delText>NB</w:delText>
              </w:r>
              <w:bookmarkStart w:id="7125" w:name="_Toc23497291"/>
              <w:bookmarkStart w:id="7126" w:name="_Toc23553475"/>
              <w:bookmarkEnd w:id="7125"/>
              <w:bookmarkEnd w:id="7126"/>
            </w:del>
          </w:p>
        </w:tc>
        <w:tc>
          <w:tcPr>
            <w:tcW w:w="850" w:type="dxa"/>
          </w:tcPr>
          <w:p w14:paraId="75578D52" w14:textId="6FC616FD" w:rsidR="007B2CA9" w:rsidRPr="006A0BE8" w:rsidDel="00E14759" w:rsidRDefault="00981EAA" w:rsidP="00981EAA">
            <w:pPr>
              <w:pStyle w:val="Default"/>
              <w:jc w:val="center"/>
              <w:rPr>
                <w:del w:id="7127" w:author="Windows User" w:date="2019-09-19T04:16:00Z"/>
                <w:color w:val="auto"/>
                <w:sz w:val="22"/>
                <w:szCs w:val="22"/>
              </w:rPr>
            </w:pPr>
            <w:del w:id="7128" w:author="Windows User" w:date="2019-09-19T04:16:00Z">
              <w:r w:rsidRPr="006A0BE8" w:rsidDel="00E14759">
                <w:rPr>
                  <w:color w:val="auto"/>
                  <w:sz w:val="22"/>
                  <w:szCs w:val="22"/>
                </w:rPr>
                <w:delText>NB</w:delText>
              </w:r>
              <w:bookmarkStart w:id="7129" w:name="_Toc23497292"/>
              <w:bookmarkStart w:id="7130" w:name="_Toc23553476"/>
              <w:bookmarkEnd w:id="7129"/>
              <w:bookmarkEnd w:id="7130"/>
            </w:del>
          </w:p>
        </w:tc>
        <w:tc>
          <w:tcPr>
            <w:tcW w:w="851" w:type="dxa"/>
          </w:tcPr>
          <w:p w14:paraId="3AD5877D" w14:textId="715468DB" w:rsidR="007B2CA9" w:rsidRPr="006A0BE8" w:rsidDel="00E14759" w:rsidRDefault="00981EAA" w:rsidP="00981EAA">
            <w:pPr>
              <w:pStyle w:val="Default"/>
              <w:jc w:val="center"/>
              <w:rPr>
                <w:del w:id="7131" w:author="Windows User" w:date="2019-09-19T04:16:00Z"/>
                <w:color w:val="auto"/>
                <w:sz w:val="22"/>
                <w:szCs w:val="22"/>
              </w:rPr>
            </w:pPr>
            <w:del w:id="7132" w:author="Windows User" w:date="2019-09-19T04:16:00Z">
              <w:r w:rsidRPr="006A0BE8" w:rsidDel="00E14759">
                <w:rPr>
                  <w:color w:val="auto"/>
                  <w:sz w:val="22"/>
                  <w:szCs w:val="22"/>
                </w:rPr>
                <w:delText>NB</w:delText>
              </w:r>
              <w:bookmarkStart w:id="7133" w:name="_Toc23497293"/>
              <w:bookmarkStart w:id="7134" w:name="_Toc23553477"/>
              <w:bookmarkEnd w:id="7133"/>
              <w:bookmarkEnd w:id="7134"/>
            </w:del>
          </w:p>
        </w:tc>
        <w:tc>
          <w:tcPr>
            <w:tcW w:w="850" w:type="dxa"/>
          </w:tcPr>
          <w:p w14:paraId="2CBB9443" w14:textId="2905A07E" w:rsidR="007B2CA9" w:rsidRPr="006A0BE8" w:rsidDel="00E14759" w:rsidRDefault="00981EAA" w:rsidP="00981EAA">
            <w:pPr>
              <w:pStyle w:val="Default"/>
              <w:jc w:val="center"/>
              <w:rPr>
                <w:del w:id="7135" w:author="Windows User" w:date="2019-09-19T04:16:00Z"/>
                <w:color w:val="auto"/>
                <w:sz w:val="22"/>
                <w:szCs w:val="22"/>
              </w:rPr>
            </w:pPr>
            <w:del w:id="7136" w:author="Windows User" w:date="2019-09-19T04:16:00Z">
              <w:r w:rsidRPr="006A0BE8" w:rsidDel="00E14759">
                <w:rPr>
                  <w:color w:val="auto"/>
                  <w:sz w:val="22"/>
                  <w:szCs w:val="22"/>
                </w:rPr>
                <w:delText>NB</w:delText>
              </w:r>
              <w:bookmarkStart w:id="7137" w:name="_Toc23497294"/>
              <w:bookmarkStart w:id="7138" w:name="_Toc23553478"/>
              <w:bookmarkEnd w:id="7137"/>
              <w:bookmarkEnd w:id="7138"/>
            </w:del>
          </w:p>
        </w:tc>
        <w:tc>
          <w:tcPr>
            <w:tcW w:w="851" w:type="dxa"/>
          </w:tcPr>
          <w:p w14:paraId="33339D9D" w14:textId="6468B0B4" w:rsidR="007B2CA9" w:rsidRPr="006A0BE8" w:rsidDel="00E14759" w:rsidRDefault="00981EAA" w:rsidP="00981EAA">
            <w:pPr>
              <w:pStyle w:val="Default"/>
              <w:jc w:val="center"/>
              <w:rPr>
                <w:del w:id="7139" w:author="Windows User" w:date="2019-09-19T04:16:00Z"/>
                <w:color w:val="auto"/>
                <w:sz w:val="22"/>
                <w:szCs w:val="22"/>
              </w:rPr>
            </w:pPr>
            <w:del w:id="7140" w:author="Windows User" w:date="2019-09-19T04:16:00Z">
              <w:r w:rsidRPr="006A0BE8" w:rsidDel="00E14759">
                <w:rPr>
                  <w:color w:val="auto"/>
                  <w:sz w:val="22"/>
                  <w:szCs w:val="22"/>
                </w:rPr>
                <w:delText>NM</w:delText>
              </w:r>
              <w:bookmarkStart w:id="7141" w:name="_Toc23497295"/>
              <w:bookmarkStart w:id="7142" w:name="_Toc23553479"/>
              <w:bookmarkEnd w:id="7141"/>
              <w:bookmarkEnd w:id="7142"/>
            </w:del>
          </w:p>
        </w:tc>
        <w:tc>
          <w:tcPr>
            <w:tcW w:w="850" w:type="dxa"/>
          </w:tcPr>
          <w:p w14:paraId="5E32709E" w14:textId="523DDD64" w:rsidR="007B2CA9" w:rsidRPr="006A0BE8" w:rsidDel="00E14759" w:rsidRDefault="00981EAA" w:rsidP="00981EAA">
            <w:pPr>
              <w:pStyle w:val="Default"/>
              <w:jc w:val="center"/>
              <w:rPr>
                <w:del w:id="7143" w:author="Windows User" w:date="2019-09-19T04:16:00Z"/>
                <w:color w:val="auto"/>
                <w:sz w:val="22"/>
                <w:szCs w:val="22"/>
              </w:rPr>
            </w:pPr>
            <w:del w:id="7144" w:author="Windows User" w:date="2019-09-19T04:16:00Z">
              <w:r w:rsidRPr="006A0BE8" w:rsidDel="00E14759">
                <w:rPr>
                  <w:color w:val="auto"/>
                  <w:sz w:val="22"/>
                  <w:szCs w:val="22"/>
                </w:rPr>
                <w:delText>NS</w:delText>
              </w:r>
              <w:bookmarkStart w:id="7145" w:name="_Toc23497296"/>
              <w:bookmarkStart w:id="7146" w:name="_Toc23553480"/>
              <w:bookmarkEnd w:id="7145"/>
              <w:bookmarkEnd w:id="7146"/>
            </w:del>
          </w:p>
        </w:tc>
        <w:tc>
          <w:tcPr>
            <w:tcW w:w="851" w:type="dxa"/>
          </w:tcPr>
          <w:p w14:paraId="50173C68" w14:textId="3625B803" w:rsidR="007B2CA9" w:rsidRPr="006A0BE8" w:rsidDel="00E14759" w:rsidRDefault="00981EAA" w:rsidP="00981EAA">
            <w:pPr>
              <w:pStyle w:val="Default"/>
              <w:jc w:val="center"/>
              <w:rPr>
                <w:del w:id="7147" w:author="Windows User" w:date="2019-09-19T04:16:00Z"/>
                <w:color w:val="auto"/>
                <w:sz w:val="22"/>
                <w:szCs w:val="22"/>
              </w:rPr>
            </w:pPr>
            <w:del w:id="7148" w:author="Windows User" w:date="2019-09-19T04:16:00Z">
              <w:r w:rsidRPr="006A0BE8" w:rsidDel="00E14759">
                <w:rPr>
                  <w:color w:val="auto"/>
                  <w:sz w:val="22"/>
                  <w:szCs w:val="22"/>
                </w:rPr>
                <w:delText>ZE</w:delText>
              </w:r>
              <w:bookmarkStart w:id="7149" w:name="_Toc23497297"/>
              <w:bookmarkStart w:id="7150" w:name="_Toc23553481"/>
              <w:bookmarkEnd w:id="7149"/>
              <w:bookmarkEnd w:id="7150"/>
            </w:del>
          </w:p>
        </w:tc>
        <w:bookmarkStart w:id="7151" w:name="_Toc23497298"/>
        <w:bookmarkStart w:id="7152" w:name="_Toc23553482"/>
        <w:bookmarkEnd w:id="7151"/>
        <w:bookmarkEnd w:id="7152"/>
      </w:tr>
      <w:tr w:rsidR="007B2CA9" w:rsidRPr="006A0BE8" w:rsidDel="00E14759" w14:paraId="32BB976F" w14:textId="1D3FF5FE" w:rsidTr="00335BD4">
        <w:trPr>
          <w:jc w:val="center"/>
          <w:del w:id="7153" w:author="Windows User" w:date="2019-09-19T04:16:00Z"/>
        </w:trPr>
        <w:tc>
          <w:tcPr>
            <w:tcW w:w="850" w:type="dxa"/>
          </w:tcPr>
          <w:p w14:paraId="7C547F39" w14:textId="1397CC41" w:rsidR="007B2CA9" w:rsidRPr="006A0BE8" w:rsidDel="00E14759" w:rsidRDefault="00981EAA" w:rsidP="00981EAA">
            <w:pPr>
              <w:pStyle w:val="Default"/>
              <w:jc w:val="center"/>
              <w:rPr>
                <w:del w:id="7154" w:author="Windows User" w:date="2019-09-19T04:16:00Z"/>
                <w:b/>
                <w:color w:val="auto"/>
                <w:sz w:val="22"/>
                <w:szCs w:val="22"/>
              </w:rPr>
            </w:pPr>
            <w:del w:id="7155" w:author="Windows User" w:date="2019-09-19T04:16:00Z">
              <w:r w:rsidRPr="006A0BE8" w:rsidDel="00E14759">
                <w:rPr>
                  <w:b/>
                  <w:color w:val="auto"/>
                  <w:sz w:val="22"/>
                  <w:szCs w:val="22"/>
                </w:rPr>
                <w:delText>NM</w:delText>
              </w:r>
              <w:bookmarkStart w:id="7156" w:name="_Toc23497299"/>
              <w:bookmarkStart w:id="7157" w:name="_Toc23553483"/>
              <w:bookmarkEnd w:id="7156"/>
              <w:bookmarkEnd w:id="7157"/>
            </w:del>
          </w:p>
        </w:tc>
        <w:tc>
          <w:tcPr>
            <w:tcW w:w="709" w:type="dxa"/>
          </w:tcPr>
          <w:p w14:paraId="50A195C8" w14:textId="70102E48" w:rsidR="007B2CA9" w:rsidRPr="006A0BE8" w:rsidDel="00E14759" w:rsidRDefault="00981EAA" w:rsidP="00981EAA">
            <w:pPr>
              <w:pStyle w:val="Default"/>
              <w:jc w:val="center"/>
              <w:rPr>
                <w:del w:id="7158" w:author="Windows User" w:date="2019-09-19T04:16:00Z"/>
                <w:color w:val="auto"/>
                <w:sz w:val="22"/>
                <w:szCs w:val="22"/>
              </w:rPr>
            </w:pPr>
            <w:del w:id="7159" w:author="Windows User" w:date="2019-09-19T04:16:00Z">
              <w:r w:rsidRPr="006A0BE8" w:rsidDel="00E14759">
                <w:rPr>
                  <w:color w:val="auto"/>
                  <w:sz w:val="22"/>
                  <w:szCs w:val="22"/>
                </w:rPr>
                <w:delText>NB</w:delText>
              </w:r>
              <w:bookmarkStart w:id="7160" w:name="_Toc23497300"/>
              <w:bookmarkStart w:id="7161" w:name="_Toc23553484"/>
              <w:bookmarkEnd w:id="7160"/>
              <w:bookmarkEnd w:id="7161"/>
            </w:del>
          </w:p>
        </w:tc>
        <w:tc>
          <w:tcPr>
            <w:tcW w:w="850" w:type="dxa"/>
          </w:tcPr>
          <w:p w14:paraId="61FBFF08" w14:textId="39E9AC3E" w:rsidR="007B2CA9" w:rsidRPr="006A0BE8" w:rsidDel="00E14759" w:rsidRDefault="00981EAA" w:rsidP="00981EAA">
            <w:pPr>
              <w:pStyle w:val="Default"/>
              <w:jc w:val="center"/>
              <w:rPr>
                <w:del w:id="7162" w:author="Windows User" w:date="2019-09-19T04:16:00Z"/>
                <w:color w:val="auto"/>
                <w:sz w:val="22"/>
                <w:szCs w:val="22"/>
              </w:rPr>
            </w:pPr>
            <w:del w:id="7163" w:author="Windows User" w:date="2019-09-19T04:16:00Z">
              <w:r w:rsidRPr="006A0BE8" w:rsidDel="00E14759">
                <w:rPr>
                  <w:color w:val="auto"/>
                  <w:sz w:val="22"/>
                  <w:szCs w:val="22"/>
                </w:rPr>
                <w:delText>NB</w:delText>
              </w:r>
              <w:bookmarkStart w:id="7164" w:name="_Toc23497301"/>
              <w:bookmarkStart w:id="7165" w:name="_Toc23553485"/>
              <w:bookmarkEnd w:id="7164"/>
              <w:bookmarkEnd w:id="7165"/>
            </w:del>
          </w:p>
        </w:tc>
        <w:tc>
          <w:tcPr>
            <w:tcW w:w="851" w:type="dxa"/>
          </w:tcPr>
          <w:p w14:paraId="1B73CCE5" w14:textId="0834AC87" w:rsidR="007B2CA9" w:rsidRPr="006A0BE8" w:rsidDel="00E14759" w:rsidRDefault="00981EAA" w:rsidP="00981EAA">
            <w:pPr>
              <w:pStyle w:val="Default"/>
              <w:jc w:val="center"/>
              <w:rPr>
                <w:del w:id="7166" w:author="Windows User" w:date="2019-09-19T04:16:00Z"/>
                <w:color w:val="auto"/>
                <w:sz w:val="22"/>
                <w:szCs w:val="22"/>
              </w:rPr>
            </w:pPr>
            <w:del w:id="7167" w:author="Windows User" w:date="2019-09-19T04:16:00Z">
              <w:r w:rsidRPr="006A0BE8" w:rsidDel="00E14759">
                <w:rPr>
                  <w:color w:val="auto"/>
                  <w:sz w:val="22"/>
                  <w:szCs w:val="22"/>
                </w:rPr>
                <w:delText>NM</w:delText>
              </w:r>
              <w:bookmarkStart w:id="7168" w:name="_Toc23497302"/>
              <w:bookmarkStart w:id="7169" w:name="_Toc23553486"/>
              <w:bookmarkEnd w:id="7168"/>
              <w:bookmarkEnd w:id="7169"/>
            </w:del>
          </w:p>
        </w:tc>
        <w:tc>
          <w:tcPr>
            <w:tcW w:w="850" w:type="dxa"/>
          </w:tcPr>
          <w:p w14:paraId="448831C0" w14:textId="0060B1E6" w:rsidR="007B2CA9" w:rsidRPr="006A0BE8" w:rsidDel="00E14759" w:rsidRDefault="00981EAA" w:rsidP="00981EAA">
            <w:pPr>
              <w:pStyle w:val="Default"/>
              <w:jc w:val="center"/>
              <w:rPr>
                <w:del w:id="7170" w:author="Windows User" w:date="2019-09-19T04:16:00Z"/>
                <w:color w:val="auto"/>
                <w:sz w:val="22"/>
                <w:szCs w:val="22"/>
              </w:rPr>
            </w:pPr>
            <w:del w:id="7171" w:author="Windows User" w:date="2019-09-19T04:16:00Z">
              <w:r w:rsidRPr="006A0BE8" w:rsidDel="00E14759">
                <w:rPr>
                  <w:color w:val="auto"/>
                  <w:sz w:val="22"/>
                  <w:szCs w:val="22"/>
                </w:rPr>
                <w:delText>NM</w:delText>
              </w:r>
              <w:bookmarkStart w:id="7172" w:name="_Toc23497303"/>
              <w:bookmarkStart w:id="7173" w:name="_Toc23553487"/>
              <w:bookmarkEnd w:id="7172"/>
              <w:bookmarkEnd w:id="7173"/>
            </w:del>
          </w:p>
        </w:tc>
        <w:tc>
          <w:tcPr>
            <w:tcW w:w="851" w:type="dxa"/>
          </w:tcPr>
          <w:p w14:paraId="37E9744F" w14:textId="3A52AF42" w:rsidR="007B2CA9" w:rsidRPr="006A0BE8" w:rsidDel="00E14759" w:rsidRDefault="00981EAA" w:rsidP="00981EAA">
            <w:pPr>
              <w:pStyle w:val="Default"/>
              <w:jc w:val="center"/>
              <w:rPr>
                <w:del w:id="7174" w:author="Windows User" w:date="2019-09-19T04:16:00Z"/>
                <w:color w:val="auto"/>
                <w:sz w:val="22"/>
                <w:szCs w:val="22"/>
              </w:rPr>
            </w:pPr>
            <w:del w:id="7175" w:author="Windows User" w:date="2019-09-19T04:16:00Z">
              <w:r w:rsidRPr="006A0BE8" w:rsidDel="00E14759">
                <w:rPr>
                  <w:color w:val="auto"/>
                  <w:sz w:val="22"/>
                  <w:szCs w:val="22"/>
                </w:rPr>
                <w:delText>NS</w:delText>
              </w:r>
              <w:bookmarkStart w:id="7176" w:name="_Toc23497304"/>
              <w:bookmarkStart w:id="7177" w:name="_Toc23553488"/>
              <w:bookmarkEnd w:id="7176"/>
              <w:bookmarkEnd w:id="7177"/>
            </w:del>
          </w:p>
        </w:tc>
        <w:tc>
          <w:tcPr>
            <w:tcW w:w="850" w:type="dxa"/>
          </w:tcPr>
          <w:p w14:paraId="121FC136" w14:textId="3B5247DD" w:rsidR="007B2CA9" w:rsidRPr="006A0BE8" w:rsidDel="00E14759" w:rsidRDefault="00981EAA" w:rsidP="00981EAA">
            <w:pPr>
              <w:pStyle w:val="Default"/>
              <w:jc w:val="center"/>
              <w:rPr>
                <w:del w:id="7178" w:author="Windows User" w:date="2019-09-19T04:16:00Z"/>
                <w:color w:val="auto"/>
                <w:sz w:val="22"/>
                <w:szCs w:val="22"/>
              </w:rPr>
            </w:pPr>
            <w:del w:id="7179" w:author="Windows User" w:date="2019-09-19T04:16:00Z">
              <w:r w:rsidRPr="006A0BE8" w:rsidDel="00E14759">
                <w:rPr>
                  <w:color w:val="auto"/>
                  <w:sz w:val="22"/>
                  <w:szCs w:val="22"/>
                </w:rPr>
                <w:delText>ZE</w:delText>
              </w:r>
              <w:bookmarkStart w:id="7180" w:name="_Toc23497305"/>
              <w:bookmarkStart w:id="7181" w:name="_Toc23553489"/>
              <w:bookmarkEnd w:id="7180"/>
              <w:bookmarkEnd w:id="7181"/>
            </w:del>
          </w:p>
        </w:tc>
        <w:tc>
          <w:tcPr>
            <w:tcW w:w="851" w:type="dxa"/>
          </w:tcPr>
          <w:p w14:paraId="6743E52B" w14:textId="16718D21" w:rsidR="007B2CA9" w:rsidRPr="006A0BE8" w:rsidDel="00E14759" w:rsidRDefault="00981EAA" w:rsidP="00981EAA">
            <w:pPr>
              <w:pStyle w:val="Default"/>
              <w:jc w:val="center"/>
              <w:rPr>
                <w:del w:id="7182" w:author="Windows User" w:date="2019-09-19T04:16:00Z"/>
                <w:color w:val="auto"/>
                <w:sz w:val="22"/>
                <w:szCs w:val="22"/>
              </w:rPr>
            </w:pPr>
            <w:del w:id="7183" w:author="Windows User" w:date="2019-09-19T04:16:00Z">
              <w:r w:rsidRPr="006A0BE8" w:rsidDel="00E14759">
                <w:rPr>
                  <w:color w:val="auto"/>
                  <w:sz w:val="22"/>
                  <w:szCs w:val="22"/>
                </w:rPr>
                <w:delText>PS</w:delText>
              </w:r>
              <w:bookmarkStart w:id="7184" w:name="_Toc23497306"/>
              <w:bookmarkStart w:id="7185" w:name="_Toc23553490"/>
              <w:bookmarkEnd w:id="7184"/>
              <w:bookmarkEnd w:id="7185"/>
            </w:del>
          </w:p>
        </w:tc>
        <w:bookmarkStart w:id="7186" w:name="_Toc23497307"/>
        <w:bookmarkStart w:id="7187" w:name="_Toc23553491"/>
        <w:bookmarkEnd w:id="7186"/>
        <w:bookmarkEnd w:id="7187"/>
      </w:tr>
      <w:tr w:rsidR="007B2CA9" w:rsidRPr="006A0BE8" w:rsidDel="00E14759" w14:paraId="2A39B571" w14:textId="52694407" w:rsidTr="00335BD4">
        <w:trPr>
          <w:jc w:val="center"/>
          <w:del w:id="7188" w:author="Windows User" w:date="2019-09-19T04:16:00Z"/>
        </w:trPr>
        <w:tc>
          <w:tcPr>
            <w:tcW w:w="850" w:type="dxa"/>
          </w:tcPr>
          <w:p w14:paraId="61AD5DFB" w14:textId="045EF4FB" w:rsidR="007B2CA9" w:rsidRPr="006A0BE8" w:rsidDel="00E14759" w:rsidRDefault="00981EAA" w:rsidP="00981EAA">
            <w:pPr>
              <w:pStyle w:val="Default"/>
              <w:jc w:val="center"/>
              <w:rPr>
                <w:del w:id="7189" w:author="Windows User" w:date="2019-09-19T04:16:00Z"/>
                <w:b/>
                <w:color w:val="auto"/>
                <w:sz w:val="22"/>
                <w:szCs w:val="22"/>
              </w:rPr>
            </w:pPr>
            <w:del w:id="7190" w:author="Windows User" w:date="2019-09-19T04:16:00Z">
              <w:r w:rsidRPr="006A0BE8" w:rsidDel="00E14759">
                <w:rPr>
                  <w:b/>
                  <w:color w:val="auto"/>
                  <w:sz w:val="22"/>
                  <w:szCs w:val="22"/>
                </w:rPr>
                <w:delText>NS</w:delText>
              </w:r>
              <w:bookmarkStart w:id="7191" w:name="_Toc23497308"/>
              <w:bookmarkStart w:id="7192" w:name="_Toc23553492"/>
              <w:bookmarkEnd w:id="7191"/>
              <w:bookmarkEnd w:id="7192"/>
            </w:del>
          </w:p>
        </w:tc>
        <w:tc>
          <w:tcPr>
            <w:tcW w:w="709" w:type="dxa"/>
          </w:tcPr>
          <w:p w14:paraId="52FB4C29" w14:textId="07A2F8B8" w:rsidR="007B2CA9" w:rsidRPr="006A0BE8" w:rsidDel="00E14759" w:rsidRDefault="00981EAA" w:rsidP="00981EAA">
            <w:pPr>
              <w:pStyle w:val="Default"/>
              <w:jc w:val="center"/>
              <w:rPr>
                <w:del w:id="7193" w:author="Windows User" w:date="2019-09-19T04:16:00Z"/>
                <w:color w:val="auto"/>
                <w:sz w:val="22"/>
                <w:szCs w:val="22"/>
              </w:rPr>
            </w:pPr>
            <w:del w:id="7194" w:author="Windows User" w:date="2019-09-19T04:16:00Z">
              <w:r w:rsidRPr="006A0BE8" w:rsidDel="00E14759">
                <w:rPr>
                  <w:color w:val="auto"/>
                  <w:sz w:val="22"/>
                  <w:szCs w:val="22"/>
                </w:rPr>
                <w:delText>NB</w:delText>
              </w:r>
              <w:bookmarkStart w:id="7195" w:name="_Toc23497309"/>
              <w:bookmarkStart w:id="7196" w:name="_Toc23553493"/>
              <w:bookmarkEnd w:id="7195"/>
              <w:bookmarkEnd w:id="7196"/>
            </w:del>
          </w:p>
        </w:tc>
        <w:tc>
          <w:tcPr>
            <w:tcW w:w="850" w:type="dxa"/>
          </w:tcPr>
          <w:p w14:paraId="0DA5A2E7" w14:textId="4B17225E" w:rsidR="007B2CA9" w:rsidRPr="006A0BE8" w:rsidDel="00E14759" w:rsidRDefault="00981EAA" w:rsidP="00981EAA">
            <w:pPr>
              <w:pStyle w:val="Default"/>
              <w:jc w:val="center"/>
              <w:rPr>
                <w:del w:id="7197" w:author="Windows User" w:date="2019-09-19T04:16:00Z"/>
                <w:color w:val="auto"/>
                <w:sz w:val="22"/>
                <w:szCs w:val="22"/>
              </w:rPr>
            </w:pPr>
            <w:del w:id="7198" w:author="Windows User" w:date="2019-09-19T04:16:00Z">
              <w:r w:rsidRPr="006A0BE8" w:rsidDel="00E14759">
                <w:rPr>
                  <w:color w:val="auto"/>
                  <w:sz w:val="22"/>
                  <w:szCs w:val="22"/>
                </w:rPr>
                <w:delText>NM</w:delText>
              </w:r>
              <w:bookmarkStart w:id="7199" w:name="_Toc23497310"/>
              <w:bookmarkStart w:id="7200" w:name="_Toc23553494"/>
              <w:bookmarkEnd w:id="7199"/>
              <w:bookmarkEnd w:id="7200"/>
            </w:del>
          </w:p>
        </w:tc>
        <w:tc>
          <w:tcPr>
            <w:tcW w:w="851" w:type="dxa"/>
          </w:tcPr>
          <w:p w14:paraId="266741E0" w14:textId="593AF1C8" w:rsidR="007B2CA9" w:rsidRPr="006A0BE8" w:rsidDel="00E14759" w:rsidRDefault="00EE37F7" w:rsidP="00981EAA">
            <w:pPr>
              <w:pStyle w:val="Default"/>
              <w:jc w:val="center"/>
              <w:rPr>
                <w:del w:id="7201" w:author="Windows User" w:date="2019-09-19T04:16:00Z"/>
                <w:color w:val="auto"/>
                <w:sz w:val="22"/>
                <w:szCs w:val="22"/>
              </w:rPr>
            </w:pPr>
            <w:del w:id="7202" w:author="Windows User" w:date="2019-09-19T04:16:00Z">
              <w:r w:rsidRPr="006A0BE8" w:rsidDel="00E14759">
                <w:rPr>
                  <w:color w:val="auto"/>
                  <w:sz w:val="22"/>
                  <w:szCs w:val="22"/>
                </w:rPr>
                <w:delText>NS</w:delText>
              </w:r>
              <w:bookmarkStart w:id="7203" w:name="_Toc23497311"/>
              <w:bookmarkStart w:id="7204" w:name="_Toc23553495"/>
              <w:bookmarkEnd w:id="7203"/>
              <w:bookmarkEnd w:id="7204"/>
            </w:del>
          </w:p>
        </w:tc>
        <w:tc>
          <w:tcPr>
            <w:tcW w:w="850" w:type="dxa"/>
          </w:tcPr>
          <w:p w14:paraId="6256EC90" w14:textId="38A3AA93" w:rsidR="007B2CA9" w:rsidRPr="006A0BE8" w:rsidDel="00E14759" w:rsidRDefault="00EE37F7" w:rsidP="00981EAA">
            <w:pPr>
              <w:pStyle w:val="Default"/>
              <w:jc w:val="center"/>
              <w:rPr>
                <w:del w:id="7205" w:author="Windows User" w:date="2019-09-19T04:16:00Z"/>
                <w:color w:val="auto"/>
                <w:sz w:val="22"/>
                <w:szCs w:val="22"/>
              </w:rPr>
            </w:pPr>
            <w:del w:id="7206" w:author="Windows User" w:date="2019-09-19T04:16:00Z">
              <w:r w:rsidRPr="006A0BE8" w:rsidDel="00E14759">
                <w:rPr>
                  <w:color w:val="auto"/>
                  <w:sz w:val="22"/>
                  <w:szCs w:val="22"/>
                </w:rPr>
                <w:delText>NS</w:delText>
              </w:r>
              <w:bookmarkStart w:id="7207" w:name="_Toc23497312"/>
              <w:bookmarkStart w:id="7208" w:name="_Toc23553496"/>
              <w:bookmarkEnd w:id="7207"/>
              <w:bookmarkEnd w:id="7208"/>
            </w:del>
          </w:p>
        </w:tc>
        <w:tc>
          <w:tcPr>
            <w:tcW w:w="851" w:type="dxa"/>
          </w:tcPr>
          <w:p w14:paraId="3BBE4760" w14:textId="46417DAC" w:rsidR="007B2CA9" w:rsidRPr="006A0BE8" w:rsidDel="00E14759" w:rsidRDefault="00EE37F7" w:rsidP="00981EAA">
            <w:pPr>
              <w:pStyle w:val="Default"/>
              <w:jc w:val="center"/>
              <w:rPr>
                <w:del w:id="7209" w:author="Windows User" w:date="2019-09-19T04:16:00Z"/>
                <w:color w:val="auto"/>
                <w:sz w:val="22"/>
                <w:szCs w:val="22"/>
              </w:rPr>
            </w:pPr>
            <w:del w:id="7210" w:author="Windows User" w:date="2019-09-19T04:16:00Z">
              <w:r w:rsidRPr="006A0BE8" w:rsidDel="00E14759">
                <w:rPr>
                  <w:color w:val="auto"/>
                  <w:sz w:val="22"/>
                  <w:szCs w:val="22"/>
                </w:rPr>
                <w:delText>ZE</w:delText>
              </w:r>
              <w:bookmarkStart w:id="7211" w:name="_Toc23497313"/>
              <w:bookmarkStart w:id="7212" w:name="_Toc23553497"/>
              <w:bookmarkEnd w:id="7211"/>
              <w:bookmarkEnd w:id="7212"/>
            </w:del>
          </w:p>
        </w:tc>
        <w:tc>
          <w:tcPr>
            <w:tcW w:w="850" w:type="dxa"/>
          </w:tcPr>
          <w:p w14:paraId="0DC4F968" w14:textId="77CF5B41" w:rsidR="007B2CA9" w:rsidRPr="006A0BE8" w:rsidDel="00E14759" w:rsidRDefault="00EE37F7" w:rsidP="00981EAA">
            <w:pPr>
              <w:pStyle w:val="Default"/>
              <w:jc w:val="center"/>
              <w:rPr>
                <w:del w:id="7213" w:author="Windows User" w:date="2019-09-19T04:16:00Z"/>
                <w:color w:val="auto"/>
                <w:sz w:val="22"/>
                <w:szCs w:val="22"/>
              </w:rPr>
            </w:pPr>
            <w:del w:id="7214" w:author="Windows User" w:date="2019-09-19T04:16:00Z">
              <w:r w:rsidRPr="006A0BE8" w:rsidDel="00E14759">
                <w:rPr>
                  <w:color w:val="auto"/>
                  <w:sz w:val="22"/>
                  <w:szCs w:val="22"/>
                </w:rPr>
                <w:delText>PS</w:delText>
              </w:r>
              <w:bookmarkStart w:id="7215" w:name="_Toc23497314"/>
              <w:bookmarkStart w:id="7216" w:name="_Toc23553498"/>
              <w:bookmarkEnd w:id="7215"/>
              <w:bookmarkEnd w:id="7216"/>
            </w:del>
          </w:p>
        </w:tc>
        <w:tc>
          <w:tcPr>
            <w:tcW w:w="851" w:type="dxa"/>
          </w:tcPr>
          <w:p w14:paraId="58A0C1DA" w14:textId="5F40C242" w:rsidR="007B2CA9" w:rsidRPr="006A0BE8" w:rsidDel="00E14759" w:rsidRDefault="00EE37F7" w:rsidP="00981EAA">
            <w:pPr>
              <w:pStyle w:val="Default"/>
              <w:jc w:val="center"/>
              <w:rPr>
                <w:del w:id="7217" w:author="Windows User" w:date="2019-09-19T04:16:00Z"/>
                <w:color w:val="auto"/>
                <w:sz w:val="22"/>
                <w:szCs w:val="22"/>
              </w:rPr>
            </w:pPr>
            <w:del w:id="7218" w:author="Windows User" w:date="2019-09-19T04:16:00Z">
              <w:r w:rsidRPr="006A0BE8" w:rsidDel="00E14759">
                <w:rPr>
                  <w:color w:val="auto"/>
                  <w:sz w:val="22"/>
                  <w:szCs w:val="22"/>
                </w:rPr>
                <w:delText>PM</w:delText>
              </w:r>
              <w:bookmarkStart w:id="7219" w:name="_Toc23497315"/>
              <w:bookmarkStart w:id="7220" w:name="_Toc23553499"/>
              <w:bookmarkEnd w:id="7219"/>
              <w:bookmarkEnd w:id="7220"/>
            </w:del>
          </w:p>
        </w:tc>
        <w:bookmarkStart w:id="7221" w:name="_Toc23497316"/>
        <w:bookmarkStart w:id="7222" w:name="_Toc23553500"/>
        <w:bookmarkEnd w:id="7221"/>
        <w:bookmarkEnd w:id="7222"/>
      </w:tr>
      <w:tr w:rsidR="007B2CA9" w:rsidRPr="006A0BE8" w:rsidDel="00E14759" w14:paraId="233DBDDA" w14:textId="778E6C90" w:rsidTr="00335BD4">
        <w:trPr>
          <w:jc w:val="center"/>
          <w:del w:id="7223" w:author="Windows User" w:date="2019-09-19T04:16:00Z"/>
        </w:trPr>
        <w:tc>
          <w:tcPr>
            <w:tcW w:w="850" w:type="dxa"/>
          </w:tcPr>
          <w:p w14:paraId="02F28373" w14:textId="296B1927" w:rsidR="007B2CA9" w:rsidRPr="006A0BE8" w:rsidDel="00E14759" w:rsidRDefault="00981EAA" w:rsidP="00981EAA">
            <w:pPr>
              <w:pStyle w:val="Default"/>
              <w:jc w:val="center"/>
              <w:rPr>
                <w:del w:id="7224" w:author="Windows User" w:date="2019-09-19T04:16:00Z"/>
                <w:b/>
                <w:color w:val="auto"/>
                <w:sz w:val="22"/>
                <w:szCs w:val="22"/>
              </w:rPr>
            </w:pPr>
            <w:del w:id="7225" w:author="Windows User" w:date="2019-09-19T04:16:00Z">
              <w:r w:rsidRPr="006A0BE8" w:rsidDel="00E14759">
                <w:rPr>
                  <w:b/>
                  <w:color w:val="auto"/>
                  <w:sz w:val="22"/>
                  <w:szCs w:val="22"/>
                </w:rPr>
                <w:delText>ZE</w:delText>
              </w:r>
              <w:bookmarkStart w:id="7226" w:name="_Toc23497317"/>
              <w:bookmarkStart w:id="7227" w:name="_Toc23553501"/>
              <w:bookmarkEnd w:id="7226"/>
              <w:bookmarkEnd w:id="7227"/>
            </w:del>
          </w:p>
        </w:tc>
        <w:tc>
          <w:tcPr>
            <w:tcW w:w="709" w:type="dxa"/>
          </w:tcPr>
          <w:p w14:paraId="2CA98CA0" w14:textId="70B91878" w:rsidR="007B2CA9" w:rsidRPr="006A0BE8" w:rsidDel="00E14759" w:rsidRDefault="00981EAA" w:rsidP="00981EAA">
            <w:pPr>
              <w:pStyle w:val="Default"/>
              <w:jc w:val="center"/>
              <w:rPr>
                <w:del w:id="7228" w:author="Windows User" w:date="2019-09-19T04:16:00Z"/>
                <w:color w:val="auto"/>
                <w:sz w:val="22"/>
                <w:szCs w:val="22"/>
              </w:rPr>
            </w:pPr>
            <w:del w:id="7229" w:author="Windows User" w:date="2019-09-19T04:16:00Z">
              <w:r w:rsidRPr="006A0BE8" w:rsidDel="00E14759">
                <w:rPr>
                  <w:color w:val="auto"/>
                  <w:sz w:val="22"/>
                  <w:szCs w:val="22"/>
                </w:rPr>
                <w:delText>NB</w:delText>
              </w:r>
              <w:bookmarkStart w:id="7230" w:name="_Toc23497318"/>
              <w:bookmarkStart w:id="7231" w:name="_Toc23553502"/>
              <w:bookmarkEnd w:id="7230"/>
              <w:bookmarkEnd w:id="7231"/>
            </w:del>
          </w:p>
        </w:tc>
        <w:tc>
          <w:tcPr>
            <w:tcW w:w="850" w:type="dxa"/>
          </w:tcPr>
          <w:p w14:paraId="7F84924B" w14:textId="1F3EA4E9" w:rsidR="007B2CA9" w:rsidRPr="006A0BE8" w:rsidDel="00E14759" w:rsidRDefault="00981EAA" w:rsidP="00981EAA">
            <w:pPr>
              <w:pStyle w:val="Default"/>
              <w:jc w:val="center"/>
              <w:rPr>
                <w:del w:id="7232" w:author="Windows User" w:date="2019-09-19T04:16:00Z"/>
                <w:color w:val="auto"/>
                <w:sz w:val="22"/>
                <w:szCs w:val="22"/>
              </w:rPr>
            </w:pPr>
            <w:del w:id="7233" w:author="Windows User" w:date="2019-09-19T04:16:00Z">
              <w:r w:rsidRPr="006A0BE8" w:rsidDel="00E14759">
                <w:rPr>
                  <w:color w:val="auto"/>
                  <w:sz w:val="22"/>
                  <w:szCs w:val="22"/>
                </w:rPr>
                <w:delText>NM</w:delText>
              </w:r>
              <w:bookmarkStart w:id="7234" w:name="_Toc23497319"/>
              <w:bookmarkStart w:id="7235" w:name="_Toc23553503"/>
              <w:bookmarkEnd w:id="7234"/>
              <w:bookmarkEnd w:id="7235"/>
            </w:del>
          </w:p>
        </w:tc>
        <w:tc>
          <w:tcPr>
            <w:tcW w:w="851" w:type="dxa"/>
          </w:tcPr>
          <w:p w14:paraId="1BED329F" w14:textId="3164F1CE" w:rsidR="007B2CA9" w:rsidRPr="006A0BE8" w:rsidDel="00E14759" w:rsidRDefault="00EE37F7" w:rsidP="00981EAA">
            <w:pPr>
              <w:pStyle w:val="Default"/>
              <w:jc w:val="center"/>
              <w:rPr>
                <w:del w:id="7236" w:author="Windows User" w:date="2019-09-19T04:16:00Z"/>
                <w:color w:val="auto"/>
                <w:sz w:val="22"/>
                <w:szCs w:val="22"/>
              </w:rPr>
            </w:pPr>
            <w:del w:id="7237" w:author="Windows User" w:date="2019-09-19T04:16:00Z">
              <w:r w:rsidRPr="006A0BE8" w:rsidDel="00E14759">
                <w:rPr>
                  <w:color w:val="auto"/>
                  <w:sz w:val="22"/>
                  <w:szCs w:val="22"/>
                </w:rPr>
                <w:delText>NS</w:delText>
              </w:r>
              <w:bookmarkStart w:id="7238" w:name="_Toc23497320"/>
              <w:bookmarkStart w:id="7239" w:name="_Toc23553504"/>
              <w:bookmarkEnd w:id="7238"/>
              <w:bookmarkEnd w:id="7239"/>
            </w:del>
          </w:p>
        </w:tc>
        <w:tc>
          <w:tcPr>
            <w:tcW w:w="850" w:type="dxa"/>
          </w:tcPr>
          <w:p w14:paraId="75BBBC79" w14:textId="113115EF" w:rsidR="007B2CA9" w:rsidRPr="006A0BE8" w:rsidDel="00E14759" w:rsidRDefault="00EE37F7" w:rsidP="00981EAA">
            <w:pPr>
              <w:pStyle w:val="Default"/>
              <w:jc w:val="center"/>
              <w:rPr>
                <w:del w:id="7240" w:author="Windows User" w:date="2019-09-19T04:16:00Z"/>
                <w:color w:val="auto"/>
                <w:sz w:val="22"/>
                <w:szCs w:val="22"/>
              </w:rPr>
            </w:pPr>
            <w:del w:id="7241" w:author="Windows User" w:date="2019-09-19T04:16:00Z">
              <w:r w:rsidRPr="006A0BE8" w:rsidDel="00E14759">
                <w:rPr>
                  <w:color w:val="auto"/>
                  <w:sz w:val="22"/>
                  <w:szCs w:val="22"/>
                </w:rPr>
                <w:delText>ZE</w:delText>
              </w:r>
              <w:bookmarkStart w:id="7242" w:name="_Toc23497321"/>
              <w:bookmarkStart w:id="7243" w:name="_Toc23553505"/>
              <w:bookmarkEnd w:id="7242"/>
              <w:bookmarkEnd w:id="7243"/>
            </w:del>
          </w:p>
        </w:tc>
        <w:tc>
          <w:tcPr>
            <w:tcW w:w="851" w:type="dxa"/>
          </w:tcPr>
          <w:p w14:paraId="3E3A6F6F" w14:textId="15BCB3C3" w:rsidR="007B2CA9" w:rsidRPr="006A0BE8" w:rsidDel="00E14759" w:rsidRDefault="00EE37F7" w:rsidP="00981EAA">
            <w:pPr>
              <w:pStyle w:val="Default"/>
              <w:jc w:val="center"/>
              <w:rPr>
                <w:del w:id="7244" w:author="Windows User" w:date="2019-09-19T04:16:00Z"/>
                <w:color w:val="auto"/>
                <w:sz w:val="22"/>
                <w:szCs w:val="22"/>
              </w:rPr>
            </w:pPr>
            <w:del w:id="7245" w:author="Windows User" w:date="2019-09-19T04:16:00Z">
              <w:r w:rsidRPr="006A0BE8" w:rsidDel="00E14759">
                <w:rPr>
                  <w:color w:val="auto"/>
                  <w:sz w:val="22"/>
                  <w:szCs w:val="22"/>
                </w:rPr>
                <w:delText>PS</w:delText>
              </w:r>
              <w:bookmarkStart w:id="7246" w:name="_Toc23497322"/>
              <w:bookmarkStart w:id="7247" w:name="_Toc23553506"/>
              <w:bookmarkEnd w:id="7246"/>
              <w:bookmarkEnd w:id="7247"/>
            </w:del>
          </w:p>
        </w:tc>
        <w:tc>
          <w:tcPr>
            <w:tcW w:w="850" w:type="dxa"/>
          </w:tcPr>
          <w:p w14:paraId="62D1CA5E" w14:textId="2012E2F4" w:rsidR="007B2CA9" w:rsidRPr="006A0BE8" w:rsidDel="00E14759" w:rsidRDefault="00EE37F7" w:rsidP="00981EAA">
            <w:pPr>
              <w:pStyle w:val="Default"/>
              <w:jc w:val="center"/>
              <w:rPr>
                <w:del w:id="7248" w:author="Windows User" w:date="2019-09-19T04:16:00Z"/>
                <w:color w:val="auto"/>
                <w:sz w:val="22"/>
                <w:szCs w:val="22"/>
              </w:rPr>
            </w:pPr>
            <w:del w:id="7249" w:author="Windows User" w:date="2019-09-19T04:16:00Z">
              <w:r w:rsidRPr="006A0BE8" w:rsidDel="00E14759">
                <w:rPr>
                  <w:color w:val="auto"/>
                  <w:sz w:val="22"/>
                  <w:szCs w:val="22"/>
                </w:rPr>
                <w:delText>PM</w:delText>
              </w:r>
              <w:bookmarkStart w:id="7250" w:name="_Toc23497323"/>
              <w:bookmarkStart w:id="7251" w:name="_Toc23553507"/>
              <w:bookmarkEnd w:id="7250"/>
              <w:bookmarkEnd w:id="7251"/>
            </w:del>
          </w:p>
        </w:tc>
        <w:tc>
          <w:tcPr>
            <w:tcW w:w="851" w:type="dxa"/>
          </w:tcPr>
          <w:p w14:paraId="254D5835" w14:textId="0DA7C071" w:rsidR="007B2CA9" w:rsidRPr="006A0BE8" w:rsidDel="00E14759" w:rsidRDefault="00981EAA" w:rsidP="00981EAA">
            <w:pPr>
              <w:pStyle w:val="Default"/>
              <w:jc w:val="center"/>
              <w:rPr>
                <w:del w:id="7252" w:author="Windows User" w:date="2019-09-19T04:16:00Z"/>
                <w:color w:val="auto"/>
                <w:sz w:val="22"/>
                <w:szCs w:val="22"/>
              </w:rPr>
            </w:pPr>
            <w:del w:id="7253" w:author="Windows User" w:date="2019-09-19T04:16:00Z">
              <w:r w:rsidRPr="006A0BE8" w:rsidDel="00E14759">
                <w:rPr>
                  <w:color w:val="auto"/>
                  <w:sz w:val="22"/>
                  <w:szCs w:val="22"/>
                </w:rPr>
                <w:delText>PB</w:delText>
              </w:r>
              <w:bookmarkStart w:id="7254" w:name="_Toc23497324"/>
              <w:bookmarkStart w:id="7255" w:name="_Toc23553508"/>
              <w:bookmarkEnd w:id="7254"/>
              <w:bookmarkEnd w:id="7255"/>
            </w:del>
          </w:p>
        </w:tc>
        <w:bookmarkStart w:id="7256" w:name="_Toc23497325"/>
        <w:bookmarkStart w:id="7257" w:name="_Toc23553509"/>
        <w:bookmarkEnd w:id="7256"/>
        <w:bookmarkEnd w:id="7257"/>
      </w:tr>
      <w:tr w:rsidR="007B2CA9" w:rsidRPr="006A0BE8" w:rsidDel="00E14759" w14:paraId="5DD773ED" w14:textId="3E0B230A" w:rsidTr="00335BD4">
        <w:trPr>
          <w:jc w:val="center"/>
          <w:del w:id="7258" w:author="Windows User" w:date="2019-09-19T04:16:00Z"/>
        </w:trPr>
        <w:tc>
          <w:tcPr>
            <w:tcW w:w="850" w:type="dxa"/>
          </w:tcPr>
          <w:p w14:paraId="12A90A72" w14:textId="31F20138" w:rsidR="007B2CA9" w:rsidRPr="006A0BE8" w:rsidDel="00E14759" w:rsidRDefault="00981EAA" w:rsidP="00981EAA">
            <w:pPr>
              <w:pStyle w:val="Default"/>
              <w:jc w:val="center"/>
              <w:rPr>
                <w:del w:id="7259" w:author="Windows User" w:date="2019-09-19T04:16:00Z"/>
                <w:b/>
                <w:color w:val="auto"/>
                <w:sz w:val="22"/>
                <w:szCs w:val="22"/>
              </w:rPr>
            </w:pPr>
            <w:del w:id="7260" w:author="Windows User" w:date="2019-09-19T04:16:00Z">
              <w:r w:rsidRPr="006A0BE8" w:rsidDel="00E14759">
                <w:rPr>
                  <w:b/>
                  <w:color w:val="auto"/>
                  <w:sz w:val="22"/>
                  <w:szCs w:val="22"/>
                </w:rPr>
                <w:delText>PS</w:delText>
              </w:r>
              <w:bookmarkStart w:id="7261" w:name="_Toc23497326"/>
              <w:bookmarkStart w:id="7262" w:name="_Toc23553510"/>
              <w:bookmarkEnd w:id="7261"/>
              <w:bookmarkEnd w:id="7262"/>
            </w:del>
          </w:p>
        </w:tc>
        <w:tc>
          <w:tcPr>
            <w:tcW w:w="709" w:type="dxa"/>
          </w:tcPr>
          <w:p w14:paraId="7A027E5E" w14:textId="39C7CB5C" w:rsidR="007B2CA9" w:rsidRPr="006A0BE8" w:rsidDel="00E14759" w:rsidRDefault="00981EAA" w:rsidP="00981EAA">
            <w:pPr>
              <w:pStyle w:val="Default"/>
              <w:jc w:val="center"/>
              <w:rPr>
                <w:del w:id="7263" w:author="Windows User" w:date="2019-09-19T04:16:00Z"/>
                <w:color w:val="auto"/>
                <w:sz w:val="22"/>
                <w:szCs w:val="22"/>
              </w:rPr>
            </w:pPr>
            <w:del w:id="7264" w:author="Windows User" w:date="2019-09-19T04:16:00Z">
              <w:r w:rsidRPr="006A0BE8" w:rsidDel="00E14759">
                <w:rPr>
                  <w:color w:val="auto"/>
                  <w:sz w:val="22"/>
                  <w:szCs w:val="22"/>
                </w:rPr>
                <w:delText>NM</w:delText>
              </w:r>
              <w:bookmarkStart w:id="7265" w:name="_Toc23497327"/>
              <w:bookmarkStart w:id="7266" w:name="_Toc23553511"/>
              <w:bookmarkEnd w:id="7265"/>
              <w:bookmarkEnd w:id="7266"/>
            </w:del>
          </w:p>
        </w:tc>
        <w:tc>
          <w:tcPr>
            <w:tcW w:w="850" w:type="dxa"/>
          </w:tcPr>
          <w:p w14:paraId="4CB6DCE0" w14:textId="39C7EC21" w:rsidR="007B2CA9" w:rsidRPr="006A0BE8" w:rsidDel="00E14759" w:rsidRDefault="00981EAA" w:rsidP="00981EAA">
            <w:pPr>
              <w:pStyle w:val="Default"/>
              <w:jc w:val="center"/>
              <w:rPr>
                <w:del w:id="7267" w:author="Windows User" w:date="2019-09-19T04:16:00Z"/>
                <w:color w:val="auto"/>
                <w:sz w:val="22"/>
                <w:szCs w:val="22"/>
              </w:rPr>
            </w:pPr>
            <w:del w:id="7268" w:author="Windows User" w:date="2019-09-19T04:16:00Z">
              <w:r w:rsidRPr="006A0BE8" w:rsidDel="00E14759">
                <w:rPr>
                  <w:color w:val="auto"/>
                  <w:sz w:val="22"/>
                  <w:szCs w:val="22"/>
                </w:rPr>
                <w:delText>NS</w:delText>
              </w:r>
              <w:bookmarkStart w:id="7269" w:name="_Toc23497328"/>
              <w:bookmarkStart w:id="7270" w:name="_Toc23553512"/>
              <w:bookmarkEnd w:id="7269"/>
              <w:bookmarkEnd w:id="7270"/>
            </w:del>
          </w:p>
        </w:tc>
        <w:tc>
          <w:tcPr>
            <w:tcW w:w="851" w:type="dxa"/>
          </w:tcPr>
          <w:p w14:paraId="1E44599D" w14:textId="1C47EC3D" w:rsidR="007B2CA9" w:rsidRPr="006A0BE8" w:rsidDel="00E14759" w:rsidRDefault="00EE37F7" w:rsidP="00981EAA">
            <w:pPr>
              <w:pStyle w:val="Default"/>
              <w:jc w:val="center"/>
              <w:rPr>
                <w:del w:id="7271" w:author="Windows User" w:date="2019-09-19T04:16:00Z"/>
                <w:color w:val="auto"/>
                <w:sz w:val="22"/>
                <w:szCs w:val="22"/>
              </w:rPr>
            </w:pPr>
            <w:del w:id="7272" w:author="Windows User" w:date="2019-09-19T04:16:00Z">
              <w:r w:rsidRPr="006A0BE8" w:rsidDel="00E14759">
                <w:rPr>
                  <w:color w:val="auto"/>
                  <w:sz w:val="22"/>
                  <w:szCs w:val="22"/>
                </w:rPr>
                <w:delText>ZE</w:delText>
              </w:r>
              <w:bookmarkStart w:id="7273" w:name="_Toc23497329"/>
              <w:bookmarkStart w:id="7274" w:name="_Toc23553513"/>
              <w:bookmarkEnd w:id="7273"/>
              <w:bookmarkEnd w:id="7274"/>
            </w:del>
          </w:p>
        </w:tc>
        <w:tc>
          <w:tcPr>
            <w:tcW w:w="850" w:type="dxa"/>
          </w:tcPr>
          <w:p w14:paraId="3F2EA684" w14:textId="13987009" w:rsidR="007B2CA9" w:rsidRPr="006A0BE8" w:rsidDel="00E14759" w:rsidRDefault="00EE37F7" w:rsidP="00981EAA">
            <w:pPr>
              <w:pStyle w:val="Default"/>
              <w:jc w:val="center"/>
              <w:rPr>
                <w:del w:id="7275" w:author="Windows User" w:date="2019-09-19T04:16:00Z"/>
                <w:color w:val="auto"/>
                <w:sz w:val="22"/>
                <w:szCs w:val="22"/>
              </w:rPr>
            </w:pPr>
            <w:del w:id="7276" w:author="Windows User" w:date="2019-09-19T04:16:00Z">
              <w:r w:rsidRPr="006A0BE8" w:rsidDel="00E14759">
                <w:rPr>
                  <w:color w:val="auto"/>
                  <w:sz w:val="22"/>
                  <w:szCs w:val="22"/>
                </w:rPr>
                <w:delText>PS</w:delText>
              </w:r>
              <w:bookmarkStart w:id="7277" w:name="_Toc23497330"/>
              <w:bookmarkStart w:id="7278" w:name="_Toc23553514"/>
              <w:bookmarkEnd w:id="7277"/>
              <w:bookmarkEnd w:id="7278"/>
            </w:del>
          </w:p>
        </w:tc>
        <w:tc>
          <w:tcPr>
            <w:tcW w:w="851" w:type="dxa"/>
          </w:tcPr>
          <w:p w14:paraId="7BB6DE8E" w14:textId="0177680E" w:rsidR="007B2CA9" w:rsidRPr="006A0BE8" w:rsidDel="00E14759" w:rsidRDefault="00EE37F7" w:rsidP="00981EAA">
            <w:pPr>
              <w:pStyle w:val="Default"/>
              <w:jc w:val="center"/>
              <w:rPr>
                <w:del w:id="7279" w:author="Windows User" w:date="2019-09-19T04:16:00Z"/>
                <w:color w:val="auto"/>
                <w:sz w:val="22"/>
                <w:szCs w:val="22"/>
              </w:rPr>
            </w:pPr>
            <w:del w:id="7280" w:author="Windows User" w:date="2019-09-19T04:16:00Z">
              <w:r w:rsidRPr="006A0BE8" w:rsidDel="00E14759">
                <w:rPr>
                  <w:color w:val="auto"/>
                  <w:sz w:val="22"/>
                  <w:szCs w:val="22"/>
                </w:rPr>
                <w:delText>PS</w:delText>
              </w:r>
              <w:bookmarkStart w:id="7281" w:name="_Toc23497331"/>
              <w:bookmarkStart w:id="7282" w:name="_Toc23553515"/>
              <w:bookmarkEnd w:id="7281"/>
              <w:bookmarkEnd w:id="7282"/>
            </w:del>
          </w:p>
        </w:tc>
        <w:tc>
          <w:tcPr>
            <w:tcW w:w="850" w:type="dxa"/>
          </w:tcPr>
          <w:p w14:paraId="3184EE2A" w14:textId="0902821A" w:rsidR="007B2CA9" w:rsidRPr="006A0BE8" w:rsidDel="00E14759" w:rsidRDefault="00EE37F7" w:rsidP="00981EAA">
            <w:pPr>
              <w:pStyle w:val="Default"/>
              <w:jc w:val="center"/>
              <w:rPr>
                <w:del w:id="7283" w:author="Windows User" w:date="2019-09-19T04:16:00Z"/>
                <w:color w:val="auto"/>
                <w:sz w:val="22"/>
                <w:szCs w:val="22"/>
              </w:rPr>
            </w:pPr>
            <w:del w:id="7284" w:author="Windows User" w:date="2019-09-19T04:16:00Z">
              <w:r w:rsidRPr="006A0BE8" w:rsidDel="00E14759">
                <w:rPr>
                  <w:color w:val="auto"/>
                  <w:sz w:val="22"/>
                  <w:szCs w:val="22"/>
                </w:rPr>
                <w:delText>PB</w:delText>
              </w:r>
              <w:bookmarkStart w:id="7285" w:name="_Toc23497332"/>
              <w:bookmarkStart w:id="7286" w:name="_Toc23553516"/>
              <w:bookmarkEnd w:id="7285"/>
              <w:bookmarkEnd w:id="7286"/>
            </w:del>
          </w:p>
        </w:tc>
        <w:tc>
          <w:tcPr>
            <w:tcW w:w="851" w:type="dxa"/>
          </w:tcPr>
          <w:p w14:paraId="53B18F68" w14:textId="50328AFE" w:rsidR="007B2CA9" w:rsidRPr="006A0BE8" w:rsidDel="00E14759" w:rsidRDefault="00981EAA" w:rsidP="00981EAA">
            <w:pPr>
              <w:pStyle w:val="Default"/>
              <w:jc w:val="center"/>
              <w:rPr>
                <w:del w:id="7287" w:author="Windows User" w:date="2019-09-19T04:16:00Z"/>
                <w:color w:val="auto"/>
                <w:sz w:val="22"/>
                <w:szCs w:val="22"/>
              </w:rPr>
            </w:pPr>
            <w:del w:id="7288" w:author="Windows User" w:date="2019-09-19T04:16:00Z">
              <w:r w:rsidRPr="006A0BE8" w:rsidDel="00E14759">
                <w:rPr>
                  <w:color w:val="auto"/>
                  <w:sz w:val="22"/>
                  <w:szCs w:val="22"/>
                </w:rPr>
                <w:delText>PB</w:delText>
              </w:r>
              <w:bookmarkStart w:id="7289" w:name="_Toc23497333"/>
              <w:bookmarkStart w:id="7290" w:name="_Toc23553517"/>
              <w:bookmarkEnd w:id="7289"/>
              <w:bookmarkEnd w:id="7290"/>
            </w:del>
          </w:p>
        </w:tc>
        <w:bookmarkStart w:id="7291" w:name="_Toc23497334"/>
        <w:bookmarkStart w:id="7292" w:name="_Toc23553518"/>
        <w:bookmarkEnd w:id="7291"/>
        <w:bookmarkEnd w:id="7292"/>
      </w:tr>
      <w:tr w:rsidR="007B2CA9" w:rsidRPr="006A0BE8" w:rsidDel="00E14759" w14:paraId="5C8EB655" w14:textId="3B4F5F41" w:rsidTr="00335BD4">
        <w:trPr>
          <w:jc w:val="center"/>
          <w:del w:id="7293" w:author="Windows User" w:date="2019-09-19T04:16:00Z"/>
        </w:trPr>
        <w:tc>
          <w:tcPr>
            <w:tcW w:w="850" w:type="dxa"/>
          </w:tcPr>
          <w:p w14:paraId="2D874190" w14:textId="1F400B30" w:rsidR="007B2CA9" w:rsidRPr="006A0BE8" w:rsidDel="00E14759" w:rsidRDefault="00981EAA" w:rsidP="00981EAA">
            <w:pPr>
              <w:pStyle w:val="Default"/>
              <w:jc w:val="center"/>
              <w:rPr>
                <w:del w:id="7294" w:author="Windows User" w:date="2019-09-19T04:16:00Z"/>
                <w:b/>
                <w:color w:val="auto"/>
                <w:sz w:val="22"/>
                <w:szCs w:val="22"/>
              </w:rPr>
            </w:pPr>
            <w:del w:id="7295" w:author="Windows User" w:date="2019-09-19T04:16:00Z">
              <w:r w:rsidRPr="006A0BE8" w:rsidDel="00E14759">
                <w:rPr>
                  <w:b/>
                  <w:color w:val="auto"/>
                  <w:sz w:val="22"/>
                  <w:szCs w:val="22"/>
                </w:rPr>
                <w:delText>PM</w:delText>
              </w:r>
              <w:bookmarkStart w:id="7296" w:name="_Toc23497335"/>
              <w:bookmarkStart w:id="7297" w:name="_Toc23553519"/>
              <w:bookmarkEnd w:id="7296"/>
              <w:bookmarkEnd w:id="7297"/>
            </w:del>
          </w:p>
        </w:tc>
        <w:tc>
          <w:tcPr>
            <w:tcW w:w="709" w:type="dxa"/>
          </w:tcPr>
          <w:p w14:paraId="38EAEB75" w14:textId="6F9A4C49" w:rsidR="007B2CA9" w:rsidRPr="006A0BE8" w:rsidDel="00E14759" w:rsidRDefault="00981EAA" w:rsidP="00981EAA">
            <w:pPr>
              <w:pStyle w:val="Default"/>
              <w:jc w:val="center"/>
              <w:rPr>
                <w:del w:id="7298" w:author="Windows User" w:date="2019-09-19T04:16:00Z"/>
                <w:color w:val="auto"/>
                <w:sz w:val="22"/>
                <w:szCs w:val="22"/>
              </w:rPr>
            </w:pPr>
            <w:del w:id="7299" w:author="Windows User" w:date="2019-09-19T04:16:00Z">
              <w:r w:rsidRPr="006A0BE8" w:rsidDel="00E14759">
                <w:rPr>
                  <w:color w:val="auto"/>
                  <w:sz w:val="22"/>
                  <w:szCs w:val="22"/>
                </w:rPr>
                <w:delText>NS</w:delText>
              </w:r>
              <w:bookmarkStart w:id="7300" w:name="_Toc23497336"/>
              <w:bookmarkStart w:id="7301" w:name="_Toc23553520"/>
              <w:bookmarkEnd w:id="7300"/>
              <w:bookmarkEnd w:id="7301"/>
            </w:del>
          </w:p>
        </w:tc>
        <w:tc>
          <w:tcPr>
            <w:tcW w:w="850" w:type="dxa"/>
          </w:tcPr>
          <w:p w14:paraId="2757BF8C" w14:textId="3AA0564A" w:rsidR="007B2CA9" w:rsidRPr="006A0BE8" w:rsidDel="00E14759" w:rsidRDefault="00981EAA" w:rsidP="00981EAA">
            <w:pPr>
              <w:pStyle w:val="Default"/>
              <w:jc w:val="center"/>
              <w:rPr>
                <w:del w:id="7302" w:author="Windows User" w:date="2019-09-19T04:16:00Z"/>
                <w:color w:val="auto"/>
                <w:sz w:val="22"/>
                <w:szCs w:val="22"/>
              </w:rPr>
            </w:pPr>
            <w:del w:id="7303" w:author="Windows User" w:date="2019-09-19T04:16:00Z">
              <w:r w:rsidRPr="006A0BE8" w:rsidDel="00E14759">
                <w:rPr>
                  <w:color w:val="auto"/>
                  <w:sz w:val="22"/>
                  <w:szCs w:val="22"/>
                </w:rPr>
                <w:delText>ZE</w:delText>
              </w:r>
              <w:bookmarkStart w:id="7304" w:name="_Toc23497337"/>
              <w:bookmarkStart w:id="7305" w:name="_Toc23553521"/>
              <w:bookmarkEnd w:id="7304"/>
              <w:bookmarkEnd w:id="7305"/>
            </w:del>
          </w:p>
        </w:tc>
        <w:tc>
          <w:tcPr>
            <w:tcW w:w="851" w:type="dxa"/>
          </w:tcPr>
          <w:p w14:paraId="6C5C21BE" w14:textId="0EE842E5" w:rsidR="007B2CA9" w:rsidRPr="006A0BE8" w:rsidDel="00E14759" w:rsidRDefault="00EE37F7" w:rsidP="00981EAA">
            <w:pPr>
              <w:pStyle w:val="Default"/>
              <w:jc w:val="center"/>
              <w:rPr>
                <w:del w:id="7306" w:author="Windows User" w:date="2019-09-19T04:16:00Z"/>
                <w:color w:val="auto"/>
                <w:sz w:val="22"/>
                <w:szCs w:val="22"/>
              </w:rPr>
            </w:pPr>
            <w:del w:id="7307" w:author="Windows User" w:date="2019-09-19T04:16:00Z">
              <w:r w:rsidRPr="006A0BE8" w:rsidDel="00E14759">
                <w:rPr>
                  <w:color w:val="auto"/>
                  <w:sz w:val="22"/>
                  <w:szCs w:val="22"/>
                </w:rPr>
                <w:delText>PS</w:delText>
              </w:r>
              <w:bookmarkStart w:id="7308" w:name="_Toc23497338"/>
              <w:bookmarkStart w:id="7309" w:name="_Toc23553522"/>
              <w:bookmarkEnd w:id="7308"/>
              <w:bookmarkEnd w:id="7309"/>
            </w:del>
          </w:p>
        </w:tc>
        <w:tc>
          <w:tcPr>
            <w:tcW w:w="850" w:type="dxa"/>
          </w:tcPr>
          <w:p w14:paraId="25876598" w14:textId="624A47E2" w:rsidR="007B2CA9" w:rsidRPr="006A0BE8" w:rsidDel="00E14759" w:rsidRDefault="00EE37F7" w:rsidP="00981EAA">
            <w:pPr>
              <w:pStyle w:val="Default"/>
              <w:jc w:val="center"/>
              <w:rPr>
                <w:del w:id="7310" w:author="Windows User" w:date="2019-09-19T04:16:00Z"/>
                <w:color w:val="auto"/>
                <w:sz w:val="22"/>
                <w:szCs w:val="22"/>
              </w:rPr>
            </w:pPr>
            <w:del w:id="7311" w:author="Windows User" w:date="2019-09-19T04:16:00Z">
              <w:r w:rsidRPr="006A0BE8" w:rsidDel="00E14759">
                <w:rPr>
                  <w:color w:val="auto"/>
                  <w:sz w:val="22"/>
                  <w:szCs w:val="22"/>
                </w:rPr>
                <w:delText>PM</w:delText>
              </w:r>
              <w:bookmarkStart w:id="7312" w:name="_Toc23497339"/>
              <w:bookmarkStart w:id="7313" w:name="_Toc23553523"/>
              <w:bookmarkEnd w:id="7312"/>
              <w:bookmarkEnd w:id="7313"/>
            </w:del>
          </w:p>
        </w:tc>
        <w:tc>
          <w:tcPr>
            <w:tcW w:w="851" w:type="dxa"/>
          </w:tcPr>
          <w:p w14:paraId="56513D87" w14:textId="6A8835C0" w:rsidR="007B2CA9" w:rsidRPr="006A0BE8" w:rsidDel="00E14759" w:rsidRDefault="00EE37F7" w:rsidP="00981EAA">
            <w:pPr>
              <w:pStyle w:val="Default"/>
              <w:jc w:val="center"/>
              <w:rPr>
                <w:del w:id="7314" w:author="Windows User" w:date="2019-09-19T04:16:00Z"/>
                <w:color w:val="auto"/>
                <w:sz w:val="22"/>
                <w:szCs w:val="22"/>
              </w:rPr>
            </w:pPr>
            <w:del w:id="7315" w:author="Windows User" w:date="2019-09-19T04:16:00Z">
              <w:r w:rsidRPr="006A0BE8" w:rsidDel="00E14759">
                <w:rPr>
                  <w:color w:val="auto"/>
                  <w:sz w:val="22"/>
                  <w:szCs w:val="22"/>
                </w:rPr>
                <w:delText>PB</w:delText>
              </w:r>
              <w:bookmarkStart w:id="7316" w:name="_Toc23497340"/>
              <w:bookmarkStart w:id="7317" w:name="_Toc23553524"/>
              <w:bookmarkEnd w:id="7316"/>
              <w:bookmarkEnd w:id="7317"/>
            </w:del>
          </w:p>
        </w:tc>
        <w:tc>
          <w:tcPr>
            <w:tcW w:w="850" w:type="dxa"/>
          </w:tcPr>
          <w:p w14:paraId="05B23E8F" w14:textId="6747C302" w:rsidR="007B2CA9" w:rsidRPr="006A0BE8" w:rsidDel="00E14759" w:rsidRDefault="00EE37F7" w:rsidP="00981EAA">
            <w:pPr>
              <w:pStyle w:val="Default"/>
              <w:jc w:val="center"/>
              <w:rPr>
                <w:del w:id="7318" w:author="Windows User" w:date="2019-09-19T04:16:00Z"/>
                <w:color w:val="auto"/>
                <w:sz w:val="22"/>
                <w:szCs w:val="22"/>
              </w:rPr>
            </w:pPr>
            <w:del w:id="7319" w:author="Windows User" w:date="2019-09-19T04:16:00Z">
              <w:r w:rsidRPr="006A0BE8" w:rsidDel="00E14759">
                <w:rPr>
                  <w:color w:val="auto"/>
                  <w:sz w:val="22"/>
                  <w:szCs w:val="22"/>
                </w:rPr>
                <w:delText>PB</w:delText>
              </w:r>
              <w:bookmarkStart w:id="7320" w:name="_Toc23497341"/>
              <w:bookmarkStart w:id="7321" w:name="_Toc23553525"/>
              <w:bookmarkEnd w:id="7320"/>
              <w:bookmarkEnd w:id="7321"/>
            </w:del>
          </w:p>
        </w:tc>
        <w:tc>
          <w:tcPr>
            <w:tcW w:w="851" w:type="dxa"/>
          </w:tcPr>
          <w:p w14:paraId="2216B79D" w14:textId="726C2EE1" w:rsidR="007B2CA9" w:rsidRPr="006A0BE8" w:rsidDel="00E14759" w:rsidRDefault="00981EAA" w:rsidP="00981EAA">
            <w:pPr>
              <w:pStyle w:val="Default"/>
              <w:jc w:val="center"/>
              <w:rPr>
                <w:del w:id="7322" w:author="Windows User" w:date="2019-09-19T04:16:00Z"/>
                <w:color w:val="auto"/>
                <w:sz w:val="22"/>
                <w:szCs w:val="22"/>
              </w:rPr>
            </w:pPr>
            <w:del w:id="7323" w:author="Windows User" w:date="2019-09-19T04:16:00Z">
              <w:r w:rsidRPr="006A0BE8" w:rsidDel="00E14759">
                <w:rPr>
                  <w:color w:val="auto"/>
                  <w:sz w:val="22"/>
                  <w:szCs w:val="22"/>
                </w:rPr>
                <w:delText>PB</w:delText>
              </w:r>
              <w:bookmarkStart w:id="7324" w:name="_Toc23497342"/>
              <w:bookmarkStart w:id="7325" w:name="_Toc23553526"/>
              <w:bookmarkEnd w:id="7324"/>
              <w:bookmarkEnd w:id="7325"/>
            </w:del>
          </w:p>
        </w:tc>
        <w:bookmarkStart w:id="7326" w:name="_Toc23497343"/>
        <w:bookmarkStart w:id="7327" w:name="_Toc23553527"/>
        <w:bookmarkEnd w:id="7326"/>
        <w:bookmarkEnd w:id="7327"/>
      </w:tr>
      <w:tr w:rsidR="007B2CA9" w:rsidRPr="006A0BE8" w:rsidDel="00E14759" w14:paraId="3FE58705" w14:textId="559B8963" w:rsidTr="00335BD4">
        <w:trPr>
          <w:jc w:val="center"/>
          <w:del w:id="7328" w:author="Windows User" w:date="2019-09-19T04:16:00Z"/>
        </w:trPr>
        <w:tc>
          <w:tcPr>
            <w:tcW w:w="850" w:type="dxa"/>
          </w:tcPr>
          <w:p w14:paraId="69F5D2D6" w14:textId="59459965" w:rsidR="007B2CA9" w:rsidRPr="006A0BE8" w:rsidDel="00E14759" w:rsidRDefault="00981EAA" w:rsidP="00981EAA">
            <w:pPr>
              <w:pStyle w:val="Default"/>
              <w:jc w:val="center"/>
              <w:rPr>
                <w:del w:id="7329" w:author="Windows User" w:date="2019-09-19T04:16:00Z"/>
                <w:b/>
                <w:color w:val="auto"/>
                <w:sz w:val="22"/>
                <w:szCs w:val="22"/>
              </w:rPr>
            </w:pPr>
            <w:del w:id="7330" w:author="Windows User" w:date="2019-09-19T04:16:00Z">
              <w:r w:rsidRPr="006A0BE8" w:rsidDel="00E14759">
                <w:rPr>
                  <w:b/>
                  <w:color w:val="auto"/>
                  <w:sz w:val="22"/>
                  <w:szCs w:val="22"/>
                </w:rPr>
                <w:delText>PB</w:delText>
              </w:r>
              <w:bookmarkStart w:id="7331" w:name="_Toc23497344"/>
              <w:bookmarkStart w:id="7332" w:name="_Toc23553528"/>
              <w:bookmarkEnd w:id="7331"/>
              <w:bookmarkEnd w:id="7332"/>
            </w:del>
          </w:p>
        </w:tc>
        <w:tc>
          <w:tcPr>
            <w:tcW w:w="709" w:type="dxa"/>
          </w:tcPr>
          <w:p w14:paraId="16A65488" w14:textId="40363313" w:rsidR="007B2CA9" w:rsidRPr="006A0BE8" w:rsidDel="00E14759" w:rsidRDefault="00981EAA" w:rsidP="00981EAA">
            <w:pPr>
              <w:pStyle w:val="Default"/>
              <w:jc w:val="center"/>
              <w:rPr>
                <w:del w:id="7333" w:author="Windows User" w:date="2019-09-19T04:16:00Z"/>
                <w:color w:val="auto"/>
                <w:sz w:val="22"/>
                <w:szCs w:val="22"/>
              </w:rPr>
            </w:pPr>
            <w:del w:id="7334" w:author="Windows User" w:date="2019-09-19T04:16:00Z">
              <w:r w:rsidRPr="006A0BE8" w:rsidDel="00E14759">
                <w:rPr>
                  <w:color w:val="auto"/>
                  <w:sz w:val="22"/>
                  <w:szCs w:val="22"/>
                </w:rPr>
                <w:delText>ZE</w:delText>
              </w:r>
              <w:bookmarkStart w:id="7335" w:name="_Toc23497345"/>
              <w:bookmarkStart w:id="7336" w:name="_Toc23553529"/>
              <w:bookmarkEnd w:id="7335"/>
              <w:bookmarkEnd w:id="7336"/>
            </w:del>
          </w:p>
        </w:tc>
        <w:tc>
          <w:tcPr>
            <w:tcW w:w="850" w:type="dxa"/>
          </w:tcPr>
          <w:p w14:paraId="06059165" w14:textId="3D3959D2" w:rsidR="007B2CA9" w:rsidRPr="006A0BE8" w:rsidDel="00E14759" w:rsidRDefault="00981EAA" w:rsidP="00981EAA">
            <w:pPr>
              <w:pStyle w:val="Default"/>
              <w:jc w:val="center"/>
              <w:rPr>
                <w:del w:id="7337" w:author="Windows User" w:date="2019-09-19T04:16:00Z"/>
                <w:color w:val="auto"/>
                <w:sz w:val="22"/>
                <w:szCs w:val="22"/>
              </w:rPr>
            </w:pPr>
            <w:del w:id="7338" w:author="Windows User" w:date="2019-09-19T04:16:00Z">
              <w:r w:rsidRPr="006A0BE8" w:rsidDel="00E14759">
                <w:rPr>
                  <w:color w:val="auto"/>
                  <w:sz w:val="22"/>
                  <w:szCs w:val="22"/>
                </w:rPr>
                <w:delText>PS</w:delText>
              </w:r>
              <w:bookmarkStart w:id="7339" w:name="_Toc23497346"/>
              <w:bookmarkStart w:id="7340" w:name="_Toc23553530"/>
              <w:bookmarkEnd w:id="7339"/>
              <w:bookmarkEnd w:id="7340"/>
            </w:del>
          </w:p>
        </w:tc>
        <w:tc>
          <w:tcPr>
            <w:tcW w:w="851" w:type="dxa"/>
          </w:tcPr>
          <w:p w14:paraId="1EA774B5" w14:textId="5C47835A" w:rsidR="007B2CA9" w:rsidRPr="006A0BE8" w:rsidDel="00E14759" w:rsidRDefault="00981EAA" w:rsidP="00981EAA">
            <w:pPr>
              <w:pStyle w:val="Default"/>
              <w:jc w:val="center"/>
              <w:rPr>
                <w:del w:id="7341" w:author="Windows User" w:date="2019-09-19T04:16:00Z"/>
                <w:color w:val="auto"/>
                <w:sz w:val="22"/>
                <w:szCs w:val="22"/>
              </w:rPr>
            </w:pPr>
            <w:del w:id="7342" w:author="Windows User" w:date="2019-09-19T04:16:00Z">
              <w:r w:rsidRPr="006A0BE8" w:rsidDel="00E14759">
                <w:rPr>
                  <w:color w:val="auto"/>
                  <w:sz w:val="22"/>
                  <w:szCs w:val="22"/>
                </w:rPr>
                <w:delText>PM</w:delText>
              </w:r>
              <w:bookmarkStart w:id="7343" w:name="_Toc23497347"/>
              <w:bookmarkStart w:id="7344" w:name="_Toc23553531"/>
              <w:bookmarkEnd w:id="7343"/>
              <w:bookmarkEnd w:id="7344"/>
            </w:del>
          </w:p>
        </w:tc>
        <w:tc>
          <w:tcPr>
            <w:tcW w:w="850" w:type="dxa"/>
          </w:tcPr>
          <w:p w14:paraId="19351341" w14:textId="5A5626CD" w:rsidR="007B2CA9" w:rsidRPr="006A0BE8" w:rsidDel="00E14759" w:rsidRDefault="00981EAA" w:rsidP="00EE37F7">
            <w:pPr>
              <w:pStyle w:val="Default"/>
              <w:jc w:val="center"/>
              <w:rPr>
                <w:del w:id="7345" w:author="Windows User" w:date="2019-09-19T04:16:00Z"/>
                <w:color w:val="auto"/>
                <w:sz w:val="22"/>
                <w:szCs w:val="22"/>
              </w:rPr>
            </w:pPr>
            <w:del w:id="7346" w:author="Windows User" w:date="2019-09-19T04:16:00Z">
              <w:r w:rsidRPr="006A0BE8" w:rsidDel="00E14759">
                <w:rPr>
                  <w:color w:val="auto"/>
                  <w:sz w:val="22"/>
                  <w:szCs w:val="22"/>
                </w:rPr>
                <w:delText>PB</w:delText>
              </w:r>
              <w:bookmarkStart w:id="7347" w:name="_Toc23497348"/>
              <w:bookmarkStart w:id="7348" w:name="_Toc23553532"/>
              <w:bookmarkEnd w:id="7347"/>
              <w:bookmarkEnd w:id="7348"/>
            </w:del>
          </w:p>
        </w:tc>
        <w:tc>
          <w:tcPr>
            <w:tcW w:w="851" w:type="dxa"/>
          </w:tcPr>
          <w:p w14:paraId="243073BD" w14:textId="55221986" w:rsidR="007B2CA9" w:rsidRPr="006A0BE8" w:rsidDel="00E14759" w:rsidRDefault="00981EAA" w:rsidP="00EE37F7">
            <w:pPr>
              <w:pStyle w:val="Default"/>
              <w:jc w:val="center"/>
              <w:rPr>
                <w:del w:id="7349" w:author="Windows User" w:date="2019-09-19T04:16:00Z"/>
                <w:color w:val="auto"/>
                <w:sz w:val="22"/>
                <w:szCs w:val="22"/>
              </w:rPr>
            </w:pPr>
            <w:del w:id="7350" w:author="Windows User" w:date="2019-09-19T04:16:00Z">
              <w:r w:rsidRPr="006A0BE8" w:rsidDel="00E14759">
                <w:rPr>
                  <w:color w:val="auto"/>
                  <w:sz w:val="22"/>
                  <w:szCs w:val="22"/>
                </w:rPr>
                <w:delText>PB</w:delText>
              </w:r>
              <w:bookmarkStart w:id="7351" w:name="_Toc23497349"/>
              <w:bookmarkStart w:id="7352" w:name="_Toc23553533"/>
              <w:bookmarkEnd w:id="7351"/>
              <w:bookmarkEnd w:id="7352"/>
            </w:del>
          </w:p>
        </w:tc>
        <w:tc>
          <w:tcPr>
            <w:tcW w:w="850" w:type="dxa"/>
          </w:tcPr>
          <w:p w14:paraId="71D4EC4E" w14:textId="06C7FE6C" w:rsidR="007B2CA9" w:rsidRPr="006A0BE8" w:rsidDel="00E14759" w:rsidRDefault="00981EAA" w:rsidP="00EE37F7">
            <w:pPr>
              <w:pStyle w:val="Default"/>
              <w:jc w:val="center"/>
              <w:rPr>
                <w:del w:id="7353" w:author="Windows User" w:date="2019-09-19T04:16:00Z"/>
                <w:color w:val="auto"/>
                <w:sz w:val="22"/>
                <w:szCs w:val="22"/>
              </w:rPr>
            </w:pPr>
            <w:del w:id="7354" w:author="Windows User" w:date="2019-09-19T04:16:00Z">
              <w:r w:rsidRPr="006A0BE8" w:rsidDel="00E14759">
                <w:rPr>
                  <w:color w:val="auto"/>
                  <w:sz w:val="22"/>
                  <w:szCs w:val="22"/>
                </w:rPr>
                <w:delText>PB</w:delText>
              </w:r>
              <w:bookmarkStart w:id="7355" w:name="_Toc23497350"/>
              <w:bookmarkStart w:id="7356" w:name="_Toc23553534"/>
              <w:bookmarkEnd w:id="7355"/>
              <w:bookmarkEnd w:id="7356"/>
            </w:del>
          </w:p>
        </w:tc>
        <w:tc>
          <w:tcPr>
            <w:tcW w:w="851" w:type="dxa"/>
          </w:tcPr>
          <w:p w14:paraId="107A5397" w14:textId="3751BBB9" w:rsidR="007B2CA9" w:rsidRPr="006A0BE8" w:rsidDel="00E14759" w:rsidRDefault="00981EAA" w:rsidP="00981EAA">
            <w:pPr>
              <w:pStyle w:val="Default"/>
              <w:jc w:val="center"/>
              <w:rPr>
                <w:del w:id="7357" w:author="Windows User" w:date="2019-09-19T04:16:00Z"/>
                <w:color w:val="auto"/>
                <w:sz w:val="22"/>
                <w:szCs w:val="22"/>
              </w:rPr>
            </w:pPr>
            <w:del w:id="7358" w:author="Windows User" w:date="2019-09-19T04:16:00Z">
              <w:r w:rsidRPr="006A0BE8" w:rsidDel="00E14759">
                <w:rPr>
                  <w:color w:val="auto"/>
                  <w:sz w:val="22"/>
                  <w:szCs w:val="22"/>
                </w:rPr>
                <w:delText>PB</w:delText>
              </w:r>
              <w:bookmarkStart w:id="7359" w:name="_Toc23497351"/>
              <w:bookmarkStart w:id="7360" w:name="_Toc23553535"/>
              <w:bookmarkEnd w:id="7359"/>
              <w:bookmarkEnd w:id="7360"/>
            </w:del>
          </w:p>
        </w:tc>
        <w:bookmarkStart w:id="7361" w:name="_Toc23497352"/>
        <w:bookmarkStart w:id="7362" w:name="_Toc23553536"/>
        <w:bookmarkEnd w:id="7361"/>
        <w:bookmarkEnd w:id="7362"/>
      </w:tr>
    </w:tbl>
    <w:p w14:paraId="0A31CB02" w14:textId="4AF28B5B" w:rsidR="002931AA" w:rsidRPr="006A0BE8" w:rsidDel="00E14759" w:rsidRDefault="002931AA" w:rsidP="007620D8">
      <w:pPr>
        <w:pStyle w:val="Default"/>
        <w:spacing w:line="360" w:lineRule="auto"/>
        <w:ind w:firstLine="426"/>
        <w:jc w:val="both"/>
        <w:rPr>
          <w:del w:id="7363" w:author="Windows User" w:date="2019-09-19T04:16:00Z"/>
          <w:color w:val="auto"/>
        </w:rPr>
      </w:pPr>
      <w:bookmarkStart w:id="7364" w:name="_Toc23497353"/>
      <w:bookmarkStart w:id="7365" w:name="_Toc23553537"/>
      <w:bookmarkEnd w:id="7364"/>
      <w:bookmarkEnd w:id="7365"/>
    </w:p>
    <w:p w14:paraId="68E869D5" w14:textId="02EAD9B6" w:rsidR="007B2CA9" w:rsidRPr="006A0BE8" w:rsidDel="00E14759" w:rsidRDefault="002931AA" w:rsidP="002931AA">
      <w:pPr>
        <w:spacing w:after="160" w:line="259" w:lineRule="auto"/>
        <w:jc w:val="left"/>
        <w:rPr>
          <w:del w:id="7366" w:author="Windows User" w:date="2019-09-19T04:16:00Z"/>
          <w:rFonts w:cs="Times New Roman"/>
          <w:szCs w:val="24"/>
        </w:rPr>
      </w:pPr>
      <w:del w:id="7367" w:author="Windows User" w:date="2019-09-19T04:16:00Z">
        <w:r w:rsidRPr="006A0BE8" w:rsidDel="00E14759">
          <w:rPr>
            <w:rFonts w:cs="Times New Roman"/>
          </w:rPr>
          <w:br w:type="page"/>
        </w:r>
      </w:del>
    </w:p>
    <w:p w14:paraId="769E0ACF" w14:textId="7921C6F2" w:rsidR="002931AA" w:rsidRPr="006A0BE8" w:rsidDel="00E14759" w:rsidRDefault="007620D8" w:rsidP="002931AA">
      <w:pPr>
        <w:pStyle w:val="ListParagraph"/>
        <w:numPr>
          <w:ilvl w:val="0"/>
          <w:numId w:val="35"/>
        </w:numPr>
        <w:ind w:left="426"/>
        <w:rPr>
          <w:del w:id="7368" w:author="Windows User" w:date="2019-09-19T04:16:00Z"/>
          <w:rFonts w:cs="Times New Roman"/>
          <w:sz w:val="22"/>
        </w:rPr>
      </w:pPr>
      <w:del w:id="7369" w:author="Windows User" w:date="2019-09-19T04:16:00Z">
        <w:r w:rsidRPr="006A0BE8" w:rsidDel="00E14759">
          <w:rPr>
            <w:rFonts w:cs="Times New Roman"/>
            <w:sz w:val="22"/>
          </w:rPr>
          <w:delText>Defuzzifikasi</w:delText>
        </w:r>
        <w:bookmarkStart w:id="7370" w:name="_Toc23497354"/>
        <w:bookmarkStart w:id="7371" w:name="_Toc23553538"/>
        <w:bookmarkEnd w:id="7370"/>
        <w:bookmarkEnd w:id="7371"/>
      </w:del>
    </w:p>
    <w:p w14:paraId="4F96AC3B" w14:textId="0E47B70B" w:rsidR="002931AA" w:rsidRPr="006A0BE8" w:rsidDel="00E14759" w:rsidRDefault="002931AA" w:rsidP="002931AA">
      <w:pPr>
        <w:pStyle w:val="ListParagraph"/>
        <w:ind w:left="426"/>
        <w:rPr>
          <w:del w:id="7372" w:author="Windows User" w:date="2019-09-19T04:16:00Z"/>
          <w:rFonts w:eastAsia="Times New Roman" w:cs="Times New Roman"/>
          <w:szCs w:val="24"/>
        </w:rPr>
      </w:pPr>
      <w:del w:id="7373" w:author="Windows User" w:date="2019-09-19T04:16:00Z">
        <w:r w:rsidRPr="006A0BE8" w:rsidDel="00E14759">
          <w:rPr>
            <w:rFonts w:eastAsia="Times New Roman" w:cs="Times New Roman"/>
            <w:szCs w:val="24"/>
          </w:rPr>
          <w:delText xml:space="preserve">Defuzzifikasi adalah suatu himpunan </w:delText>
        </w:r>
      </w:del>
      <w:del w:id="7374" w:author="Windows User" w:date="2019-09-14T03:53:00Z">
        <w:r w:rsidRPr="006A0BE8" w:rsidDel="00451BA0">
          <w:rPr>
            <w:rFonts w:eastAsia="Times New Roman" w:cs="Times New Roman"/>
            <w:szCs w:val="24"/>
          </w:rPr>
          <w:delText>fuzzy</w:delText>
        </w:r>
      </w:del>
      <w:del w:id="7375" w:author="Windows User" w:date="2019-09-19T04:16:00Z">
        <w:r w:rsidRPr="006A0BE8" w:rsidDel="00E14759">
          <w:rPr>
            <w:rFonts w:eastAsia="Times New Roman" w:cs="Times New Roman"/>
            <w:szCs w:val="24"/>
          </w:rPr>
          <w:delText xml:space="preserve"> yang diperoleh dari perhitungan kombinasi </w:delText>
        </w:r>
        <w:r w:rsidRPr="006A0BE8" w:rsidDel="00E14759">
          <w:rPr>
            <w:rFonts w:eastAsia="Times New Roman" w:cs="Times New Roman"/>
            <w:i/>
            <w:szCs w:val="24"/>
          </w:rPr>
          <w:delText>control rule base</w:delText>
        </w:r>
        <w:r w:rsidRPr="006A0BE8" w:rsidDel="00E14759">
          <w:rPr>
            <w:rFonts w:eastAsia="Times New Roman" w:cs="Times New Roman"/>
            <w:szCs w:val="24"/>
          </w:rPr>
          <w:delText xml:space="preserve">, sedangkan output yang dihasilkan merupakan suatu bilangan pada domain himpunan </w:delText>
        </w:r>
      </w:del>
      <w:del w:id="7376" w:author="Windows User" w:date="2019-09-14T03:53:00Z">
        <w:r w:rsidRPr="006A0BE8" w:rsidDel="00451BA0">
          <w:rPr>
            <w:rFonts w:eastAsia="Times New Roman" w:cs="Times New Roman"/>
            <w:szCs w:val="24"/>
          </w:rPr>
          <w:delText>fuzzy</w:delText>
        </w:r>
      </w:del>
      <w:del w:id="7377" w:author="Windows User" w:date="2019-09-19T04:16:00Z">
        <w:r w:rsidRPr="006A0BE8" w:rsidDel="00E14759">
          <w:rPr>
            <w:rFonts w:eastAsia="Times New Roman" w:cs="Times New Roman"/>
            <w:szCs w:val="24"/>
          </w:rPr>
          <w:delText xml:space="preserve"> tersebut, sehingga jika diberikan suatu himpunan </w:delText>
        </w:r>
      </w:del>
      <w:del w:id="7378" w:author="Windows User" w:date="2019-09-14T03:53:00Z">
        <w:r w:rsidRPr="006A0BE8" w:rsidDel="00451BA0">
          <w:rPr>
            <w:rFonts w:eastAsia="Times New Roman" w:cs="Times New Roman"/>
            <w:szCs w:val="24"/>
          </w:rPr>
          <w:delText>fuzzy</w:delText>
        </w:r>
      </w:del>
      <w:del w:id="7379" w:author="Windows User" w:date="2019-09-19T04:16:00Z">
        <w:r w:rsidRPr="006A0BE8" w:rsidDel="00E14759">
          <w:rPr>
            <w:rFonts w:eastAsia="Times New Roman" w:cs="Times New Roman"/>
            <w:szCs w:val="24"/>
          </w:rPr>
          <w:delText xml:space="preserve"> dalam range tertentu, maka harus dapat diambil suatu nilai crisp tertentu sebagai keluarannya.</w:delText>
        </w:r>
        <w:bookmarkStart w:id="7380" w:name="_Toc23497355"/>
        <w:bookmarkStart w:id="7381" w:name="_Toc23553539"/>
        <w:bookmarkEnd w:id="7380"/>
        <w:bookmarkEnd w:id="7381"/>
      </w:del>
    </w:p>
    <w:p w14:paraId="1BAB2387" w14:textId="5B193437" w:rsidR="00650E8D" w:rsidRPr="006A0BE8" w:rsidDel="00E14759" w:rsidRDefault="00650E8D" w:rsidP="002931AA">
      <w:pPr>
        <w:pStyle w:val="ListParagraph"/>
        <w:ind w:left="426"/>
        <w:rPr>
          <w:del w:id="7382" w:author="Windows User" w:date="2019-09-19T04:16:00Z"/>
          <w:rFonts w:cs="Times New Roman"/>
          <w:sz w:val="22"/>
        </w:rPr>
      </w:pPr>
      <m:oMathPara>
        <m:oMath>
          <m:r>
            <w:del w:id="7383" w:author="Windows User" w:date="2019-09-19T04:16:00Z">
              <w:rPr>
                <w:rFonts w:ascii="Cambria Math" w:hAnsi="Cambria Math" w:cs="Times New Roman"/>
                <w:sz w:val="22"/>
              </w:rPr>
              <m:t>Z</m:t>
            </w:del>
          </m:r>
          <m:r>
            <w:del w:id="7384" w:author="Windows User" w:date="2019-09-19T04:16:00Z">
              <m:rPr>
                <m:sty m:val="p"/>
              </m:rPr>
              <w:rPr>
                <w:rFonts w:ascii="Cambria Math" w:hAnsi="Cambria Math" w:cs="Times New Roman"/>
                <w:sz w:val="22"/>
              </w:rPr>
              <m:t>=</m:t>
            </w:del>
          </m:r>
          <m:f>
            <m:fPr>
              <m:ctrlPr>
                <w:del w:id="7385" w:author="Windows User" w:date="2019-09-19T04:16:00Z">
                  <w:rPr>
                    <w:rFonts w:ascii="Cambria Math" w:hAnsi="Cambria Math" w:cs="Times New Roman"/>
                    <w:sz w:val="22"/>
                  </w:rPr>
                </w:del>
              </m:ctrlPr>
            </m:fPr>
            <m:num>
              <m:sSub>
                <m:sSubPr>
                  <m:ctrlPr>
                    <w:del w:id="7386" w:author="Windows User" w:date="2019-09-19T04:16:00Z">
                      <w:rPr>
                        <w:rFonts w:ascii="Cambria Math" w:hAnsi="Cambria Math" w:cs="Times New Roman"/>
                        <w:i/>
                        <w:sz w:val="22"/>
                      </w:rPr>
                    </w:del>
                  </m:ctrlPr>
                </m:sSubPr>
                <m:e/>
                <m:sub>
                  <m:r>
                    <w:del w:id="7387" w:author="Windows User" w:date="2019-09-19T04:16:00Z">
                      <w:rPr>
                        <w:rFonts w:ascii="Cambria Math" w:hAnsi="Cambria Math" w:cs="Times New Roman"/>
                        <w:sz w:val="22"/>
                      </w:rPr>
                      <m:t xml:space="preserve"> </m:t>
                    </w:del>
                  </m:r>
                  <m:sSub>
                    <m:sSubPr>
                      <m:ctrlPr>
                        <w:del w:id="7388" w:author="Windows User" w:date="2019-09-19T04:16:00Z">
                          <w:rPr>
                            <w:rFonts w:ascii="Cambria Math" w:hAnsi="Cambria Math" w:cs="Times New Roman"/>
                            <w:i/>
                            <w:sz w:val="22"/>
                          </w:rPr>
                        </w:del>
                      </m:ctrlPr>
                    </m:sSubPr>
                    <m:e>
                      <m:r>
                        <w:del w:id="7389" w:author="Windows User" w:date="2019-09-19T04:16:00Z">
                          <w:rPr>
                            <w:rFonts w:ascii="Cambria Math" w:hAnsi="Cambria Math" w:cs="Times New Roman"/>
                            <w:sz w:val="22"/>
                          </w:rPr>
                          <m:t>(a</m:t>
                        </w:del>
                      </m:r>
                    </m:e>
                    <m:sub>
                      <m:r>
                        <w:del w:id="7390" w:author="Windows User" w:date="2019-09-19T04:16:00Z">
                          <w:rPr>
                            <w:rFonts w:ascii="Cambria Math" w:hAnsi="Cambria Math" w:cs="Times New Roman"/>
                            <w:sz w:val="22"/>
                          </w:rPr>
                          <m:t>pred1 .  z1)+</m:t>
                        </w:del>
                      </m:r>
                    </m:sub>
                  </m:sSub>
                  <m:sSub>
                    <m:sSubPr>
                      <m:ctrlPr>
                        <w:del w:id="7391" w:author="Windows User" w:date="2019-09-19T04:16:00Z">
                          <w:rPr>
                            <w:rFonts w:ascii="Cambria Math" w:hAnsi="Cambria Math" w:cs="Times New Roman"/>
                            <w:i/>
                            <w:sz w:val="22"/>
                          </w:rPr>
                        </w:del>
                      </m:ctrlPr>
                    </m:sSubPr>
                    <m:e>
                      <m:r>
                        <w:del w:id="7392" w:author="Windows User" w:date="2019-09-19T04:16:00Z">
                          <w:rPr>
                            <w:rFonts w:ascii="Cambria Math" w:hAnsi="Cambria Math" w:cs="Times New Roman"/>
                            <w:sz w:val="22"/>
                          </w:rPr>
                          <m:t>(a</m:t>
                        </w:del>
                      </m:r>
                    </m:e>
                    <m:sub>
                      <m:r>
                        <w:del w:id="7393" w:author="Windows User" w:date="2019-09-19T04:16:00Z">
                          <w:rPr>
                            <w:rFonts w:ascii="Cambria Math" w:hAnsi="Cambria Math" w:cs="Times New Roman"/>
                            <w:sz w:val="22"/>
                          </w:rPr>
                          <m:t>pred2 .  z2)+…+</m:t>
                        </w:del>
                      </m:r>
                    </m:sub>
                  </m:sSub>
                  <m:sSub>
                    <m:sSubPr>
                      <m:ctrlPr>
                        <w:del w:id="7394" w:author="Windows User" w:date="2019-09-19T04:16:00Z">
                          <w:rPr>
                            <w:rFonts w:ascii="Cambria Math" w:hAnsi="Cambria Math" w:cs="Times New Roman"/>
                            <w:i/>
                            <w:sz w:val="22"/>
                          </w:rPr>
                        </w:del>
                      </m:ctrlPr>
                    </m:sSubPr>
                    <m:e>
                      <m:r>
                        <w:del w:id="7395" w:author="Windows User" w:date="2019-09-19T04:16:00Z">
                          <w:rPr>
                            <w:rFonts w:ascii="Cambria Math" w:hAnsi="Cambria Math" w:cs="Times New Roman"/>
                            <w:sz w:val="22"/>
                          </w:rPr>
                          <m:t>(a</m:t>
                        </w:del>
                      </m:r>
                    </m:e>
                    <m:sub>
                      <m:r>
                        <w:del w:id="7396" w:author="Windows User" w:date="2019-09-19T04:16:00Z">
                          <w:rPr>
                            <w:rFonts w:ascii="Cambria Math" w:hAnsi="Cambria Math" w:cs="Times New Roman"/>
                            <w:sz w:val="22"/>
                          </w:rPr>
                          <m:t>pred .  zi)</m:t>
                        </w:del>
                      </m:r>
                    </m:sub>
                  </m:sSub>
                </m:sub>
              </m:sSub>
            </m:num>
            <m:den>
              <m:sSub>
                <m:sSubPr>
                  <m:ctrlPr>
                    <w:del w:id="7397" w:author="Windows User" w:date="2019-09-19T04:16:00Z">
                      <w:rPr>
                        <w:rFonts w:ascii="Cambria Math" w:hAnsi="Cambria Math" w:cs="Times New Roman"/>
                        <w:i/>
                        <w:sz w:val="22"/>
                      </w:rPr>
                    </w:del>
                  </m:ctrlPr>
                </m:sSubPr>
                <m:e>
                  <m:r>
                    <w:del w:id="7398" w:author="Windows User" w:date="2019-09-19T04:16:00Z">
                      <w:rPr>
                        <w:rFonts w:ascii="Cambria Math" w:hAnsi="Cambria Math" w:cs="Times New Roman"/>
                        <w:sz w:val="22"/>
                      </w:rPr>
                      <m:t>a</m:t>
                    </w:del>
                  </m:r>
                </m:e>
                <m:sub>
                  <m:r>
                    <w:del w:id="7399" w:author="Windows User" w:date="2019-09-19T04:16:00Z">
                      <w:rPr>
                        <w:rFonts w:ascii="Cambria Math" w:hAnsi="Cambria Math" w:cs="Times New Roman"/>
                        <w:sz w:val="22"/>
                      </w:rPr>
                      <m:t>pred1+</m:t>
                    </w:del>
                  </m:r>
                </m:sub>
              </m:sSub>
              <m:sSub>
                <m:sSubPr>
                  <m:ctrlPr>
                    <w:del w:id="7400" w:author="Windows User" w:date="2019-09-19T04:16:00Z">
                      <w:rPr>
                        <w:rFonts w:ascii="Cambria Math" w:hAnsi="Cambria Math" w:cs="Times New Roman"/>
                        <w:i/>
                        <w:sz w:val="22"/>
                      </w:rPr>
                    </w:del>
                  </m:ctrlPr>
                </m:sSubPr>
                <m:e>
                  <m:r>
                    <w:del w:id="7401" w:author="Windows User" w:date="2019-09-19T04:16:00Z">
                      <w:rPr>
                        <w:rFonts w:ascii="Cambria Math" w:hAnsi="Cambria Math" w:cs="Times New Roman"/>
                        <w:sz w:val="22"/>
                      </w:rPr>
                      <m:t>a</m:t>
                    </w:del>
                  </m:r>
                </m:e>
                <m:sub>
                  <m:r>
                    <w:del w:id="7402" w:author="Windows User" w:date="2019-09-19T04:16:00Z">
                      <w:rPr>
                        <w:rFonts w:ascii="Cambria Math" w:hAnsi="Cambria Math" w:cs="Times New Roman"/>
                        <w:sz w:val="22"/>
                      </w:rPr>
                      <m:t>pred1+</m:t>
                    </w:del>
                  </m:r>
                </m:sub>
              </m:sSub>
              <m:sSub>
                <m:sSubPr>
                  <m:ctrlPr>
                    <w:del w:id="7403" w:author="Windows User" w:date="2019-09-19T04:16:00Z">
                      <w:rPr>
                        <w:rFonts w:ascii="Cambria Math" w:hAnsi="Cambria Math" w:cs="Times New Roman"/>
                        <w:i/>
                        <w:sz w:val="22"/>
                      </w:rPr>
                    </w:del>
                  </m:ctrlPr>
                </m:sSubPr>
                <m:e>
                  <m:r>
                    <w:del w:id="7404" w:author="Windows User" w:date="2019-09-19T04:16:00Z">
                      <w:rPr>
                        <w:rFonts w:ascii="Cambria Math" w:hAnsi="Cambria Math" w:cs="Times New Roman"/>
                        <w:sz w:val="22"/>
                      </w:rPr>
                      <m:t>….+a</m:t>
                    </w:del>
                  </m:r>
                </m:e>
                <m:sub>
                  <m:r>
                    <w:del w:id="7405" w:author="Windows User" w:date="2019-09-19T04:16:00Z">
                      <w:rPr>
                        <w:rFonts w:ascii="Cambria Math" w:hAnsi="Cambria Math" w:cs="Times New Roman"/>
                        <w:sz w:val="22"/>
                      </w:rPr>
                      <m:t>predi</m:t>
                    </w:del>
                  </m:r>
                </m:sub>
              </m:sSub>
            </m:den>
          </m:f>
        </m:oMath>
      </m:oMathPara>
      <w:bookmarkStart w:id="7406" w:name="_Toc23497356"/>
      <w:bookmarkStart w:id="7407" w:name="_Toc23553540"/>
      <w:bookmarkEnd w:id="7406"/>
      <w:bookmarkEnd w:id="7407"/>
    </w:p>
    <w:p w14:paraId="0537E5B4" w14:textId="70F50BED" w:rsidR="002931AA" w:rsidRPr="006A0BE8" w:rsidDel="00E14759" w:rsidRDefault="002931AA" w:rsidP="002931AA">
      <w:pPr>
        <w:pStyle w:val="ListParagraph"/>
        <w:ind w:left="426"/>
        <w:rPr>
          <w:del w:id="7408" w:author="Windows User" w:date="2019-09-19T04:16:00Z"/>
          <w:rFonts w:cs="Times New Roman"/>
          <w:sz w:val="22"/>
        </w:rPr>
      </w:pPr>
      <w:bookmarkStart w:id="7409" w:name="_Toc23497357"/>
      <w:bookmarkStart w:id="7410" w:name="_Toc23553541"/>
      <w:bookmarkEnd w:id="7409"/>
      <w:bookmarkEnd w:id="7410"/>
    </w:p>
    <w:p w14:paraId="4329C5BD" w14:textId="2D2D6DD9" w:rsidR="00411AC3" w:rsidRPr="006A0BE8" w:rsidDel="00750347" w:rsidRDefault="005555BB">
      <w:pPr>
        <w:pStyle w:val="Heading3"/>
        <w:numPr>
          <w:ilvl w:val="2"/>
          <w:numId w:val="45"/>
        </w:numPr>
        <w:ind w:left="357" w:hanging="357"/>
        <w:rPr>
          <w:del w:id="7411" w:author="Windows User" w:date="2019-09-20T01:38:00Z"/>
          <w:rFonts w:cs="Times New Roman"/>
          <w:highlight w:val="yellow"/>
          <w:rPrChange w:id="7412" w:author="nova" w:date="2019-09-02T07:58:00Z">
            <w:rPr>
              <w:del w:id="7413" w:author="Windows User" w:date="2019-09-20T01:38:00Z"/>
            </w:rPr>
          </w:rPrChange>
        </w:rPr>
        <w:pPrChange w:id="7414" w:author="Windows User" w:date="2019-09-19T03:35:00Z">
          <w:pPr>
            <w:pStyle w:val="Heading3"/>
          </w:pPr>
        </w:pPrChange>
      </w:pPr>
      <w:del w:id="7415" w:author="Windows User" w:date="2019-09-20T01:38:00Z">
        <w:r w:rsidRPr="006A0BE8" w:rsidDel="00750347">
          <w:rPr>
            <w:rFonts w:cs="Times New Roman"/>
            <w:highlight w:val="yellow"/>
            <w:rPrChange w:id="7416" w:author="nova" w:date="2019-09-02T07:58:00Z">
              <w:rPr/>
            </w:rPrChange>
          </w:rPr>
          <w:delText>Metode PID pada aktuator</w:delText>
        </w:r>
        <w:bookmarkStart w:id="7417" w:name="_Toc23497358"/>
        <w:bookmarkStart w:id="7418" w:name="_Toc23553542"/>
        <w:bookmarkEnd w:id="7417"/>
        <w:bookmarkEnd w:id="7418"/>
      </w:del>
    </w:p>
    <w:p w14:paraId="520A72B0" w14:textId="653FD635" w:rsidR="00703896" w:rsidRPr="006A0BE8" w:rsidDel="00750347" w:rsidRDefault="00703896">
      <w:pPr>
        <w:pStyle w:val="Heading2"/>
        <w:numPr>
          <w:ilvl w:val="1"/>
          <w:numId w:val="45"/>
        </w:numPr>
        <w:ind w:left="357" w:hanging="357"/>
        <w:rPr>
          <w:del w:id="7419" w:author="Windows User" w:date="2019-09-20T01:38:00Z"/>
          <w:rFonts w:cs="Times New Roman"/>
        </w:rPr>
        <w:pPrChange w:id="7420" w:author="Windows User" w:date="2019-09-19T03:35:00Z">
          <w:pPr>
            <w:pStyle w:val="Heading2"/>
          </w:pPr>
        </w:pPrChange>
      </w:pPr>
      <w:del w:id="7421" w:author="Windows User" w:date="2019-09-20T01:38:00Z">
        <w:r w:rsidRPr="006A0BE8" w:rsidDel="00750347">
          <w:rPr>
            <w:rFonts w:cs="Times New Roman"/>
          </w:rPr>
          <w:delText>Uji Simulasi</w:delText>
        </w:r>
        <w:bookmarkStart w:id="7422" w:name="_Toc23497359"/>
        <w:bookmarkStart w:id="7423" w:name="_Toc23553543"/>
        <w:bookmarkEnd w:id="7422"/>
        <w:bookmarkEnd w:id="7423"/>
      </w:del>
    </w:p>
    <w:p w14:paraId="56022FA0" w14:textId="434C13F0" w:rsidR="00411AC3" w:rsidRPr="006A0BE8" w:rsidDel="00750347" w:rsidRDefault="00411AC3" w:rsidP="00411AC3">
      <w:pPr>
        <w:spacing w:after="0"/>
        <w:ind w:firstLine="709"/>
        <w:rPr>
          <w:del w:id="7424" w:author="Windows User" w:date="2019-09-20T01:38:00Z"/>
          <w:rFonts w:eastAsia="Times New Roman" w:cs="Times New Roman"/>
          <w:szCs w:val="24"/>
          <w:lang w:val="en-ID" w:eastAsia="id-ID"/>
        </w:rPr>
      </w:pPr>
      <w:del w:id="7425" w:author="Windows User" w:date="2019-09-20T01:38:00Z">
        <w:r w:rsidRPr="006A0BE8" w:rsidDel="00750347">
          <w:rPr>
            <w:rFonts w:eastAsia="Times New Roman" w:cs="Times New Roman"/>
            <w:szCs w:val="24"/>
            <w:lang w:val="id-ID" w:eastAsia="id-ID"/>
          </w:rPr>
          <w:delText xml:space="preserve">Simulasi menggunakan </w:delText>
        </w:r>
        <w:r w:rsidRPr="006A0BE8" w:rsidDel="00750347">
          <w:rPr>
            <w:rFonts w:eastAsia="Times New Roman" w:cs="Times New Roman"/>
            <w:i/>
            <w:szCs w:val="24"/>
            <w:lang w:val="en-ID" w:eastAsia="id-ID"/>
          </w:rPr>
          <w:delText>prototype</w:delText>
        </w:r>
        <w:r w:rsidRPr="006A0BE8" w:rsidDel="00750347">
          <w:rPr>
            <w:rFonts w:eastAsia="Times New Roman" w:cs="Times New Roman"/>
            <w:i/>
            <w:szCs w:val="24"/>
            <w:lang w:val="id-ID" w:eastAsia="id-ID"/>
          </w:rPr>
          <w:delText xml:space="preserve"> </w:delText>
        </w:r>
        <w:r w:rsidRPr="006A0BE8" w:rsidDel="00750347">
          <w:rPr>
            <w:rFonts w:eastAsia="Times New Roman" w:cs="Times New Roman"/>
            <w:szCs w:val="24"/>
            <w:lang w:val="en-ID" w:eastAsia="id-ID"/>
          </w:rPr>
          <w:delText>dan web digunakan untuk menampikan perhitungan</w:delText>
        </w:r>
        <w:r w:rsidRPr="006A0BE8" w:rsidDel="00750347">
          <w:rPr>
            <w:rFonts w:eastAsia="Times New Roman" w:cs="Times New Roman"/>
            <w:szCs w:val="24"/>
            <w:lang w:val="id-ID" w:eastAsia="id-ID"/>
          </w:rPr>
          <w:delText xml:space="preserve"> performansi sistem </w:delText>
        </w:r>
        <w:r w:rsidRPr="006A0BE8" w:rsidDel="00750347">
          <w:rPr>
            <w:rFonts w:eastAsia="Times New Roman" w:cs="Times New Roman"/>
            <w:szCs w:val="24"/>
            <w:lang w:val="en-ID" w:eastAsia="id-ID"/>
          </w:rPr>
          <w:delText xml:space="preserve">kontrol posisi pada panel surya. Hal ini dilakukan dengan cara membandingkan seberapa </w:delText>
        </w:r>
        <w:r w:rsidR="00CD6E7C" w:rsidRPr="006A0BE8" w:rsidDel="00750347">
          <w:rPr>
            <w:rFonts w:eastAsia="Times New Roman" w:cs="Times New Roman"/>
            <w:szCs w:val="24"/>
            <w:lang w:val="id-ID" w:eastAsia="id-ID"/>
          </w:rPr>
          <w:delText xml:space="preserve">kinerja dan </w:delText>
        </w:r>
        <w:r w:rsidR="00CD6E7C" w:rsidRPr="006A0BE8" w:rsidDel="00750347">
          <w:rPr>
            <w:rFonts w:eastAsia="Times New Roman" w:cs="Times New Roman"/>
            <w:i/>
            <w:szCs w:val="24"/>
            <w:lang w:val="id-ID" w:eastAsia="id-ID"/>
          </w:rPr>
          <w:delText xml:space="preserve">respons time </w:delText>
        </w:r>
        <w:r w:rsidR="00CD6E7C" w:rsidRPr="006A0BE8" w:rsidDel="00750347">
          <w:rPr>
            <w:rFonts w:eastAsia="Times New Roman" w:cs="Times New Roman"/>
            <w:szCs w:val="24"/>
            <w:lang w:val="id-ID" w:eastAsia="id-ID"/>
          </w:rPr>
          <w:delText xml:space="preserve">dari kedua solar tracker. </w:delText>
        </w:r>
        <w:r w:rsidRPr="006A0BE8" w:rsidDel="00750347">
          <w:rPr>
            <w:rFonts w:eastAsia="Times New Roman" w:cs="Times New Roman"/>
            <w:szCs w:val="24"/>
            <w:lang w:val="en-ID" w:eastAsia="id-ID"/>
          </w:rPr>
          <w:delText xml:space="preserve">Proses tersebut dapat dilihat langsung melalui web pada grafik setiap periode </w:delText>
        </w:r>
        <w:commentRangeStart w:id="7426"/>
        <w:r w:rsidRPr="006A0BE8" w:rsidDel="00750347">
          <w:rPr>
            <w:rFonts w:eastAsia="Times New Roman" w:cs="Times New Roman"/>
            <w:szCs w:val="24"/>
            <w:lang w:val="en-ID" w:eastAsia="id-ID"/>
          </w:rPr>
          <w:delText>waktu</w:delText>
        </w:r>
        <w:commentRangeEnd w:id="7426"/>
        <w:r w:rsidR="00DD7B26" w:rsidRPr="006A0BE8" w:rsidDel="00750347">
          <w:rPr>
            <w:rStyle w:val="CommentReference"/>
            <w:rFonts w:cs="Times New Roman"/>
          </w:rPr>
          <w:commentReference w:id="7426"/>
        </w:r>
        <w:r w:rsidRPr="006A0BE8" w:rsidDel="00750347">
          <w:rPr>
            <w:rFonts w:eastAsia="Times New Roman" w:cs="Times New Roman"/>
            <w:szCs w:val="24"/>
            <w:lang w:val="en-ID" w:eastAsia="id-ID"/>
          </w:rPr>
          <w:delText>.</w:delText>
        </w:r>
        <w:bookmarkStart w:id="7427" w:name="_Toc23497360"/>
        <w:bookmarkStart w:id="7428" w:name="_Toc23553544"/>
        <w:bookmarkEnd w:id="7427"/>
        <w:bookmarkEnd w:id="7428"/>
      </w:del>
    </w:p>
    <w:p w14:paraId="74B4AAD4" w14:textId="58A5BC72" w:rsidR="00703896" w:rsidRPr="006A0BE8" w:rsidDel="00750347" w:rsidRDefault="00703896" w:rsidP="00703896">
      <w:pPr>
        <w:rPr>
          <w:del w:id="7429" w:author="Windows User" w:date="2019-09-20T01:38:00Z"/>
          <w:rFonts w:cs="Times New Roman"/>
        </w:rPr>
      </w:pPr>
      <w:bookmarkStart w:id="7430" w:name="_Toc23497361"/>
      <w:bookmarkStart w:id="7431" w:name="_Toc23553545"/>
      <w:bookmarkEnd w:id="7430"/>
      <w:bookmarkEnd w:id="7431"/>
    </w:p>
    <w:p w14:paraId="3F49192E" w14:textId="23429CEC" w:rsidR="00310DF9" w:rsidRPr="006A0BE8" w:rsidDel="00750347" w:rsidRDefault="00757C1E" w:rsidP="00757C1E">
      <w:pPr>
        <w:spacing w:after="160" w:line="259" w:lineRule="auto"/>
        <w:jc w:val="left"/>
        <w:rPr>
          <w:del w:id="7432" w:author="Windows User" w:date="2019-09-20T01:38:00Z"/>
          <w:rFonts w:eastAsia="Times New Roman" w:cs="Times New Roman"/>
          <w:b/>
          <w:szCs w:val="32"/>
          <w:lang w:val="en-ID" w:eastAsia="id-ID"/>
        </w:rPr>
      </w:pPr>
      <w:del w:id="7433" w:author="Windows User" w:date="2019-09-20T01:38:00Z">
        <w:r w:rsidRPr="006A0BE8" w:rsidDel="00750347">
          <w:rPr>
            <w:rFonts w:eastAsia="Times New Roman" w:cs="Times New Roman"/>
            <w:b/>
            <w:szCs w:val="32"/>
            <w:lang w:val="en-ID" w:eastAsia="id-ID"/>
          </w:rPr>
          <w:br w:type="page"/>
        </w:r>
      </w:del>
    </w:p>
    <w:p w14:paraId="410EF3E0" w14:textId="4D8AC7B3" w:rsidR="0010463E" w:rsidRPr="006A0BE8" w:rsidDel="00750347" w:rsidRDefault="0010463E">
      <w:pPr>
        <w:pStyle w:val="Heading1"/>
        <w:numPr>
          <w:ilvl w:val="0"/>
          <w:numId w:val="45"/>
        </w:numPr>
        <w:ind w:left="426" w:hanging="426"/>
        <w:rPr>
          <w:del w:id="7434" w:author="Windows User" w:date="2019-09-20T01:38:00Z"/>
        </w:rPr>
        <w:sectPr w:rsidR="0010463E" w:rsidRPr="006A0BE8" w:rsidDel="00750347" w:rsidSect="00CF5B06">
          <w:pgSz w:w="11906" w:h="16838" w:code="9"/>
          <w:pgMar w:top="2268" w:right="1701" w:bottom="1701" w:left="2268" w:header="720" w:footer="720" w:gutter="0"/>
          <w:cols w:space="720"/>
          <w:titlePg/>
          <w:docGrid w:linePitch="360"/>
        </w:sectPr>
        <w:pPrChange w:id="7435" w:author="Windows User" w:date="2019-09-19T03:35:00Z">
          <w:pPr>
            <w:pStyle w:val="Heading1"/>
          </w:pPr>
        </w:pPrChange>
      </w:pPr>
    </w:p>
    <w:p w14:paraId="260E6B0D" w14:textId="6D895E5B" w:rsidR="00310DF9" w:rsidRPr="006A0BE8" w:rsidDel="00750347" w:rsidRDefault="00310DF9">
      <w:pPr>
        <w:pStyle w:val="Heading1"/>
        <w:numPr>
          <w:ilvl w:val="0"/>
          <w:numId w:val="45"/>
        </w:numPr>
        <w:ind w:left="426" w:hanging="426"/>
        <w:rPr>
          <w:del w:id="7436" w:author="Windows User" w:date="2019-09-20T01:37:00Z"/>
        </w:rPr>
        <w:pPrChange w:id="7437" w:author="Windows User" w:date="2019-09-19T03:35:00Z">
          <w:pPr>
            <w:pStyle w:val="Heading1"/>
          </w:pPr>
        </w:pPrChange>
      </w:pPr>
      <w:commentRangeStart w:id="7438"/>
      <w:del w:id="7439" w:author="Windows User" w:date="2019-09-20T01:37:00Z">
        <w:r w:rsidRPr="006A0BE8" w:rsidDel="00750347">
          <w:delText>HASIL DAN PEMBAHASAN</w:delText>
        </w:r>
        <w:commentRangeEnd w:id="7438"/>
        <w:r w:rsidR="00DD7B26" w:rsidRPr="006A0BE8" w:rsidDel="00750347">
          <w:rPr>
            <w:rStyle w:val="CommentReference"/>
            <w:rFonts w:eastAsiaTheme="minorHAnsi"/>
            <w:b w:val="0"/>
            <w:lang w:val="en-US" w:eastAsia="en-US"/>
          </w:rPr>
          <w:commentReference w:id="7438"/>
        </w:r>
        <w:bookmarkStart w:id="7440" w:name="_Toc23497362"/>
        <w:bookmarkStart w:id="7441" w:name="_Toc23553546"/>
        <w:bookmarkEnd w:id="7440"/>
        <w:bookmarkEnd w:id="7441"/>
      </w:del>
    </w:p>
    <w:p w14:paraId="35EB113B" w14:textId="062EB948" w:rsidR="001631D5" w:rsidRPr="006A0BE8" w:rsidDel="00750347" w:rsidRDefault="001631D5" w:rsidP="001631D5">
      <w:pPr>
        <w:rPr>
          <w:del w:id="7442" w:author="Windows User" w:date="2019-09-20T01:37:00Z"/>
          <w:rFonts w:cs="Times New Roman"/>
          <w:lang w:val="en-ID" w:eastAsia="id-ID"/>
        </w:rPr>
      </w:pPr>
      <w:bookmarkStart w:id="7443" w:name="_Toc23497363"/>
      <w:bookmarkStart w:id="7444" w:name="_Toc23553547"/>
      <w:bookmarkEnd w:id="7443"/>
      <w:bookmarkEnd w:id="7444"/>
    </w:p>
    <w:p w14:paraId="7526A6C2" w14:textId="5C07483A" w:rsidR="001631D5" w:rsidRPr="006A0BE8" w:rsidDel="00750347" w:rsidRDefault="001631D5" w:rsidP="00CF5B06">
      <w:pPr>
        <w:ind w:right="-1" w:firstLine="720"/>
        <w:rPr>
          <w:del w:id="7445" w:author="Windows User" w:date="2019-09-20T01:37:00Z"/>
          <w:rFonts w:cs="Times New Roman"/>
          <w:szCs w:val="24"/>
          <w:lang w:eastAsia="id-ID"/>
        </w:rPr>
      </w:pPr>
      <w:del w:id="7446" w:author="Windows User" w:date="2019-09-20T01:37:00Z">
        <w:r w:rsidRPr="006A0BE8" w:rsidDel="00750347">
          <w:rPr>
            <w:rFonts w:cs="Times New Roman"/>
            <w:szCs w:val="24"/>
            <w:lang w:eastAsia="id-ID"/>
          </w:rPr>
          <w:delText xml:space="preserve">Bab  ini </w:delText>
        </w:r>
        <w:r w:rsidR="00E41CE5" w:rsidRPr="006A0BE8" w:rsidDel="00750347">
          <w:rPr>
            <w:rFonts w:cs="Times New Roman"/>
            <w:szCs w:val="24"/>
            <w:lang w:eastAsia="id-ID"/>
          </w:rPr>
          <w:delText xml:space="preserve">membahas tentang pengujian sistem yang dilakukan untuk mengevaluasi program yang telah di buat. Pengujian ini mulai dari penerapan desain kontrol posisi sampai uji simulasi </w:delText>
        </w:r>
        <w:r w:rsidR="00E41CE5" w:rsidRPr="006A0BE8" w:rsidDel="00750347">
          <w:rPr>
            <w:rFonts w:cs="Times New Roman"/>
            <w:i/>
            <w:szCs w:val="24"/>
            <w:lang w:eastAsia="id-ID"/>
          </w:rPr>
          <w:delText>solar tracker</w:delText>
        </w:r>
        <w:r w:rsidR="00E41CE5" w:rsidRPr="006A0BE8" w:rsidDel="00750347">
          <w:rPr>
            <w:rFonts w:cs="Times New Roman"/>
            <w:szCs w:val="24"/>
            <w:lang w:eastAsia="id-ID"/>
          </w:rPr>
          <w:delText xml:space="preserve"> berbasis web.</w:delText>
        </w:r>
        <w:bookmarkStart w:id="7447" w:name="_Toc23497364"/>
        <w:bookmarkStart w:id="7448" w:name="_Toc23553548"/>
        <w:bookmarkEnd w:id="7447"/>
        <w:bookmarkEnd w:id="7448"/>
      </w:del>
    </w:p>
    <w:p w14:paraId="1720918A" w14:textId="1E6ABBE7" w:rsidR="0049091B" w:rsidRPr="006A0BE8" w:rsidDel="00750347" w:rsidRDefault="0049091B" w:rsidP="008177D7">
      <w:pPr>
        <w:pStyle w:val="ListParagraph"/>
        <w:keepNext/>
        <w:keepLines/>
        <w:numPr>
          <w:ilvl w:val="0"/>
          <w:numId w:val="3"/>
        </w:numPr>
        <w:spacing w:before="240" w:after="0"/>
        <w:contextualSpacing w:val="0"/>
        <w:outlineLvl w:val="0"/>
        <w:rPr>
          <w:del w:id="7449" w:author="Windows User" w:date="2019-09-20T01:37:00Z"/>
          <w:rFonts w:eastAsiaTheme="majorEastAsia" w:cs="Times New Roman"/>
          <w:b/>
          <w:vanish/>
          <w:szCs w:val="24"/>
        </w:rPr>
      </w:pPr>
      <w:bookmarkStart w:id="7450" w:name="_Toc15843266"/>
      <w:bookmarkStart w:id="7451" w:name="_Toc17267683"/>
      <w:bookmarkStart w:id="7452" w:name="_Toc17267783"/>
      <w:bookmarkStart w:id="7453" w:name="_Toc17267882"/>
      <w:bookmarkStart w:id="7454" w:name="_Toc17267987"/>
      <w:bookmarkStart w:id="7455" w:name="_Toc17268087"/>
      <w:bookmarkStart w:id="7456" w:name="_Toc17312969"/>
      <w:bookmarkStart w:id="7457" w:name="_Toc19329677"/>
      <w:bookmarkStart w:id="7458" w:name="_Toc23497365"/>
      <w:bookmarkStart w:id="7459" w:name="_Toc23553549"/>
      <w:bookmarkEnd w:id="7450"/>
      <w:bookmarkEnd w:id="7451"/>
      <w:bookmarkEnd w:id="7452"/>
      <w:bookmarkEnd w:id="7453"/>
      <w:bookmarkEnd w:id="7454"/>
      <w:bookmarkEnd w:id="7455"/>
      <w:bookmarkEnd w:id="7456"/>
      <w:bookmarkEnd w:id="7457"/>
      <w:bookmarkEnd w:id="7458"/>
      <w:bookmarkEnd w:id="7459"/>
    </w:p>
    <w:p w14:paraId="4C967E6C" w14:textId="2873F213" w:rsidR="001B6CA2" w:rsidRPr="006A0BE8" w:rsidDel="00750347" w:rsidRDefault="0049091B">
      <w:pPr>
        <w:pStyle w:val="Heading2"/>
        <w:numPr>
          <w:ilvl w:val="1"/>
          <w:numId w:val="45"/>
        </w:numPr>
        <w:ind w:left="357" w:hanging="357"/>
        <w:rPr>
          <w:del w:id="7460" w:author="Windows User" w:date="2019-09-20T01:37:00Z"/>
          <w:rFonts w:cs="Times New Roman"/>
          <w:i/>
        </w:rPr>
        <w:pPrChange w:id="7461" w:author="Windows User" w:date="2019-09-19T03:35:00Z">
          <w:pPr>
            <w:pStyle w:val="Heading2"/>
          </w:pPr>
        </w:pPrChange>
      </w:pPr>
      <w:del w:id="7462" w:author="Windows User" w:date="2019-09-20T01:37:00Z">
        <w:r w:rsidRPr="006A0BE8" w:rsidDel="00750347">
          <w:rPr>
            <w:rFonts w:cs="Times New Roman"/>
          </w:rPr>
          <w:delText xml:space="preserve">Hasil Implementasi Desain </w:delText>
        </w:r>
        <w:r w:rsidR="00A706CD" w:rsidRPr="006A0BE8" w:rsidDel="00750347">
          <w:rPr>
            <w:rFonts w:cs="Times New Roman"/>
            <w:i/>
          </w:rPr>
          <w:delText xml:space="preserve">Prototype </w:delText>
        </w:r>
        <w:r w:rsidR="005176F5" w:rsidRPr="006A0BE8" w:rsidDel="00750347">
          <w:rPr>
            <w:rFonts w:cs="Times New Roman"/>
            <w:i/>
          </w:rPr>
          <w:delText>Hardware</w:delText>
        </w:r>
        <w:bookmarkStart w:id="7463" w:name="_Toc23497366"/>
        <w:bookmarkStart w:id="7464" w:name="_Toc23553550"/>
        <w:bookmarkEnd w:id="7463"/>
        <w:bookmarkEnd w:id="7464"/>
      </w:del>
    </w:p>
    <w:p w14:paraId="7A9105BD" w14:textId="17C56CAE" w:rsidR="00A706CD" w:rsidRPr="006A0BE8" w:rsidDel="00750347" w:rsidRDefault="00A706CD" w:rsidP="00A706CD">
      <w:pPr>
        <w:ind w:firstLine="357"/>
        <w:rPr>
          <w:del w:id="7465" w:author="Windows User" w:date="2019-09-20T01:37:00Z"/>
          <w:rFonts w:cs="Times New Roman"/>
          <w:b/>
        </w:rPr>
      </w:pPr>
      <w:del w:id="7466" w:author="Windows User" w:date="2019-09-20T01:37:00Z">
        <w:r w:rsidRPr="006A0BE8" w:rsidDel="00750347">
          <w:rPr>
            <w:rFonts w:cs="Times New Roman"/>
            <w:szCs w:val="24"/>
            <w:lang w:eastAsia="id-ID"/>
          </w:rPr>
          <w:delText xml:space="preserve">Prototype ini terdiri dari tracker yang berfungsi untuk menentukan sudut mana yang paling optimal, sedangkan aktuator digunakan untuk memproses sudut yang dihasilkan oleh tracker menggunakan metode </w:delText>
        </w:r>
      </w:del>
      <w:del w:id="7467" w:author="Windows User" w:date="2019-09-14T03:53:00Z">
        <w:r w:rsidRPr="006A0BE8" w:rsidDel="00451BA0">
          <w:rPr>
            <w:rFonts w:cs="Times New Roman"/>
            <w:szCs w:val="24"/>
            <w:lang w:eastAsia="id-ID"/>
          </w:rPr>
          <w:delText>fuzzy</w:delText>
        </w:r>
      </w:del>
      <w:del w:id="7468" w:author="Windows User" w:date="2019-09-20T01:37:00Z">
        <w:r w:rsidRPr="006A0BE8" w:rsidDel="00750347">
          <w:rPr>
            <w:rFonts w:cs="Times New Roman"/>
            <w:szCs w:val="24"/>
            <w:lang w:eastAsia="id-ID"/>
          </w:rPr>
          <w:delText>.  Sumber daya yang digunakan menggunakan powerbank.</w:delText>
        </w:r>
        <w:bookmarkStart w:id="7469" w:name="_Toc23497367"/>
        <w:bookmarkStart w:id="7470" w:name="_Toc23553551"/>
        <w:bookmarkEnd w:id="7469"/>
        <w:bookmarkEnd w:id="7470"/>
      </w:del>
    </w:p>
    <w:p w14:paraId="306A8DC8" w14:textId="5215CF02" w:rsidR="00EE16C5" w:rsidRPr="006A0BE8" w:rsidDel="00750347" w:rsidRDefault="00F0029C" w:rsidP="00EE16C5">
      <w:pPr>
        <w:rPr>
          <w:del w:id="7471" w:author="Windows User" w:date="2019-09-20T01:37:00Z"/>
          <w:rFonts w:cs="Times New Roman"/>
          <w:noProof/>
        </w:rPr>
      </w:pPr>
      <w:del w:id="7472" w:author="Windows User" w:date="2019-09-20T01:37:00Z">
        <w:r w:rsidRPr="006A0BE8" w:rsidDel="00750347">
          <w:rPr>
            <w:rFonts w:cs="Times New Roman"/>
            <w:noProof/>
          </w:rPr>
          <w:drawing>
            <wp:inline distT="0" distB="0" distL="0" distR="0" wp14:anchorId="0FE53B0A" wp14:editId="027672BD">
              <wp:extent cx="2409646" cy="2867025"/>
              <wp:effectExtent l="0" t="0" r="0" b="0"/>
              <wp:docPr id="48" name="Picture 48" descr="C:\Users\ACER\Downloads\IMG_20190821_021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ownloads\IMG_20190821_021200.jp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28452" b="4639"/>
                      <a:stretch/>
                    </pic:blipFill>
                    <pic:spPr bwMode="auto">
                      <a:xfrm>
                        <a:off x="0" y="0"/>
                        <a:ext cx="2411645" cy="2869403"/>
                      </a:xfrm>
                      <a:prstGeom prst="rect">
                        <a:avLst/>
                      </a:prstGeom>
                      <a:noFill/>
                      <a:ln>
                        <a:noFill/>
                      </a:ln>
                      <a:extLst>
                        <a:ext uri="{53640926-AAD7-44D8-BBD7-CCE9431645EC}">
                          <a14:shadowObscured xmlns:a14="http://schemas.microsoft.com/office/drawing/2010/main"/>
                        </a:ext>
                      </a:extLst>
                    </pic:spPr>
                  </pic:pic>
                </a:graphicData>
              </a:graphic>
            </wp:inline>
          </w:drawing>
        </w:r>
        <w:r w:rsidRPr="006A0BE8" w:rsidDel="00750347">
          <w:rPr>
            <w:rFonts w:cs="Times New Roman"/>
            <w:noProof/>
            <w:lang w:val="id-ID"/>
          </w:rPr>
          <w:delText xml:space="preserve">     </w:delText>
        </w:r>
        <w:r w:rsidRPr="006A0BE8" w:rsidDel="00750347">
          <w:rPr>
            <w:rFonts w:cs="Times New Roman"/>
            <w:noProof/>
          </w:rPr>
          <w:drawing>
            <wp:inline distT="0" distB="0" distL="0" distR="0" wp14:anchorId="3C713983" wp14:editId="151C79E1">
              <wp:extent cx="2390721" cy="2874010"/>
              <wp:effectExtent l="0" t="0" r="0" b="2540"/>
              <wp:docPr id="51" name="Picture 51" descr="C:\Users\ACER\Downloads\IMG_20190821_021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ownloads\IMG_20190821_021116.jp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14349" b="18046"/>
                      <a:stretch/>
                    </pic:blipFill>
                    <pic:spPr bwMode="auto">
                      <a:xfrm>
                        <a:off x="0" y="0"/>
                        <a:ext cx="2394595" cy="2878667"/>
                      </a:xfrm>
                      <a:prstGeom prst="rect">
                        <a:avLst/>
                      </a:prstGeom>
                      <a:noFill/>
                      <a:ln>
                        <a:noFill/>
                      </a:ln>
                      <a:extLst>
                        <a:ext uri="{53640926-AAD7-44D8-BBD7-CCE9431645EC}">
                          <a14:shadowObscured xmlns:a14="http://schemas.microsoft.com/office/drawing/2010/main"/>
                        </a:ext>
                      </a:extLst>
                    </pic:spPr>
                  </pic:pic>
                </a:graphicData>
              </a:graphic>
            </wp:inline>
          </w:drawing>
        </w:r>
        <w:bookmarkStart w:id="7473" w:name="_Toc23497368"/>
        <w:bookmarkStart w:id="7474" w:name="_Toc23553552"/>
        <w:bookmarkEnd w:id="7473"/>
        <w:bookmarkEnd w:id="7474"/>
      </w:del>
    </w:p>
    <w:p w14:paraId="42F6AE8E" w14:textId="0AFFDC99" w:rsidR="00185B71" w:rsidRPr="006A0BE8" w:rsidDel="00750347" w:rsidRDefault="00185B71">
      <w:pPr>
        <w:pStyle w:val="Heading2"/>
        <w:numPr>
          <w:ilvl w:val="1"/>
          <w:numId w:val="45"/>
        </w:numPr>
        <w:ind w:left="357" w:hanging="357"/>
        <w:rPr>
          <w:del w:id="7475" w:author="Windows User" w:date="2019-09-20T01:37:00Z"/>
          <w:rFonts w:cs="Times New Roman"/>
        </w:rPr>
        <w:pPrChange w:id="7476" w:author="Windows User" w:date="2019-09-19T03:35:00Z">
          <w:pPr>
            <w:pStyle w:val="Heading2"/>
          </w:pPr>
        </w:pPrChange>
      </w:pPr>
      <w:del w:id="7477" w:author="Windows User" w:date="2019-09-20T01:37:00Z">
        <w:r w:rsidRPr="006A0BE8" w:rsidDel="00750347">
          <w:rPr>
            <w:rFonts w:cs="Times New Roman"/>
          </w:rPr>
          <w:delText xml:space="preserve">Hasil Implementasi Desain User Interface Kontrol Posisi Berbasis Web </w:delText>
        </w:r>
        <w:bookmarkStart w:id="7478" w:name="_Toc23497369"/>
        <w:bookmarkStart w:id="7479" w:name="_Toc23553553"/>
        <w:bookmarkEnd w:id="7478"/>
        <w:bookmarkEnd w:id="7479"/>
      </w:del>
    </w:p>
    <w:p w14:paraId="05496011" w14:textId="3CB5A46B" w:rsidR="00E03988" w:rsidRPr="006A0BE8" w:rsidDel="00750347" w:rsidRDefault="00E03988" w:rsidP="00E03988">
      <w:pPr>
        <w:ind w:left="284"/>
        <w:rPr>
          <w:del w:id="7480" w:author="Windows User" w:date="2019-09-20T01:37:00Z"/>
          <w:rFonts w:cs="Times New Roman"/>
        </w:rPr>
      </w:pPr>
      <w:del w:id="7481" w:author="Windows User" w:date="2019-09-20T01:37:00Z">
        <w:r w:rsidRPr="006A0BE8" w:rsidDel="00750347">
          <w:rPr>
            <w:rFonts w:cs="Times New Roman"/>
            <w:noProof/>
          </w:rPr>
          <w:drawing>
            <wp:inline distT="0" distB="0" distL="0" distR="0" wp14:anchorId="7E00EB35" wp14:editId="007C6F95">
              <wp:extent cx="3924300" cy="18254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30695" cy="1828415"/>
                      </a:xfrm>
                      <a:prstGeom prst="rect">
                        <a:avLst/>
                      </a:prstGeom>
                    </pic:spPr>
                  </pic:pic>
                </a:graphicData>
              </a:graphic>
            </wp:inline>
          </w:drawing>
        </w:r>
        <w:bookmarkStart w:id="7482" w:name="_Toc23497370"/>
        <w:bookmarkStart w:id="7483" w:name="_Toc23553554"/>
        <w:bookmarkEnd w:id="7482"/>
        <w:bookmarkEnd w:id="7483"/>
      </w:del>
    </w:p>
    <w:p w14:paraId="19D4F90C" w14:textId="4FD7F7B6" w:rsidR="005176F5" w:rsidRPr="006A0BE8" w:rsidDel="00750347" w:rsidRDefault="005176F5">
      <w:pPr>
        <w:pStyle w:val="Heading2"/>
        <w:numPr>
          <w:ilvl w:val="1"/>
          <w:numId w:val="45"/>
        </w:numPr>
        <w:ind w:left="357" w:hanging="357"/>
        <w:rPr>
          <w:del w:id="7484" w:author="Windows User" w:date="2019-09-20T01:37:00Z"/>
          <w:rFonts w:cs="Times New Roman"/>
          <w:szCs w:val="24"/>
        </w:rPr>
        <w:pPrChange w:id="7485" w:author="Windows User" w:date="2019-09-19T03:35:00Z">
          <w:pPr>
            <w:pStyle w:val="Heading2"/>
          </w:pPr>
        </w:pPrChange>
      </w:pPr>
      <w:del w:id="7486" w:author="Windows User" w:date="2019-09-20T01:37:00Z">
        <w:r w:rsidRPr="006A0BE8" w:rsidDel="00750347">
          <w:rPr>
            <w:rFonts w:cs="Times New Roman"/>
          </w:rPr>
          <w:delText>Hasil Implementasi Sistem</w:delText>
        </w:r>
        <w:bookmarkStart w:id="7487" w:name="_Toc23497371"/>
        <w:bookmarkStart w:id="7488" w:name="_Toc23553555"/>
        <w:bookmarkEnd w:id="7487"/>
        <w:bookmarkEnd w:id="7488"/>
      </w:del>
    </w:p>
    <w:p w14:paraId="3F34EA77" w14:textId="0DA23D6B" w:rsidR="000F66F0" w:rsidRPr="006A0BE8" w:rsidDel="00750347" w:rsidRDefault="00EE16C5" w:rsidP="00217B12">
      <w:pPr>
        <w:ind w:left="284"/>
        <w:rPr>
          <w:del w:id="7489" w:author="Windows User" w:date="2019-09-20T01:37:00Z"/>
          <w:rFonts w:cs="Times New Roman"/>
        </w:rPr>
      </w:pPr>
      <w:del w:id="7490" w:author="Windows User" w:date="2019-09-20T01:37:00Z">
        <w:r w:rsidRPr="006A0BE8" w:rsidDel="00750347">
          <w:rPr>
            <w:rFonts w:cs="Times New Roman"/>
            <w:noProof/>
          </w:rPr>
          <w:drawing>
            <wp:inline distT="0" distB="0" distL="0" distR="0" wp14:anchorId="1A15813F" wp14:editId="40D14C25">
              <wp:extent cx="4104684" cy="18281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3783" b="6992"/>
                      <a:stretch/>
                    </pic:blipFill>
                    <pic:spPr bwMode="auto">
                      <a:xfrm>
                        <a:off x="0" y="0"/>
                        <a:ext cx="4130017" cy="1839448"/>
                      </a:xfrm>
                      <a:prstGeom prst="rect">
                        <a:avLst/>
                      </a:prstGeom>
                      <a:ln>
                        <a:noFill/>
                      </a:ln>
                      <a:extLst>
                        <a:ext uri="{53640926-AAD7-44D8-BBD7-CCE9431645EC}">
                          <a14:shadowObscured xmlns:a14="http://schemas.microsoft.com/office/drawing/2010/main"/>
                        </a:ext>
                      </a:extLst>
                    </pic:spPr>
                  </pic:pic>
                </a:graphicData>
              </a:graphic>
            </wp:inline>
          </w:drawing>
        </w:r>
        <w:bookmarkStart w:id="7491" w:name="_Toc23497372"/>
        <w:bookmarkStart w:id="7492" w:name="_Toc23553556"/>
        <w:bookmarkEnd w:id="7491"/>
        <w:bookmarkEnd w:id="7492"/>
      </w:del>
    </w:p>
    <w:p w14:paraId="7CD5F768" w14:textId="5483F58C" w:rsidR="0049091B" w:rsidRPr="006A0BE8" w:rsidDel="00750347" w:rsidRDefault="0049091B">
      <w:pPr>
        <w:pStyle w:val="Heading2"/>
        <w:numPr>
          <w:ilvl w:val="1"/>
          <w:numId w:val="45"/>
        </w:numPr>
        <w:ind w:left="357" w:hanging="357"/>
        <w:rPr>
          <w:del w:id="7493" w:author="Windows User" w:date="2019-09-20T01:37:00Z"/>
          <w:rFonts w:cs="Times New Roman"/>
        </w:rPr>
        <w:pPrChange w:id="7494" w:author="Windows User" w:date="2019-09-19T03:35:00Z">
          <w:pPr>
            <w:pStyle w:val="Heading2"/>
          </w:pPr>
        </w:pPrChange>
      </w:pPr>
      <w:del w:id="7495" w:author="Windows User" w:date="2019-09-20T01:37:00Z">
        <w:r w:rsidRPr="006A0BE8" w:rsidDel="00750347">
          <w:rPr>
            <w:rFonts w:cs="Times New Roman"/>
          </w:rPr>
          <w:delText>Hasil Uji Simulasi</w:delText>
        </w:r>
        <w:bookmarkStart w:id="7496" w:name="_Toc23497373"/>
        <w:bookmarkStart w:id="7497" w:name="_Toc23553557"/>
        <w:bookmarkEnd w:id="7496"/>
        <w:bookmarkEnd w:id="7497"/>
      </w:del>
    </w:p>
    <w:p w14:paraId="5D96D78B" w14:textId="219C2DC5" w:rsidR="00EE16C5" w:rsidRPr="006A0BE8" w:rsidDel="00750347" w:rsidRDefault="00EE16C5" w:rsidP="00217B12">
      <w:pPr>
        <w:ind w:firstLine="720"/>
        <w:rPr>
          <w:del w:id="7498" w:author="Windows User" w:date="2019-09-20T01:37:00Z"/>
          <w:rFonts w:cs="Times New Roman"/>
          <w:lang w:val="id-ID"/>
        </w:rPr>
      </w:pPr>
      <w:del w:id="7499" w:author="Windows User" w:date="2019-09-20T01:37:00Z">
        <w:r w:rsidRPr="006A0BE8" w:rsidDel="00750347">
          <w:rPr>
            <w:rFonts w:cs="Times New Roman"/>
            <w:lang w:val="id-ID"/>
          </w:rPr>
          <w:delText xml:space="preserve">Uji simulasi dilakukan dengan menghidupkan alat dan membaca hasil pembacaan sensor pada jam tertentu. Dalam pengujian kali ini diujikan pada jam 11 siang dengan kondisi cerah. Uji simulasi dilakukan dengan dua buah kondisi, yang pertama pengujian solar tracker yang menggunakan metode </w:delText>
        </w:r>
      </w:del>
      <w:del w:id="7500" w:author="Windows User" w:date="2019-09-14T03:53:00Z">
        <w:r w:rsidRPr="006A0BE8" w:rsidDel="00451BA0">
          <w:rPr>
            <w:rFonts w:cs="Times New Roman"/>
            <w:lang w:val="id-ID"/>
          </w:rPr>
          <w:delText>fuzzy</w:delText>
        </w:r>
      </w:del>
      <w:del w:id="7501" w:author="Windows User" w:date="2019-09-20T01:37:00Z">
        <w:r w:rsidRPr="006A0BE8" w:rsidDel="00750347">
          <w:rPr>
            <w:rFonts w:cs="Times New Roman"/>
            <w:lang w:val="id-ID"/>
          </w:rPr>
          <w:delText xml:space="preserve"> dan PID, dan solar tracker tanpa metode tersebut.</w:delText>
        </w:r>
        <w:bookmarkStart w:id="7502" w:name="_Toc23497374"/>
        <w:bookmarkStart w:id="7503" w:name="_Toc23553558"/>
        <w:bookmarkEnd w:id="7502"/>
        <w:bookmarkEnd w:id="7503"/>
      </w:del>
    </w:p>
    <w:p w14:paraId="68A1A839" w14:textId="03F820FB" w:rsidR="00EE16C5" w:rsidRPr="006A0BE8" w:rsidDel="00750347" w:rsidRDefault="00EE16C5" w:rsidP="00217B12">
      <w:pPr>
        <w:ind w:firstLine="720"/>
        <w:rPr>
          <w:del w:id="7504" w:author="Windows User" w:date="2019-09-20T01:37:00Z"/>
          <w:rFonts w:cs="Times New Roman"/>
          <w:lang w:val="id-ID"/>
        </w:rPr>
      </w:pPr>
      <w:del w:id="7505" w:author="Windows User" w:date="2019-09-20T01:37:00Z">
        <w:r w:rsidRPr="006A0BE8" w:rsidDel="00750347">
          <w:rPr>
            <w:rFonts w:cs="Times New Roman"/>
            <w:lang w:val="id-ID"/>
          </w:rPr>
          <w:delText>Proses pengujian dilakukan dengan menghidupkan solar tracker. Saat hidup pertama kali setpoint dari solar tracker diautr pada sudut X = 45° dan Y  = 0° atau mengarah ke arah timur.</w:delText>
        </w:r>
        <w:bookmarkStart w:id="7506" w:name="_Toc23497375"/>
        <w:bookmarkStart w:id="7507" w:name="_Toc23553559"/>
        <w:bookmarkEnd w:id="7506"/>
        <w:bookmarkEnd w:id="7507"/>
      </w:del>
    </w:p>
    <w:p w14:paraId="3A0A283F" w14:textId="2408BAB0" w:rsidR="001B6CA2" w:rsidRPr="006A0BE8" w:rsidDel="00750347" w:rsidRDefault="005176F5">
      <w:pPr>
        <w:pStyle w:val="Heading3"/>
        <w:numPr>
          <w:ilvl w:val="2"/>
          <w:numId w:val="45"/>
        </w:numPr>
        <w:ind w:left="357" w:hanging="357"/>
        <w:rPr>
          <w:del w:id="7508" w:author="Windows User" w:date="2019-09-20T01:37:00Z"/>
          <w:rFonts w:cs="Times New Roman"/>
        </w:rPr>
        <w:pPrChange w:id="7509" w:author="Windows User" w:date="2019-09-19T03:35:00Z">
          <w:pPr>
            <w:pStyle w:val="Heading3"/>
          </w:pPr>
        </w:pPrChange>
      </w:pPr>
      <w:del w:id="7510" w:author="Windows User" w:date="2019-09-20T01:37:00Z">
        <w:r w:rsidRPr="006A0BE8" w:rsidDel="00750347">
          <w:rPr>
            <w:rFonts w:cs="Times New Roman"/>
          </w:rPr>
          <w:delText>Hasil Pengambilan Data Sensor</w:delText>
        </w:r>
        <w:bookmarkStart w:id="7511" w:name="_Toc23497376"/>
        <w:bookmarkStart w:id="7512" w:name="_Toc23553560"/>
        <w:bookmarkEnd w:id="7511"/>
        <w:bookmarkEnd w:id="7512"/>
      </w:del>
    </w:p>
    <w:p w14:paraId="10702950" w14:textId="32823E5C" w:rsidR="00EE16C5" w:rsidRPr="006A0BE8" w:rsidDel="00750347" w:rsidRDefault="003867FE" w:rsidP="003867FE">
      <w:pPr>
        <w:ind w:firstLine="720"/>
        <w:rPr>
          <w:del w:id="7513" w:author="Windows User" w:date="2019-09-20T01:37:00Z"/>
          <w:rFonts w:cs="Times New Roman"/>
          <w:lang w:val="id-ID"/>
        </w:rPr>
      </w:pPr>
      <w:del w:id="7514" w:author="Windows User" w:date="2019-09-20T01:37:00Z">
        <w:r w:rsidRPr="006A0BE8" w:rsidDel="00750347">
          <w:rPr>
            <w:rFonts w:cs="Times New Roman"/>
            <w:noProof/>
          </w:rPr>
          <mc:AlternateContent>
            <mc:Choice Requires="wps">
              <w:drawing>
                <wp:anchor distT="0" distB="0" distL="114300" distR="114300" simplePos="0" relativeHeight="251671552" behindDoc="0" locked="0" layoutInCell="1" allowOverlap="1" wp14:anchorId="3E22A3C3" wp14:editId="3862F6F1">
                  <wp:simplePos x="0" y="0"/>
                  <wp:positionH relativeFrom="column">
                    <wp:posOffset>3278505</wp:posOffset>
                  </wp:positionH>
                  <wp:positionV relativeFrom="paragraph">
                    <wp:posOffset>2352040</wp:posOffset>
                  </wp:positionV>
                  <wp:extent cx="1761490" cy="63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761490" cy="635"/>
                          </a:xfrm>
                          <a:prstGeom prst="rect">
                            <a:avLst/>
                          </a:prstGeom>
                          <a:solidFill>
                            <a:prstClr val="white"/>
                          </a:solidFill>
                          <a:ln>
                            <a:noFill/>
                          </a:ln>
                        </wps:spPr>
                        <wps:txbx>
                          <w:txbxContent>
                            <w:p w14:paraId="6DB6A501" w14:textId="42413CA4" w:rsidR="002B0652" w:rsidRPr="00F30068" w:rsidRDefault="002B0652" w:rsidP="003867FE">
                              <w:pPr>
                                <w:pStyle w:val="Caption"/>
                                <w:rPr>
                                  <w:noProof/>
                                  <w:sz w:val="24"/>
                                </w:rPr>
                              </w:pPr>
                              <w:bookmarkStart w:id="7515" w:name="_Toc23552272"/>
                              <w:r>
                                <w:t xml:space="preserve">Gambar </w:t>
                              </w:r>
                              <w:r>
                                <w:fldChar w:fldCharType="begin"/>
                              </w:r>
                              <w:r>
                                <w:instrText xml:space="preserve"> STYLEREF 1 \s </w:instrText>
                              </w:r>
                              <w:r>
                                <w:fldChar w:fldCharType="separate"/>
                              </w:r>
                              <w:r>
                                <w:rPr>
                                  <w:noProof/>
                                </w:rPr>
                                <w:t>6</w:t>
                              </w:r>
                              <w:r>
                                <w:fldChar w:fldCharType="end"/>
                              </w:r>
                              <w:r>
                                <w:t>.</w:t>
                              </w:r>
                              <w:r>
                                <w:fldChar w:fldCharType="begin"/>
                              </w:r>
                              <w:r>
                                <w:instrText xml:space="preserve"> SEQ Gambar \* ARABIC \s 1 </w:instrText>
                              </w:r>
                              <w:r>
                                <w:fldChar w:fldCharType="separate"/>
                              </w:r>
                              <w:r>
                                <w:rPr>
                                  <w:noProof/>
                                </w:rPr>
                                <w:t>3</w:t>
                              </w:r>
                              <w:r>
                                <w:fldChar w:fldCharType="end"/>
                              </w:r>
                              <w:del w:id="7516" w:author="Windows User" w:date="2019-09-18T14:43:00Z">
                                <w:r w:rsidDel="007F4597">
                                  <w:fldChar w:fldCharType="begin"/>
                                </w:r>
                                <w:r w:rsidDel="007F4597">
                                  <w:delInstrText xml:space="preserve"> STYLEREF 1 \s </w:delInstrText>
                                </w:r>
                                <w:r w:rsidDel="007F4597">
                                  <w:fldChar w:fldCharType="separate"/>
                                </w:r>
                                <w:r w:rsidDel="007F4597">
                                  <w:rPr>
                                    <w:noProof/>
                                  </w:rPr>
                                  <w:delText>5</w:delText>
                                </w:r>
                                <w:r w:rsidDel="007F4597">
                                  <w:rPr>
                                    <w:noProof/>
                                  </w:rPr>
                                  <w:fldChar w:fldCharType="end"/>
                                </w:r>
                                <w:r w:rsidDel="007F4597">
                                  <w:delText>.</w:delText>
                                </w:r>
                                <w:r w:rsidDel="007F4597">
                                  <w:fldChar w:fldCharType="begin"/>
                                </w:r>
                                <w:r w:rsidDel="007F4597">
                                  <w:delInstrText xml:space="preserve"> SEQ Gambar \* ARABIC \s 1 </w:delInstrText>
                                </w:r>
                                <w:r w:rsidDel="007F4597">
                                  <w:fldChar w:fldCharType="separate"/>
                                </w:r>
                                <w:r w:rsidDel="007F4597">
                                  <w:rPr>
                                    <w:noProof/>
                                  </w:rPr>
                                  <w:delText>1</w:delText>
                                </w:r>
                                <w:r w:rsidDel="007F4597">
                                  <w:rPr>
                                    <w:noProof/>
                                  </w:rPr>
                                  <w:fldChar w:fldCharType="end"/>
                                </w:r>
                              </w:del>
                              <w:r>
                                <w:rPr>
                                  <w:lang w:val="id-ID"/>
                                </w:rPr>
                                <w:t>. tampak atas</w:t>
                              </w:r>
                              <w:bookmarkEnd w:id="75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2A3C3" id="Text Box 44" o:spid="_x0000_s1067" type="#_x0000_t202" style="position:absolute;left:0;text-align:left;margin-left:258.15pt;margin-top:185.2pt;width:138.7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" stroked="f">
                  <v:textbox style="mso-fit-shape-to-text:t" inset="0,0,0,0">
                    <w:txbxContent>
                      <w:p w14:paraId="6DB6A501" w14:textId="42413CA4" w:rsidR="002B0652" w:rsidRPr="00F30068" w:rsidRDefault="002B0652" w:rsidP="003867FE">
                        <w:pPr>
                          <w:pStyle w:val="Caption"/>
                          <w:rPr>
                            <w:noProof/>
                            <w:sz w:val="24"/>
                          </w:rPr>
                        </w:pPr>
                        <w:bookmarkStart w:id="7517" w:name="_Toc23552272"/>
                        <w:r>
                          <w:t xml:space="preserve">Gambar </w:t>
                        </w:r>
                        <w:r>
                          <w:fldChar w:fldCharType="begin"/>
                        </w:r>
                        <w:r>
                          <w:instrText xml:space="preserve"> STYLEREF 1 \s </w:instrText>
                        </w:r>
                        <w:r>
                          <w:fldChar w:fldCharType="separate"/>
                        </w:r>
                        <w:r>
                          <w:rPr>
                            <w:noProof/>
                          </w:rPr>
                          <w:t>6</w:t>
                        </w:r>
                        <w:r>
                          <w:fldChar w:fldCharType="end"/>
                        </w:r>
                        <w:r>
                          <w:t>.</w:t>
                        </w:r>
                        <w:r>
                          <w:fldChar w:fldCharType="begin"/>
                        </w:r>
                        <w:r>
                          <w:instrText xml:space="preserve"> SEQ Gambar \* ARABIC \s 1 </w:instrText>
                        </w:r>
                        <w:r>
                          <w:fldChar w:fldCharType="separate"/>
                        </w:r>
                        <w:r>
                          <w:rPr>
                            <w:noProof/>
                          </w:rPr>
                          <w:t>3</w:t>
                        </w:r>
                        <w:r>
                          <w:fldChar w:fldCharType="end"/>
                        </w:r>
                        <w:del w:id="7518" w:author="Windows User" w:date="2019-09-18T14:43:00Z">
                          <w:r w:rsidDel="007F4597">
                            <w:fldChar w:fldCharType="begin"/>
                          </w:r>
                          <w:r w:rsidDel="007F4597">
                            <w:delInstrText xml:space="preserve"> STYLEREF 1 \s </w:delInstrText>
                          </w:r>
                          <w:r w:rsidDel="007F4597">
                            <w:fldChar w:fldCharType="separate"/>
                          </w:r>
                          <w:r w:rsidDel="007F4597">
                            <w:rPr>
                              <w:noProof/>
                            </w:rPr>
                            <w:delText>5</w:delText>
                          </w:r>
                          <w:r w:rsidDel="007F4597">
                            <w:rPr>
                              <w:noProof/>
                            </w:rPr>
                            <w:fldChar w:fldCharType="end"/>
                          </w:r>
                          <w:r w:rsidDel="007F4597">
                            <w:delText>.</w:delText>
                          </w:r>
                          <w:r w:rsidDel="007F4597">
                            <w:fldChar w:fldCharType="begin"/>
                          </w:r>
                          <w:r w:rsidDel="007F4597">
                            <w:delInstrText xml:space="preserve"> SEQ Gambar \* ARABIC \s 1 </w:delInstrText>
                          </w:r>
                          <w:r w:rsidDel="007F4597">
                            <w:fldChar w:fldCharType="separate"/>
                          </w:r>
                          <w:r w:rsidDel="007F4597">
                            <w:rPr>
                              <w:noProof/>
                            </w:rPr>
                            <w:delText>1</w:delText>
                          </w:r>
                          <w:r w:rsidDel="007F4597">
                            <w:rPr>
                              <w:noProof/>
                            </w:rPr>
                            <w:fldChar w:fldCharType="end"/>
                          </w:r>
                        </w:del>
                        <w:r>
                          <w:rPr>
                            <w:lang w:val="id-ID"/>
                          </w:rPr>
                          <w:t>. tampak atas</w:t>
                        </w:r>
                        <w:bookmarkEnd w:id="7517"/>
                      </w:p>
                    </w:txbxContent>
                  </v:textbox>
                </v:shape>
              </w:pict>
            </mc:Fallback>
          </mc:AlternateContent>
        </w:r>
        <w:r w:rsidRPr="006A0BE8" w:rsidDel="00750347">
          <w:rPr>
            <w:rFonts w:cs="Times New Roman"/>
            <w:noProof/>
          </w:rPr>
          <w:drawing>
            <wp:anchor distT="0" distB="0" distL="114300" distR="114300" simplePos="0" relativeHeight="251658240" behindDoc="0" locked="0" layoutInCell="1" allowOverlap="1" wp14:anchorId="33DABF44" wp14:editId="47A85624">
              <wp:simplePos x="0" y="0"/>
              <wp:positionH relativeFrom="margin">
                <wp:align>right</wp:align>
              </wp:positionH>
              <wp:positionV relativeFrom="paragraph">
                <wp:posOffset>498475</wp:posOffset>
              </wp:positionV>
              <wp:extent cx="1761509" cy="1796897"/>
              <wp:effectExtent l="0" t="0" r="0" b="0"/>
              <wp:wrapNone/>
              <wp:docPr id="32" name="3D Model 32"/>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2" name="3D Model 32"/>
                      <pic:cNvPicPr>
                        <a:picLocks noGrp="1" noRot="1" noChangeAspect="1" noMove="1" noResize="1" noEditPoints="1" noAdjustHandles="1" noChangeArrowheads="1" noChangeShapeType="1" noCrop="1"/>
                      </pic:cNvPicPr>
                    </pic:nvPicPr>
                    <pic:blipFill>
                      <a:blip r:embed="rId25"/>
                      <a:stretch>
                        <a:fillRect/>
                      </a:stretch>
                    </pic:blipFill>
                    <pic:spPr>
                      <a:xfrm>
                        <a:off x="0" y="0"/>
                        <a:ext cx="1761490" cy="1796415"/>
                      </a:xfrm>
                      <a:prstGeom prst="rect">
                        <a:avLst/>
                      </a:prstGeom>
                    </pic:spPr>
                  </pic:pic>
                </a:graphicData>
              </a:graphic>
              <wp14:sizeRelH relativeFrom="margin">
                <wp14:pctWidth>0</wp14:pctWidth>
              </wp14:sizeRelH>
              <wp14:sizeRelV relativeFrom="margin">
                <wp14:pctHeight>0</wp14:pctHeight>
              </wp14:sizeRelV>
            </wp:anchor>
          </w:drawing>
        </w:r>
        <w:r w:rsidR="00F35B4B" w:rsidRPr="006A0BE8" w:rsidDel="00750347">
          <w:rPr>
            <w:rFonts w:cs="Times New Roman"/>
            <w:lang w:val="id-ID"/>
          </w:rPr>
          <w:delText xml:space="preserve">Pengambilan data sensor dilakukan pada saat ada sinar matahri. Pengambilan dilakukan dengan bantuan 4 buah sensor ldr dengan penempatan seperti di bawah ini. </w:delText>
        </w:r>
        <w:bookmarkStart w:id="7519" w:name="_Toc23497377"/>
        <w:bookmarkStart w:id="7520" w:name="_Toc23553561"/>
        <w:bookmarkEnd w:id="7519"/>
        <w:bookmarkEnd w:id="7520"/>
      </w:del>
    </w:p>
    <w:p w14:paraId="08DFE644" w14:textId="0862FF7E" w:rsidR="003867FE" w:rsidRPr="006A0BE8" w:rsidDel="00750347" w:rsidRDefault="00CF5B06" w:rsidP="00EE16C5">
      <w:pPr>
        <w:rPr>
          <w:del w:id="7521" w:author="Windows User" w:date="2019-09-20T01:37:00Z"/>
          <w:rFonts w:cs="Times New Roman"/>
          <w:lang w:val="id-ID"/>
        </w:rPr>
      </w:pPr>
      <w:del w:id="7522" w:author="Windows User" w:date="2019-09-20T01:37:00Z">
        <w:r w:rsidRPr="006A0BE8" w:rsidDel="00750347">
          <w:rPr>
            <w:rFonts w:cs="Times New Roman"/>
            <w:noProof/>
          </w:rPr>
          <mc:AlternateContent>
            <mc:Choice Requires="wps">
              <w:drawing>
                <wp:anchor distT="0" distB="0" distL="114300" distR="114300" simplePos="0" relativeHeight="251661312" behindDoc="0" locked="0" layoutInCell="1" allowOverlap="1" wp14:anchorId="753D1CB3" wp14:editId="1FFD6DB6">
                  <wp:simplePos x="0" y="0"/>
                  <wp:positionH relativeFrom="margin">
                    <wp:align>right</wp:align>
                  </wp:positionH>
                  <wp:positionV relativeFrom="paragraph">
                    <wp:posOffset>9525</wp:posOffset>
                  </wp:positionV>
                  <wp:extent cx="914400" cy="304800"/>
                  <wp:effectExtent l="0" t="0" r="19050" b="19050"/>
                  <wp:wrapNone/>
                  <wp:docPr id="39" name="Rectangle: Rounded Corners 39"/>
                  <wp:cNvGraphicFramePr/>
                  <a:graphic xmlns:a="http://schemas.openxmlformats.org/drawingml/2006/main">
                    <a:graphicData uri="http://schemas.microsoft.com/office/word/2010/wordprocessingShape">
                      <wps:wsp>
                        <wps:cNvSpPr/>
                        <wps:spPr>
                          <a:xfrm>
                            <a:off x="0" y="0"/>
                            <a:ext cx="914400" cy="3048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1C18C8" w14:textId="1CDD8002" w:rsidR="002B0652" w:rsidRPr="003867FE" w:rsidRDefault="002B0652" w:rsidP="003867FE">
                              <w:pPr>
                                <w:jc w:val="center"/>
                                <w:rPr>
                                  <w:sz w:val="22"/>
                                  <w:lang w:val="id-ID"/>
                                </w:rPr>
                              </w:pPr>
                              <w:r w:rsidRPr="003867FE">
                                <w:rPr>
                                  <w:sz w:val="22"/>
                                  <w:lang w:val="id-ID"/>
                                </w:rPr>
                                <w:t xml:space="preserve">Ldr </w:t>
                              </w:r>
                              <w:r>
                                <w:rPr>
                                  <w:sz w:val="22"/>
                                  <w:lang w:val="id-ID"/>
                                </w:rPr>
                                <w:t>kanan</w:t>
                              </w:r>
                              <w:r w:rsidRPr="003867FE">
                                <w:rPr>
                                  <w:sz w:val="22"/>
                                  <w:lang w:val="id-ID"/>
                                </w:rPr>
                                <w:t xml:space="preserve"> atas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3D1CB3" id="Rectangle: Rounded Corners 39" o:spid="_x0000_s1068" style="position:absolute;left:0;text-align:left;margin-left:20.8pt;margin-top:.75pt;width:1in;height:2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" fillcolor="#4472c4 [3204]" strokecolor="#1f3763 [1604]" strokeweight="1pt">
                  <v:stroke joinstyle="miter"/>
                  <v:textbox>
                    <w:txbxContent>
                      <w:p w14:paraId="5B1C18C8" w14:textId="1CDD8002" w:rsidR="002B0652" w:rsidRPr="003867FE" w:rsidRDefault="002B0652" w:rsidP="003867FE">
                        <w:pPr>
                          <w:jc w:val="center"/>
                          <w:rPr>
                            <w:sz w:val="22"/>
                            <w:lang w:val="id-ID"/>
                          </w:rPr>
                        </w:pPr>
                        <w:r w:rsidRPr="003867FE">
                          <w:rPr>
                            <w:sz w:val="22"/>
                            <w:lang w:val="id-ID"/>
                          </w:rPr>
                          <w:t xml:space="preserve">Ldr </w:t>
                        </w:r>
                        <w:r>
                          <w:rPr>
                            <w:sz w:val="22"/>
                            <w:lang w:val="id-ID"/>
                          </w:rPr>
                          <w:t>kanan</w:t>
                        </w:r>
                        <w:r w:rsidRPr="003867FE">
                          <w:rPr>
                            <w:sz w:val="22"/>
                            <w:lang w:val="id-ID"/>
                          </w:rPr>
                          <w:t xml:space="preserve"> atas</w:t>
                        </w:r>
                      </w:p>
                    </w:txbxContent>
                  </v:textbox>
                  <w10:wrap anchorx="margin"/>
                </v:roundrect>
              </w:pict>
            </mc:Fallback>
          </mc:AlternateContent>
        </w:r>
        <w:r w:rsidR="003867FE" w:rsidRPr="006A0BE8" w:rsidDel="00750347">
          <w:rPr>
            <w:rFonts w:cs="Times New Roman"/>
            <w:noProof/>
          </w:rPr>
          <mc:AlternateContent>
            <mc:Choice Requires="wps">
              <w:drawing>
                <wp:anchor distT="0" distB="0" distL="114300" distR="114300" simplePos="0" relativeHeight="251669504" behindDoc="0" locked="0" layoutInCell="1" allowOverlap="1" wp14:anchorId="3364AA4C" wp14:editId="58668F4B">
                  <wp:simplePos x="0" y="0"/>
                  <wp:positionH relativeFrom="column">
                    <wp:posOffset>417195</wp:posOffset>
                  </wp:positionH>
                  <wp:positionV relativeFrom="paragraph">
                    <wp:posOffset>1680845</wp:posOffset>
                  </wp:positionV>
                  <wp:extent cx="1343660" cy="63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343660" cy="635"/>
                          </a:xfrm>
                          <a:prstGeom prst="rect">
                            <a:avLst/>
                          </a:prstGeom>
                          <a:solidFill>
                            <a:prstClr val="white"/>
                          </a:solidFill>
                          <a:ln>
                            <a:noFill/>
                          </a:ln>
                        </wps:spPr>
                        <wps:txbx>
                          <w:txbxContent>
                            <w:p w14:paraId="0EFF5EB9" w14:textId="149CC43E" w:rsidR="002B0652" w:rsidRPr="005221F9" w:rsidRDefault="002B0652" w:rsidP="003867FE">
                              <w:pPr>
                                <w:pStyle w:val="Caption"/>
                                <w:rPr>
                                  <w:noProof/>
                                  <w:sz w:val="24"/>
                                </w:rPr>
                              </w:pPr>
                              <w:bookmarkStart w:id="7523" w:name="_Toc23552273"/>
                              <w:r>
                                <w:t xml:space="preserve">Gambar </w:t>
                              </w:r>
                              <w:r>
                                <w:fldChar w:fldCharType="begin"/>
                              </w:r>
                              <w:r>
                                <w:instrText xml:space="preserve"> STYLEREF 1 \s </w:instrText>
                              </w:r>
                              <w:r>
                                <w:fldChar w:fldCharType="separate"/>
                              </w:r>
                              <w:r>
                                <w:rPr>
                                  <w:noProof/>
                                </w:rPr>
                                <w:t>6</w:t>
                              </w:r>
                              <w:r>
                                <w:fldChar w:fldCharType="end"/>
                              </w:r>
                              <w:r>
                                <w:t>.</w:t>
                              </w:r>
                              <w:r>
                                <w:fldChar w:fldCharType="begin"/>
                              </w:r>
                              <w:r>
                                <w:instrText xml:space="preserve"> SEQ Gambar \* ARABIC \s 1 </w:instrText>
                              </w:r>
                              <w:r>
                                <w:fldChar w:fldCharType="separate"/>
                              </w:r>
                              <w:r>
                                <w:rPr>
                                  <w:noProof/>
                                </w:rPr>
                                <w:t>4</w:t>
                              </w:r>
                              <w:r>
                                <w:fldChar w:fldCharType="end"/>
                              </w:r>
                              <w:del w:id="7524" w:author="Windows User" w:date="2019-09-18T14:43:00Z">
                                <w:r w:rsidDel="007F4597">
                                  <w:fldChar w:fldCharType="begin"/>
                                </w:r>
                                <w:r w:rsidDel="007F4597">
                                  <w:delInstrText xml:space="preserve"> STYLEREF 1 \s </w:delInstrText>
                                </w:r>
                                <w:r w:rsidDel="007F4597">
                                  <w:fldChar w:fldCharType="separate"/>
                                </w:r>
                                <w:r w:rsidDel="007F4597">
                                  <w:rPr>
                                    <w:noProof/>
                                  </w:rPr>
                                  <w:delText>5</w:delText>
                                </w:r>
                                <w:r w:rsidDel="007F4597">
                                  <w:rPr>
                                    <w:noProof/>
                                  </w:rPr>
                                  <w:fldChar w:fldCharType="end"/>
                                </w:r>
                                <w:r w:rsidDel="007F4597">
                                  <w:delText>.</w:delText>
                                </w:r>
                                <w:r w:rsidDel="007F4597">
                                  <w:fldChar w:fldCharType="begin"/>
                                </w:r>
                                <w:r w:rsidDel="007F4597">
                                  <w:delInstrText xml:space="preserve"> SEQ Gambar \* ARABIC \s 1 </w:delInstrText>
                                </w:r>
                                <w:r w:rsidDel="007F4597">
                                  <w:fldChar w:fldCharType="separate"/>
                                </w:r>
                                <w:r w:rsidDel="007F4597">
                                  <w:rPr>
                                    <w:noProof/>
                                  </w:rPr>
                                  <w:delText>2</w:delText>
                                </w:r>
                                <w:r w:rsidDel="007F4597">
                                  <w:rPr>
                                    <w:noProof/>
                                  </w:rPr>
                                  <w:fldChar w:fldCharType="end"/>
                                </w:r>
                              </w:del>
                              <w:r>
                                <w:rPr>
                                  <w:lang w:val="id-ID"/>
                                </w:rPr>
                                <w:t>. tampak samping</w:t>
                              </w:r>
                              <w:bookmarkEnd w:id="75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4AA4C" id="Text Box 43" o:spid="_x0000_s1069" type="#_x0000_t202" style="position:absolute;left:0;text-align:left;margin-left:32.85pt;margin-top:132.35pt;width:105.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H73LgIAAGcEAAAOAAAAZHJzL2Uyb0RvYy54bWysVE1v2zAMvQ/YfxB0X5yPLhi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" stroked="f">
                  <v:textbox style="mso-fit-shape-to-text:t" inset="0,0,0,0">
                    <w:txbxContent>
                      <w:p w14:paraId="0EFF5EB9" w14:textId="149CC43E" w:rsidR="002B0652" w:rsidRPr="005221F9" w:rsidRDefault="002B0652" w:rsidP="003867FE">
                        <w:pPr>
                          <w:pStyle w:val="Caption"/>
                          <w:rPr>
                            <w:noProof/>
                            <w:sz w:val="24"/>
                          </w:rPr>
                        </w:pPr>
                        <w:bookmarkStart w:id="7525" w:name="_Toc23552273"/>
                        <w:r>
                          <w:t xml:space="preserve">Gambar </w:t>
                        </w:r>
                        <w:r>
                          <w:fldChar w:fldCharType="begin"/>
                        </w:r>
                        <w:r>
                          <w:instrText xml:space="preserve"> STYLEREF 1 \s </w:instrText>
                        </w:r>
                        <w:r>
                          <w:fldChar w:fldCharType="separate"/>
                        </w:r>
                        <w:r>
                          <w:rPr>
                            <w:noProof/>
                          </w:rPr>
                          <w:t>6</w:t>
                        </w:r>
                        <w:r>
                          <w:fldChar w:fldCharType="end"/>
                        </w:r>
                        <w:r>
                          <w:t>.</w:t>
                        </w:r>
                        <w:r>
                          <w:fldChar w:fldCharType="begin"/>
                        </w:r>
                        <w:r>
                          <w:instrText xml:space="preserve"> SEQ Gambar \* ARABIC \s 1 </w:instrText>
                        </w:r>
                        <w:r>
                          <w:fldChar w:fldCharType="separate"/>
                        </w:r>
                        <w:r>
                          <w:rPr>
                            <w:noProof/>
                          </w:rPr>
                          <w:t>4</w:t>
                        </w:r>
                        <w:r>
                          <w:fldChar w:fldCharType="end"/>
                        </w:r>
                        <w:del w:id="7526" w:author="Windows User" w:date="2019-09-18T14:43:00Z">
                          <w:r w:rsidDel="007F4597">
                            <w:fldChar w:fldCharType="begin"/>
                          </w:r>
                          <w:r w:rsidDel="007F4597">
                            <w:delInstrText xml:space="preserve"> STYLEREF 1 \s </w:delInstrText>
                          </w:r>
                          <w:r w:rsidDel="007F4597">
                            <w:fldChar w:fldCharType="separate"/>
                          </w:r>
                          <w:r w:rsidDel="007F4597">
                            <w:rPr>
                              <w:noProof/>
                            </w:rPr>
                            <w:delText>5</w:delText>
                          </w:r>
                          <w:r w:rsidDel="007F4597">
                            <w:rPr>
                              <w:noProof/>
                            </w:rPr>
                            <w:fldChar w:fldCharType="end"/>
                          </w:r>
                          <w:r w:rsidDel="007F4597">
                            <w:delText>.</w:delText>
                          </w:r>
                          <w:r w:rsidDel="007F4597">
                            <w:fldChar w:fldCharType="begin"/>
                          </w:r>
                          <w:r w:rsidDel="007F4597">
                            <w:delInstrText xml:space="preserve"> SEQ Gambar \* ARABIC \s 1 </w:delInstrText>
                          </w:r>
                          <w:r w:rsidDel="007F4597">
                            <w:fldChar w:fldCharType="separate"/>
                          </w:r>
                          <w:r w:rsidDel="007F4597">
                            <w:rPr>
                              <w:noProof/>
                            </w:rPr>
                            <w:delText>2</w:delText>
                          </w:r>
                          <w:r w:rsidDel="007F4597">
                            <w:rPr>
                              <w:noProof/>
                            </w:rPr>
                            <w:fldChar w:fldCharType="end"/>
                          </w:r>
                        </w:del>
                        <w:r>
                          <w:rPr>
                            <w:lang w:val="id-ID"/>
                          </w:rPr>
                          <w:t>. tampak samping</w:t>
                        </w:r>
                        <w:bookmarkEnd w:id="7525"/>
                      </w:p>
                    </w:txbxContent>
                  </v:textbox>
                </v:shape>
              </w:pict>
            </mc:Fallback>
          </mc:AlternateContent>
        </w:r>
        <w:r w:rsidR="003867FE" w:rsidRPr="006A0BE8" w:rsidDel="00750347">
          <w:rPr>
            <w:rFonts w:cs="Times New Roman"/>
            <w:noProof/>
          </w:rPr>
          <w:drawing>
            <wp:anchor distT="0" distB="0" distL="114300" distR="114300" simplePos="0" relativeHeight="251667456" behindDoc="0" locked="0" layoutInCell="1" allowOverlap="1" wp14:anchorId="3AAD2FD6" wp14:editId="71942894">
              <wp:simplePos x="0" y="0"/>
              <wp:positionH relativeFrom="margin">
                <wp:posOffset>417196</wp:posOffset>
              </wp:positionH>
              <wp:positionV relativeFrom="paragraph">
                <wp:posOffset>9524</wp:posOffset>
              </wp:positionV>
              <wp:extent cx="1343814" cy="1614805"/>
              <wp:effectExtent l="0" t="0" r="8890" b="0"/>
              <wp:wrapNone/>
              <wp:docPr id="42" name="3D Model 42"/>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2" name="3D Model 42"/>
                      <pic:cNvPicPr>
                        <a:picLocks noGrp="1" noRot="1" noChangeAspect="1" noMove="1" noResize="1" noEditPoints="1" noAdjustHandles="1" noChangeArrowheads="1" noChangeShapeType="1" noCrop="1"/>
                      </pic:cNvPicPr>
                    </pic:nvPicPr>
                    <pic:blipFill>
                      <a:blip r:embed="rId96"/>
                      <a:stretch>
                        <a:fillRect/>
                      </a:stretch>
                    </pic:blipFill>
                    <pic:spPr>
                      <a:xfrm>
                        <a:off x="0" y="0"/>
                        <a:ext cx="1343660" cy="1614805"/>
                      </a:xfrm>
                      <a:prstGeom prst="rect">
                        <a:avLst/>
                      </a:prstGeom>
                    </pic:spPr>
                  </pic:pic>
                </a:graphicData>
              </a:graphic>
              <wp14:sizeRelH relativeFrom="margin">
                <wp14:pctWidth>0</wp14:pctWidth>
              </wp14:sizeRelH>
              <wp14:sizeRelV relativeFrom="margin">
                <wp14:pctHeight>0</wp14:pctHeight>
              </wp14:sizeRelV>
            </wp:anchor>
          </w:drawing>
        </w:r>
        <w:bookmarkStart w:id="7527" w:name="_Toc23497378"/>
        <w:bookmarkStart w:id="7528" w:name="_Toc23553562"/>
        <w:bookmarkEnd w:id="7527"/>
        <w:bookmarkEnd w:id="7528"/>
      </w:del>
    </w:p>
    <w:p w14:paraId="5CC1377A" w14:textId="794E9182" w:rsidR="003867FE" w:rsidRPr="006A0BE8" w:rsidDel="00750347" w:rsidRDefault="00CF5B06" w:rsidP="00EE16C5">
      <w:pPr>
        <w:rPr>
          <w:del w:id="7529" w:author="Windows User" w:date="2019-09-20T01:37:00Z"/>
          <w:rFonts w:cs="Times New Roman"/>
          <w:lang w:val="id-ID"/>
        </w:rPr>
      </w:pPr>
      <w:del w:id="7530" w:author="Windows User" w:date="2019-09-20T01:37:00Z">
        <w:r w:rsidRPr="006A0BE8" w:rsidDel="00750347">
          <w:rPr>
            <w:rFonts w:cs="Times New Roman"/>
            <w:noProof/>
          </w:rPr>
          <mc:AlternateContent>
            <mc:Choice Requires="wps">
              <w:drawing>
                <wp:anchor distT="0" distB="0" distL="114300" distR="114300" simplePos="0" relativeHeight="251659264" behindDoc="0" locked="0" layoutInCell="1" allowOverlap="1" wp14:anchorId="72313331" wp14:editId="5BE5AB07">
                  <wp:simplePos x="0" y="0"/>
                  <wp:positionH relativeFrom="column">
                    <wp:posOffset>3627120</wp:posOffset>
                  </wp:positionH>
                  <wp:positionV relativeFrom="paragraph">
                    <wp:posOffset>121285</wp:posOffset>
                  </wp:positionV>
                  <wp:extent cx="914400" cy="304800"/>
                  <wp:effectExtent l="0" t="0" r="19050" b="19050"/>
                  <wp:wrapNone/>
                  <wp:docPr id="33" name="Rectangle: Rounded Corners 33"/>
                  <wp:cNvGraphicFramePr/>
                  <a:graphic xmlns:a="http://schemas.openxmlformats.org/drawingml/2006/main">
                    <a:graphicData uri="http://schemas.microsoft.com/office/word/2010/wordprocessingShape">
                      <wps:wsp>
                        <wps:cNvSpPr/>
                        <wps:spPr>
                          <a:xfrm>
                            <a:off x="0" y="0"/>
                            <a:ext cx="914400" cy="3048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806D9C" w14:textId="107D93E5" w:rsidR="002B0652" w:rsidRPr="003867FE" w:rsidRDefault="002B0652" w:rsidP="003867FE">
                              <w:pPr>
                                <w:jc w:val="center"/>
                                <w:rPr>
                                  <w:sz w:val="22"/>
                                  <w:lang w:val="id-ID"/>
                                </w:rPr>
                              </w:pPr>
                              <w:r w:rsidRPr="003867FE">
                                <w:rPr>
                                  <w:sz w:val="22"/>
                                  <w:lang w:val="id-ID"/>
                                </w:rPr>
                                <w:t>Ldr kiri atas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313331" id="Rectangle: Rounded Corners 33" o:spid="_x0000_s1070" style="position:absolute;left:0;text-align:left;margin-left:285.6pt;margin-top:9.55pt;width:1in;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" fillcolor="#4472c4 [3204]" strokecolor="#1f3763 [1604]" strokeweight="1pt">
                  <v:stroke joinstyle="miter"/>
                  <v:textbox>
                    <w:txbxContent>
                      <w:p w14:paraId="78806D9C" w14:textId="107D93E5" w:rsidR="002B0652" w:rsidRPr="003867FE" w:rsidRDefault="002B0652" w:rsidP="003867FE">
                        <w:pPr>
                          <w:jc w:val="center"/>
                          <w:rPr>
                            <w:sz w:val="22"/>
                            <w:lang w:val="id-ID"/>
                          </w:rPr>
                        </w:pPr>
                        <w:r w:rsidRPr="003867FE">
                          <w:rPr>
                            <w:sz w:val="22"/>
                            <w:lang w:val="id-ID"/>
                          </w:rPr>
                          <w:t>Ldr kiri atas</w:t>
                        </w:r>
                      </w:p>
                    </w:txbxContent>
                  </v:textbox>
                </v:roundrect>
              </w:pict>
            </mc:Fallback>
          </mc:AlternateContent>
        </w:r>
        <w:bookmarkStart w:id="7531" w:name="_Toc23497379"/>
        <w:bookmarkStart w:id="7532" w:name="_Toc23553563"/>
        <w:bookmarkEnd w:id="7531"/>
        <w:bookmarkEnd w:id="7532"/>
      </w:del>
    </w:p>
    <w:p w14:paraId="39A79FEC" w14:textId="38079830" w:rsidR="003867FE" w:rsidRPr="006A0BE8" w:rsidDel="00750347" w:rsidRDefault="003867FE" w:rsidP="00EE16C5">
      <w:pPr>
        <w:rPr>
          <w:del w:id="7533" w:author="Windows User" w:date="2019-09-20T01:37:00Z"/>
          <w:rFonts w:cs="Times New Roman"/>
          <w:lang w:val="id-ID"/>
        </w:rPr>
      </w:pPr>
      <w:bookmarkStart w:id="7534" w:name="_Toc23497380"/>
      <w:bookmarkStart w:id="7535" w:name="_Toc23553564"/>
      <w:bookmarkEnd w:id="7534"/>
      <w:bookmarkEnd w:id="7535"/>
    </w:p>
    <w:p w14:paraId="49F50965" w14:textId="694D0DB3" w:rsidR="003867FE" w:rsidRPr="006A0BE8" w:rsidDel="00750347" w:rsidRDefault="00CF5B06" w:rsidP="00EE16C5">
      <w:pPr>
        <w:rPr>
          <w:del w:id="7536" w:author="Windows User" w:date="2019-09-20T01:37:00Z"/>
          <w:rFonts w:cs="Times New Roman"/>
          <w:lang w:val="id-ID"/>
        </w:rPr>
      </w:pPr>
      <w:del w:id="7537" w:author="Windows User" w:date="2019-09-20T01:37:00Z">
        <w:r w:rsidRPr="006A0BE8" w:rsidDel="00750347">
          <w:rPr>
            <w:rFonts w:cs="Times New Roman"/>
            <w:noProof/>
          </w:rPr>
          <mc:AlternateContent>
            <mc:Choice Requires="wps">
              <w:drawing>
                <wp:anchor distT="0" distB="0" distL="114300" distR="114300" simplePos="0" relativeHeight="251663360" behindDoc="0" locked="0" layoutInCell="1" allowOverlap="1" wp14:anchorId="07FAAA33" wp14:editId="14DF0FBA">
                  <wp:simplePos x="0" y="0"/>
                  <wp:positionH relativeFrom="column">
                    <wp:posOffset>3284220</wp:posOffset>
                  </wp:positionH>
                  <wp:positionV relativeFrom="paragraph">
                    <wp:posOffset>117475</wp:posOffset>
                  </wp:positionV>
                  <wp:extent cx="1076325" cy="304800"/>
                  <wp:effectExtent l="0" t="0" r="28575" b="19050"/>
                  <wp:wrapNone/>
                  <wp:docPr id="40" name="Rectangle: Rounded Corners 40"/>
                  <wp:cNvGraphicFramePr/>
                  <a:graphic xmlns:a="http://schemas.openxmlformats.org/drawingml/2006/main">
                    <a:graphicData uri="http://schemas.microsoft.com/office/word/2010/wordprocessingShape">
                      <wps:wsp>
                        <wps:cNvSpPr/>
                        <wps:spPr>
                          <a:xfrm>
                            <a:off x="0" y="0"/>
                            <a:ext cx="1076325" cy="3048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F62700" w14:textId="69837248" w:rsidR="002B0652" w:rsidRPr="003867FE" w:rsidRDefault="002B0652" w:rsidP="003867FE">
                              <w:pPr>
                                <w:jc w:val="center"/>
                                <w:rPr>
                                  <w:sz w:val="22"/>
                                  <w:lang w:val="id-ID"/>
                                </w:rPr>
                              </w:pPr>
                              <w:r w:rsidRPr="003867FE">
                                <w:rPr>
                                  <w:sz w:val="22"/>
                                  <w:lang w:val="id-ID"/>
                                </w:rPr>
                                <w:t xml:space="preserve">Ldr kiri </w:t>
                              </w:r>
                              <w:r>
                                <w:rPr>
                                  <w:sz w:val="22"/>
                                  <w:lang w:val="id-ID"/>
                                </w:rPr>
                                <w:t>bawah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FAAA33" id="Rectangle: Rounded Corners 40" o:spid="_x0000_s1071" style="position:absolute;left:0;text-align:left;margin-left:258.6pt;margin-top:9.25pt;width:84.75pt;height: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" fillcolor="#4472c4 [3204]" strokecolor="#1f3763 [1604]" strokeweight="1pt">
                  <v:stroke joinstyle="miter"/>
                  <v:textbox>
                    <w:txbxContent>
                      <w:p w14:paraId="0FF62700" w14:textId="69837248" w:rsidR="002B0652" w:rsidRPr="003867FE" w:rsidRDefault="002B0652" w:rsidP="003867FE">
                        <w:pPr>
                          <w:jc w:val="center"/>
                          <w:rPr>
                            <w:sz w:val="22"/>
                            <w:lang w:val="id-ID"/>
                          </w:rPr>
                        </w:pPr>
                        <w:r w:rsidRPr="003867FE">
                          <w:rPr>
                            <w:sz w:val="22"/>
                            <w:lang w:val="id-ID"/>
                          </w:rPr>
                          <w:t xml:space="preserve">Ldr kiri </w:t>
                        </w:r>
                        <w:r>
                          <w:rPr>
                            <w:sz w:val="22"/>
                            <w:lang w:val="id-ID"/>
                          </w:rPr>
                          <w:t>bawah</w:t>
                        </w:r>
                      </w:p>
                    </w:txbxContent>
                  </v:textbox>
                </v:roundrect>
              </w:pict>
            </mc:Fallback>
          </mc:AlternateContent>
        </w:r>
        <w:bookmarkStart w:id="7538" w:name="_Toc23497381"/>
        <w:bookmarkStart w:id="7539" w:name="_Toc23553565"/>
        <w:bookmarkEnd w:id="7538"/>
        <w:bookmarkEnd w:id="7539"/>
      </w:del>
    </w:p>
    <w:p w14:paraId="4966EAFA" w14:textId="7EA41029" w:rsidR="003867FE" w:rsidRPr="006A0BE8" w:rsidDel="00750347" w:rsidRDefault="00CF5B06" w:rsidP="00EE16C5">
      <w:pPr>
        <w:rPr>
          <w:del w:id="7540" w:author="Windows User" w:date="2019-09-20T01:37:00Z"/>
          <w:rFonts w:cs="Times New Roman"/>
          <w:lang w:val="id-ID"/>
        </w:rPr>
      </w:pPr>
      <w:del w:id="7541" w:author="Windows User" w:date="2019-09-20T01:37:00Z">
        <w:r w:rsidRPr="006A0BE8" w:rsidDel="00750347">
          <w:rPr>
            <w:rFonts w:cs="Times New Roman"/>
            <w:noProof/>
          </w:rPr>
          <mc:AlternateContent>
            <mc:Choice Requires="wps">
              <w:drawing>
                <wp:anchor distT="0" distB="0" distL="114300" distR="114300" simplePos="0" relativeHeight="251665408" behindDoc="0" locked="0" layoutInCell="1" allowOverlap="1" wp14:anchorId="47723EDB" wp14:editId="4C6B006D">
                  <wp:simplePos x="0" y="0"/>
                  <wp:positionH relativeFrom="margin">
                    <wp:align>right</wp:align>
                  </wp:positionH>
                  <wp:positionV relativeFrom="paragraph">
                    <wp:posOffset>219710</wp:posOffset>
                  </wp:positionV>
                  <wp:extent cx="1200150" cy="304800"/>
                  <wp:effectExtent l="0" t="0" r="19050" b="19050"/>
                  <wp:wrapNone/>
                  <wp:docPr id="41" name="Rectangle: Rounded Corners 41"/>
                  <wp:cNvGraphicFramePr/>
                  <a:graphic xmlns:a="http://schemas.openxmlformats.org/drawingml/2006/main">
                    <a:graphicData uri="http://schemas.microsoft.com/office/word/2010/wordprocessingShape">
                      <wps:wsp>
                        <wps:cNvSpPr/>
                        <wps:spPr>
                          <a:xfrm>
                            <a:off x="0" y="0"/>
                            <a:ext cx="1200150" cy="3048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9DCAE2" w14:textId="5B7ED6F1" w:rsidR="002B0652" w:rsidRPr="003867FE" w:rsidRDefault="002B0652" w:rsidP="003867FE">
                              <w:pPr>
                                <w:jc w:val="center"/>
                                <w:rPr>
                                  <w:sz w:val="22"/>
                                  <w:lang w:val="id-ID"/>
                                </w:rPr>
                              </w:pPr>
                              <w:r w:rsidRPr="003867FE">
                                <w:rPr>
                                  <w:sz w:val="22"/>
                                  <w:lang w:val="id-ID"/>
                                </w:rPr>
                                <w:t xml:space="preserve">Ldr </w:t>
                              </w:r>
                              <w:r>
                                <w:rPr>
                                  <w:sz w:val="22"/>
                                  <w:lang w:val="id-ID"/>
                                </w:rPr>
                                <w:t>kanan bawah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723EDB" id="Rectangle: Rounded Corners 41" o:spid="_x0000_s1072" style="position:absolute;left:0;text-align:left;margin-left:43.3pt;margin-top:17.3pt;width:94.5pt;height:24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" fillcolor="#4472c4 [3204]" strokecolor="#1f3763 [1604]" strokeweight="1pt">
                  <v:stroke joinstyle="miter"/>
                  <v:textbox>
                    <w:txbxContent>
                      <w:p w14:paraId="7C9DCAE2" w14:textId="5B7ED6F1" w:rsidR="002B0652" w:rsidRPr="003867FE" w:rsidRDefault="002B0652" w:rsidP="003867FE">
                        <w:pPr>
                          <w:jc w:val="center"/>
                          <w:rPr>
                            <w:sz w:val="22"/>
                            <w:lang w:val="id-ID"/>
                          </w:rPr>
                        </w:pPr>
                        <w:r w:rsidRPr="003867FE">
                          <w:rPr>
                            <w:sz w:val="22"/>
                            <w:lang w:val="id-ID"/>
                          </w:rPr>
                          <w:t xml:space="preserve">Ldr </w:t>
                        </w:r>
                        <w:r>
                          <w:rPr>
                            <w:sz w:val="22"/>
                            <w:lang w:val="id-ID"/>
                          </w:rPr>
                          <w:t>kanan bawah</w:t>
                        </w:r>
                      </w:p>
                    </w:txbxContent>
                  </v:textbox>
                  <w10:wrap anchorx="margin"/>
                </v:roundrect>
              </w:pict>
            </mc:Fallback>
          </mc:AlternateContent>
        </w:r>
        <w:bookmarkStart w:id="7542" w:name="_Toc23497382"/>
        <w:bookmarkStart w:id="7543" w:name="_Toc23553566"/>
        <w:bookmarkEnd w:id="7542"/>
        <w:bookmarkEnd w:id="7543"/>
      </w:del>
    </w:p>
    <w:p w14:paraId="56EB7E95" w14:textId="167FCF26" w:rsidR="003867FE" w:rsidRPr="006A0BE8" w:rsidDel="00750347" w:rsidRDefault="003867FE" w:rsidP="00EE16C5">
      <w:pPr>
        <w:rPr>
          <w:del w:id="7544" w:author="Windows User" w:date="2019-09-20T01:37:00Z"/>
          <w:rFonts w:cs="Times New Roman"/>
          <w:lang w:val="id-ID"/>
        </w:rPr>
      </w:pPr>
      <w:bookmarkStart w:id="7545" w:name="_Toc23497383"/>
      <w:bookmarkStart w:id="7546" w:name="_Toc23553567"/>
      <w:bookmarkEnd w:id="7545"/>
      <w:bookmarkEnd w:id="7546"/>
    </w:p>
    <w:p w14:paraId="07BC4746" w14:textId="403AAF49" w:rsidR="003867FE" w:rsidRPr="006A0BE8" w:rsidDel="00750347" w:rsidRDefault="003867FE" w:rsidP="00EE16C5">
      <w:pPr>
        <w:rPr>
          <w:del w:id="7547" w:author="Windows User" w:date="2019-09-20T01:37:00Z"/>
          <w:rFonts w:cs="Times New Roman"/>
          <w:lang w:val="id-ID"/>
        </w:rPr>
      </w:pPr>
      <w:bookmarkStart w:id="7548" w:name="_Toc23497384"/>
      <w:bookmarkStart w:id="7549" w:name="_Toc23553568"/>
      <w:bookmarkEnd w:id="7548"/>
      <w:bookmarkEnd w:id="7549"/>
    </w:p>
    <w:p w14:paraId="11F0D4DC" w14:textId="77020BEF" w:rsidR="003867FE" w:rsidRPr="006A0BE8" w:rsidDel="00750347" w:rsidRDefault="003867FE" w:rsidP="00EE16C5">
      <w:pPr>
        <w:rPr>
          <w:del w:id="7550" w:author="Windows User" w:date="2019-09-20T01:37:00Z"/>
          <w:rFonts w:cs="Times New Roman"/>
          <w:lang w:val="id-ID"/>
        </w:rPr>
      </w:pPr>
      <w:del w:id="7551" w:author="Windows User" w:date="2019-09-20T01:37:00Z">
        <w:r w:rsidRPr="006A0BE8" w:rsidDel="00750347">
          <w:rPr>
            <w:rFonts w:cs="Times New Roman"/>
            <w:lang w:val="id-ID"/>
          </w:rPr>
          <w:delText xml:space="preserve">Penempatan </w:delText>
        </w:r>
        <w:r w:rsidR="00CF5B06" w:rsidRPr="006A0BE8" w:rsidDel="00750347">
          <w:rPr>
            <w:rFonts w:cs="Times New Roman"/>
            <w:lang w:val="en-ID"/>
          </w:rPr>
          <w:delText>sesuai Gambar 5.2 dan Gambar 5.1</w:delText>
        </w:r>
        <w:r w:rsidRPr="006A0BE8" w:rsidDel="00750347">
          <w:rPr>
            <w:rFonts w:cs="Times New Roman"/>
            <w:lang w:val="id-ID"/>
          </w:rPr>
          <w:delText xml:space="preserve"> tersebut dimaksudkan agar dapat membaca dari 4 arah atas, bawah, kiri, dan kanan dengan membandingkan nilai resistansi dari keempat sensor tersebut. Dari keempat sensor tersebut dapat menghasilkan dua buah variabel yaitu error vertikal dan error horizontal. Kedua variabel tersebut didapat melalui perhitungan di bawah ini:</w:delText>
        </w:r>
        <w:bookmarkStart w:id="7552" w:name="_Toc23497385"/>
        <w:bookmarkStart w:id="7553" w:name="_Toc23553569"/>
        <w:bookmarkEnd w:id="7552"/>
        <w:bookmarkEnd w:id="7553"/>
      </w:del>
    </w:p>
    <w:p w14:paraId="547B4203" w14:textId="2490D6B3" w:rsidR="003867FE" w:rsidRPr="006A0BE8" w:rsidDel="00750347" w:rsidRDefault="003867FE">
      <w:pPr>
        <w:pStyle w:val="ListParagraph"/>
        <w:numPr>
          <w:ilvl w:val="7"/>
          <w:numId w:val="45"/>
        </w:numPr>
        <w:ind w:left="851"/>
        <w:rPr>
          <w:del w:id="7554" w:author="Windows User" w:date="2019-09-20T01:37:00Z"/>
          <w:rFonts w:cs="Times New Roman"/>
          <w:lang w:val="id-ID"/>
        </w:rPr>
        <w:pPrChange w:id="7555" w:author="Windows User" w:date="2019-09-19T03:35:00Z">
          <w:pPr>
            <w:pStyle w:val="ListParagraph"/>
            <w:numPr>
              <w:ilvl w:val="7"/>
              <w:numId w:val="30"/>
            </w:numPr>
            <w:ind w:left="851" w:hanging="360"/>
          </w:pPr>
        </w:pPrChange>
      </w:pPr>
      <w:del w:id="7556" w:author="Windows User" w:date="2019-09-20T01:37:00Z">
        <w:r w:rsidRPr="006A0BE8" w:rsidDel="00750347">
          <w:rPr>
            <w:rFonts w:cs="Times New Roman"/>
            <w:lang w:val="id-ID"/>
          </w:rPr>
          <w:delText>Error vertikal</w:delText>
        </w:r>
        <w:bookmarkStart w:id="7557" w:name="_Toc23497386"/>
        <w:bookmarkStart w:id="7558" w:name="_Toc23553570"/>
        <w:bookmarkEnd w:id="7557"/>
        <w:bookmarkEnd w:id="7558"/>
      </w:del>
    </w:p>
    <w:p w14:paraId="1066A628" w14:textId="2118B437" w:rsidR="003867FE" w:rsidRPr="006A0BE8" w:rsidDel="00750347" w:rsidRDefault="00217B12" w:rsidP="00217B12">
      <w:pPr>
        <w:tabs>
          <w:tab w:val="left" w:leader="dot" w:pos="7513"/>
        </w:tabs>
        <w:ind w:left="567"/>
        <w:rPr>
          <w:del w:id="7559" w:author="Windows User" w:date="2019-09-20T01:37:00Z"/>
          <w:rFonts w:cs="Times New Roman"/>
          <w:lang w:val="en-ID"/>
        </w:rPr>
      </w:pPr>
      <w:del w:id="7560" w:author="Windows User" w:date="2019-09-20T01:37:00Z">
        <w:r w:rsidRPr="006A0BE8" w:rsidDel="00750347">
          <w:rPr>
            <w:rFonts w:cs="Times New Roman"/>
            <w:lang w:val="id-ID"/>
          </w:rPr>
          <w:delText>Error_v</w:delText>
        </w:r>
        <w:r w:rsidR="003867FE" w:rsidRPr="006A0BE8" w:rsidDel="00750347">
          <w:rPr>
            <w:rFonts w:cs="Times New Roman"/>
            <w:lang w:val="id-ID"/>
          </w:rPr>
          <w:delText xml:space="preserve"> = ((tl-tr)/2)- ((d</w:delText>
        </w:r>
        <w:r w:rsidR="00643D5C" w:rsidRPr="006A0BE8" w:rsidDel="00750347">
          <w:rPr>
            <w:rFonts w:cs="Times New Roman"/>
            <w:lang w:val="id-ID"/>
          </w:rPr>
          <w:delText>l</w:delText>
        </w:r>
        <w:r w:rsidR="003867FE" w:rsidRPr="006A0BE8" w:rsidDel="00750347">
          <w:rPr>
            <w:rFonts w:cs="Times New Roman"/>
            <w:lang w:val="id-ID"/>
          </w:rPr>
          <w:delText>-</w:delText>
        </w:r>
        <w:r w:rsidR="00643D5C" w:rsidRPr="006A0BE8" w:rsidDel="00750347">
          <w:rPr>
            <w:rFonts w:cs="Times New Roman"/>
            <w:lang w:val="id-ID"/>
          </w:rPr>
          <w:delText>d</w:delText>
        </w:r>
        <w:r w:rsidR="003867FE" w:rsidRPr="006A0BE8" w:rsidDel="00750347">
          <w:rPr>
            <w:rFonts w:cs="Times New Roman"/>
            <w:lang w:val="id-ID"/>
          </w:rPr>
          <w:delText>r)/2)</w:delText>
        </w:r>
        <w:r w:rsidRPr="006A0BE8" w:rsidDel="00750347">
          <w:rPr>
            <w:rFonts w:cs="Times New Roman"/>
            <w:lang w:val="en-ID"/>
          </w:rPr>
          <w:delText xml:space="preserve">   </w:delText>
        </w:r>
        <w:r w:rsidRPr="006A0BE8" w:rsidDel="00750347">
          <w:rPr>
            <w:rFonts w:cs="Times New Roman"/>
            <w:lang w:val="en-ID"/>
          </w:rPr>
          <w:tab/>
          <w:delText>(</w:delText>
        </w:r>
        <w:r w:rsidRPr="006A0BE8" w:rsidDel="00750347">
          <w:rPr>
            <w:rFonts w:cs="Times New Roman"/>
            <w:lang w:val="id-ID"/>
          </w:rPr>
          <w:delText>4</w:delText>
        </w:r>
        <w:r w:rsidRPr="006A0BE8" w:rsidDel="00750347">
          <w:rPr>
            <w:rFonts w:cs="Times New Roman"/>
            <w:lang w:val="en-ID"/>
          </w:rPr>
          <w:delText>)</w:delText>
        </w:r>
        <w:bookmarkStart w:id="7561" w:name="_Toc23497387"/>
        <w:bookmarkStart w:id="7562" w:name="_Toc23553571"/>
        <w:bookmarkEnd w:id="7561"/>
        <w:bookmarkEnd w:id="7562"/>
      </w:del>
    </w:p>
    <w:p w14:paraId="78ED9184" w14:textId="21A3100D" w:rsidR="00643D5C" w:rsidRPr="006A0BE8" w:rsidDel="00750347" w:rsidRDefault="00643D5C">
      <w:pPr>
        <w:pStyle w:val="ListParagraph"/>
        <w:numPr>
          <w:ilvl w:val="7"/>
          <w:numId w:val="45"/>
        </w:numPr>
        <w:ind w:left="851"/>
        <w:rPr>
          <w:del w:id="7563" w:author="Windows User" w:date="2019-09-20T01:37:00Z"/>
          <w:rFonts w:cs="Times New Roman"/>
          <w:lang w:val="id-ID"/>
        </w:rPr>
        <w:pPrChange w:id="7564" w:author="Windows User" w:date="2019-09-19T03:35:00Z">
          <w:pPr>
            <w:pStyle w:val="ListParagraph"/>
            <w:numPr>
              <w:ilvl w:val="7"/>
              <w:numId w:val="30"/>
            </w:numPr>
            <w:ind w:left="851" w:hanging="360"/>
          </w:pPr>
        </w:pPrChange>
      </w:pPr>
      <w:del w:id="7565" w:author="Windows User" w:date="2019-09-20T01:37:00Z">
        <w:r w:rsidRPr="006A0BE8" w:rsidDel="00750347">
          <w:rPr>
            <w:rFonts w:cs="Times New Roman"/>
            <w:lang w:val="id-ID"/>
          </w:rPr>
          <w:delText xml:space="preserve">Error </w:delText>
        </w:r>
        <w:r w:rsidR="0020600A" w:rsidRPr="006A0BE8" w:rsidDel="00750347">
          <w:rPr>
            <w:rFonts w:cs="Times New Roman"/>
            <w:lang w:val="id-ID"/>
          </w:rPr>
          <w:delText>horizontal</w:delText>
        </w:r>
        <w:bookmarkStart w:id="7566" w:name="_Toc23497388"/>
        <w:bookmarkStart w:id="7567" w:name="_Toc23553572"/>
        <w:bookmarkEnd w:id="7566"/>
        <w:bookmarkEnd w:id="7567"/>
      </w:del>
    </w:p>
    <w:p w14:paraId="4CF46BA4" w14:textId="751CBC73" w:rsidR="00643D5C" w:rsidRPr="006A0BE8" w:rsidDel="00750347" w:rsidRDefault="00217B12" w:rsidP="00387AA9">
      <w:pPr>
        <w:tabs>
          <w:tab w:val="left" w:leader="dot" w:pos="7513"/>
        </w:tabs>
        <w:ind w:left="567"/>
        <w:jc w:val="center"/>
        <w:rPr>
          <w:del w:id="7568" w:author="Windows User" w:date="2019-09-20T01:37:00Z"/>
          <w:rFonts w:cs="Times New Roman"/>
          <w:lang w:val="en-ID"/>
        </w:rPr>
      </w:pPr>
      <w:del w:id="7569" w:author="Windows User" w:date="2019-09-20T01:37:00Z">
        <w:r w:rsidRPr="006A0BE8" w:rsidDel="00750347">
          <w:rPr>
            <w:rFonts w:cs="Times New Roman"/>
            <w:lang w:val="id-ID"/>
          </w:rPr>
          <w:delText xml:space="preserve">Error_h </w:delText>
        </w:r>
        <w:r w:rsidR="00643D5C" w:rsidRPr="006A0BE8" w:rsidDel="00750347">
          <w:rPr>
            <w:rFonts w:cs="Times New Roman"/>
            <w:lang w:val="id-ID"/>
          </w:rPr>
          <w:delText>= ((tl-dl)/2)- ((tr-dr)/2)</w:delText>
        </w:r>
        <w:r w:rsidRPr="006A0BE8" w:rsidDel="00750347">
          <w:rPr>
            <w:rFonts w:cs="Times New Roman"/>
            <w:lang w:val="en-ID"/>
          </w:rPr>
          <w:delText xml:space="preserve"> </w:delText>
        </w:r>
        <w:r w:rsidRPr="006A0BE8" w:rsidDel="00750347">
          <w:rPr>
            <w:rFonts w:cs="Times New Roman"/>
            <w:lang w:val="en-ID"/>
          </w:rPr>
          <w:tab/>
          <w:delText>(5)</w:delText>
        </w:r>
        <w:bookmarkStart w:id="7570" w:name="_Toc23497389"/>
        <w:bookmarkStart w:id="7571" w:name="_Toc23553573"/>
        <w:bookmarkEnd w:id="7570"/>
        <w:bookmarkEnd w:id="7571"/>
      </w:del>
    </w:p>
    <w:p w14:paraId="6A92B163" w14:textId="6A768CC6" w:rsidR="00B75CD3" w:rsidRPr="006A0BE8" w:rsidDel="00750347" w:rsidRDefault="00B75CD3" w:rsidP="00387AA9">
      <w:pPr>
        <w:rPr>
          <w:del w:id="7572" w:author="Windows User" w:date="2019-09-20T01:37:00Z"/>
          <w:rFonts w:cs="Times New Roman"/>
          <w:lang w:val="id-ID"/>
        </w:rPr>
      </w:pPr>
      <w:del w:id="7573" w:author="Windows User" w:date="2019-09-20T01:37:00Z">
        <w:r w:rsidRPr="006A0BE8" w:rsidDel="00750347">
          <w:rPr>
            <w:rFonts w:cs="Times New Roman"/>
            <w:lang w:val="id-ID"/>
          </w:rPr>
          <w:delText>Ket :</w:delText>
        </w:r>
        <w:bookmarkStart w:id="7574" w:name="_Toc23497390"/>
        <w:bookmarkStart w:id="7575" w:name="_Toc23553574"/>
        <w:bookmarkEnd w:id="7574"/>
        <w:bookmarkEnd w:id="7575"/>
      </w:del>
    </w:p>
    <w:p w14:paraId="58EC61EE" w14:textId="5C2BF8D2" w:rsidR="00B75CD3" w:rsidRPr="006A0BE8" w:rsidDel="00750347" w:rsidRDefault="00217B12" w:rsidP="00387AA9">
      <w:pPr>
        <w:rPr>
          <w:del w:id="7576" w:author="Windows User" w:date="2019-09-20T01:37:00Z"/>
          <w:rFonts w:cs="Times New Roman"/>
          <w:lang w:val="id-ID"/>
        </w:rPr>
      </w:pPr>
      <w:del w:id="7577" w:author="Windows User" w:date="2019-09-20T01:37:00Z">
        <w:r w:rsidRPr="006A0BE8" w:rsidDel="00750347">
          <w:rPr>
            <w:rFonts w:cs="Times New Roman"/>
            <w:lang w:val="id-ID"/>
          </w:rPr>
          <w:delText>error_v</w:delText>
        </w:r>
        <w:r w:rsidR="00B75CD3" w:rsidRPr="006A0BE8" w:rsidDel="00750347">
          <w:rPr>
            <w:rFonts w:cs="Times New Roman"/>
            <w:lang w:val="id-ID"/>
          </w:rPr>
          <w:delText xml:space="preserve"> = error vertikal</w:delText>
        </w:r>
        <w:bookmarkStart w:id="7578" w:name="_Toc23497391"/>
        <w:bookmarkStart w:id="7579" w:name="_Toc23553575"/>
        <w:bookmarkEnd w:id="7578"/>
        <w:bookmarkEnd w:id="7579"/>
      </w:del>
    </w:p>
    <w:p w14:paraId="55FA5A42" w14:textId="6C31776F" w:rsidR="00B75CD3" w:rsidRPr="006A0BE8" w:rsidDel="00750347" w:rsidRDefault="00217B12" w:rsidP="00387AA9">
      <w:pPr>
        <w:rPr>
          <w:del w:id="7580" w:author="Windows User" w:date="2019-09-20T01:37:00Z"/>
          <w:rFonts w:cs="Times New Roman"/>
          <w:lang w:val="id-ID"/>
        </w:rPr>
      </w:pPr>
      <w:del w:id="7581" w:author="Windows User" w:date="2019-09-20T01:37:00Z">
        <w:r w:rsidRPr="006A0BE8" w:rsidDel="00750347">
          <w:rPr>
            <w:rFonts w:cs="Times New Roman"/>
            <w:lang w:val="id-ID"/>
          </w:rPr>
          <w:delText>error_h</w:delText>
        </w:r>
        <w:r w:rsidR="00B75CD3" w:rsidRPr="006A0BE8" w:rsidDel="00750347">
          <w:rPr>
            <w:rFonts w:cs="Times New Roman"/>
            <w:lang w:val="id-ID"/>
          </w:rPr>
          <w:delText xml:space="preserve"> = error horizontal</w:delText>
        </w:r>
        <w:bookmarkStart w:id="7582" w:name="_Toc23497392"/>
        <w:bookmarkStart w:id="7583" w:name="_Toc23553576"/>
        <w:bookmarkEnd w:id="7582"/>
        <w:bookmarkEnd w:id="7583"/>
      </w:del>
    </w:p>
    <w:p w14:paraId="17AB86D7" w14:textId="1922A51A" w:rsidR="00B75CD3" w:rsidRPr="006A0BE8" w:rsidDel="00750347" w:rsidRDefault="00B75CD3" w:rsidP="00387AA9">
      <w:pPr>
        <w:rPr>
          <w:del w:id="7584" w:author="Windows User" w:date="2019-09-20T01:37:00Z"/>
          <w:rFonts w:cs="Times New Roman"/>
          <w:lang w:val="id-ID"/>
        </w:rPr>
      </w:pPr>
      <w:del w:id="7585" w:author="Windows User" w:date="2019-09-20T01:37:00Z">
        <w:r w:rsidRPr="006A0BE8" w:rsidDel="00750347">
          <w:rPr>
            <w:rFonts w:cs="Times New Roman"/>
            <w:lang w:val="id-ID"/>
          </w:rPr>
          <w:delText>tl = ldr top left (penempatan di kiri atas)</w:delText>
        </w:r>
        <w:bookmarkStart w:id="7586" w:name="_Toc23497393"/>
        <w:bookmarkStart w:id="7587" w:name="_Toc23553577"/>
        <w:bookmarkEnd w:id="7586"/>
        <w:bookmarkEnd w:id="7587"/>
      </w:del>
    </w:p>
    <w:p w14:paraId="2FEA6E6B" w14:textId="546116A9" w:rsidR="00B75CD3" w:rsidRPr="006A0BE8" w:rsidDel="00750347" w:rsidRDefault="00B75CD3" w:rsidP="00387AA9">
      <w:pPr>
        <w:rPr>
          <w:del w:id="7588" w:author="Windows User" w:date="2019-09-20T01:37:00Z"/>
          <w:rFonts w:cs="Times New Roman"/>
          <w:lang w:val="id-ID"/>
        </w:rPr>
      </w:pPr>
      <w:del w:id="7589" w:author="Windows User" w:date="2019-09-20T01:37:00Z">
        <w:r w:rsidRPr="006A0BE8" w:rsidDel="00750347">
          <w:rPr>
            <w:rFonts w:cs="Times New Roman"/>
            <w:lang w:val="id-ID"/>
          </w:rPr>
          <w:delText>tr = ldr top right (penempatan di kanan atas)</w:delText>
        </w:r>
        <w:bookmarkStart w:id="7590" w:name="_Toc23497394"/>
        <w:bookmarkStart w:id="7591" w:name="_Toc23553578"/>
        <w:bookmarkEnd w:id="7590"/>
        <w:bookmarkEnd w:id="7591"/>
      </w:del>
    </w:p>
    <w:p w14:paraId="4F9AD7BD" w14:textId="7BB85BD8" w:rsidR="00B75CD3" w:rsidRPr="006A0BE8" w:rsidDel="00750347" w:rsidRDefault="00B75CD3" w:rsidP="00387AA9">
      <w:pPr>
        <w:rPr>
          <w:del w:id="7592" w:author="Windows User" w:date="2019-09-20T01:37:00Z"/>
          <w:rFonts w:cs="Times New Roman"/>
          <w:lang w:val="id-ID"/>
        </w:rPr>
      </w:pPr>
      <w:del w:id="7593" w:author="Windows User" w:date="2019-09-20T01:37:00Z">
        <w:r w:rsidRPr="006A0BE8" w:rsidDel="00750347">
          <w:rPr>
            <w:rFonts w:cs="Times New Roman"/>
            <w:lang w:val="id-ID"/>
          </w:rPr>
          <w:delText>dl = ldr down left (penempatan di kiri bawah)</w:delText>
        </w:r>
        <w:bookmarkStart w:id="7594" w:name="_Toc23497395"/>
        <w:bookmarkStart w:id="7595" w:name="_Toc23553579"/>
        <w:bookmarkEnd w:id="7594"/>
        <w:bookmarkEnd w:id="7595"/>
      </w:del>
    </w:p>
    <w:p w14:paraId="64D3F6A5" w14:textId="57C1110B" w:rsidR="003867FE" w:rsidRPr="006A0BE8" w:rsidDel="00750347" w:rsidRDefault="00B75CD3" w:rsidP="00387AA9">
      <w:pPr>
        <w:rPr>
          <w:del w:id="7596" w:author="Windows User" w:date="2019-09-20T01:37:00Z"/>
          <w:rFonts w:cs="Times New Roman"/>
          <w:lang w:val="id-ID"/>
        </w:rPr>
      </w:pPr>
      <w:del w:id="7597" w:author="Windows User" w:date="2019-09-20T01:37:00Z">
        <w:r w:rsidRPr="006A0BE8" w:rsidDel="00750347">
          <w:rPr>
            <w:rFonts w:cs="Times New Roman"/>
            <w:lang w:val="id-ID"/>
          </w:rPr>
          <w:delText>dr = ldr down right (penempatan di kanan bawah)</w:delText>
        </w:r>
        <w:bookmarkStart w:id="7598" w:name="_Toc23497396"/>
        <w:bookmarkStart w:id="7599" w:name="_Toc23553580"/>
        <w:bookmarkEnd w:id="7598"/>
        <w:bookmarkEnd w:id="7599"/>
      </w:del>
    </w:p>
    <w:p w14:paraId="524BE522" w14:textId="24B7C3B1" w:rsidR="00E31802" w:rsidRPr="006A0BE8" w:rsidDel="00750347" w:rsidRDefault="00E31802" w:rsidP="00387AA9">
      <w:pPr>
        <w:rPr>
          <w:del w:id="7600" w:author="Windows User" w:date="2019-09-20T01:37:00Z"/>
          <w:rFonts w:cs="Times New Roman"/>
          <w:lang w:val="id-ID"/>
        </w:rPr>
      </w:pPr>
      <w:bookmarkStart w:id="7601" w:name="_Toc23497397"/>
      <w:bookmarkStart w:id="7602" w:name="_Toc23553581"/>
      <w:bookmarkEnd w:id="7601"/>
      <w:bookmarkEnd w:id="7602"/>
    </w:p>
    <w:p w14:paraId="7C12944F" w14:textId="4833678D" w:rsidR="006B1669" w:rsidRPr="006A0BE8" w:rsidDel="00750347" w:rsidRDefault="006B1669" w:rsidP="00387AA9">
      <w:pPr>
        <w:rPr>
          <w:del w:id="7603" w:author="Windows User" w:date="2019-09-20T01:37:00Z"/>
          <w:rFonts w:cs="Times New Roman"/>
          <w:lang w:val="id-ID"/>
        </w:rPr>
      </w:pPr>
      <w:del w:id="7604" w:author="Windows User" w:date="2019-09-20T01:37:00Z">
        <w:r w:rsidRPr="006A0BE8" w:rsidDel="00750347">
          <w:rPr>
            <w:rFonts w:cs="Times New Roman"/>
            <w:lang w:val="id-ID"/>
          </w:rPr>
          <w:delText>nilai error dapat berupa bilai bulat (negatif dan positif) dengan aturan sebagai berikut</w:delText>
        </w:r>
        <w:bookmarkStart w:id="7605" w:name="_Toc23497398"/>
        <w:bookmarkStart w:id="7606" w:name="_Toc23553582"/>
        <w:bookmarkEnd w:id="7605"/>
        <w:bookmarkEnd w:id="7606"/>
      </w:del>
    </w:p>
    <w:p w14:paraId="0FB75DC4" w14:textId="7718599F" w:rsidR="006B1669" w:rsidRPr="006A0BE8" w:rsidDel="00750347" w:rsidRDefault="006B1669" w:rsidP="00387AA9">
      <w:pPr>
        <w:pStyle w:val="ListParagraph"/>
        <w:numPr>
          <w:ilvl w:val="0"/>
          <w:numId w:val="33"/>
        </w:numPr>
        <w:rPr>
          <w:del w:id="7607" w:author="Windows User" w:date="2019-09-20T01:37:00Z"/>
          <w:rFonts w:cs="Times New Roman"/>
          <w:lang w:val="id-ID"/>
        </w:rPr>
      </w:pPr>
      <w:del w:id="7608" w:author="Windows User" w:date="2019-09-20T01:37:00Z">
        <w:r w:rsidRPr="006A0BE8" w:rsidDel="00750347">
          <w:rPr>
            <w:rFonts w:cs="Times New Roman"/>
            <w:lang w:val="id-ID"/>
          </w:rPr>
          <w:delText>Solar tracker akan bergerak ke arah kiri jika nilau error horizontal bernilai positif</w:delText>
        </w:r>
        <w:bookmarkStart w:id="7609" w:name="_Toc23497399"/>
        <w:bookmarkStart w:id="7610" w:name="_Toc23553583"/>
        <w:bookmarkEnd w:id="7609"/>
        <w:bookmarkEnd w:id="7610"/>
      </w:del>
    </w:p>
    <w:p w14:paraId="60B09DD3" w14:textId="7C331AF3" w:rsidR="006B1669" w:rsidRPr="006A0BE8" w:rsidDel="00750347" w:rsidRDefault="006B1669" w:rsidP="00387AA9">
      <w:pPr>
        <w:pStyle w:val="ListParagraph"/>
        <w:numPr>
          <w:ilvl w:val="0"/>
          <w:numId w:val="33"/>
        </w:numPr>
        <w:rPr>
          <w:del w:id="7611" w:author="Windows User" w:date="2019-09-20T01:37:00Z"/>
          <w:rFonts w:cs="Times New Roman"/>
          <w:lang w:val="id-ID"/>
        </w:rPr>
      </w:pPr>
      <w:del w:id="7612" w:author="Windows User" w:date="2019-09-20T01:37:00Z">
        <w:r w:rsidRPr="006A0BE8" w:rsidDel="00750347">
          <w:rPr>
            <w:rFonts w:cs="Times New Roman"/>
            <w:lang w:val="id-ID"/>
          </w:rPr>
          <w:delText>Solar tracker akan bergerak ke arah kanan jika nilau error horizontal bernilai negatif</w:delText>
        </w:r>
        <w:bookmarkStart w:id="7613" w:name="_Toc23497400"/>
        <w:bookmarkStart w:id="7614" w:name="_Toc23553584"/>
        <w:bookmarkEnd w:id="7613"/>
        <w:bookmarkEnd w:id="7614"/>
      </w:del>
    </w:p>
    <w:p w14:paraId="72A399B1" w14:textId="7517B853" w:rsidR="006B1669" w:rsidRPr="006A0BE8" w:rsidDel="00750347" w:rsidRDefault="006B1669" w:rsidP="00387AA9">
      <w:pPr>
        <w:pStyle w:val="ListParagraph"/>
        <w:numPr>
          <w:ilvl w:val="0"/>
          <w:numId w:val="33"/>
        </w:numPr>
        <w:rPr>
          <w:del w:id="7615" w:author="Windows User" w:date="2019-09-20T01:37:00Z"/>
          <w:rFonts w:cs="Times New Roman"/>
          <w:lang w:val="id-ID"/>
        </w:rPr>
      </w:pPr>
      <w:del w:id="7616" w:author="Windows User" w:date="2019-09-20T01:37:00Z">
        <w:r w:rsidRPr="006A0BE8" w:rsidDel="00750347">
          <w:rPr>
            <w:rFonts w:cs="Times New Roman"/>
            <w:lang w:val="id-ID"/>
          </w:rPr>
          <w:delText>Solar tracker akan bergerak ke arah atas jika nilau error vertikal bernilai positif</w:delText>
        </w:r>
        <w:bookmarkStart w:id="7617" w:name="_Toc23497401"/>
        <w:bookmarkStart w:id="7618" w:name="_Toc23553585"/>
        <w:bookmarkEnd w:id="7617"/>
        <w:bookmarkEnd w:id="7618"/>
      </w:del>
    </w:p>
    <w:p w14:paraId="19821783" w14:textId="74BD3963" w:rsidR="00B20A38" w:rsidRPr="006A0BE8" w:rsidDel="00750347" w:rsidRDefault="006B1669" w:rsidP="00387AA9">
      <w:pPr>
        <w:pStyle w:val="ListParagraph"/>
        <w:numPr>
          <w:ilvl w:val="0"/>
          <w:numId w:val="33"/>
        </w:numPr>
        <w:rPr>
          <w:del w:id="7619" w:author="Windows User" w:date="2019-09-20T01:37:00Z"/>
          <w:rFonts w:cs="Times New Roman"/>
          <w:lang w:val="id-ID"/>
        </w:rPr>
      </w:pPr>
      <w:del w:id="7620" w:author="Windows User" w:date="2019-09-20T01:37:00Z">
        <w:r w:rsidRPr="006A0BE8" w:rsidDel="00750347">
          <w:rPr>
            <w:rFonts w:cs="Times New Roman"/>
            <w:lang w:val="id-ID"/>
          </w:rPr>
          <w:delText>Solar tracker akan bergerak ke arah bawah jika nilau error vertikal bernilai negatif</w:delText>
        </w:r>
        <w:bookmarkStart w:id="7621" w:name="_Toc23497402"/>
        <w:bookmarkStart w:id="7622" w:name="_Toc23553586"/>
        <w:bookmarkEnd w:id="7621"/>
        <w:bookmarkEnd w:id="7622"/>
      </w:del>
    </w:p>
    <w:p w14:paraId="52CFE637" w14:textId="1A4F761D" w:rsidR="00B20A38" w:rsidRPr="006A0BE8" w:rsidDel="00750347" w:rsidRDefault="00B20A38" w:rsidP="00B20A38">
      <w:pPr>
        <w:pStyle w:val="ListParagraph"/>
        <w:rPr>
          <w:del w:id="7623" w:author="Windows User" w:date="2019-09-20T01:37:00Z"/>
          <w:rFonts w:cs="Times New Roman"/>
          <w:lang w:val="id-ID"/>
        </w:rPr>
      </w:pPr>
      <w:bookmarkStart w:id="7624" w:name="_Toc23497403"/>
      <w:bookmarkStart w:id="7625" w:name="_Toc23553587"/>
      <w:bookmarkEnd w:id="7624"/>
      <w:bookmarkEnd w:id="7625"/>
    </w:p>
    <w:p w14:paraId="22C64455" w14:textId="02AC1060" w:rsidR="0049091B" w:rsidRPr="006A0BE8" w:rsidDel="00750347" w:rsidRDefault="0049091B">
      <w:pPr>
        <w:pStyle w:val="Heading3"/>
        <w:numPr>
          <w:ilvl w:val="2"/>
          <w:numId w:val="45"/>
        </w:numPr>
        <w:ind w:left="357" w:hanging="357"/>
        <w:rPr>
          <w:del w:id="7626" w:author="Windows User" w:date="2019-09-20T01:37:00Z"/>
          <w:rFonts w:cs="Times New Roman"/>
        </w:rPr>
        <w:pPrChange w:id="7627" w:author="Windows User" w:date="2019-09-19T03:35:00Z">
          <w:pPr>
            <w:pStyle w:val="Heading3"/>
          </w:pPr>
        </w:pPrChange>
      </w:pPr>
      <w:del w:id="7628" w:author="Windows User" w:date="2019-09-20T01:37:00Z">
        <w:r w:rsidRPr="006A0BE8" w:rsidDel="00750347">
          <w:rPr>
            <w:rFonts w:cs="Times New Roman"/>
          </w:rPr>
          <w:delText xml:space="preserve">Pengujian Panel Surya </w:delText>
        </w:r>
        <w:r w:rsidR="007E33B8" w:rsidRPr="006A0BE8" w:rsidDel="00750347">
          <w:rPr>
            <w:rFonts w:cs="Times New Roman"/>
            <w:lang w:val="id-ID"/>
          </w:rPr>
          <w:delText xml:space="preserve">Tanpa </w:delText>
        </w:r>
        <w:r w:rsidR="007E33B8" w:rsidRPr="006A0BE8" w:rsidDel="00750347">
          <w:rPr>
            <w:rFonts w:cs="Times New Roman"/>
          </w:rPr>
          <w:delText xml:space="preserve">Menggunakan Metode </w:delText>
        </w:r>
      </w:del>
      <w:del w:id="7629" w:author="Windows User" w:date="2019-09-14T03:53:00Z">
        <w:r w:rsidR="007E33B8" w:rsidRPr="006A0BE8" w:rsidDel="00451BA0">
          <w:rPr>
            <w:rFonts w:cs="Times New Roman"/>
          </w:rPr>
          <w:delText>Fuzzy</w:delText>
        </w:r>
      </w:del>
      <w:del w:id="7630" w:author="Windows User" w:date="2019-09-20T01:37:00Z">
        <w:r w:rsidR="007E33B8" w:rsidRPr="006A0BE8" w:rsidDel="00750347">
          <w:rPr>
            <w:rFonts w:cs="Times New Roman"/>
          </w:rPr>
          <w:delText xml:space="preserve"> </w:delText>
        </w:r>
        <w:commentRangeStart w:id="7631"/>
        <w:r w:rsidR="007E33B8" w:rsidRPr="006A0BE8" w:rsidDel="00750347">
          <w:rPr>
            <w:rFonts w:cs="Times New Roman"/>
          </w:rPr>
          <w:delText>PID</w:delText>
        </w:r>
        <w:commentRangeEnd w:id="7631"/>
        <w:r w:rsidR="00DD7B26" w:rsidRPr="006A0BE8" w:rsidDel="00750347">
          <w:rPr>
            <w:rStyle w:val="CommentReference"/>
            <w:rFonts w:eastAsiaTheme="minorHAnsi" w:cs="Times New Roman"/>
            <w:b w:val="0"/>
          </w:rPr>
          <w:commentReference w:id="7631"/>
        </w:r>
        <w:bookmarkStart w:id="7632" w:name="_Toc23497404"/>
        <w:bookmarkStart w:id="7633" w:name="_Toc23553588"/>
        <w:bookmarkEnd w:id="7632"/>
        <w:bookmarkEnd w:id="7633"/>
      </w:del>
    </w:p>
    <w:p w14:paraId="239542B5" w14:textId="2F7D96D6" w:rsidR="00F35B4B" w:rsidRPr="006A0BE8" w:rsidDel="00750347" w:rsidRDefault="00EE16C5" w:rsidP="00EE16C5">
      <w:pPr>
        <w:rPr>
          <w:del w:id="7634" w:author="Windows User" w:date="2019-09-20T01:37:00Z"/>
          <w:rFonts w:cs="Times New Roman"/>
          <w:lang w:val="id-ID"/>
        </w:rPr>
      </w:pPr>
      <w:del w:id="7635" w:author="Windows User" w:date="2019-09-20T01:37:00Z">
        <w:r w:rsidRPr="006A0BE8" w:rsidDel="00750347">
          <w:rPr>
            <w:rFonts w:cs="Times New Roman"/>
            <w:lang w:val="id-ID"/>
          </w:rPr>
          <w:delText xml:space="preserve">pengujian dilakukan dengan melihat </w:delText>
        </w:r>
        <w:r w:rsidR="00DF60D0" w:rsidRPr="006A0BE8" w:rsidDel="00750347">
          <w:rPr>
            <w:rFonts w:cs="Times New Roman"/>
            <w:lang w:val="id-ID"/>
          </w:rPr>
          <w:delText>langkah/iterasi dari proses menuju arah matahari dengan posisi awal pada sudut X = 45° dan Y  = 0°. Hasil pengujian dapat dilihat pada tabel dibawah ini</w:delText>
        </w:r>
        <w:r w:rsidR="00F0029C" w:rsidRPr="006A0BE8" w:rsidDel="00750347">
          <w:rPr>
            <w:rFonts w:cs="Times New Roman"/>
            <w:lang w:val="id-ID"/>
          </w:rPr>
          <w:delText xml:space="preserve"> : </w:delText>
        </w:r>
        <w:bookmarkStart w:id="7636" w:name="_Toc23497405"/>
        <w:bookmarkStart w:id="7637" w:name="_Toc23553589"/>
        <w:bookmarkEnd w:id="7636"/>
        <w:bookmarkEnd w:id="7637"/>
      </w:del>
    </w:p>
    <w:p w14:paraId="69A13F02" w14:textId="456D6BB8" w:rsidR="0049091B" w:rsidRPr="006A0BE8" w:rsidDel="00750347" w:rsidRDefault="0049091B">
      <w:pPr>
        <w:pStyle w:val="Heading3"/>
        <w:numPr>
          <w:ilvl w:val="2"/>
          <w:numId w:val="45"/>
        </w:numPr>
        <w:ind w:left="357" w:hanging="357"/>
        <w:rPr>
          <w:del w:id="7638" w:author="Windows User" w:date="2019-09-20T01:37:00Z"/>
          <w:rFonts w:cs="Times New Roman"/>
        </w:rPr>
        <w:pPrChange w:id="7639" w:author="Windows User" w:date="2019-09-19T03:35:00Z">
          <w:pPr>
            <w:pStyle w:val="Heading3"/>
          </w:pPr>
        </w:pPrChange>
      </w:pPr>
      <w:del w:id="7640" w:author="Windows User" w:date="2019-09-20T01:37:00Z">
        <w:r w:rsidRPr="006A0BE8" w:rsidDel="00750347">
          <w:rPr>
            <w:rFonts w:cs="Times New Roman"/>
          </w:rPr>
          <w:delText xml:space="preserve">Pengujian Panel Surya dengan </w:delText>
        </w:r>
        <w:r w:rsidR="00411AC3" w:rsidRPr="006A0BE8" w:rsidDel="00750347">
          <w:rPr>
            <w:rFonts w:cs="Times New Roman"/>
          </w:rPr>
          <w:delText xml:space="preserve">Menggunakan Metode </w:delText>
        </w:r>
      </w:del>
      <w:del w:id="7641" w:author="Windows User" w:date="2019-09-14T03:53:00Z">
        <w:r w:rsidR="00411AC3" w:rsidRPr="006A0BE8" w:rsidDel="00451BA0">
          <w:rPr>
            <w:rFonts w:cs="Times New Roman"/>
          </w:rPr>
          <w:delText>Fuzzy</w:delText>
        </w:r>
      </w:del>
      <w:del w:id="7642" w:author="Windows User" w:date="2019-09-20T01:37:00Z">
        <w:r w:rsidR="00411AC3" w:rsidRPr="006A0BE8" w:rsidDel="00750347">
          <w:rPr>
            <w:rFonts w:cs="Times New Roman"/>
          </w:rPr>
          <w:delText xml:space="preserve"> PID</w:delText>
        </w:r>
        <w:bookmarkStart w:id="7643" w:name="_Toc23497406"/>
        <w:bookmarkStart w:id="7644" w:name="_Toc23553590"/>
        <w:bookmarkEnd w:id="7643"/>
        <w:bookmarkEnd w:id="7644"/>
      </w:del>
    </w:p>
    <w:p w14:paraId="7C835E7D" w14:textId="41D2802B" w:rsidR="00F25887" w:rsidRPr="006A0BE8" w:rsidDel="00750347" w:rsidRDefault="009D50DF" w:rsidP="009D50DF">
      <w:pPr>
        <w:rPr>
          <w:del w:id="7645" w:author="Windows User" w:date="2019-09-20T01:37:00Z"/>
          <w:rFonts w:cs="Times New Roman"/>
          <w:lang w:val="en-ID"/>
        </w:rPr>
      </w:pPr>
      <w:del w:id="7646" w:author="Windows User" w:date="2019-09-20T01:37:00Z">
        <w:r w:rsidRPr="006A0BE8" w:rsidDel="00750347">
          <w:rPr>
            <w:rFonts w:cs="Times New Roman"/>
            <w:lang w:val="id-ID"/>
          </w:rPr>
          <w:delText>pengujian dilakukan dengan melihat langkah/iterasi dari proses menuju arah matahari dengan posisi awal pada sudut X = 45° dan Y  = 0°. Hasi</w:delText>
        </w:r>
        <w:r w:rsidR="00387AA9" w:rsidRPr="006A0BE8" w:rsidDel="00750347">
          <w:rPr>
            <w:rFonts w:cs="Times New Roman"/>
            <w:lang w:val="id-ID"/>
          </w:rPr>
          <w:delText>l pengujian</w:delText>
        </w:r>
        <w:r w:rsidR="00387AA9" w:rsidRPr="006A0BE8" w:rsidDel="00750347">
          <w:rPr>
            <w:rFonts w:cs="Times New Roman"/>
            <w:lang w:val="en-ID"/>
          </w:rPr>
          <w:delText xml:space="preserve"> </w:delText>
        </w:r>
      </w:del>
      <w:del w:id="7647" w:author="Windows User" w:date="2019-09-14T03:53:00Z">
        <w:r w:rsidR="00387AA9" w:rsidRPr="006A0BE8" w:rsidDel="00451BA0">
          <w:rPr>
            <w:rFonts w:cs="Times New Roman"/>
            <w:lang w:val="en-ID"/>
          </w:rPr>
          <w:delText>fuzzy</w:delText>
        </w:r>
      </w:del>
      <w:del w:id="7648" w:author="Windows User" w:date="2019-09-20T01:37:00Z">
        <w:r w:rsidR="00387AA9" w:rsidRPr="006A0BE8" w:rsidDel="00750347">
          <w:rPr>
            <w:rFonts w:cs="Times New Roman"/>
            <w:lang w:val="id-ID"/>
          </w:rPr>
          <w:delText xml:space="preserve"> dapat dilihat pada </w:delText>
        </w:r>
        <w:r w:rsidR="00387AA9" w:rsidRPr="006A0BE8" w:rsidDel="00750347">
          <w:rPr>
            <w:rFonts w:cs="Times New Roman"/>
            <w:lang w:val="en-ID"/>
          </w:rPr>
          <w:delText>T</w:delText>
        </w:r>
        <w:r w:rsidRPr="006A0BE8" w:rsidDel="00750347">
          <w:rPr>
            <w:rFonts w:cs="Times New Roman"/>
            <w:lang w:val="id-ID"/>
          </w:rPr>
          <w:delText>abel</w:delText>
        </w:r>
        <w:r w:rsidR="00387AA9" w:rsidRPr="006A0BE8" w:rsidDel="00750347">
          <w:rPr>
            <w:rFonts w:cs="Times New Roman"/>
            <w:lang w:val="en-ID"/>
          </w:rPr>
          <w:delText xml:space="preserve"> 5.1</w:delText>
        </w:r>
        <w:r w:rsidR="00387AA9" w:rsidRPr="006A0BE8" w:rsidDel="00750347">
          <w:rPr>
            <w:rFonts w:cs="Times New Roman"/>
            <w:lang w:val="id-ID"/>
          </w:rPr>
          <w:delText xml:space="preserve"> </w:delText>
        </w:r>
        <w:r w:rsidR="00387AA9" w:rsidRPr="006A0BE8" w:rsidDel="00750347">
          <w:rPr>
            <w:rFonts w:cs="Times New Roman"/>
            <w:lang w:val="en-ID"/>
          </w:rPr>
          <w:delText>berikut.</w:delText>
        </w:r>
        <w:bookmarkStart w:id="7649" w:name="_Toc23497407"/>
        <w:bookmarkStart w:id="7650" w:name="_Toc23553591"/>
        <w:bookmarkEnd w:id="7649"/>
        <w:bookmarkEnd w:id="7650"/>
      </w:del>
    </w:p>
    <w:p w14:paraId="648569A6" w14:textId="4EEE1241" w:rsidR="00F25887" w:rsidRPr="006A0BE8" w:rsidDel="00750347" w:rsidRDefault="00F25887" w:rsidP="00387AA9">
      <w:pPr>
        <w:pStyle w:val="Caption"/>
        <w:keepNext/>
        <w:spacing w:after="0" w:line="360" w:lineRule="auto"/>
        <w:ind w:firstLine="720"/>
        <w:rPr>
          <w:del w:id="7651" w:author="Windows User" w:date="2019-09-20T01:37:00Z"/>
          <w:rFonts w:cs="Times New Roman"/>
          <w:i w:val="0"/>
          <w:color w:val="auto"/>
          <w:sz w:val="24"/>
        </w:rPr>
      </w:pPr>
      <w:del w:id="7652" w:author="Windows User" w:date="2019-09-20T01:37:00Z">
        <w:r w:rsidRPr="006A0BE8" w:rsidDel="00750347">
          <w:rPr>
            <w:rFonts w:cs="Times New Roman"/>
            <w:noProof/>
          </w:rPr>
          <mc:AlternateContent>
            <mc:Choice Requires="wps">
              <w:drawing>
                <wp:anchor distT="0" distB="0" distL="114300" distR="114300" simplePos="0" relativeHeight="251681792" behindDoc="0" locked="0" layoutInCell="1" allowOverlap="1" wp14:anchorId="2815C20F" wp14:editId="3FFC35BB">
                  <wp:simplePos x="0" y="0"/>
                  <wp:positionH relativeFrom="column">
                    <wp:posOffset>3413760</wp:posOffset>
                  </wp:positionH>
                  <wp:positionV relativeFrom="paragraph">
                    <wp:posOffset>1677670</wp:posOffset>
                  </wp:positionV>
                  <wp:extent cx="1626235" cy="63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626235" cy="635"/>
                          </a:xfrm>
                          <a:prstGeom prst="rect">
                            <a:avLst/>
                          </a:prstGeom>
                          <a:solidFill>
                            <a:prstClr val="white"/>
                          </a:solidFill>
                          <a:ln>
                            <a:noFill/>
                          </a:ln>
                        </wps:spPr>
                        <wps:txbx>
                          <w:txbxContent>
                            <w:p w14:paraId="2C6D7B54" w14:textId="6321BE0D" w:rsidR="002B0652" w:rsidRPr="00F25887" w:rsidRDefault="002B0652" w:rsidP="00F25887">
                              <w:pPr>
                                <w:pStyle w:val="Caption"/>
                                <w:rPr>
                                  <w:i w:val="0"/>
                                  <w:noProof/>
                                  <w:sz w:val="24"/>
                                </w:rPr>
                              </w:pPr>
                              <w:bookmarkStart w:id="7653" w:name="_Toc23552274"/>
                              <w:r w:rsidRPr="00F25887">
                                <w:rPr>
                                  <w:i w:val="0"/>
                                </w:rPr>
                                <w:t xml:space="preserve">Gambar </w:t>
                              </w:r>
                              <w:r>
                                <w:rPr>
                                  <w:i w:val="0"/>
                                </w:rPr>
                                <w:fldChar w:fldCharType="begin"/>
                              </w:r>
                              <w:r>
                                <w:rPr>
                                  <w:i w:val="0"/>
                                </w:rPr>
                                <w:instrText xml:space="preserve"> STYLEREF 1 \s </w:instrText>
                              </w:r>
                              <w:r>
                                <w:rPr>
                                  <w:i w:val="0"/>
                                </w:rPr>
                                <w:fldChar w:fldCharType="separate"/>
                              </w:r>
                              <w:r>
                                <w:rPr>
                                  <w:i w:val="0"/>
                                  <w:noProof/>
                                </w:rPr>
                                <w:t>6</w:t>
                              </w:r>
                              <w:r>
                                <w:rPr>
                                  <w:i w:val="0"/>
                                </w:rPr>
                                <w:fldChar w:fldCharType="end"/>
                              </w:r>
                              <w:r>
                                <w:rPr>
                                  <w:i w:val="0"/>
                                </w:rPr>
                                <w:t>.</w:t>
                              </w:r>
                              <w:r>
                                <w:rPr>
                                  <w:i w:val="0"/>
                                </w:rPr>
                                <w:fldChar w:fldCharType="begin"/>
                              </w:r>
                              <w:r>
                                <w:rPr>
                                  <w:i w:val="0"/>
                                </w:rPr>
                                <w:instrText xml:space="preserve"> SEQ Gambar \* ARABIC \s 1 </w:instrText>
                              </w:r>
                              <w:r>
                                <w:rPr>
                                  <w:i w:val="0"/>
                                </w:rPr>
                                <w:fldChar w:fldCharType="separate"/>
                              </w:r>
                              <w:r>
                                <w:rPr>
                                  <w:i w:val="0"/>
                                  <w:noProof/>
                                </w:rPr>
                                <w:t>5</w:t>
                              </w:r>
                              <w:r>
                                <w:rPr>
                                  <w:i w:val="0"/>
                                </w:rPr>
                                <w:fldChar w:fldCharType="end"/>
                              </w:r>
                              <w:del w:id="7654" w:author="Windows User" w:date="2019-09-18T14:43:00Z">
                                <w:r w:rsidRPr="00F25887" w:rsidDel="007F4597">
                                  <w:rPr>
                                    <w:i w:val="0"/>
                                  </w:rPr>
                                  <w:fldChar w:fldCharType="begin"/>
                                </w:r>
                                <w:r w:rsidRPr="00F25887" w:rsidDel="007F4597">
                                  <w:rPr>
                                    <w:i w:val="0"/>
                                  </w:rPr>
                                  <w:delInstrText xml:space="preserve"> STYLEREF 1 \s </w:delInstrText>
                                </w:r>
                                <w:r w:rsidRPr="00F25887" w:rsidDel="007F4597">
                                  <w:rPr>
                                    <w:i w:val="0"/>
                                  </w:rPr>
                                  <w:fldChar w:fldCharType="separate"/>
                                </w:r>
                                <w:r w:rsidRPr="00F25887" w:rsidDel="007F4597">
                                  <w:rPr>
                                    <w:i w:val="0"/>
                                    <w:noProof/>
                                  </w:rPr>
                                  <w:delText>5</w:delText>
                                </w:r>
                                <w:r w:rsidRPr="00F25887" w:rsidDel="007F4597">
                                  <w:rPr>
                                    <w:i w:val="0"/>
                                  </w:rPr>
                                  <w:fldChar w:fldCharType="end"/>
                                </w:r>
                                <w:r w:rsidRPr="00F25887" w:rsidDel="007F4597">
                                  <w:rPr>
                                    <w:i w:val="0"/>
                                  </w:rPr>
                                  <w:delText>.</w:delText>
                                </w:r>
                                <w:r w:rsidRPr="00F25887" w:rsidDel="007F4597">
                                  <w:rPr>
                                    <w:i w:val="0"/>
                                  </w:rPr>
                                  <w:fldChar w:fldCharType="begin"/>
                                </w:r>
                                <w:r w:rsidRPr="00F25887" w:rsidDel="007F4597">
                                  <w:rPr>
                                    <w:i w:val="0"/>
                                  </w:rPr>
                                  <w:delInstrText xml:space="preserve"> SEQ Gambar \* ARABIC \s 1 </w:delInstrText>
                                </w:r>
                                <w:r w:rsidRPr="00F25887" w:rsidDel="007F4597">
                                  <w:rPr>
                                    <w:i w:val="0"/>
                                  </w:rPr>
                                  <w:fldChar w:fldCharType="separate"/>
                                </w:r>
                                <w:r w:rsidRPr="00F25887" w:rsidDel="007F4597">
                                  <w:rPr>
                                    <w:i w:val="0"/>
                                    <w:noProof/>
                                  </w:rPr>
                                  <w:delText>3</w:delText>
                                </w:r>
                                <w:r w:rsidRPr="00F25887" w:rsidDel="007F4597">
                                  <w:rPr>
                                    <w:i w:val="0"/>
                                  </w:rPr>
                                  <w:fldChar w:fldCharType="end"/>
                                </w:r>
                              </w:del>
                              <w:r w:rsidRPr="00F25887">
                                <w:rPr>
                                  <w:i w:val="0"/>
                                </w:rPr>
                                <w:t xml:space="preserve"> Grafik fuzzy</w:t>
                              </w:r>
                              <w:bookmarkEnd w:id="76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15C20F" id="Text Box 50" o:spid="_x0000_s1073" type="#_x0000_t202" style="position:absolute;left:0;text-align:left;margin-left:268.8pt;margin-top:132.1pt;width:128.0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" stroked="f">
                  <v:textbox style="mso-fit-shape-to-text:t" inset="0,0,0,0">
                    <w:txbxContent>
                      <w:p w14:paraId="2C6D7B54" w14:textId="6321BE0D" w:rsidR="002B0652" w:rsidRPr="00F25887" w:rsidRDefault="002B0652" w:rsidP="00F25887">
                        <w:pPr>
                          <w:pStyle w:val="Caption"/>
                          <w:rPr>
                            <w:i w:val="0"/>
                            <w:noProof/>
                            <w:sz w:val="24"/>
                          </w:rPr>
                        </w:pPr>
                        <w:bookmarkStart w:id="7655" w:name="_Toc23552274"/>
                        <w:r w:rsidRPr="00F25887">
                          <w:rPr>
                            <w:i w:val="0"/>
                          </w:rPr>
                          <w:t xml:space="preserve">Gambar </w:t>
                        </w:r>
                        <w:r>
                          <w:rPr>
                            <w:i w:val="0"/>
                          </w:rPr>
                          <w:fldChar w:fldCharType="begin"/>
                        </w:r>
                        <w:r>
                          <w:rPr>
                            <w:i w:val="0"/>
                          </w:rPr>
                          <w:instrText xml:space="preserve"> STYLEREF 1 \s </w:instrText>
                        </w:r>
                        <w:r>
                          <w:rPr>
                            <w:i w:val="0"/>
                          </w:rPr>
                          <w:fldChar w:fldCharType="separate"/>
                        </w:r>
                        <w:r>
                          <w:rPr>
                            <w:i w:val="0"/>
                            <w:noProof/>
                          </w:rPr>
                          <w:t>6</w:t>
                        </w:r>
                        <w:r>
                          <w:rPr>
                            <w:i w:val="0"/>
                          </w:rPr>
                          <w:fldChar w:fldCharType="end"/>
                        </w:r>
                        <w:r>
                          <w:rPr>
                            <w:i w:val="0"/>
                          </w:rPr>
                          <w:t>.</w:t>
                        </w:r>
                        <w:r>
                          <w:rPr>
                            <w:i w:val="0"/>
                          </w:rPr>
                          <w:fldChar w:fldCharType="begin"/>
                        </w:r>
                        <w:r>
                          <w:rPr>
                            <w:i w:val="0"/>
                          </w:rPr>
                          <w:instrText xml:space="preserve"> SEQ Gambar \* ARABIC \s 1 </w:instrText>
                        </w:r>
                        <w:r>
                          <w:rPr>
                            <w:i w:val="0"/>
                          </w:rPr>
                          <w:fldChar w:fldCharType="separate"/>
                        </w:r>
                        <w:r>
                          <w:rPr>
                            <w:i w:val="0"/>
                            <w:noProof/>
                          </w:rPr>
                          <w:t>5</w:t>
                        </w:r>
                        <w:r>
                          <w:rPr>
                            <w:i w:val="0"/>
                          </w:rPr>
                          <w:fldChar w:fldCharType="end"/>
                        </w:r>
                        <w:del w:id="7656" w:author="Windows User" w:date="2019-09-18T14:43:00Z">
                          <w:r w:rsidRPr="00F25887" w:rsidDel="007F4597">
                            <w:rPr>
                              <w:i w:val="0"/>
                            </w:rPr>
                            <w:fldChar w:fldCharType="begin"/>
                          </w:r>
                          <w:r w:rsidRPr="00F25887" w:rsidDel="007F4597">
                            <w:rPr>
                              <w:i w:val="0"/>
                            </w:rPr>
                            <w:delInstrText xml:space="preserve"> STYLEREF 1 \s </w:delInstrText>
                          </w:r>
                          <w:r w:rsidRPr="00F25887" w:rsidDel="007F4597">
                            <w:rPr>
                              <w:i w:val="0"/>
                            </w:rPr>
                            <w:fldChar w:fldCharType="separate"/>
                          </w:r>
                          <w:r w:rsidRPr="00F25887" w:rsidDel="007F4597">
                            <w:rPr>
                              <w:i w:val="0"/>
                              <w:noProof/>
                            </w:rPr>
                            <w:delText>5</w:delText>
                          </w:r>
                          <w:r w:rsidRPr="00F25887" w:rsidDel="007F4597">
                            <w:rPr>
                              <w:i w:val="0"/>
                            </w:rPr>
                            <w:fldChar w:fldCharType="end"/>
                          </w:r>
                          <w:r w:rsidRPr="00F25887" w:rsidDel="007F4597">
                            <w:rPr>
                              <w:i w:val="0"/>
                            </w:rPr>
                            <w:delText>.</w:delText>
                          </w:r>
                          <w:r w:rsidRPr="00F25887" w:rsidDel="007F4597">
                            <w:rPr>
                              <w:i w:val="0"/>
                            </w:rPr>
                            <w:fldChar w:fldCharType="begin"/>
                          </w:r>
                          <w:r w:rsidRPr="00F25887" w:rsidDel="007F4597">
                            <w:rPr>
                              <w:i w:val="0"/>
                            </w:rPr>
                            <w:delInstrText xml:space="preserve"> SEQ Gambar \* ARABIC \s 1 </w:delInstrText>
                          </w:r>
                          <w:r w:rsidRPr="00F25887" w:rsidDel="007F4597">
                            <w:rPr>
                              <w:i w:val="0"/>
                            </w:rPr>
                            <w:fldChar w:fldCharType="separate"/>
                          </w:r>
                          <w:r w:rsidRPr="00F25887" w:rsidDel="007F4597">
                            <w:rPr>
                              <w:i w:val="0"/>
                              <w:noProof/>
                            </w:rPr>
                            <w:delText>3</w:delText>
                          </w:r>
                          <w:r w:rsidRPr="00F25887" w:rsidDel="007F4597">
                            <w:rPr>
                              <w:i w:val="0"/>
                            </w:rPr>
                            <w:fldChar w:fldCharType="end"/>
                          </w:r>
                        </w:del>
                        <w:r w:rsidRPr="00F25887">
                          <w:rPr>
                            <w:i w:val="0"/>
                          </w:rPr>
                          <w:t xml:space="preserve"> Grafik fuzzy</w:t>
                        </w:r>
                        <w:bookmarkEnd w:id="7655"/>
                      </w:p>
                    </w:txbxContent>
                  </v:textbox>
                </v:shape>
              </w:pict>
            </mc:Fallback>
          </mc:AlternateContent>
        </w:r>
        <w:r w:rsidRPr="006A0BE8" w:rsidDel="00750347">
          <w:rPr>
            <w:rFonts w:cs="Times New Roman"/>
            <w:i w:val="0"/>
            <w:noProof/>
          </w:rPr>
          <w:drawing>
            <wp:anchor distT="0" distB="0" distL="114300" distR="114300" simplePos="0" relativeHeight="251679744" behindDoc="0" locked="0" layoutInCell="1" allowOverlap="1" wp14:anchorId="76A2085D" wp14:editId="49A6227F">
              <wp:simplePos x="0" y="0"/>
              <wp:positionH relativeFrom="margin">
                <wp:align>right</wp:align>
              </wp:positionH>
              <wp:positionV relativeFrom="paragraph">
                <wp:posOffset>205690</wp:posOffset>
              </wp:positionV>
              <wp:extent cx="1626499" cy="1415838"/>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1626499" cy="1415838"/>
                      </a:xfrm>
                      <a:prstGeom prst="rect">
                        <a:avLst/>
                      </a:prstGeom>
                    </pic:spPr>
                  </pic:pic>
                </a:graphicData>
              </a:graphic>
              <wp14:sizeRelH relativeFrom="page">
                <wp14:pctWidth>0</wp14:pctWidth>
              </wp14:sizeRelH>
              <wp14:sizeRelV relativeFrom="page">
                <wp14:pctHeight>0</wp14:pctHeight>
              </wp14:sizeRelV>
            </wp:anchor>
          </w:drawing>
        </w:r>
        <w:r w:rsidRPr="006A0BE8" w:rsidDel="00750347">
          <w:rPr>
            <w:rFonts w:cs="Times New Roman"/>
            <w:i w:val="0"/>
            <w:color w:val="auto"/>
            <w:sz w:val="24"/>
          </w:rPr>
          <w:delText xml:space="preserve">Tabel. </w:delText>
        </w:r>
        <w:r w:rsidRPr="006A0BE8" w:rsidDel="00750347">
          <w:rPr>
            <w:rFonts w:cs="Times New Roman"/>
            <w:i w:val="0"/>
          </w:rPr>
          <w:fldChar w:fldCharType="begin"/>
        </w:r>
        <w:r w:rsidRPr="006A0BE8" w:rsidDel="00750347">
          <w:rPr>
            <w:rFonts w:cs="Times New Roman"/>
            <w:i w:val="0"/>
            <w:color w:val="auto"/>
            <w:sz w:val="24"/>
          </w:rPr>
          <w:delInstrText xml:space="preserve"> STYLEREF 1 \s </w:delInstrText>
        </w:r>
        <w:r w:rsidRPr="006A0BE8" w:rsidDel="00750347">
          <w:rPr>
            <w:rFonts w:cs="Times New Roman"/>
            <w:i w:val="0"/>
          </w:rPr>
          <w:fldChar w:fldCharType="separate"/>
        </w:r>
        <w:r w:rsidRPr="006A0BE8" w:rsidDel="00750347">
          <w:rPr>
            <w:rFonts w:cs="Times New Roman"/>
            <w:i w:val="0"/>
            <w:noProof/>
            <w:color w:val="auto"/>
            <w:sz w:val="24"/>
          </w:rPr>
          <w:delText>5</w:delText>
        </w:r>
        <w:r w:rsidRPr="006A0BE8" w:rsidDel="00750347">
          <w:rPr>
            <w:rFonts w:cs="Times New Roman"/>
            <w:i w:val="0"/>
          </w:rPr>
          <w:fldChar w:fldCharType="end"/>
        </w:r>
        <w:r w:rsidRPr="006A0BE8" w:rsidDel="00750347">
          <w:rPr>
            <w:rFonts w:cs="Times New Roman"/>
            <w:i w:val="0"/>
            <w:color w:val="auto"/>
            <w:sz w:val="24"/>
          </w:rPr>
          <w:delText>.</w:delText>
        </w:r>
        <w:r w:rsidRPr="006A0BE8" w:rsidDel="00750347">
          <w:rPr>
            <w:rFonts w:cs="Times New Roman"/>
            <w:i w:val="0"/>
          </w:rPr>
          <w:fldChar w:fldCharType="begin"/>
        </w:r>
        <w:r w:rsidRPr="006A0BE8" w:rsidDel="00750347">
          <w:rPr>
            <w:rFonts w:cs="Times New Roman"/>
            <w:i w:val="0"/>
            <w:color w:val="auto"/>
            <w:sz w:val="24"/>
          </w:rPr>
          <w:delInstrText xml:space="preserve"> SEQ Tabel. \* ARABIC \s 1 </w:delInstrText>
        </w:r>
        <w:r w:rsidRPr="006A0BE8" w:rsidDel="00750347">
          <w:rPr>
            <w:rFonts w:cs="Times New Roman"/>
            <w:i w:val="0"/>
          </w:rPr>
          <w:fldChar w:fldCharType="separate"/>
        </w:r>
        <w:r w:rsidRPr="006A0BE8" w:rsidDel="00750347">
          <w:rPr>
            <w:rFonts w:cs="Times New Roman"/>
            <w:i w:val="0"/>
            <w:noProof/>
            <w:color w:val="auto"/>
            <w:sz w:val="24"/>
          </w:rPr>
          <w:delText>1</w:delText>
        </w:r>
        <w:r w:rsidRPr="006A0BE8" w:rsidDel="00750347">
          <w:rPr>
            <w:rFonts w:cs="Times New Roman"/>
            <w:i w:val="0"/>
          </w:rPr>
          <w:fldChar w:fldCharType="end"/>
        </w:r>
        <w:r w:rsidRPr="006A0BE8" w:rsidDel="00750347">
          <w:rPr>
            <w:rFonts w:cs="Times New Roman"/>
            <w:i w:val="0"/>
            <w:color w:val="auto"/>
            <w:sz w:val="24"/>
          </w:rPr>
          <w:delText xml:space="preserve"> Hasil uji metode </w:delText>
        </w:r>
      </w:del>
      <w:del w:id="7657" w:author="Windows User" w:date="2019-09-14T03:53:00Z">
        <w:r w:rsidRPr="006A0BE8" w:rsidDel="00451BA0">
          <w:rPr>
            <w:rFonts w:cs="Times New Roman"/>
            <w:i w:val="0"/>
            <w:color w:val="auto"/>
            <w:sz w:val="24"/>
          </w:rPr>
          <w:delText>fuzzy</w:delText>
        </w:r>
      </w:del>
      <w:bookmarkStart w:id="7658" w:name="_Toc23497408"/>
      <w:bookmarkStart w:id="7659" w:name="_Toc23553592"/>
      <w:bookmarkEnd w:id="7658"/>
      <w:bookmarkEnd w:id="7659"/>
    </w:p>
    <w:tbl>
      <w:tblPr>
        <w:tblStyle w:val="TableGrid"/>
        <w:tblW w:w="4820" w:type="dxa"/>
        <w:tblLook w:val="04A0" w:firstRow="1" w:lastRow="0" w:firstColumn="1" w:lastColumn="0" w:noHBand="0" w:noVBand="1"/>
      </w:tblPr>
      <w:tblGrid>
        <w:gridCol w:w="1580"/>
        <w:gridCol w:w="1320"/>
        <w:gridCol w:w="960"/>
        <w:gridCol w:w="960"/>
      </w:tblGrid>
      <w:tr w:rsidR="00F25887" w:rsidRPr="006A0BE8" w:rsidDel="00750347" w14:paraId="290D3B27" w14:textId="4891FE25" w:rsidTr="00F25887">
        <w:trPr>
          <w:trHeight w:val="300"/>
          <w:del w:id="7660" w:author="Windows User" w:date="2019-09-20T01:37:00Z"/>
        </w:trPr>
        <w:tc>
          <w:tcPr>
            <w:tcW w:w="1580" w:type="dxa"/>
            <w:noWrap/>
            <w:hideMark/>
          </w:tcPr>
          <w:p w14:paraId="19C78265" w14:textId="1E3F2C65" w:rsidR="00F25887" w:rsidRPr="006A0BE8" w:rsidDel="00750347" w:rsidRDefault="00F25887" w:rsidP="00F25887">
            <w:pPr>
              <w:spacing w:after="0" w:line="240" w:lineRule="auto"/>
              <w:jc w:val="left"/>
              <w:rPr>
                <w:del w:id="7661" w:author="Windows User" w:date="2019-09-20T01:37:00Z"/>
                <w:rFonts w:eastAsia="Times New Roman" w:cs="Times New Roman"/>
                <w:sz w:val="22"/>
              </w:rPr>
            </w:pPr>
            <w:del w:id="7662" w:author="Windows User" w:date="2019-09-20T01:37:00Z">
              <w:r w:rsidRPr="006A0BE8" w:rsidDel="00750347">
                <w:rPr>
                  <w:rFonts w:eastAsia="Times New Roman" w:cs="Times New Roman"/>
                  <w:sz w:val="22"/>
                </w:rPr>
                <w:delText>error vertikal</w:delText>
              </w:r>
              <w:bookmarkStart w:id="7663" w:name="_Toc23497409"/>
              <w:bookmarkStart w:id="7664" w:name="_Toc23553593"/>
              <w:bookmarkEnd w:id="7663"/>
              <w:bookmarkEnd w:id="7664"/>
            </w:del>
          </w:p>
        </w:tc>
        <w:tc>
          <w:tcPr>
            <w:tcW w:w="1320" w:type="dxa"/>
            <w:noWrap/>
            <w:hideMark/>
          </w:tcPr>
          <w:p w14:paraId="15E21890" w14:textId="7896DDEE" w:rsidR="00F25887" w:rsidRPr="006A0BE8" w:rsidDel="00750347" w:rsidRDefault="00F25887" w:rsidP="00F25887">
            <w:pPr>
              <w:spacing w:after="0" w:line="240" w:lineRule="auto"/>
              <w:jc w:val="left"/>
              <w:rPr>
                <w:del w:id="7665" w:author="Windows User" w:date="2019-09-20T01:37:00Z"/>
                <w:rFonts w:eastAsia="Times New Roman" w:cs="Times New Roman"/>
                <w:sz w:val="22"/>
              </w:rPr>
            </w:pPr>
            <w:del w:id="7666" w:author="Windows User" w:date="2019-09-20T01:37:00Z">
              <w:r w:rsidRPr="006A0BE8" w:rsidDel="00750347">
                <w:rPr>
                  <w:rFonts w:eastAsia="Times New Roman" w:cs="Times New Roman"/>
                  <w:sz w:val="22"/>
                </w:rPr>
                <w:delText>error horizontal</w:delText>
              </w:r>
              <w:bookmarkStart w:id="7667" w:name="_Toc23497410"/>
              <w:bookmarkStart w:id="7668" w:name="_Toc23553594"/>
              <w:bookmarkEnd w:id="7667"/>
              <w:bookmarkEnd w:id="7668"/>
            </w:del>
          </w:p>
        </w:tc>
        <w:tc>
          <w:tcPr>
            <w:tcW w:w="960" w:type="dxa"/>
            <w:noWrap/>
            <w:hideMark/>
          </w:tcPr>
          <w:p w14:paraId="1DD504D0" w14:textId="4ECCD8FD" w:rsidR="00F25887" w:rsidRPr="006A0BE8" w:rsidDel="00750347" w:rsidRDefault="00F25887" w:rsidP="00F25887">
            <w:pPr>
              <w:spacing w:after="0" w:line="240" w:lineRule="auto"/>
              <w:jc w:val="left"/>
              <w:rPr>
                <w:del w:id="7669" w:author="Windows User" w:date="2019-09-20T01:37:00Z"/>
                <w:rFonts w:eastAsia="Times New Roman" w:cs="Times New Roman"/>
                <w:sz w:val="22"/>
              </w:rPr>
            </w:pPr>
            <w:del w:id="7670" w:author="Windows User" w:date="2019-09-20T01:37:00Z">
              <w:r w:rsidRPr="006A0BE8" w:rsidDel="00750347">
                <w:rPr>
                  <w:rFonts w:eastAsia="Times New Roman" w:cs="Times New Roman"/>
                  <w:sz w:val="22"/>
                </w:rPr>
                <w:delText>sudut X</w:delText>
              </w:r>
              <w:bookmarkStart w:id="7671" w:name="_Toc23497411"/>
              <w:bookmarkStart w:id="7672" w:name="_Toc23553595"/>
              <w:bookmarkEnd w:id="7671"/>
              <w:bookmarkEnd w:id="7672"/>
            </w:del>
          </w:p>
        </w:tc>
        <w:tc>
          <w:tcPr>
            <w:tcW w:w="960" w:type="dxa"/>
            <w:noWrap/>
            <w:hideMark/>
          </w:tcPr>
          <w:p w14:paraId="10265165" w14:textId="23AD408C" w:rsidR="00F25887" w:rsidRPr="006A0BE8" w:rsidDel="00750347" w:rsidRDefault="00F25887" w:rsidP="00F25887">
            <w:pPr>
              <w:spacing w:after="0" w:line="240" w:lineRule="auto"/>
              <w:jc w:val="left"/>
              <w:rPr>
                <w:del w:id="7673" w:author="Windows User" w:date="2019-09-20T01:37:00Z"/>
                <w:rFonts w:eastAsia="Times New Roman" w:cs="Times New Roman"/>
                <w:sz w:val="22"/>
              </w:rPr>
            </w:pPr>
            <w:del w:id="7674" w:author="Windows User" w:date="2019-09-20T01:37:00Z">
              <w:r w:rsidRPr="006A0BE8" w:rsidDel="00750347">
                <w:rPr>
                  <w:rFonts w:eastAsia="Times New Roman" w:cs="Times New Roman"/>
                  <w:sz w:val="22"/>
                </w:rPr>
                <w:delText>sudut y</w:delText>
              </w:r>
              <w:bookmarkStart w:id="7675" w:name="_Toc23497412"/>
              <w:bookmarkStart w:id="7676" w:name="_Toc23553596"/>
              <w:bookmarkEnd w:id="7675"/>
              <w:bookmarkEnd w:id="7676"/>
            </w:del>
          </w:p>
        </w:tc>
        <w:bookmarkStart w:id="7677" w:name="_Toc23497413"/>
        <w:bookmarkStart w:id="7678" w:name="_Toc23553597"/>
        <w:bookmarkEnd w:id="7677"/>
        <w:bookmarkEnd w:id="7678"/>
      </w:tr>
      <w:tr w:rsidR="00F25887" w:rsidRPr="006A0BE8" w:rsidDel="00750347" w14:paraId="47FF94C1" w14:textId="383CC7D4" w:rsidTr="00F25887">
        <w:trPr>
          <w:trHeight w:val="300"/>
          <w:del w:id="7679" w:author="Windows User" w:date="2019-09-20T01:37:00Z"/>
        </w:trPr>
        <w:tc>
          <w:tcPr>
            <w:tcW w:w="1580" w:type="dxa"/>
            <w:noWrap/>
            <w:hideMark/>
          </w:tcPr>
          <w:p w14:paraId="7BA30821" w14:textId="23CFAFA1" w:rsidR="00F25887" w:rsidRPr="006A0BE8" w:rsidDel="00750347" w:rsidRDefault="00F25887" w:rsidP="00F25887">
            <w:pPr>
              <w:spacing w:after="0" w:line="240" w:lineRule="auto"/>
              <w:jc w:val="right"/>
              <w:rPr>
                <w:del w:id="7680" w:author="Windows User" w:date="2019-09-20T01:37:00Z"/>
                <w:rFonts w:eastAsia="Times New Roman" w:cs="Times New Roman"/>
                <w:sz w:val="22"/>
              </w:rPr>
            </w:pPr>
            <w:del w:id="7681" w:author="Windows User" w:date="2019-09-20T01:37:00Z">
              <w:r w:rsidRPr="006A0BE8" w:rsidDel="00750347">
                <w:rPr>
                  <w:rFonts w:eastAsia="Times New Roman" w:cs="Times New Roman"/>
                  <w:sz w:val="22"/>
                </w:rPr>
                <w:delText xml:space="preserve">  50</w:delText>
              </w:r>
              <w:bookmarkStart w:id="7682" w:name="_Toc23497414"/>
              <w:bookmarkStart w:id="7683" w:name="_Toc23553598"/>
              <w:bookmarkEnd w:id="7682"/>
              <w:bookmarkEnd w:id="7683"/>
            </w:del>
          </w:p>
        </w:tc>
        <w:tc>
          <w:tcPr>
            <w:tcW w:w="1320" w:type="dxa"/>
            <w:noWrap/>
            <w:hideMark/>
          </w:tcPr>
          <w:p w14:paraId="387BC656" w14:textId="71917353" w:rsidR="00F25887" w:rsidRPr="006A0BE8" w:rsidDel="00750347" w:rsidRDefault="00F25887" w:rsidP="00F25887">
            <w:pPr>
              <w:spacing w:after="0" w:line="240" w:lineRule="auto"/>
              <w:jc w:val="right"/>
              <w:rPr>
                <w:del w:id="7684" w:author="Windows User" w:date="2019-09-20T01:37:00Z"/>
                <w:rFonts w:eastAsia="Times New Roman" w:cs="Times New Roman"/>
                <w:sz w:val="22"/>
              </w:rPr>
            </w:pPr>
            <w:del w:id="7685" w:author="Windows User" w:date="2019-09-20T01:37:00Z">
              <w:r w:rsidRPr="006A0BE8" w:rsidDel="00750347">
                <w:rPr>
                  <w:rFonts w:eastAsia="Times New Roman" w:cs="Times New Roman"/>
                  <w:sz w:val="22"/>
                </w:rPr>
                <w:delText>298</w:delText>
              </w:r>
              <w:bookmarkStart w:id="7686" w:name="_Toc23497415"/>
              <w:bookmarkStart w:id="7687" w:name="_Toc23553599"/>
              <w:bookmarkEnd w:id="7686"/>
              <w:bookmarkEnd w:id="7687"/>
            </w:del>
          </w:p>
        </w:tc>
        <w:tc>
          <w:tcPr>
            <w:tcW w:w="960" w:type="dxa"/>
            <w:noWrap/>
            <w:hideMark/>
          </w:tcPr>
          <w:p w14:paraId="7F749DE4" w14:textId="74022E10" w:rsidR="00F25887" w:rsidRPr="006A0BE8" w:rsidDel="00750347" w:rsidRDefault="00F25887" w:rsidP="00F25887">
            <w:pPr>
              <w:spacing w:after="0" w:line="240" w:lineRule="auto"/>
              <w:jc w:val="right"/>
              <w:rPr>
                <w:del w:id="7688" w:author="Windows User" w:date="2019-09-20T01:37:00Z"/>
                <w:rFonts w:eastAsia="Times New Roman" w:cs="Times New Roman"/>
                <w:sz w:val="22"/>
              </w:rPr>
            </w:pPr>
            <w:del w:id="7689" w:author="Windows User" w:date="2019-09-20T01:37:00Z">
              <w:r w:rsidRPr="006A0BE8" w:rsidDel="00750347">
                <w:rPr>
                  <w:rFonts w:eastAsia="Times New Roman" w:cs="Times New Roman"/>
                  <w:sz w:val="22"/>
                </w:rPr>
                <w:delText>45</w:delText>
              </w:r>
              <w:bookmarkStart w:id="7690" w:name="_Toc23497416"/>
              <w:bookmarkStart w:id="7691" w:name="_Toc23553600"/>
              <w:bookmarkEnd w:id="7690"/>
              <w:bookmarkEnd w:id="7691"/>
            </w:del>
          </w:p>
        </w:tc>
        <w:tc>
          <w:tcPr>
            <w:tcW w:w="960" w:type="dxa"/>
            <w:noWrap/>
            <w:hideMark/>
          </w:tcPr>
          <w:p w14:paraId="37DA2D10" w14:textId="12ADFFD8" w:rsidR="00F25887" w:rsidRPr="006A0BE8" w:rsidDel="00750347" w:rsidRDefault="00F25887" w:rsidP="00F25887">
            <w:pPr>
              <w:spacing w:after="0" w:line="240" w:lineRule="auto"/>
              <w:jc w:val="right"/>
              <w:rPr>
                <w:del w:id="7692" w:author="Windows User" w:date="2019-09-20T01:37:00Z"/>
                <w:rFonts w:eastAsia="Times New Roman" w:cs="Times New Roman"/>
                <w:sz w:val="22"/>
              </w:rPr>
            </w:pPr>
            <w:del w:id="7693" w:author="Windows User" w:date="2019-09-20T01:37:00Z">
              <w:r w:rsidRPr="006A0BE8" w:rsidDel="00750347">
                <w:rPr>
                  <w:rFonts w:eastAsia="Times New Roman" w:cs="Times New Roman"/>
                  <w:sz w:val="22"/>
                </w:rPr>
                <w:delText>180</w:delText>
              </w:r>
              <w:bookmarkStart w:id="7694" w:name="_Toc23497417"/>
              <w:bookmarkStart w:id="7695" w:name="_Toc23553601"/>
              <w:bookmarkEnd w:id="7694"/>
              <w:bookmarkEnd w:id="7695"/>
            </w:del>
          </w:p>
        </w:tc>
        <w:bookmarkStart w:id="7696" w:name="_Toc23497418"/>
        <w:bookmarkStart w:id="7697" w:name="_Toc23553602"/>
        <w:bookmarkEnd w:id="7696"/>
        <w:bookmarkEnd w:id="7697"/>
      </w:tr>
      <w:tr w:rsidR="00F25887" w:rsidRPr="006A0BE8" w:rsidDel="00750347" w14:paraId="2CD3547A" w14:textId="35970D78" w:rsidTr="00F25887">
        <w:trPr>
          <w:trHeight w:val="300"/>
          <w:del w:id="7698" w:author="Windows User" w:date="2019-09-20T01:37:00Z"/>
        </w:trPr>
        <w:tc>
          <w:tcPr>
            <w:tcW w:w="1580" w:type="dxa"/>
            <w:noWrap/>
            <w:hideMark/>
          </w:tcPr>
          <w:p w14:paraId="32FA9711" w14:textId="0ECAD900" w:rsidR="00F25887" w:rsidRPr="006A0BE8" w:rsidDel="00750347" w:rsidRDefault="00F25887" w:rsidP="00F25887">
            <w:pPr>
              <w:spacing w:after="0" w:line="240" w:lineRule="auto"/>
              <w:jc w:val="right"/>
              <w:rPr>
                <w:del w:id="7699" w:author="Windows User" w:date="2019-09-20T01:37:00Z"/>
                <w:rFonts w:eastAsia="Times New Roman" w:cs="Times New Roman"/>
                <w:sz w:val="22"/>
              </w:rPr>
            </w:pPr>
            <w:del w:id="7700" w:author="Windows User" w:date="2019-09-20T01:37:00Z">
              <w:r w:rsidRPr="006A0BE8" w:rsidDel="00750347">
                <w:rPr>
                  <w:rFonts w:eastAsia="Times New Roman" w:cs="Times New Roman"/>
                  <w:sz w:val="22"/>
                </w:rPr>
                <w:delText>49</w:delText>
              </w:r>
              <w:bookmarkStart w:id="7701" w:name="_Toc23497419"/>
              <w:bookmarkStart w:id="7702" w:name="_Toc23553603"/>
              <w:bookmarkEnd w:id="7701"/>
              <w:bookmarkEnd w:id="7702"/>
            </w:del>
          </w:p>
        </w:tc>
        <w:tc>
          <w:tcPr>
            <w:tcW w:w="1320" w:type="dxa"/>
            <w:noWrap/>
            <w:hideMark/>
          </w:tcPr>
          <w:p w14:paraId="528230AE" w14:textId="16F38555" w:rsidR="00F25887" w:rsidRPr="006A0BE8" w:rsidDel="00750347" w:rsidRDefault="00F25887" w:rsidP="00F25887">
            <w:pPr>
              <w:spacing w:after="0" w:line="240" w:lineRule="auto"/>
              <w:jc w:val="right"/>
              <w:rPr>
                <w:del w:id="7703" w:author="Windows User" w:date="2019-09-20T01:37:00Z"/>
                <w:rFonts w:eastAsia="Times New Roman" w:cs="Times New Roman"/>
                <w:sz w:val="22"/>
              </w:rPr>
            </w:pPr>
            <w:del w:id="7704" w:author="Windows User" w:date="2019-09-20T01:37:00Z">
              <w:r w:rsidRPr="006A0BE8" w:rsidDel="00750347">
                <w:rPr>
                  <w:rFonts w:eastAsia="Times New Roman" w:cs="Times New Roman"/>
                  <w:sz w:val="22"/>
                </w:rPr>
                <w:delText>299</w:delText>
              </w:r>
              <w:bookmarkStart w:id="7705" w:name="_Toc23497420"/>
              <w:bookmarkStart w:id="7706" w:name="_Toc23553604"/>
              <w:bookmarkEnd w:id="7705"/>
              <w:bookmarkEnd w:id="7706"/>
            </w:del>
          </w:p>
        </w:tc>
        <w:tc>
          <w:tcPr>
            <w:tcW w:w="960" w:type="dxa"/>
            <w:noWrap/>
            <w:hideMark/>
          </w:tcPr>
          <w:p w14:paraId="67926451" w14:textId="174EC76D" w:rsidR="00F25887" w:rsidRPr="006A0BE8" w:rsidDel="00750347" w:rsidRDefault="00F25887" w:rsidP="00F25887">
            <w:pPr>
              <w:spacing w:after="0" w:line="240" w:lineRule="auto"/>
              <w:jc w:val="right"/>
              <w:rPr>
                <w:del w:id="7707" w:author="Windows User" w:date="2019-09-20T01:37:00Z"/>
                <w:rFonts w:eastAsia="Times New Roman" w:cs="Times New Roman"/>
                <w:sz w:val="22"/>
              </w:rPr>
            </w:pPr>
            <w:del w:id="7708" w:author="Windows User" w:date="2019-09-20T01:37:00Z">
              <w:r w:rsidRPr="006A0BE8" w:rsidDel="00750347">
                <w:rPr>
                  <w:rFonts w:eastAsia="Times New Roman" w:cs="Times New Roman"/>
                  <w:sz w:val="22"/>
                </w:rPr>
                <w:delText>55</w:delText>
              </w:r>
              <w:bookmarkStart w:id="7709" w:name="_Toc23497421"/>
              <w:bookmarkStart w:id="7710" w:name="_Toc23553605"/>
              <w:bookmarkEnd w:id="7709"/>
              <w:bookmarkEnd w:id="7710"/>
            </w:del>
          </w:p>
        </w:tc>
        <w:tc>
          <w:tcPr>
            <w:tcW w:w="960" w:type="dxa"/>
            <w:noWrap/>
            <w:hideMark/>
          </w:tcPr>
          <w:p w14:paraId="761F60D9" w14:textId="44456741" w:rsidR="00F25887" w:rsidRPr="006A0BE8" w:rsidDel="00750347" w:rsidRDefault="00F25887" w:rsidP="00F25887">
            <w:pPr>
              <w:spacing w:after="0" w:line="240" w:lineRule="auto"/>
              <w:jc w:val="right"/>
              <w:rPr>
                <w:del w:id="7711" w:author="Windows User" w:date="2019-09-20T01:37:00Z"/>
                <w:rFonts w:eastAsia="Times New Roman" w:cs="Times New Roman"/>
                <w:sz w:val="22"/>
              </w:rPr>
            </w:pPr>
            <w:del w:id="7712" w:author="Windows User" w:date="2019-09-20T01:37:00Z">
              <w:r w:rsidRPr="006A0BE8" w:rsidDel="00750347">
                <w:rPr>
                  <w:rFonts w:eastAsia="Times New Roman" w:cs="Times New Roman"/>
                  <w:sz w:val="22"/>
                </w:rPr>
                <w:delText>180</w:delText>
              </w:r>
              <w:bookmarkStart w:id="7713" w:name="_Toc23497422"/>
              <w:bookmarkStart w:id="7714" w:name="_Toc23553606"/>
              <w:bookmarkEnd w:id="7713"/>
              <w:bookmarkEnd w:id="7714"/>
            </w:del>
          </w:p>
        </w:tc>
        <w:bookmarkStart w:id="7715" w:name="_Toc23497423"/>
        <w:bookmarkStart w:id="7716" w:name="_Toc23553607"/>
        <w:bookmarkEnd w:id="7715"/>
        <w:bookmarkEnd w:id="7716"/>
      </w:tr>
      <w:tr w:rsidR="00F25887" w:rsidRPr="006A0BE8" w:rsidDel="00750347" w14:paraId="1D5DE6A0" w14:textId="1186D5A5" w:rsidTr="00F25887">
        <w:trPr>
          <w:trHeight w:val="300"/>
          <w:del w:id="7717" w:author="Windows User" w:date="2019-09-20T01:37:00Z"/>
        </w:trPr>
        <w:tc>
          <w:tcPr>
            <w:tcW w:w="1580" w:type="dxa"/>
            <w:noWrap/>
            <w:hideMark/>
          </w:tcPr>
          <w:p w14:paraId="425C98AC" w14:textId="7EEC7ACC" w:rsidR="00F25887" w:rsidRPr="006A0BE8" w:rsidDel="00750347" w:rsidRDefault="00F25887" w:rsidP="00F25887">
            <w:pPr>
              <w:spacing w:after="0" w:line="240" w:lineRule="auto"/>
              <w:jc w:val="right"/>
              <w:rPr>
                <w:del w:id="7718" w:author="Windows User" w:date="2019-09-20T01:37:00Z"/>
                <w:rFonts w:eastAsia="Times New Roman" w:cs="Times New Roman"/>
                <w:sz w:val="22"/>
              </w:rPr>
            </w:pPr>
            <w:del w:id="7719" w:author="Windows User" w:date="2019-09-20T01:37:00Z">
              <w:r w:rsidRPr="006A0BE8" w:rsidDel="00750347">
                <w:rPr>
                  <w:rFonts w:eastAsia="Times New Roman" w:cs="Times New Roman"/>
                  <w:sz w:val="22"/>
                </w:rPr>
                <w:delText>49</w:delText>
              </w:r>
              <w:bookmarkStart w:id="7720" w:name="_Toc23497424"/>
              <w:bookmarkStart w:id="7721" w:name="_Toc23553608"/>
              <w:bookmarkEnd w:id="7720"/>
              <w:bookmarkEnd w:id="7721"/>
            </w:del>
          </w:p>
        </w:tc>
        <w:tc>
          <w:tcPr>
            <w:tcW w:w="1320" w:type="dxa"/>
            <w:noWrap/>
            <w:hideMark/>
          </w:tcPr>
          <w:p w14:paraId="7559DBD8" w14:textId="512FEBE1" w:rsidR="00F25887" w:rsidRPr="006A0BE8" w:rsidDel="00750347" w:rsidRDefault="00F25887" w:rsidP="00F25887">
            <w:pPr>
              <w:spacing w:after="0" w:line="240" w:lineRule="auto"/>
              <w:jc w:val="right"/>
              <w:rPr>
                <w:del w:id="7722" w:author="Windows User" w:date="2019-09-20T01:37:00Z"/>
                <w:rFonts w:eastAsia="Times New Roman" w:cs="Times New Roman"/>
                <w:sz w:val="22"/>
              </w:rPr>
            </w:pPr>
            <w:del w:id="7723" w:author="Windows User" w:date="2019-09-20T01:37:00Z">
              <w:r w:rsidRPr="006A0BE8" w:rsidDel="00750347">
                <w:rPr>
                  <w:rFonts w:eastAsia="Times New Roman" w:cs="Times New Roman"/>
                  <w:sz w:val="22"/>
                </w:rPr>
                <w:delText>304</w:delText>
              </w:r>
              <w:bookmarkStart w:id="7724" w:name="_Toc23497425"/>
              <w:bookmarkStart w:id="7725" w:name="_Toc23553609"/>
              <w:bookmarkEnd w:id="7724"/>
              <w:bookmarkEnd w:id="7725"/>
            </w:del>
          </w:p>
        </w:tc>
        <w:tc>
          <w:tcPr>
            <w:tcW w:w="960" w:type="dxa"/>
            <w:noWrap/>
            <w:hideMark/>
          </w:tcPr>
          <w:p w14:paraId="1353D3C0" w14:textId="3678F5AC" w:rsidR="00F25887" w:rsidRPr="006A0BE8" w:rsidDel="00750347" w:rsidRDefault="00F25887" w:rsidP="00F25887">
            <w:pPr>
              <w:spacing w:after="0" w:line="240" w:lineRule="auto"/>
              <w:jc w:val="right"/>
              <w:rPr>
                <w:del w:id="7726" w:author="Windows User" w:date="2019-09-20T01:37:00Z"/>
                <w:rFonts w:eastAsia="Times New Roman" w:cs="Times New Roman"/>
                <w:sz w:val="22"/>
              </w:rPr>
            </w:pPr>
            <w:del w:id="7727" w:author="Windows User" w:date="2019-09-20T01:37:00Z">
              <w:r w:rsidRPr="006A0BE8" w:rsidDel="00750347">
                <w:rPr>
                  <w:rFonts w:eastAsia="Times New Roman" w:cs="Times New Roman"/>
                  <w:sz w:val="22"/>
                </w:rPr>
                <w:delText>65</w:delText>
              </w:r>
              <w:bookmarkStart w:id="7728" w:name="_Toc23497426"/>
              <w:bookmarkStart w:id="7729" w:name="_Toc23553610"/>
              <w:bookmarkEnd w:id="7728"/>
              <w:bookmarkEnd w:id="7729"/>
            </w:del>
          </w:p>
        </w:tc>
        <w:tc>
          <w:tcPr>
            <w:tcW w:w="960" w:type="dxa"/>
            <w:noWrap/>
            <w:hideMark/>
          </w:tcPr>
          <w:p w14:paraId="11EF1DFB" w14:textId="5975A6A4" w:rsidR="00F25887" w:rsidRPr="006A0BE8" w:rsidDel="00750347" w:rsidRDefault="00F25887" w:rsidP="00F25887">
            <w:pPr>
              <w:spacing w:after="0" w:line="240" w:lineRule="auto"/>
              <w:jc w:val="right"/>
              <w:rPr>
                <w:del w:id="7730" w:author="Windows User" w:date="2019-09-20T01:37:00Z"/>
                <w:rFonts w:eastAsia="Times New Roman" w:cs="Times New Roman"/>
                <w:sz w:val="22"/>
              </w:rPr>
            </w:pPr>
            <w:del w:id="7731" w:author="Windows User" w:date="2019-09-20T01:37:00Z">
              <w:r w:rsidRPr="006A0BE8" w:rsidDel="00750347">
                <w:rPr>
                  <w:rFonts w:eastAsia="Times New Roman" w:cs="Times New Roman"/>
                  <w:sz w:val="22"/>
                </w:rPr>
                <w:delText>180</w:delText>
              </w:r>
              <w:bookmarkStart w:id="7732" w:name="_Toc23497427"/>
              <w:bookmarkStart w:id="7733" w:name="_Toc23553611"/>
              <w:bookmarkEnd w:id="7732"/>
              <w:bookmarkEnd w:id="7733"/>
            </w:del>
          </w:p>
        </w:tc>
        <w:bookmarkStart w:id="7734" w:name="_Toc23497428"/>
        <w:bookmarkStart w:id="7735" w:name="_Toc23553612"/>
        <w:bookmarkEnd w:id="7734"/>
        <w:bookmarkEnd w:id="7735"/>
      </w:tr>
      <w:tr w:rsidR="00F25887" w:rsidRPr="006A0BE8" w:rsidDel="00750347" w14:paraId="400FC947" w14:textId="0089EE5D" w:rsidTr="00F25887">
        <w:trPr>
          <w:trHeight w:val="300"/>
          <w:del w:id="7736" w:author="Windows User" w:date="2019-09-20T01:37:00Z"/>
        </w:trPr>
        <w:tc>
          <w:tcPr>
            <w:tcW w:w="1580" w:type="dxa"/>
            <w:noWrap/>
            <w:hideMark/>
          </w:tcPr>
          <w:p w14:paraId="366543B2" w14:textId="7CBEDC47" w:rsidR="00F25887" w:rsidRPr="006A0BE8" w:rsidDel="00750347" w:rsidRDefault="00F25887" w:rsidP="00F25887">
            <w:pPr>
              <w:spacing w:after="0" w:line="240" w:lineRule="auto"/>
              <w:jc w:val="right"/>
              <w:rPr>
                <w:del w:id="7737" w:author="Windows User" w:date="2019-09-20T01:37:00Z"/>
                <w:rFonts w:eastAsia="Times New Roman" w:cs="Times New Roman"/>
                <w:sz w:val="22"/>
              </w:rPr>
            </w:pPr>
            <w:del w:id="7738" w:author="Windows User" w:date="2019-09-20T01:37:00Z">
              <w:r w:rsidRPr="006A0BE8" w:rsidDel="00750347">
                <w:rPr>
                  <w:rFonts w:eastAsia="Times New Roman" w:cs="Times New Roman"/>
                  <w:sz w:val="22"/>
                </w:rPr>
                <w:delText>59</w:delText>
              </w:r>
              <w:bookmarkStart w:id="7739" w:name="_Toc23497429"/>
              <w:bookmarkStart w:id="7740" w:name="_Toc23553613"/>
              <w:bookmarkEnd w:id="7739"/>
              <w:bookmarkEnd w:id="7740"/>
            </w:del>
          </w:p>
        </w:tc>
        <w:tc>
          <w:tcPr>
            <w:tcW w:w="1320" w:type="dxa"/>
            <w:noWrap/>
            <w:hideMark/>
          </w:tcPr>
          <w:p w14:paraId="65E2C6A6" w14:textId="4115789E" w:rsidR="00F25887" w:rsidRPr="006A0BE8" w:rsidDel="00750347" w:rsidRDefault="00F25887" w:rsidP="00F25887">
            <w:pPr>
              <w:spacing w:after="0" w:line="240" w:lineRule="auto"/>
              <w:jc w:val="right"/>
              <w:rPr>
                <w:del w:id="7741" w:author="Windows User" w:date="2019-09-20T01:37:00Z"/>
                <w:rFonts w:eastAsia="Times New Roman" w:cs="Times New Roman"/>
                <w:sz w:val="22"/>
              </w:rPr>
            </w:pPr>
            <w:del w:id="7742" w:author="Windows User" w:date="2019-09-20T01:37:00Z">
              <w:r w:rsidRPr="006A0BE8" w:rsidDel="00750347">
                <w:rPr>
                  <w:rFonts w:eastAsia="Times New Roman" w:cs="Times New Roman"/>
                  <w:sz w:val="22"/>
                </w:rPr>
                <w:delText>291</w:delText>
              </w:r>
              <w:bookmarkStart w:id="7743" w:name="_Toc23497430"/>
              <w:bookmarkStart w:id="7744" w:name="_Toc23553614"/>
              <w:bookmarkEnd w:id="7743"/>
              <w:bookmarkEnd w:id="7744"/>
            </w:del>
          </w:p>
        </w:tc>
        <w:tc>
          <w:tcPr>
            <w:tcW w:w="960" w:type="dxa"/>
            <w:noWrap/>
            <w:hideMark/>
          </w:tcPr>
          <w:p w14:paraId="47EBB6FB" w14:textId="6FC123BB" w:rsidR="00F25887" w:rsidRPr="006A0BE8" w:rsidDel="00750347" w:rsidRDefault="00F25887" w:rsidP="00F25887">
            <w:pPr>
              <w:spacing w:after="0" w:line="240" w:lineRule="auto"/>
              <w:jc w:val="right"/>
              <w:rPr>
                <w:del w:id="7745" w:author="Windows User" w:date="2019-09-20T01:37:00Z"/>
                <w:rFonts w:eastAsia="Times New Roman" w:cs="Times New Roman"/>
                <w:sz w:val="22"/>
              </w:rPr>
            </w:pPr>
            <w:del w:id="7746" w:author="Windows User" w:date="2019-09-20T01:37:00Z">
              <w:r w:rsidRPr="006A0BE8" w:rsidDel="00750347">
                <w:rPr>
                  <w:rFonts w:eastAsia="Times New Roman" w:cs="Times New Roman"/>
                  <w:sz w:val="22"/>
                </w:rPr>
                <w:delText>75</w:delText>
              </w:r>
              <w:bookmarkStart w:id="7747" w:name="_Toc23497431"/>
              <w:bookmarkStart w:id="7748" w:name="_Toc23553615"/>
              <w:bookmarkEnd w:id="7747"/>
              <w:bookmarkEnd w:id="7748"/>
            </w:del>
          </w:p>
        </w:tc>
        <w:tc>
          <w:tcPr>
            <w:tcW w:w="960" w:type="dxa"/>
            <w:noWrap/>
            <w:hideMark/>
          </w:tcPr>
          <w:p w14:paraId="38D78B82" w14:textId="5F84B112" w:rsidR="00F25887" w:rsidRPr="006A0BE8" w:rsidDel="00750347" w:rsidRDefault="00F25887" w:rsidP="00F25887">
            <w:pPr>
              <w:spacing w:after="0" w:line="240" w:lineRule="auto"/>
              <w:jc w:val="right"/>
              <w:rPr>
                <w:del w:id="7749" w:author="Windows User" w:date="2019-09-20T01:37:00Z"/>
                <w:rFonts w:eastAsia="Times New Roman" w:cs="Times New Roman"/>
                <w:sz w:val="22"/>
              </w:rPr>
            </w:pPr>
            <w:del w:id="7750" w:author="Windows User" w:date="2019-09-20T01:37:00Z">
              <w:r w:rsidRPr="006A0BE8" w:rsidDel="00750347">
                <w:rPr>
                  <w:rFonts w:eastAsia="Times New Roman" w:cs="Times New Roman"/>
                  <w:sz w:val="22"/>
                </w:rPr>
                <w:delText>180</w:delText>
              </w:r>
              <w:bookmarkStart w:id="7751" w:name="_Toc23497432"/>
              <w:bookmarkStart w:id="7752" w:name="_Toc23553616"/>
              <w:bookmarkEnd w:id="7751"/>
              <w:bookmarkEnd w:id="7752"/>
            </w:del>
          </w:p>
        </w:tc>
        <w:bookmarkStart w:id="7753" w:name="_Toc23497433"/>
        <w:bookmarkStart w:id="7754" w:name="_Toc23553617"/>
        <w:bookmarkEnd w:id="7753"/>
        <w:bookmarkEnd w:id="7754"/>
      </w:tr>
      <w:tr w:rsidR="00F25887" w:rsidRPr="006A0BE8" w:rsidDel="00750347" w14:paraId="06C82238" w14:textId="1179E6E2" w:rsidTr="00F25887">
        <w:trPr>
          <w:trHeight w:val="300"/>
          <w:del w:id="7755" w:author="Windows User" w:date="2019-09-20T01:37:00Z"/>
        </w:trPr>
        <w:tc>
          <w:tcPr>
            <w:tcW w:w="1580" w:type="dxa"/>
            <w:noWrap/>
            <w:hideMark/>
          </w:tcPr>
          <w:p w14:paraId="38A97479" w14:textId="468A0BB3" w:rsidR="00F25887" w:rsidRPr="006A0BE8" w:rsidDel="00750347" w:rsidRDefault="00F25887" w:rsidP="00F25887">
            <w:pPr>
              <w:spacing w:after="0" w:line="240" w:lineRule="auto"/>
              <w:jc w:val="right"/>
              <w:rPr>
                <w:del w:id="7756" w:author="Windows User" w:date="2019-09-20T01:37:00Z"/>
                <w:rFonts w:eastAsia="Times New Roman" w:cs="Times New Roman"/>
                <w:sz w:val="22"/>
              </w:rPr>
            </w:pPr>
            <w:del w:id="7757" w:author="Windows User" w:date="2019-09-20T01:37:00Z">
              <w:r w:rsidRPr="006A0BE8" w:rsidDel="00750347">
                <w:rPr>
                  <w:rFonts w:eastAsia="Times New Roman" w:cs="Times New Roman"/>
                  <w:sz w:val="22"/>
                </w:rPr>
                <w:delText>66</w:delText>
              </w:r>
              <w:bookmarkStart w:id="7758" w:name="_Toc23497434"/>
              <w:bookmarkStart w:id="7759" w:name="_Toc23553618"/>
              <w:bookmarkEnd w:id="7758"/>
              <w:bookmarkEnd w:id="7759"/>
            </w:del>
          </w:p>
        </w:tc>
        <w:tc>
          <w:tcPr>
            <w:tcW w:w="1320" w:type="dxa"/>
            <w:noWrap/>
            <w:hideMark/>
          </w:tcPr>
          <w:p w14:paraId="57E60AF7" w14:textId="38EFA86C" w:rsidR="00F25887" w:rsidRPr="006A0BE8" w:rsidDel="00750347" w:rsidRDefault="00F25887" w:rsidP="00F25887">
            <w:pPr>
              <w:spacing w:after="0" w:line="240" w:lineRule="auto"/>
              <w:jc w:val="right"/>
              <w:rPr>
                <w:del w:id="7760" w:author="Windows User" w:date="2019-09-20T01:37:00Z"/>
                <w:rFonts w:eastAsia="Times New Roman" w:cs="Times New Roman"/>
                <w:sz w:val="22"/>
              </w:rPr>
            </w:pPr>
            <w:del w:id="7761" w:author="Windows User" w:date="2019-09-20T01:37:00Z">
              <w:r w:rsidRPr="006A0BE8" w:rsidDel="00750347">
                <w:rPr>
                  <w:rFonts w:eastAsia="Times New Roman" w:cs="Times New Roman"/>
                  <w:sz w:val="22"/>
                </w:rPr>
                <w:delText>282</w:delText>
              </w:r>
              <w:bookmarkStart w:id="7762" w:name="_Toc23497435"/>
              <w:bookmarkStart w:id="7763" w:name="_Toc23553619"/>
              <w:bookmarkEnd w:id="7762"/>
              <w:bookmarkEnd w:id="7763"/>
            </w:del>
          </w:p>
        </w:tc>
        <w:tc>
          <w:tcPr>
            <w:tcW w:w="960" w:type="dxa"/>
            <w:noWrap/>
            <w:hideMark/>
          </w:tcPr>
          <w:p w14:paraId="2F3F8ABC" w14:textId="5D1D06BB" w:rsidR="00F25887" w:rsidRPr="006A0BE8" w:rsidDel="00750347" w:rsidRDefault="00F25887" w:rsidP="00F25887">
            <w:pPr>
              <w:spacing w:after="0" w:line="240" w:lineRule="auto"/>
              <w:jc w:val="right"/>
              <w:rPr>
                <w:del w:id="7764" w:author="Windows User" w:date="2019-09-20T01:37:00Z"/>
                <w:rFonts w:eastAsia="Times New Roman" w:cs="Times New Roman"/>
                <w:sz w:val="22"/>
              </w:rPr>
            </w:pPr>
            <w:del w:id="7765" w:author="Windows User" w:date="2019-09-20T01:37:00Z">
              <w:r w:rsidRPr="006A0BE8" w:rsidDel="00750347">
                <w:rPr>
                  <w:rFonts w:eastAsia="Times New Roman" w:cs="Times New Roman"/>
                  <w:sz w:val="22"/>
                </w:rPr>
                <w:delText>85</w:delText>
              </w:r>
              <w:bookmarkStart w:id="7766" w:name="_Toc23497436"/>
              <w:bookmarkStart w:id="7767" w:name="_Toc23553620"/>
              <w:bookmarkEnd w:id="7766"/>
              <w:bookmarkEnd w:id="7767"/>
            </w:del>
          </w:p>
        </w:tc>
        <w:tc>
          <w:tcPr>
            <w:tcW w:w="960" w:type="dxa"/>
            <w:noWrap/>
            <w:hideMark/>
          </w:tcPr>
          <w:p w14:paraId="33BA2271" w14:textId="3D98296C" w:rsidR="00F25887" w:rsidRPr="006A0BE8" w:rsidDel="00750347" w:rsidRDefault="00F25887" w:rsidP="00F25887">
            <w:pPr>
              <w:spacing w:after="0" w:line="240" w:lineRule="auto"/>
              <w:jc w:val="right"/>
              <w:rPr>
                <w:del w:id="7768" w:author="Windows User" w:date="2019-09-20T01:37:00Z"/>
                <w:rFonts w:eastAsia="Times New Roman" w:cs="Times New Roman"/>
                <w:sz w:val="22"/>
              </w:rPr>
            </w:pPr>
            <w:del w:id="7769" w:author="Windows User" w:date="2019-09-20T01:37:00Z">
              <w:r w:rsidRPr="006A0BE8" w:rsidDel="00750347">
                <w:rPr>
                  <w:rFonts w:eastAsia="Times New Roman" w:cs="Times New Roman"/>
                  <w:sz w:val="22"/>
                </w:rPr>
                <w:delText>180</w:delText>
              </w:r>
              <w:bookmarkStart w:id="7770" w:name="_Toc23497437"/>
              <w:bookmarkStart w:id="7771" w:name="_Toc23553621"/>
              <w:bookmarkEnd w:id="7770"/>
              <w:bookmarkEnd w:id="7771"/>
            </w:del>
          </w:p>
        </w:tc>
        <w:bookmarkStart w:id="7772" w:name="_Toc23497438"/>
        <w:bookmarkStart w:id="7773" w:name="_Toc23553622"/>
        <w:bookmarkEnd w:id="7772"/>
        <w:bookmarkEnd w:id="7773"/>
      </w:tr>
      <w:tr w:rsidR="00F25887" w:rsidRPr="006A0BE8" w:rsidDel="00750347" w14:paraId="2DA357ED" w14:textId="13A43994" w:rsidTr="00F25887">
        <w:trPr>
          <w:trHeight w:val="300"/>
          <w:del w:id="7774" w:author="Windows User" w:date="2019-09-20T01:37:00Z"/>
        </w:trPr>
        <w:tc>
          <w:tcPr>
            <w:tcW w:w="1580" w:type="dxa"/>
            <w:noWrap/>
            <w:hideMark/>
          </w:tcPr>
          <w:p w14:paraId="46D577AA" w14:textId="0C9B2CFE" w:rsidR="00F25887" w:rsidRPr="006A0BE8" w:rsidDel="00750347" w:rsidRDefault="00F25887" w:rsidP="00F25887">
            <w:pPr>
              <w:spacing w:after="0" w:line="240" w:lineRule="auto"/>
              <w:jc w:val="right"/>
              <w:rPr>
                <w:del w:id="7775" w:author="Windows User" w:date="2019-09-20T01:37:00Z"/>
                <w:rFonts w:eastAsia="Times New Roman" w:cs="Times New Roman"/>
                <w:sz w:val="22"/>
              </w:rPr>
            </w:pPr>
            <w:del w:id="7776" w:author="Windows User" w:date="2019-09-20T01:37:00Z">
              <w:r w:rsidRPr="006A0BE8" w:rsidDel="00750347">
                <w:rPr>
                  <w:rFonts w:eastAsia="Times New Roman" w:cs="Times New Roman"/>
                  <w:sz w:val="22"/>
                </w:rPr>
                <w:delText>83</w:delText>
              </w:r>
              <w:bookmarkStart w:id="7777" w:name="_Toc23497439"/>
              <w:bookmarkStart w:id="7778" w:name="_Toc23553623"/>
              <w:bookmarkEnd w:id="7777"/>
              <w:bookmarkEnd w:id="7778"/>
            </w:del>
          </w:p>
        </w:tc>
        <w:tc>
          <w:tcPr>
            <w:tcW w:w="1320" w:type="dxa"/>
            <w:noWrap/>
            <w:hideMark/>
          </w:tcPr>
          <w:p w14:paraId="065C8CE1" w14:textId="3819CB4A" w:rsidR="00F25887" w:rsidRPr="006A0BE8" w:rsidDel="00750347" w:rsidRDefault="00F25887" w:rsidP="00F25887">
            <w:pPr>
              <w:spacing w:after="0" w:line="240" w:lineRule="auto"/>
              <w:jc w:val="right"/>
              <w:rPr>
                <w:del w:id="7779" w:author="Windows User" w:date="2019-09-20T01:37:00Z"/>
                <w:rFonts w:eastAsia="Times New Roman" w:cs="Times New Roman"/>
                <w:sz w:val="22"/>
              </w:rPr>
            </w:pPr>
            <w:del w:id="7780" w:author="Windows User" w:date="2019-09-20T01:37:00Z">
              <w:r w:rsidRPr="006A0BE8" w:rsidDel="00750347">
                <w:rPr>
                  <w:rFonts w:eastAsia="Times New Roman" w:cs="Times New Roman"/>
                  <w:sz w:val="22"/>
                </w:rPr>
                <w:delText>260</w:delText>
              </w:r>
              <w:bookmarkStart w:id="7781" w:name="_Toc23497440"/>
              <w:bookmarkStart w:id="7782" w:name="_Toc23553624"/>
              <w:bookmarkEnd w:id="7781"/>
              <w:bookmarkEnd w:id="7782"/>
            </w:del>
          </w:p>
        </w:tc>
        <w:tc>
          <w:tcPr>
            <w:tcW w:w="960" w:type="dxa"/>
            <w:noWrap/>
            <w:hideMark/>
          </w:tcPr>
          <w:p w14:paraId="2795383B" w14:textId="5098A681" w:rsidR="00F25887" w:rsidRPr="006A0BE8" w:rsidDel="00750347" w:rsidRDefault="00F25887" w:rsidP="00F25887">
            <w:pPr>
              <w:spacing w:after="0" w:line="240" w:lineRule="auto"/>
              <w:jc w:val="right"/>
              <w:rPr>
                <w:del w:id="7783" w:author="Windows User" w:date="2019-09-20T01:37:00Z"/>
                <w:rFonts w:eastAsia="Times New Roman" w:cs="Times New Roman"/>
                <w:sz w:val="22"/>
              </w:rPr>
            </w:pPr>
            <w:del w:id="7784" w:author="Windows User" w:date="2019-09-20T01:37:00Z">
              <w:r w:rsidRPr="006A0BE8" w:rsidDel="00750347">
                <w:rPr>
                  <w:rFonts w:eastAsia="Times New Roman" w:cs="Times New Roman"/>
                  <w:sz w:val="22"/>
                </w:rPr>
                <w:delText>91</w:delText>
              </w:r>
              <w:bookmarkStart w:id="7785" w:name="_Toc23497441"/>
              <w:bookmarkStart w:id="7786" w:name="_Toc23553625"/>
              <w:bookmarkEnd w:id="7785"/>
              <w:bookmarkEnd w:id="7786"/>
            </w:del>
          </w:p>
        </w:tc>
        <w:tc>
          <w:tcPr>
            <w:tcW w:w="960" w:type="dxa"/>
            <w:noWrap/>
            <w:hideMark/>
          </w:tcPr>
          <w:p w14:paraId="229AF485" w14:textId="0B388DCA" w:rsidR="00F25887" w:rsidRPr="006A0BE8" w:rsidDel="00750347" w:rsidRDefault="00F25887" w:rsidP="00F25887">
            <w:pPr>
              <w:spacing w:after="0" w:line="240" w:lineRule="auto"/>
              <w:jc w:val="right"/>
              <w:rPr>
                <w:del w:id="7787" w:author="Windows User" w:date="2019-09-20T01:37:00Z"/>
                <w:rFonts w:eastAsia="Times New Roman" w:cs="Times New Roman"/>
                <w:sz w:val="22"/>
              </w:rPr>
            </w:pPr>
            <w:del w:id="7788" w:author="Windows User" w:date="2019-09-20T01:37:00Z">
              <w:r w:rsidRPr="006A0BE8" w:rsidDel="00750347">
                <w:rPr>
                  <w:rFonts w:eastAsia="Times New Roman" w:cs="Times New Roman"/>
                  <w:sz w:val="22"/>
                </w:rPr>
                <w:delText>180</w:delText>
              </w:r>
              <w:bookmarkStart w:id="7789" w:name="_Toc23497442"/>
              <w:bookmarkStart w:id="7790" w:name="_Toc23553626"/>
              <w:bookmarkEnd w:id="7789"/>
              <w:bookmarkEnd w:id="7790"/>
            </w:del>
          </w:p>
        </w:tc>
        <w:bookmarkStart w:id="7791" w:name="_Toc23497443"/>
        <w:bookmarkStart w:id="7792" w:name="_Toc23553627"/>
        <w:bookmarkEnd w:id="7791"/>
        <w:bookmarkEnd w:id="7792"/>
      </w:tr>
      <w:tr w:rsidR="00F25887" w:rsidRPr="006A0BE8" w:rsidDel="00750347" w14:paraId="5EB32F22" w14:textId="01A8990B" w:rsidTr="00F25887">
        <w:trPr>
          <w:trHeight w:val="300"/>
          <w:del w:id="7793" w:author="Windows User" w:date="2019-09-20T01:37:00Z"/>
        </w:trPr>
        <w:tc>
          <w:tcPr>
            <w:tcW w:w="1580" w:type="dxa"/>
            <w:noWrap/>
            <w:hideMark/>
          </w:tcPr>
          <w:p w14:paraId="6E70EF1E" w14:textId="1E41A947" w:rsidR="00F25887" w:rsidRPr="006A0BE8" w:rsidDel="00750347" w:rsidRDefault="00F25887" w:rsidP="00F25887">
            <w:pPr>
              <w:spacing w:after="0" w:line="240" w:lineRule="auto"/>
              <w:jc w:val="right"/>
              <w:rPr>
                <w:del w:id="7794" w:author="Windows User" w:date="2019-09-20T01:37:00Z"/>
                <w:rFonts w:eastAsia="Times New Roman" w:cs="Times New Roman"/>
                <w:sz w:val="22"/>
              </w:rPr>
            </w:pPr>
            <w:del w:id="7795" w:author="Windows User" w:date="2019-09-20T01:37:00Z">
              <w:r w:rsidRPr="006A0BE8" w:rsidDel="00750347">
                <w:rPr>
                  <w:rFonts w:eastAsia="Times New Roman" w:cs="Times New Roman"/>
                  <w:sz w:val="22"/>
                </w:rPr>
                <w:delText>113</w:delText>
              </w:r>
              <w:bookmarkStart w:id="7796" w:name="_Toc23497444"/>
              <w:bookmarkStart w:id="7797" w:name="_Toc23553628"/>
              <w:bookmarkEnd w:id="7796"/>
              <w:bookmarkEnd w:id="7797"/>
            </w:del>
          </w:p>
        </w:tc>
        <w:tc>
          <w:tcPr>
            <w:tcW w:w="1320" w:type="dxa"/>
            <w:noWrap/>
            <w:hideMark/>
          </w:tcPr>
          <w:p w14:paraId="7D9251CC" w14:textId="5807B958" w:rsidR="00F25887" w:rsidRPr="006A0BE8" w:rsidDel="00750347" w:rsidRDefault="00F25887" w:rsidP="00F25887">
            <w:pPr>
              <w:spacing w:after="0" w:line="240" w:lineRule="auto"/>
              <w:jc w:val="right"/>
              <w:rPr>
                <w:del w:id="7798" w:author="Windows User" w:date="2019-09-20T01:37:00Z"/>
                <w:rFonts w:eastAsia="Times New Roman" w:cs="Times New Roman"/>
                <w:sz w:val="22"/>
              </w:rPr>
            </w:pPr>
            <w:del w:id="7799" w:author="Windows User" w:date="2019-09-20T01:37:00Z">
              <w:r w:rsidRPr="006A0BE8" w:rsidDel="00750347">
                <w:rPr>
                  <w:rFonts w:eastAsia="Times New Roman" w:cs="Times New Roman"/>
                  <w:sz w:val="22"/>
                </w:rPr>
                <w:delText>226</w:delText>
              </w:r>
              <w:bookmarkStart w:id="7800" w:name="_Toc23497445"/>
              <w:bookmarkStart w:id="7801" w:name="_Toc23553629"/>
              <w:bookmarkEnd w:id="7800"/>
              <w:bookmarkEnd w:id="7801"/>
            </w:del>
          </w:p>
        </w:tc>
        <w:tc>
          <w:tcPr>
            <w:tcW w:w="960" w:type="dxa"/>
            <w:noWrap/>
            <w:hideMark/>
          </w:tcPr>
          <w:p w14:paraId="715901B5" w14:textId="3B5E59C8" w:rsidR="00F25887" w:rsidRPr="006A0BE8" w:rsidDel="00750347" w:rsidRDefault="00F25887" w:rsidP="00F25887">
            <w:pPr>
              <w:spacing w:after="0" w:line="240" w:lineRule="auto"/>
              <w:jc w:val="right"/>
              <w:rPr>
                <w:del w:id="7802" w:author="Windows User" w:date="2019-09-20T01:37:00Z"/>
                <w:rFonts w:eastAsia="Times New Roman" w:cs="Times New Roman"/>
                <w:sz w:val="22"/>
              </w:rPr>
            </w:pPr>
            <w:del w:id="7803" w:author="Windows User" w:date="2019-09-20T01:37:00Z">
              <w:r w:rsidRPr="006A0BE8" w:rsidDel="00750347">
                <w:rPr>
                  <w:rFonts w:eastAsia="Times New Roman" w:cs="Times New Roman"/>
                  <w:sz w:val="22"/>
                </w:rPr>
                <w:delText>97</w:delText>
              </w:r>
              <w:bookmarkStart w:id="7804" w:name="_Toc23497446"/>
              <w:bookmarkStart w:id="7805" w:name="_Toc23553630"/>
              <w:bookmarkEnd w:id="7804"/>
              <w:bookmarkEnd w:id="7805"/>
            </w:del>
          </w:p>
        </w:tc>
        <w:tc>
          <w:tcPr>
            <w:tcW w:w="960" w:type="dxa"/>
            <w:noWrap/>
            <w:hideMark/>
          </w:tcPr>
          <w:p w14:paraId="7EA36DAB" w14:textId="2DA72E51" w:rsidR="00F25887" w:rsidRPr="006A0BE8" w:rsidDel="00750347" w:rsidRDefault="00F25887" w:rsidP="00F25887">
            <w:pPr>
              <w:spacing w:after="0" w:line="240" w:lineRule="auto"/>
              <w:jc w:val="right"/>
              <w:rPr>
                <w:del w:id="7806" w:author="Windows User" w:date="2019-09-20T01:37:00Z"/>
                <w:rFonts w:eastAsia="Times New Roman" w:cs="Times New Roman"/>
                <w:sz w:val="22"/>
              </w:rPr>
            </w:pPr>
            <w:del w:id="7807" w:author="Windows User" w:date="2019-09-20T01:37:00Z">
              <w:r w:rsidRPr="006A0BE8" w:rsidDel="00750347">
                <w:rPr>
                  <w:rFonts w:eastAsia="Times New Roman" w:cs="Times New Roman"/>
                  <w:sz w:val="22"/>
                </w:rPr>
                <w:delText>180</w:delText>
              </w:r>
              <w:bookmarkStart w:id="7808" w:name="_Toc23497447"/>
              <w:bookmarkStart w:id="7809" w:name="_Toc23553631"/>
              <w:bookmarkEnd w:id="7808"/>
              <w:bookmarkEnd w:id="7809"/>
            </w:del>
          </w:p>
        </w:tc>
        <w:bookmarkStart w:id="7810" w:name="_Toc23497448"/>
        <w:bookmarkStart w:id="7811" w:name="_Toc23553632"/>
        <w:bookmarkEnd w:id="7810"/>
        <w:bookmarkEnd w:id="7811"/>
      </w:tr>
      <w:tr w:rsidR="00F25887" w:rsidRPr="006A0BE8" w:rsidDel="00750347" w14:paraId="411846F0" w14:textId="52B08AD8" w:rsidTr="00F25887">
        <w:trPr>
          <w:trHeight w:val="300"/>
          <w:del w:id="7812" w:author="Windows User" w:date="2019-09-20T01:37:00Z"/>
        </w:trPr>
        <w:tc>
          <w:tcPr>
            <w:tcW w:w="1580" w:type="dxa"/>
            <w:noWrap/>
            <w:hideMark/>
          </w:tcPr>
          <w:p w14:paraId="1B24087D" w14:textId="3C03F6A4" w:rsidR="00F25887" w:rsidRPr="006A0BE8" w:rsidDel="00750347" w:rsidRDefault="00F25887" w:rsidP="00F25887">
            <w:pPr>
              <w:spacing w:after="0" w:line="240" w:lineRule="auto"/>
              <w:jc w:val="right"/>
              <w:rPr>
                <w:del w:id="7813" w:author="Windows User" w:date="2019-09-20T01:37:00Z"/>
                <w:rFonts w:eastAsia="Times New Roman" w:cs="Times New Roman"/>
                <w:sz w:val="22"/>
              </w:rPr>
            </w:pPr>
            <w:del w:id="7814" w:author="Windows User" w:date="2019-09-20T01:37:00Z">
              <w:r w:rsidRPr="006A0BE8" w:rsidDel="00750347">
                <w:rPr>
                  <w:rFonts w:eastAsia="Times New Roman" w:cs="Times New Roman"/>
                  <w:sz w:val="22"/>
                </w:rPr>
                <w:delText>140</w:delText>
              </w:r>
              <w:bookmarkStart w:id="7815" w:name="_Toc23497449"/>
              <w:bookmarkStart w:id="7816" w:name="_Toc23553633"/>
              <w:bookmarkEnd w:id="7815"/>
              <w:bookmarkEnd w:id="7816"/>
            </w:del>
          </w:p>
        </w:tc>
        <w:tc>
          <w:tcPr>
            <w:tcW w:w="1320" w:type="dxa"/>
            <w:noWrap/>
            <w:hideMark/>
          </w:tcPr>
          <w:p w14:paraId="506674C8" w14:textId="7F19BB88" w:rsidR="00F25887" w:rsidRPr="006A0BE8" w:rsidDel="00750347" w:rsidRDefault="00F25887" w:rsidP="00F25887">
            <w:pPr>
              <w:spacing w:after="0" w:line="240" w:lineRule="auto"/>
              <w:jc w:val="right"/>
              <w:rPr>
                <w:del w:id="7817" w:author="Windows User" w:date="2019-09-20T01:37:00Z"/>
                <w:rFonts w:eastAsia="Times New Roman" w:cs="Times New Roman"/>
                <w:sz w:val="22"/>
              </w:rPr>
            </w:pPr>
            <w:del w:id="7818" w:author="Windows User" w:date="2019-09-20T01:37:00Z">
              <w:r w:rsidRPr="006A0BE8" w:rsidDel="00750347">
                <w:rPr>
                  <w:rFonts w:eastAsia="Times New Roman" w:cs="Times New Roman"/>
                  <w:sz w:val="22"/>
                </w:rPr>
                <w:delText>182</w:delText>
              </w:r>
              <w:bookmarkStart w:id="7819" w:name="_Toc23497450"/>
              <w:bookmarkStart w:id="7820" w:name="_Toc23553634"/>
              <w:bookmarkEnd w:id="7819"/>
              <w:bookmarkEnd w:id="7820"/>
            </w:del>
          </w:p>
        </w:tc>
        <w:tc>
          <w:tcPr>
            <w:tcW w:w="960" w:type="dxa"/>
            <w:noWrap/>
            <w:hideMark/>
          </w:tcPr>
          <w:p w14:paraId="059B008A" w14:textId="193C406D" w:rsidR="00F25887" w:rsidRPr="006A0BE8" w:rsidDel="00750347" w:rsidRDefault="00F25887" w:rsidP="00F25887">
            <w:pPr>
              <w:spacing w:after="0" w:line="240" w:lineRule="auto"/>
              <w:jc w:val="right"/>
              <w:rPr>
                <w:del w:id="7821" w:author="Windows User" w:date="2019-09-20T01:37:00Z"/>
                <w:rFonts w:eastAsia="Times New Roman" w:cs="Times New Roman"/>
                <w:sz w:val="22"/>
              </w:rPr>
            </w:pPr>
            <w:del w:id="7822" w:author="Windows User" w:date="2019-09-20T01:37:00Z">
              <w:r w:rsidRPr="006A0BE8" w:rsidDel="00750347">
                <w:rPr>
                  <w:rFonts w:eastAsia="Times New Roman" w:cs="Times New Roman"/>
                  <w:sz w:val="22"/>
                </w:rPr>
                <w:delText>105</w:delText>
              </w:r>
              <w:bookmarkStart w:id="7823" w:name="_Toc23497451"/>
              <w:bookmarkStart w:id="7824" w:name="_Toc23553635"/>
              <w:bookmarkEnd w:id="7823"/>
              <w:bookmarkEnd w:id="7824"/>
            </w:del>
          </w:p>
        </w:tc>
        <w:tc>
          <w:tcPr>
            <w:tcW w:w="960" w:type="dxa"/>
            <w:noWrap/>
            <w:hideMark/>
          </w:tcPr>
          <w:p w14:paraId="2670667B" w14:textId="37805E5B" w:rsidR="00F25887" w:rsidRPr="006A0BE8" w:rsidDel="00750347" w:rsidRDefault="00F25887" w:rsidP="00F25887">
            <w:pPr>
              <w:spacing w:after="0" w:line="240" w:lineRule="auto"/>
              <w:jc w:val="right"/>
              <w:rPr>
                <w:del w:id="7825" w:author="Windows User" w:date="2019-09-20T01:37:00Z"/>
                <w:rFonts w:eastAsia="Times New Roman" w:cs="Times New Roman"/>
                <w:sz w:val="22"/>
              </w:rPr>
            </w:pPr>
            <w:del w:id="7826" w:author="Windows User" w:date="2019-09-20T01:37:00Z">
              <w:r w:rsidRPr="006A0BE8" w:rsidDel="00750347">
                <w:rPr>
                  <w:rFonts w:eastAsia="Times New Roman" w:cs="Times New Roman"/>
                  <w:sz w:val="22"/>
                </w:rPr>
                <w:delText>180</w:delText>
              </w:r>
              <w:bookmarkStart w:id="7827" w:name="_Toc23497452"/>
              <w:bookmarkStart w:id="7828" w:name="_Toc23553636"/>
              <w:bookmarkEnd w:id="7827"/>
              <w:bookmarkEnd w:id="7828"/>
            </w:del>
          </w:p>
        </w:tc>
        <w:bookmarkStart w:id="7829" w:name="_Toc23497453"/>
        <w:bookmarkStart w:id="7830" w:name="_Toc23553637"/>
        <w:bookmarkEnd w:id="7829"/>
        <w:bookmarkEnd w:id="7830"/>
      </w:tr>
      <w:tr w:rsidR="00F25887" w:rsidRPr="006A0BE8" w:rsidDel="00750347" w14:paraId="026C1A86" w14:textId="78A0A6D6" w:rsidTr="00F25887">
        <w:trPr>
          <w:trHeight w:val="300"/>
          <w:del w:id="7831" w:author="Windows User" w:date="2019-09-20T01:37:00Z"/>
        </w:trPr>
        <w:tc>
          <w:tcPr>
            <w:tcW w:w="1580" w:type="dxa"/>
            <w:noWrap/>
            <w:hideMark/>
          </w:tcPr>
          <w:p w14:paraId="5B663F40" w14:textId="59CB6CBD" w:rsidR="00F25887" w:rsidRPr="006A0BE8" w:rsidDel="00750347" w:rsidRDefault="00F25887" w:rsidP="00F25887">
            <w:pPr>
              <w:spacing w:after="0" w:line="240" w:lineRule="auto"/>
              <w:jc w:val="right"/>
              <w:rPr>
                <w:del w:id="7832" w:author="Windows User" w:date="2019-09-20T01:37:00Z"/>
                <w:rFonts w:eastAsia="Times New Roman" w:cs="Times New Roman"/>
                <w:sz w:val="22"/>
              </w:rPr>
            </w:pPr>
            <w:del w:id="7833" w:author="Windows User" w:date="2019-09-20T01:37:00Z">
              <w:r w:rsidRPr="006A0BE8" w:rsidDel="00750347">
                <w:rPr>
                  <w:rFonts w:eastAsia="Times New Roman" w:cs="Times New Roman"/>
                  <w:sz w:val="22"/>
                </w:rPr>
                <w:delText>139</w:delText>
              </w:r>
              <w:bookmarkStart w:id="7834" w:name="_Toc23497454"/>
              <w:bookmarkStart w:id="7835" w:name="_Toc23553638"/>
              <w:bookmarkEnd w:id="7834"/>
              <w:bookmarkEnd w:id="7835"/>
            </w:del>
          </w:p>
        </w:tc>
        <w:tc>
          <w:tcPr>
            <w:tcW w:w="1320" w:type="dxa"/>
            <w:noWrap/>
            <w:hideMark/>
          </w:tcPr>
          <w:p w14:paraId="7C9560D3" w14:textId="6C177A8E" w:rsidR="00F25887" w:rsidRPr="006A0BE8" w:rsidDel="00750347" w:rsidRDefault="00F25887" w:rsidP="00F25887">
            <w:pPr>
              <w:spacing w:after="0" w:line="240" w:lineRule="auto"/>
              <w:jc w:val="right"/>
              <w:rPr>
                <w:del w:id="7836" w:author="Windows User" w:date="2019-09-20T01:37:00Z"/>
                <w:rFonts w:eastAsia="Times New Roman" w:cs="Times New Roman"/>
                <w:sz w:val="22"/>
              </w:rPr>
            </w:pPr>
            <w:del w:id="7837" w:author="Windows User" w:date="2019-09-20T01:37:00Z">
              <w:r w:rsidRPr="006A0BE8" w:rsidDel="00750347">
                <w:rPr>
                  <w:rFonts w:eastAsia="Times New Roman" w:cs="Times New Roman"/>
                  <w:sz w:val="22"/>
                </w:rPr>
                <w:delText>165</w:delText>
              </w:r>
              <w:bookmarkStart w:id="7838" w:name="_Toc23497455"/>
              <w:bookmarkStart w:id="7839" w:name="_Toc23553639"/>
              <w:bookmarkEnd w:id="7838"/>
              <w:bookmarkEnd w:id="7839"/>
            </w:del>
          </w:p>
        </w:tc>
        <w:tc>
          <w:tcPr>
            <w:tcW w:w="960" w:type="dxa"/>
            <w:noWrap/>
            <w:hideMark/>
          </w:tcPr>
          <w:p w14:paraId="09B0720C" w14:textId="5BC58901" w:rsidR="00F25887" w:rsidRPr="006A0BE8" w:rsidDel="00750347" w:rsidRDefault="00F25887" w:rsidP="00F25887">
            <w:pPr>
              <w:spacing w:after="0" w:line="240" w:lineRule="auto"/>
              <w:jc w:val="right"/>
              <w:rPr>
                <w:del w:id="7840" w:author="Windows User" w:date="2019-09-20T01:37:00Z"/>
                <w:rFonts w:eastAsia="Times New Roman" w:cs="Times New Roman"/>
                <w:sz w:val="22"/>
              </w:rPr>
            </w:pPr>
            <w:del w:id="7841" w:author="Windows User" w:date="2019-09-20T01:37:00Z">
              <w:r w:rsidRPr="006A0BE8" w:rsidDel="00750347">
                <w:rPr>
                  <w:rFonts w:eastAsia="Times New Roman" w:cs="Times New Roman"/>
                  <w:sz w:val="22"/>
                </w:rPr>
                <w:delText>111</w:delText>
              </w:r>
              <w:bookmarkStart w:id="7842" w:name="_Toc23497456"/>
              <w:bookmarkStart w:id="7843" w:name="_Toc23553640"/>
              <w:bookmarkEnd w:id="7842"/>
              <w:bookmarkEnd w:id="7843"/>
            </w:del>
          </w:p>
        </w:tc>
        <w:tc>
          <w:tcPr>
            <w:tcW w:w="960" w:type="dxa"/>
            <w:noWrap/>
            <w:hideMark/>
          </w:tcPr>
          <w:p w14:paraId="5113DF58" w14:textId="4425C919" w:rsidR="00F25887" w:rsidRPr="006A0BE8" w:rsidDel="00750347" w:rsidRDefault="00F25887" w:rsidP="00F25887">
            <w:pPr>
              <w:spacing w:after="0" w:line="240" w:lineRule="auto"/>
              <w:jc w:val="right"/>
              <w:rPr>
                <w:del w:id="7844" w:author="Windows User" w:date="2019-09-20T01:37:00Z"/>
                <w:rFonts w:eastAsia="Times New Roman" w:cs="Times New Roman"/>
                <w:sz w:val="22"/>
              </w:rPr>
            </w:pPr>
            <w:del w:id="7845" w:author="Windows User" w:date="2019-09-20T01:37:00Z">
              <w:r w:rsidRPr="006A0BE8" w:rsidDel="00750347">
                <w:rPr>
                  <w:rFonts w:eastAsia="Times New Roman" w:cs="Times New Roman"/>
                  <w:sz w:val="22"/>
                </w:rPr>
                <w:delText>180</w:delText>
              </w:r>
              <w:bookmarkStart w:id="7846" w:name="_Toc23497457"/>
              <w:bookmarkStart w:id="7847" w:name="_Toc23553641"/>
              <w:bookmarkEnd w:id="7846"/>
              <w:bookmarkEnd w:id="7847"/>
            </w:del>
          </w:p>
        </w:tc>
        <w:bookmarkStart w:id="7848" w:name="_Toc23497458"/>
        <w:bookmarkStart w:id="7849" w:name="_Toc23553642"/>
        <w:bookmarkEnd w:id="7848"/>
        <w:bookmarkEnd w:id="7849"/>
      </w:tr>
      <w:tr w:rsidR="00F25887" w:rsidRPr="006A0BE8" w:rsidDel="00750347" w14:paraId="2A448382" w14:textId="6B44E2A1" w:rsidTr="00F25887">
        <w:trPr>
          <w:trHeight w:val="300"/>
          <w:del w:id="7850" w:author="Windows User" w:date="2019-09-20T01:37:00Z"/>
        </w:trPr>
        <w:tc>
          <w:tcPr>
            <w:tcW w:w="1580" w:type="dxa"/>
            <w:noWrap/>
            <w:hideMark/>
          </w:tcPr>
          <w:p w14:paraId="08423B35" w14:textId="462D4904" w:rsidR="00F25887" w:rsidRPr="006A0BE8" w:rsidDel="00750347" w:rsidRDefault="00F25887" w:rsidP="00F25887">
            <w:pPr>
              <w:spacing w:after="0" w:line="240" w:lineRule="auto"/>
              <w:jc w:val="right"/>
              <w:rPr>
                <w:del w:id="7851" w:author="Windows User" w:date="2019-09-20T01:37:00Z"/>
                <w:rFonts w:eastAsia="Times New Roman" w:cs="Times New Roman"/>
                <w:sz w:val="22"/>
              </w:rPr>
            </w:pPr>
            <w:del w:id="7852" w:author="Windows User" w:date="2019-09-20T01:37:00Z">
              <w:r w:rsidRPr="006A0BE8" w:rsidDel="00750347">
                <w:rPr>
                  <w:rFonts w:eastAsia="Times New Roman" w:cs="Times New Roman"/>
                  <w:sz w:val="22"/>
                </w:rPr>
                <w:delText>136</w:delText>
              </w:r>
              <w:bookmarkStart w:id="7853" w:name="_Toc23497459"/>
              <w:bookmarkStart w:id="7854" w:name="_Toc23553643"/>
              <w:bookmarkEnd w:id="7853"/>
              <w:bookmarkEnd w:id="7854"/>
            </w:del>
          </w:p>
        </w:tc>
        <w:tc>
          <w:tcPr>
            <w:tcW w:w="1320" w:type="dxa"/>
            <w:noWrap/>
            <w:hideMark/>
          </w:tcPr>
          <w:p w14:paraId="6FE62064" w14:textId="5257003C" w:rsidR="00F25887" w:rsidRPr="006A0BE8" w:rsidDel="00750347" w:rsidRDefault="00F25887" w:rsidP="00F25887">
            <w:pPr>
              <w:spacing w:after="0" w:line="240" w:lineRule="auto"/>
              <w:jc w:val="right"/>
              <w:rPr>
                <w:del w:id="7855" w:author="Windows User" w:date="2019-09-20T01:37:00Z"/>
                <w:rFonts w:eastAsia="Times New Roman" w:cs="Times New Roman"/>
                <w:sz w:val="22"/>
              </w:rPr>
            </w:pPr>
            <w:del w:id="7856" w:author="Windows User" w:date="2019-09-20T01:37:00Z">
              <w:r w:rsidRPr="006A0BE8" w:rsidDel="00750347">
                <w:rPr>
                  <w:rFonts w:eastAsia="Times New Roman" w:cs="Times New Roman"/>
                  <w:sz w:val="22"/>
                </w:rPr>
                <w:delText>146</w:delText>
              </w:r>
              <w:bookmarkStart w:id="7857" w:name="_Toc23497460"/>
              <w:bookmarkStart w:id="7858" w:name="_Toc23553644"/>
              <w:bookmarkEnd w:id="7857"/>
              <w:bookmarkEnd w:id="7858"/>
            </w:del>
          </w:p>
        </w:tc>
        <w:tc>
          <w:tcPr>
            <w:tcW w:w="960" w:type="dxa"/>
            <w:noWrap/>
            <w:hideMark/>
          </w:tcPr>
          <w:p w14:paraId="6A759FBE" w14:textId="6EB0D935" w:rsidR="00F25887" w:rsidRPr="006A0BE8" w:rsidDel="00750347" w:rsidRDefault="00F25887" w:rsidP="00F25887">
            <w:pPr>
              <w:spacing w:after="0" w:line="240" w:lineRule="auto"/>
              <w:jc w:val="right"/>
              <w:rPr>
                <w:del w:id="7859" w:author="Windows User" w:date="2019-09-20T01:37:00Z"/>
                <w:rFonts w:eastAsia="Times New Roman" w:cs="Times New Roman"/>
                <w:sz w:val="22"/>
              </w:rPr>
            </w:pPr>
            <w:del w:id="7860" w:author="Windows User" w:date="2019-09-20T01:37:00Z">
              <w:r w:rsidRPr="006A0BE8" w:rsidDel="00750347">
                <w:rPr>
                  <w:rFonts w:eastAsia="Times New Roman" w:cs="Times New Roman"/>
                  <w:sz w:val="22"/>
                </w:rPr>
                <w:delText>117</w:delText>
              </w:r>
              <w:bookmarkStart w:id="7861" w:name="_Toc23497461"/>
              <w:bookmarkStart w:id="7862" w:name="_Toc23553645"/>
              <w:bookmarkEnd w:id="7861"/>
              <w:bookmarkEnd w:id="7862"/>
            </w:del>
          </w:p>
        </w:tc>
        <w:tc>
          <w:tcPr>
            <w:tcW w:w="960" w:type="dxa"/>
            <w:noWrap/>
            <w:hideMark/>
          </w:tcPr>
          <w:p w14:paraId="3D7E1DA8" w14:textId="1189B72D" w:rsidR="00F25887" w:rsidRPr="006A0BE8" w:rsidDel="00750347" w:rsidRDefault="00F25887" w:rsidP="00F25887">
            <w:pPr>
              <w:spacing w:after="0" w:line="240" w:lineRule="auto"/>
              <w:jc w:val="right"/>
              <w:rPr>
                <w:del w:id="7863" w:author="Windows User" w:date="2019-09-20T01:37:00Z"/>
                <w:rFonts w:eastAsia="Times New Roman" w:cs="Times New Roman"/>
                <w:sz w:val="22"/>
              </w:rPr>
            </w:pPr>
            <w:del w:id="7864" w:author="Windows User" w:date="2019-09-20T01:37:00Z">
              <w:r w:rsidRPr="006A0BE8" w:rsidDel="00750347">
                <w:rPr>
                  <w:rFonts w:eastAsia="Times New Roman" w:cs="Times New Roman"/>
                  <w:sz w:val="22"/>
                </w:rPr>
                <w:delText>180</w:delText>
              </w:r>
              <w:bookmarkStart w:id="7865" w:name="_Toc23497462"/>
              <w:bookmarkStart w:id="7866" w:name="_Toc23553646"/>
              <w:bookmarkEnd w:id="7865"/>
              <w:bookmarkEnd w:id="7866"/>
            </w:del>
          </w:p>
        </w:tc>
        <w:bookmarkStart w:id="7867" w:name="_Toc23497463"/>
        <w:bookmarkStart w:id="7868" w:name="_Toc23553647"/>
        <w:bookmarkEnd w:id="7867"/>
        <w:bookmarkEnd w:id="7868"/>
      </w:tr>
      <w:tr w:rsidR="00F25887" w:rsidRPr="006A0BE8" w:rsidDel="00750347" w14:paraId="1725CAE5" w14:textId="64C53D79" w:rsidTr="00F25887">
        <w:trPr>
          <w:trHeight w:val="300"/>
          <w:del w:id="7869" w:author="Windows User" w:date="2019-09-20T01:37:00Z"/>
        </w:trPr>
        <w:tc>
          <w:tcPr>
            <w:tcW w:w="1580" w:type="dxa"/>
            <w:noWrap/>
            <w:hideMark/>
          </w:tcPr>
          <w:p w14:paraId="2175E506" w14:textId="4CB73DE9" w:rsidR="00F25887" w:rsidRPr="006A0BE8" w:rsidDel="00750347" w:rsidRDefault="00F25887" w:rsidP="00F25887">
            <w:pPr>
              <w:spacing w:after="0" w:line="240" w:lineRule="auto"/>
              <w:jc w:val="right"/>
              <w:rPr>
                <w:del w:id="7870" w:author="Windows User" w:date="2019-09-20T01:37:00Z"/>
                <w:rFonts w:eastAsia="Times New Roman" w:cs="Times New Roman"/>
                <w:sz w:val="22"/>
              </w:rPr>
            </w:pPr>
            <w:del w:id="7871" w:author="Windows User" w:date="2019-09-20T01:37:00Z">
              <w:r w:rsidRPr="006A0BE8" w:rsidDel="00750347">
                <w:rPr>
                  <w:rFonts w:eastAsia="Times New Roman" w:cs="Times New Roman"/>
                  <w:sz w:val="22"/>
                </w:rPr>
                <w:delText>140</w:delText>
              </w:r>
              <w:bookmarkStart w:id="7872" w:name="_Toc23497464"/>
              <w:bookmarkStart w:id="7873" w:name="_Toc23553648"/>
              <w:bookmarkEnd w:id="7872"/>
              <w:bookmarkEnd w:id="7873"/>
            </w:del>
          </w:p>
        </w:tc>
        <w:tc>
          <w:tcPr>
            <w:tcW w:w="1320" w:type="dxa"/>
            <w:noWrap/>
            <w:hideMark/>
          </w:tcPr>
          <w:p w14:paraId="42DFE601" w14:textId="2CCF0490" w:rsidR="00F25887" w:rsidRPr="006A0BE8" w:rsidDel="00750347" w:rsidRDefault="00F25887" w:rsidP="00F25887">
            <w:pPr>
              <w:spacing w:after="0" w:line="240" w:lineRule="auto"/>
              <w:jc w:val="right"/>
              <w:rPr>
                <w:del w:id="7874" w:author="Windows User" w:date="2019-09-20T01:37:00Z"/>
                <w:rFonts w:eastAsia="Times New Roman" w:cs="Times New Roman"/>
                <w:sz w:val="22"/>
              </w:rPr>
            </w:pPr>
            <w:del w:id="7875" w:author="Windows User" w:date="2019-09-20T01:37:00Z">
              <w:r w:rsidRPr="006A0BE8" w:rsidDel="00750347">
                <w:rPr>
                  <w:rFonts w:eastAsia="Times New Roman" w:cs="Times New Roman"/>
                  <w:sz w:val="22"/>
                </w:rPr>
                <w:delText>121</w:delText>
              </w:r>
              <w:bookmarkStart w:id="7876" w:name="_Toc23497465"/>
              <w:bookmarkStart w:id="7877" w:name="_Toc23553649"/>
              <w:bookmarkEnd w:id="7876"/>
              <w:bookmarkEnd w:id="7877"/>
            </w:del>
          </w:p>
        </w:tc>
        <w:tc>
          <w:tcPr>
            <w:tcW w:w="960" w:type="dxa"/>
            <w:noWrap/>
            <w:hideMark/>
          </w:tcPr>
          <w:p w14:paraId="22879180" w14:textId="1CEED7E4" w:rsidR="00F25887" w:rsidRPr="006A0BE8" w:rsidDel="00750347" w:rsidRDefault="00F25887" w:rsidP="00F25887">
            <w:pPr>
              <w:spacing w:after="0" w:line="240" w:lineRule="auto"/>
              <w:jc w:val="right"/>
              <w:rPr>
                <w:del w:id="7878" w:author="Windows User" w:date="2019-09-20T01:37:00Z"/>
                <w:rFonts w:eastAsia="Times New Roman" w:cs="Times New Roman"/>
                <w:sz w:val="22"/>
              </w:rPr>
            </w:pPr>
            <w:del w:id="7879" w:author="Windows User" w:date="2019-09-20T01:37:00Z">
              <w:r w:rsidRPr="006A0BE8" w:rsidDel="00750347">
                <w:rPr>
                  <w:rFonts w:eastAsia="Times New Roman" w:cs="Times New Roman"/>
                  <w:sz w:val="22"/>
                </w:rPr>
                <w:delText>119</w:delText>
              </w:r>
              <w:bookmarkStart w:id="7880" w:name="_Toc23497466"/>
              <w:bookmarkStart w:id="7881" w:name="_Toc23553650"/>
              <w:bookmarkEnd w:id="7880"/>
              <w:bookmarkEnd w:id="7881"/>
            </w:del>
          </w:p>
        </w:tc>
        <w:tc>
          <w:tcPr>
            <w:tcW w:w="960" w:type="dxa"/>
            <w:noWrap/>
            <w:hideMark/>
          </w:tcPr>
          <w:p w14:paraId="45E5ACDF" w14:textId="11DCF590" w:rsidR="00F25887" w:rsidRPr="006A0BE8" w:rsidDel="00750347" w:rsidRDefault="00F25887" w:rsidP="00F25887">
            <w:pPr>
              <w:spacing w:after="0" w:line="240" w:lineRule="auto"/>
              <w:jc w:val="right"/>
              <w:rPr>
                <w:del w:id="7882" w:author="Windows User" w:date="2019-09-20T01:37:00Z"/>
                <w:rFonts w:eastAsia="Times New Roman" w:cs="Times New Roman"/>
                <w:sz w:val="22"/>
              </w:rPr>
            </w:pPr>
            <w:del w:id="7883" w:author="Windows User" w:date="2019-09-20T01:37:00Z">
              <w:r w:rsidRPr="006A0BE8" w:rsidDel="00750347">
                <w:rPr>
                  <w:rFonts w:eastAsia="Times New Roman" w:cs="Times New Roman"/>
                  <w:sz w:val="22"/>
                </w:rPr>
                <w:delText>180</w:delText>
              </w:r>
              <w:bookmarkStart w:id="7884" w:name="_Toc23497467"/>
              <w:bookmarkStart w:id="7885" w:name="_Toc23553651"/>
              <w:bookmarkEnd w:id="7884"/>
              <w:bookmarkEnd w:id="7885"/>
            </w:del>
          </w:p>
        </w:tc>
        <w:bookmarkStart w:id="7886" w:name="_Toc23497468"/>
        <w:bookmarkStart w:id="7887" w:name="_Toc23553652"/>
        <w:bookmarkEnd w:id="7886"/>
        <w:bookmarkEnd w:id="7887"/>
      </w:tr>
      <w:tr w:rsidR="00F25887" w:rsidRPr="006A0BE8" w:rsidDel="00750347" w14:paraId="58A29C49" w14:textId="74FC0D11" w:rsidTr="00F25887">
        <w:trPr>
          <w:trHeight w:val="300"/>
          <w:del w:id="7888" w:author="Windows User" w:date="2019-09-20T01:37:00Z"/>
        </w:trPr>
        <w:tc>
          <w:tcPr>
            <w:tcW w:w="1580" w:type="dxa"/>
            <w:noWrap/>
            <w:hideMark/>
          </w:tcPr>
          <w:p w14:paraId="1FE56B8A" w14:textId="7DD43294" w:rsidR="00F25887" w:rsidRPr="006A0BE8" w:rsidDel="00750347" w:rsidRDefault="00F25887" w:rsidP="00F25887">
            <w:pPr>
              <w:spacing w:after="0" w:line="240" w:lineRule="auto"/>
              <w:jc w:val="right"/>
              <w:rPr>
                <w:del w:id="7889" w:author="Windows User" w:date="2019-09-20T01:37:00Z"/>
                <w:rFonts w:eastAsia="Times New Roman" w:cs="Times New Roman"/>
                <w:sz w:val="22"/>
              </w:rPr>
            </w:pPr>
            <w:del w:id="7890" w:author="Windows User" w:date="2019-09-20T01:37:00Z">
              <w:r w:rsidRPr="006A0BE8" w:rsidDel="00750347">
                <w:rPr>
                  <w:rFonts w:eastAsia="Times New Roman" w:cs="Times New Roman"/>
                  <w:sz w:val="22"/>
                </w:rPr>
                <w:delText>134</w:delText>
              </w:r>
              <w:bookmarkStart w:id="7891" w:name="_Toc23497469"/>
              <w:bookmarkStart w:id="7892" w:name="_Toc23553653"/>
              <w:bookmarkEnd w:id="7891"/>
              <w:bookmarkEnd w:id="7892"/>
            </w:del>
          </w:p>
        </w:tc>
        <w:tc>
          <w:tcPr>
            <w:tcW w:w="1320" w:type="dxa"/>
            <w:noWrap/>
            <w:hideMark/>
          </w:tcPr>
          <w:p w14:paraId="3F5B5763" w14:textId="50A55FFC" w:rsidR="00F25887" w:rsidRPr="006A0BE8" w:rsidDel="00750347" w:rsidRDefault="00F25887" w:rsidP="00F25887">
            <w:pPr>
              <w:spacing w:after="0" w:line="240" w:lineRule="auto"/>
              <w:jc w:val="right"/>
              <w:rPr>
                <w:del w:id="7893" w:author="Windows User" w:date="2019-09-20T01:37:00Z"/>
                <w:rFonts w:eastAsia="Times New Roman" w:cs="Times New Roman"/>
                <w:sz w:val="22"/>
              </w:rPr>
            </w:pPr>
            <w:del w:id="7894" w:author="Windows User" w:date="2019-09-20T01:37:00Z">
              <w:r w:rsidRPr="006A0BE8" w:rsidDel="00750347">
                <w:rPr>
                  <w:rFonts w:eastAsia="Times New Roman" w:cs="Times New Roman"/>
                  <w:sz w:val="22"/>
                </w:rPr>
                <w:delText>105</w:delText>
              </w:r>
              <w:bookmarkStart w:id="7895" w:name="_Toc23497470"/>
              <w:bookmarkStart w:id="7896" w:name="_Toc23553654"/>
              <w:bookmarkEnd w:id="7895"/>
              <w:bookmarkEnd w:id="7896"/>
            </w:del>
          </w:p>
        </w:tc>
        <w:tc>
          <w:tcPr>
            <w:tcW w:w="960" w:type="dxa"/>
            <w:noWrap/>
            <w:hideMark/>
          </w:tcPr>
          <w:p w14:paraId="2E344B08" w14:textId="73602913" w:rsidR="00F25887" w:rsidRPr="006A0BE8" w:rsidDel="00750347" w:rsidRDefault="00F25887" w:rsidP="00F25887">
            <w:pPr>
              <w:spacing w:after="0" w:line="240" w:lineRule="auto"/>
              <w:jc w:val="right"/>
              <w:rPr>
                <w:del w:id="7897" w:author="Windows User" w:date="2019-09-20T01:37:00Z"/>
                <w:rFonts w:eastAsia="Times New Roman" w:cs="Times New Roman"/>
                <w:sz w:val="22"/>
              </w:rPr>
            </w:pPr>
            <w:del w:id="7898" w:author="Windows User" w:date="2019-09-20T01:37:00Z">
              <w:r w:rsidRPr="006A0BE8" w:rsidDel="00750347">
                <w:rPr>
                  <w:rFonts w:eastAsia="Times New Roman" w:cs="Times New Roman"/>
                  <w:sz w:val="22"/>
                </w:rPr>
                <w:delText>121</w:delText>
              </w:r>
              <w:bookmarkStart w:id="7899" w:name="_Toc23497471"/>
              <w:bookmarkStart w:id="7900" w:name="_Toc23553655"/>
              <w:bookmarkEnd w:id="7899"/>
              <w:bookmarkEnd w:id="7900"/>
            </w:del>
          </w:p>
        </w:tc>
        <w:tc>
          <w:tcPr>
            <w:tcW w:w="960" w:type="dxa"/>
            <w:noWrap/>
            <w:hideMark/>
          </w:tcPr>
          <w:p w14:paraId="272F321F" w14:textId="4B14B8A2" w:rsidR="00F25887" w:rsidRPr="006A0BE8" w:rsidDel="00750347" w:rsidRDefault="00F25887" w:rsidP="00F25887">
            <w:pPr>
              <w:spacing w:after="0" w:line="240" w:lineRule="auto"/>
              <w:jc w:val="right"/>
              <w:rPr>
                <w:del w:id="7901" w:author="Windows User" w:date="2019-09-20T01:37:00Z"/>
                <w:rFonts w:eastAsia="Times New Roman" w:cs="Times New Roman"/>
                <w:sz w:val="22"/>
              </w:rPr>
            </w:pPr>
            <w:del w:id="7902" w:author="Windows User" w:date="2019-09-20T01:37:00Z">
              <w:r w:rsidRPr="006A0BE8" w:rsidDel="00750347">
                <w:rPr>
                  <w:rFonts w:eastAsia="Times New Roman" w:cs="Times New Roman"/>
                  <w:sz w:val="22"/>
                </w:rPr>
                <w:delText>180</w:delText>
              </w:r>
              <w:bookmarkStart w:id="7903" w:name="_Toc23497472"/>
              <w:bookmarkStart w:id="7904" w:name="_Toc23553656"/>
              <w:bookmarkEnd w:id="7903"/>
              <w:bookmarkEnd w:id="7904"/>
            </w:del>
          </w:p>
        </w:tc>
        <w:bookmarkStart w:id="7905" w:name="_Toc23497473"/>
        <w:bookmarkStart w:id="7906" w:name="_Toc23553657"/>
        <w:bookmarkEnd w:id="7905"/>
        <w:bookmarkEnd w:id="7906"/>
      </w:tr>
      <w:tr w:rsidR="00F25887" w:rsidRPr="006A0BE8" w:rsidDel="00750347" w14:paraId="6A0BBCDA" w14:textId="21D0E3D4" w:rsidTr="00F25887">
        <w:trPr>
          <w:trHeight w:val="300"/>
          <w:del w:id="7907" w:author="Windows User" w:date="2019-09-20T01:37:00Z"/>
        </w:trPr>
        <w:tc>
          <w:tcPr>
            <w:tcW w:w="1580" w:type="dxa"/>
            <w:noWrap/>
            <w:hideMark/>
          </w:tcPr>
          <w:p w14:paraId="7152923B" w14:textId="048E4CCD" w:rsidR="00F25887" w:rsidRPr="006A0BE8" w:rsidDel="00750347" w:rsidRDefault="00F25887" w:rsidP="00F25887">
            <w:pPr>
              <w:spacing w:after="0" w:line="240" w:lineRule="auto"/>
              <w:jc w:val="right"/>
              <w:rPr>
                <w:del w:id="7908" w:author="Windows User" w:date="2019-09-20T01:37:00Z"/>
                <w:rFonts w:eastAsia="Times New Roman" w:cs="Times New Roman"/>
                <w:sz w:val="22"/>
              </w:rPr>
            </w:pPr>
            <w:del w:id="7909" w:author="Windows User" w:date="2019-09-20T01:37:00Z">
              <w:r w:rsidRPr="006A0BE8" w:rsidDel="00750347">
                <w:rPr>
                  <w:rFonts w:eastAsia="Times New Roman" w:cs="Times New Roman"/>
                  <w:sz w:val="22"/>
                </w:rPr>
                <w:delText>125</w:delText>
              </w:r>
              <w:bookmarkStart w:id="7910" w:name="_Toc23497474"/>
              <w:bookmarkStart w:id="7911" w:name="_Toc23553658"/>
              <w:bookmarkEnd w:id="7910"/>
              <w:bookmarkEnd w:id="7911"/>
            </w:del>
          </w:p>
        </w:tc>
        <w:tc>
          <w:tcPr>
            <w:tcW w:w="1320" w:type="dxa"/>
            <w:noWrap/>
            <w:hideMark/>
          </w:tcPr>
          <w:p w14:paraId="07C0C8FD" w14:textId="6224FF41" w:rsidR="00F25887" w:rsidRPr="006A0BE8" w:rsidDel="00750347" w:rsidRDefault="00F25887" w:rsidP="00F25887">
            <w:pPr>
              <w:spacing w:after="0" w:line="240" w:lineRule="auto"/>
              <w:jc w:val="right"/>
              <w:rPr>
                <w:del w:id="7912" w:author="Windows User" w:date="2019-09-20T01:37:00Z"/>
                <w:rFonts w:eastAsia="Times New Roman" w:cs="Times New Roman"/>
                <w:sz w:val="22"/>
              </w:rPr>
            </w:pPr>
            <w:del w:id="7913" w:author="Windows User" w:date="2019-09-20T01:37:00Z">
              <w:r w:rsidRPr="006A0BE8" w:rsidDel="00750347">
                <w:rPr>
                  <w:rFonts w:eastAsia="Times New Roman" w:cs="Times New Roman"/>
                  <w:sz w:val="22"/>
                </w:rPr>
                <w:delText>68</w:delText>
              </w:r>
              <w:bookmarkStart w:id="7914" w:name="_Toc23497475"/>
              <w:bookmarkStart w:id="7915" w:name="_Toc23553659"/>
              <w:bookmarkEnd w:id="7914"/>
              <w:bookmarkEnd w:id="7915"/>
            </w:del>
          </w:p>
        </w:tc>
        <w:tc>
          <w:tcPr>
            <w:tcW w:w="960" w:type="dxa"/>
            <w:noWrap/>
            <w:hideMark/>
          </w:tcPr>
          <w:p w14:paraId="09EB4697" w14:textId="406155F4" w:rsidR="00F25887" w:rsidRPr="006A0BE8" w:rsidDel="00750347" w:rsidRDefault="00F25887" w:rsidP="00F25887">
            <w:pPr>
              <w:spacing w:after="0" w:line="240" w:lineRule="auto"/>
              <w:jc w:val="right"/>
              <w:rPr>
                <w:del w:id="7916" w:author="Windows User" w:date="2019-09-20T01:37:00Z"/>
                <w:rFonts w:eastAsia="Times New Roman" w:cs="Times New Roman"/>
                <w:sz w:val="22"/>
              </w:rPr>
            </w:pPr>
            <w:del w:id="7917" w:author="Windows User" w:date="2019-09-20T01:37:00Z">
              <w:r w:rsidRPr="006A0BE8" w:rsidDel="00750347">
                <w:rPr>
                  <w:rFonts w:eastAsia="Times New Roman" w:cs="Times New Roman"/>
                  <w:sz w:val="22"/>
                </w:rPr>
                <w:delText>123</w:delText>
              </w:r>
              <w:bookmarkStart w:id="7918" w:name="_Toc23497476"/>
              <w:bookmarkStart w:id="7919" w:name="_Toc23553660"/>
              <w:bookmarkEnd w:id="7918"/>
              <w:bookmarkEnd w:id="7919"/>
            </w:del>
          </w:p>
        </w:tc>
        <w:tc>
          <w:tcPr>
            <w:tcW w:w="960" w:type="dxa"/>
            <w:noWrap/>
            <w:hideMark/>
          </w:tcPr>
          <w:p w14:paraId="21FFB692" w14:textId="712B3659" w:rsidR="00F25887" w:rsidRPr="006A0BE8" w:rsidDel="00750347" w:rsidRDefault="00F25887" w:rsidP="00F25887">
            <w:pPr>
              <w:spacing w:after="0" w:line="240" w:lineRule="auto"/>
              <w:jc w:val="right"/>
              <w:rPr>
                <w:del w:id="7920" w:author="Windows User" w:date="2019-09-20T01:37:00Z"/>
                <w:rFonts w:eastAsia="Times New Roman" w:cs="Times New Roman"/>
                <w:sz w:val="22"/>
              </w:rPr>
            </w:pPr>
            <w:del w:id="7921" w:author="Windows User" w:date="2019-09-20T01:37:00Z">
              <w:r w:rsidRPr="006A0BE8" w:rsidDel="00750347">
                <w:rPr>
                  <w:rFonts w:eastAsia="Times New Roman" w:cs="Times New Roman"/>
                  <w:sz w:val="22"/>
                </w:rPr>
                <w:delText>180</w:delText>
              </w:r>
              <w:bookmarkStart w:id="7922" w:name="_Toc23497477"/>
              <w:bookmarkStart w:id="7923" w:name="_Toc23553661"/>
              <w:bookmarkEnd w:id="7922"/>
              <w:bookmarkEnd w:id="7923"/>
            </w:del>
          </w:p>
        </w:tc>
        <w:bookmarkStart w:id="7924" w:name="_Toc23497478"/>
        <w:bookmarkStart w:id="7925" w:name="_Toc23553662"/>
        <w:bookmarkEnd w:id="7924"/>
        <w:bookmarkEnd w:id="7925"/>
      </w:tr>
      <w:tr w:rsidR="00F25887" w:rsidRPr="006A0BE8" w:rsidDel="00750347" w14:paraId="0226FA0B" w14:textId="0C6CABB4" w:rsidTr="00F25887">
        <w:trPr>
          <w:trHeight w:val="300"/>
          <w:del w:id="7926" w:author="Windows User" w:date="2019-09-20T01:37:00Z"/>
        </w:trPr>
        <w:tc>
          <w:tcPr>
            <w:tcW w:w="1580" w:type="dxa"/>
            <w:noWrap/>
            <w:hideMark/>
          </w:tcPr>
          <w:p w14:paraId="5F58F1C7" w14:textId="65C0FA47" w:rsidR="00F25887" w:rsidRPr="006A0BE8" w:rsidDel="00750347" w:rsidRDefault="00F25887" w:rsidP="00F25887">
            <w:pPr>
              <w:spacing w:after="0" w:line="240" w:lineRule="auto"/>
              <w:jc w:val="right"/>
              <w:rPr>
                <w:del w:id="7927" w:author="Windows User" w:date="2019-09-20T01:37:00Z"/>
                <w:rFonts w:eastAsia="Times New Roman" w:cs="Times New Roman"/>
                <w:sz w:val="22"/>
              </w:rPr>
            </w:pPr>
            <w:del w:id="7928" w:author="Windows User" w:date="2019-09-20T01:37:00Z">
              <w:r w:rsidRPr="006A0BE8" w:rsidDel="00750347">
                <w:rPr>
                  <w:rFonts w:eastAsia="Times New Roman" w:cs="Times New Roman"/>
                  <w:sz w:val="22"/>
                </w:rPr>
                <w:delText>128</w:delText>
              </w:r>
              <w:bookmarkStart w:id="7929" w:name="_Toc23497479"/>
              <w:bookmarkStart w:id="7930" w:name="_Toc23553663"/>
              <w:bookmarkEnd w:id="7929"/>
              <w:bookmarkEnd w:id="7930"/>
            </w:del>
          </w:p>
        </w:tc>
        <w:tc>
          <w:tcPr>
            <w:tcW w:w="1320" w:type="dxa"/>
            <w:noWrap/>
            <w:hideMark/>
          </w:tcPr>
          <w:p w14:paraId="72403F6C" w14:textId="374E73D3" w:rsidR="00F25887" w:rsidRPr="006A0BE8" w:rsidDel="00750347" w:rsidRDefault="00F25887" w:rsidP="00F25887">
            <w:pPr>
              <w:spacing w:after="0" w:line="240" w:lineRule="auto"/>
              <w:jc w:val="right"/>
              <w:rPr>
                <w:del w:id="7931" w:author="Windows User" w:date="2019-09-20T01:37:00Z"/>
                <w:rFonts w:eastAsia="Times New Roman" w:cs="Times New Roman"/>
                <w:sz w:val="22"/>
              </w:rPr>
            </w:pPr>
            <w:del w:id="7932" w:author="Windows User" w:date="2019-09-20T01:37:00Z">
              <w:r w:rsidRPr="006A0BE8" w:rsidDel="00750347">
                <w:rPr>
                  <w:rFonts w:eastAsia="Times New Roman" w:cs="Times New Roman"/>
                  <w:sz w:val="22"/>
                </w:rPr>
                <w:delText>56</w:delText>
              </w:r>
              <w:bookmarkStart w:id="7933" w:name="_Toc23497480"/>
              <w:bookmarkStart w:id="7934" w:name="_Toc23553664"/>
              <w:bookmarkEnd w:id="7933"/>
              <w:bookmarkEnd w:id="7934"/>
            </w:del>
          </w:p>
        </w:tc>
        <w:tc>
          <w:tcPr>
            <w:tcW w:w="960" w:type="dxa"/>
            <w:noWrap/>
            <w:hideMark/>
          </w:tcPr>
          <w:p w14:paraId="25CE1429" w14:textId="57BE2D0F" w:rsidR="00F25887" w:rsidRPr="006A0BE8" w:rsidDel="00750347" w:rsidRDefault="00F25887" w:rsidP="00F25887">
            <w:pPr>
              <w:spacing w:after="0" w:line="240" w:lineRule="auto"/>
              <w:jc w:val="right"/>
              <w:rPr>
                <w:del w:id="7935" w:author="Windows User" w:date="2019-09-20T01:37:00Z"/>
                <w:rFonts w:eastAsia="Times New Roman" w:cs="Times New Roman"/>
                <w:sz w:val="22"/>
              </w:rPr>
            </w:pPr>
            <w:del w:id="7936" w:author="Windows User" w:date="2019-09-20T01:37:00Z">
              <w:r w:rsidRPr="006A0BE8" w:rsidDel="00750347">
                <w:rPr>
                  <w:rFonts w:eastAsia="Times New Roman" w:cs="Times New Roman"/>
                  <w:sz w:val="22"/>
                </w:rPr>
                <w:delText>125</w:delText>
              </w:r>
              <w:bookmarkStart w:id="7937" w:name="_Toc23497481"/>
              <w:bookmarkStart w:id="7938" w:name="_Toc23553665"/>
              <w:bookmarkEnd w:id="7937"/>
              <w:bookmarkEnd w:id="7938"/>
            </w:del>
          </w:p>
        </w:tc>
        <w:tc>
          <w:tcPr>
            <w:tcW w:w="960" w:type="dxa"/>
            <w:noWrap/>
            <w:hideMark/>
          </w:tcPr>
          <w:p w14:paraId="6DE84188" w14:textId="35D37643" w:rsidR="00F25887" w:rsidRPr="006A0BE8" w:rsidDel="00750347" w:rsidRDefault="00F25887" w:rsidP="00F25887">
            <w:pPr>
              <w:spacing w:after="0" w:line="240" w:lineRule="auto"/>
              <w:jc w:val="right"/>
              <w:rPr>
                <w:del w:id="7939" w:author="Windows User" w:date="2019-09-20T01:37:00Z"/>
                <w:rFonts w:eastAsia="Times New Roman" w:cs="Times New Roman"/>
                <w:sz w:val="22"/>
              </w:rPr>
            </w:pPr>
            <w:del w:id="7940" w:author="Windows User" w:date="2019-09-20T01:37:00Z">
              <w:r w:rsidRPr="006A0BE8" w:rsidDel="00750347">
                <w:rPr>
                  <w:rFonts w:eastAsia="Times New Roman" w:cs="Times New Roman"/>
                  <w:sz w:val="22"/>
                </w:rPr>
                <w:delText>180</w:delText>
              </w:r>
              <w:bookmarkStart w:id="7941" w:name="_Toc23497482"/>
              <w:bookmarkStart w:id="7942" w:name="_Toc23553666"/>
              <w:bookmarkEnd w:id="7941"/>
              <w:bookmarkEnd w:id="7942"/>
            </w:del>
          </w:p>
        </w:tc>
        <w:bookmarkStart w:id="7943" w:name="_Toc23497483"/>
        <w:bookmarkStart w:id="7944" w:name="_Toc23553667"/>
        <w:bookmarkEnd w:id="7943"/>
        <w:bookmarkEnd w:id="7944"/>
      </w:tr>
      <w:tr w:rsidR="00F25887" w:rsidRPr="006A0BE8" w:rsidDel="00750347" w14:paraId="33CCF54E" w14:textId="0E1319A9" w:rsidTr="00F25887">
        <w:trPr>
          <w:trHeight w:val="300"/>
          <w:del w:id="7945" w:author="Windows User" w:date="2019-09-20T01:37:00Z"/>
        </w:trPr>
        <w:tc>
          <w:tcPr>
            <w:tcW w:w="1580" w:type="dxa"/>
            <w:noWrap/>
            <w:hideMark/>
          </w:tcPr>
          <w:p w14:paraId="2C532062" w14:textId="4003D72E" w:rsidR="00F25887" w:rsidRPr="006A0BE8" w:rsidDel="00750347" w:rsidRDefault="00F25887" w:rsidP="00F25887">
            <w:pPr>
              <w:spacing w:after="0" w:line="240" w:lineRule="auto"/>
              <w:jc w:val="right"/>
              <w:rPr>
                <w:del w:id="7946" w:author="Windows User" w:date="2019-09-20T01:37:00Z"/>
                <w:rFonts w:eastAsia="Times New Roman" w:cs="Times New Roman"/>
                <w:sz w:val="22"/>
              </w:rPr>
            </w:pPr>
            <w:del w:id="7947" w:author="Windows User" w:date="2019-09-20T01:37:00Z">
              <w:r w:rsidRPr="006A0BE8" w:rsidDel="00750347">
                <w:rPr>
                  <w:rFonts w:eastAsia="Times New Roman" w:cs="Times New Roman"/>
                  <w:sz w:val="22"/>
                </w:rPr>
                <w:delText>114</w:delText>
              </w:r>
              <w:bookmarkStart w:id="7948" w:name="_Toc23497484"/>
              <w:bookmarkStart w:id="7949" w:name="_Toc23553668"/>
              <w:bookmarkEnd w:id="7948"/>
              <w:bookmarkEnd w:id="7949"/>
            </w:del>
          </w:p>
        </w:tc>
        <w:tc>
          <w:tcPr>
            <w:tcW w:w="1320" w:type="dxa"/>
            <w:noWrap/>
            <w:hideMark/>
          </w:tcPr>
          <w:p w14:paraId="0C0E25C6" w14:textId="6E62E1CA" w:rsidR="00F25887" w:rsidRPr="006A0BE8" w:rsidDel="00750347" w:rsidRDefault="00F25887" w:rsidP="00F25887">
            <w:pPr>
              <w:spacing w:after="0" w:line="240" w:lineRule="auto"/>
              <w:jc w:val="right"/>
              <w:rPr>
                <w:del w:id="7950" w:author="Windows User" w:date="2019-09-20T01:37:00Z"/>
                <w:rFonts w:eastAsia="Times New Roman" w:cs="Times New Roman"/>
                <w:sz w:val="22"/>
              </w:rPr>
            </w:pPr>
            <w:del w:id="7951" w:author="Windows User" w:date="2019-09-20T01:37:00Z">
              <w:r w:rsidRPr="006A0BE8" w:rsidDel="00750347">
                <w:rPr>
                  <w:rFonts w:eastAsia="Times New Roman" w:cs="Times New Roman"/>
                  <w:sz w:val="22"/>
                </w:rPr>
                <w:delText>48</w:delText>
              </w:r>
              <w:bookmarkStart w:id="7952" w:name="_Toc23497485"/>
              <w:bookmarkStart w:id="7953" w:name="_Toc23553669"/>
              <w:bookmarkEnd w:id="7952"/>
              <w:bookmarkEnd w:id="7953"/>
            </w:del>
          </w:p>
        </w:tc>
        <w:tc>
          <w:tcPr>
            <w:tcW w:w="960" w:type="dxa"/>
            <w:noWrap/>
            <w:hideMark/>
          </w:tcPr>
          <w:p w14:paraId="15CBE311" w14:textId="627CF9AB" w:rsidR="00F25887" w:rsidRPr="006A0BE8" w:rsidDel="00750347" w:rsidRDefault="00F25887" w:rsidP="00F25887">
            <w:pPr>
              <w:spacing w:after="0" w:line="240" w:lineRule="auto"/>
              <w:jc w:val="right"/>
              <w:rPr>
                <w:del w:id="7954" w:author="Windows User" w:date="2019-09-20T01:37:00Z"/>
                <w:rFonts w:eastAsia="Times New Roman" w:cs="Times New Roman"/>
                <w:sz w:val="22"/>
              </w:rPr>
            </w:pPr>
            <w:del w:id="7955" w:author="Windows User" w:date="2019-09-20T01:37:00Z">
              <w:r w:rsidRPr="006A0BE8" w:rsidDel="00750347">
                <w:rPr>
                  <w:rFonts w:eastAsia="Times New Roman" w:cs="Times New Roman"/>
                  <w:sz w:val="22"/>
                </w:rPr>
                <w:delText>127</w:delText>
              </w:r>
              <w:bookmarkStart w:id="7956" w:name="_Toc23497486"/>
              <w:bookmarkStart w:id="7957" w:name="_Toc23553670"/>
              <w:bookmarkEnd w:id="7956"/>
              <w:bookmarkEnd w:id="7957"/>
            </w:del>
          </w:p>
        </w:tc>
        <w:tc>
          <w:tcPr>
            <w:tcW w:w="960" w:type="dxa"/>
            <w:noWrap/>
            <w:hideMark/>
          </w:tcPr>
          <w:p w14:paraId="49D2B740" w14:textId="6F82F58D" w:rsidR="00F25887" w:rsidRPr="006A0BE8" w:rsidDel="00750347" w:rsidRDefault="00F25887" w:rsidP="00F25887">
            <w:pPr>
              <w:spacing w:after="0" w:line="240" w:lineRule="auto"/>
              <w:jc w:val="right"/>
              <w:rPr>
                <w:del w:id="7958" w:author="Windows User" w:date="2019-09-20T01:37:00Z"/>
                <w:rFonts w:eastAsia="Times New Roman" w:cs="Times New Roman"/>
                <w:sz w:val="22"/>
              </w:rPr>
            </w:pPr>
            <w:del w:id="7959" w:author="Windows User" w:date="2019-09-20T01:37:00Z">
              <w:r w:rsidRPr="006A0BE8" w:rsidDel="00750347">
                <w:rPr>
                  <w:rFonts w:eastAsia="Times New Roman" w:cs="Times New Roman"/>
                  <w:sz w:val="22"/>
                </w:rPr>
                <w:delText>180</w:delText>
              </w:r>
              <w:bookmarkStart w:id="7960" w:name="_Toc23497487"/>
              <w:bookmarkStart w:id="7961" w:name="_Toc23553671"/>
              <w:bookmarkEnd w:id="7960"/>
              <w:bookmarkEnd w:id="7961"/>
            </w:del>
          </w:p>
        </w:tc>
        <w:bookmarkStart w:id="7962" w:name="_Toc23497488"/>
        <w:bookmarkStart w:id="7963" w:name="_Toc23553672"/>
        <w:bookmarkEnd w:id="7962"/>
        <w:bookmarkEnd w:id="7963"/>
      </w:tr>
      <w:tr w:rsidR="00F25887" w:rsidRPr="006A0BE8" w:rsidDel="00750347" w14:paraId="67378FCA" w14:textId="7BF8DA77" w:rsidTr="00F25887">
        <w:trPr>
          <w:trHeight w:val="300"/>
          <w:del w:id="7964" w:author="Windows User" w:date="2019-09-20T01:37:00Z"/>
        </w:trPr>
        <w:tc>
          <w:tcPr>
            <w:tcW w:w="1580" w:type="dxa"/>
            <w:noWrap/>
            <w:hideMark/>
          </w:tcPr>
          <w:p w14:paraId="58EB901E" w14:textId="0DCC308E" w:rsidR="00F25887" w:rsidRPr="006A0BE8" w:rsidDel="00750347" w:rsidRDefault="00F25887" w:rsidP="00F25887">
            <w:pPr>
              <w:spacing w:after="0" w:line="240" w:lineRule="auto"/>
              <w:jc w:val="right"/>
              <w:rPr>
                <w:del w:id="7965" w:author="Windows User" w:date="2019-09-20T01:37:00Z"/>
                <w:rFonts w:eastAsia="Times New Roman" w:cs="Times New Roman"/>
                <w:sz w:val="22"/>
              </w:rPr>
            </w:pPr>
            <w:del w:id="7966" w:author="Windows User" w:date="2019-09-20T01:37:00Z">
              <w:r w:rsidRPr="006A0BE8" w:rsidDel="00750347">
                <w:rPr>
                  <w:rFonts w:eastAsia="Times New Roman" w:cs="Times New Roman"/>
                  <w:sz w:val="22"/>
                </w:rPr>
                <w:delText>101</w:delText>
              </w:r>
              <w:bookmarkStart w:id="7967" w:name="_Toc23497489"/>
              <w:bookmarkStart w:id="7968" w:name="_Toc23553673"/>
              <w:bookmarkEnd w:id="7967"/>
              <w:bookmarkEnd w:id="7968"/>
            </w:del>
          </w:p>
        </w:tc>
        <w:tc>
          <w:tcPr>
            <w:tcW w:w="1320" w:type="dxa"/>
            <w:noWrap/>
            <w:hideMark/>
          </w:tcPr>
          <w:p w14:paraId="6004C67B" w14:textId="6D6F67FD" w:rsidR="00F25887" w:rsidRPr="006A0BE8" w:rsidDel="00750347" w:rsidRDefault="00F25887" w:rsidP="00F25887">
            <w:pPr>
              <w:spacing w:after="0" w:line="240" w:lineRule="auto"/>
              <w:jc w:val="right"/>
              <w:rPr>
                <w:del w:id="7969" w:author="Windows User" w:date="2019-09-20T01:37:00Z"/>
                <w:rFonts w:eastAsia="Times New Roman" w:cs="Times New Roman"/>
                <w:sz w:val="22"/>
              </w:rPr>
            </w:pPr>
            <w:del w:id="7970" w:author="Windows User" w:date="2019-09-20T01:37:00Z">
              <w:r w:rsidRPr="006A0BE8" w:rsidDel="00750347">
                <w:rPr>
                  <w:rFonts w:eastAsia="Times New Roman" w:cs="Times New Roman"/>
                  <w:sz w:val="22"/>
                </w:rPr>
                <w:delText>34</w:delText>
              </w:r>
              <w:bookmarkStart w:id="7971" w:name="_Toc23497490"/>
              <w:bookmarkStart w:id="7972" w:name="_Toc23553674"/>
              <w:bookmarkEnd w:id="7971"/>
              <w:bookmarkEnd w:id="7972"/>
            </w:del>
          </w:p>
        </w:tc>
        <w:tc>
          <w:tcPr>
            <w:tcW w:w="960" w:type="dxa"/>
            <w:noWrap/>
            <w:hideMark/>
          </w:tcPr>
          <w:p w14:paraId="323F58FE" w14:textId="65F53BC9" w:rsidR="00F25887" w:rsidRPr="006A0BE8" w:rsidDel="00750347" w:rsidRDefault="00F25887" w:rsidP="00F25887">
            <w:pPr>
              <w:spacing w:after="0" w:line="240" w:lineRule="auto"/>
              <w:jc w:val="right"/>
              <w:rPr>
                <w:del w:id="7973" w:author="Windows User" w:date="2019-09-20T01:37:00Z"/>
                <w:rFonts w:eastAsia="Times New Roman" w:cs="Times New Roman"/>
                <w:sz w:val="22"/>
              </w:rPr>
            </w:pPr>
            <w:del w:id="7974" w:author="Windows User" w:date="2019-09-20T01:37:00Z">
              <w:r w:rsidRPr="006A0BE8" w:rsidDel="00750347">
                <w:rPr>
                  <w:rFonts w:eastAsia="Times New Roman" w:cs="Times New Roman"/>
                  <w:sz w:val="22"/>
                </w:rPr>
                <w:delText>129</w:delText>
              </w:r>
              <w:bookmarkStart w:id="7975" w:name="_Toc23497491"/>
              <w:bookmarkStart w:id="7976" w:name="_Toc23553675"/>
              <w:bookmarkEnd w:id="7975"/>
              <w:bookmarkEnd w:id="7976"/>
            </w:del>
          </w:p>
        </w:tc>
        <w:tc>
          <w:tcPr>
            <w:tcW w:w="960" w:type="dxa"/>
            <w:noWrap/>
            <w:hideMark/>
          </w:tcPr>
          <w:p w14:paraId="4345C8DD" w14:textId="0C0376FF" w:rsidR="00F25887" w:rsidRPr="006A0BE8" w:rsidDel="00750347" w:rsidRDefault="00F25887" w:rsidP="00F25887">
            <w:pPr>
              <w:spacing w:after="0" w:line="240" w:lineRule="auto"/>
              <w:jc w:val="right"/>
              <w:rPr>
                <w:del w:id="7977" w:author="Windows User" w:date="2019-09-20T01:37:00Z"/>
                <w:rFonts w:eastAsia="Times New Roman" w:cs="Times New Roman"/>
                <w:sz w:val="22"/>
              </w:rPr>
            </w:pPr>
            <w:del w:id="7978" w:author="Windows User" w:date="2019-09-20T01:37:00Z">
              <w:r w:rsidRPr="006A0BE8" w:rsidDel="00750347">
                <w:rPr>
                  <w:rFonts w:eastAsia="Times New Roman" w:cs="Times New Roman"/>
                  <w:sz w:val="22"/>
                </w:rPr>
                <w:delText>180</w:delText>
              </w:r>
              <w:bookmarkStart w:id="7979" w:name="_Toc23497492"/>
              <w:bookmarkStart w:id="7980" w:name="_Toc23553676"/>
              <w:bookmarkEnd w:id="7979"/>
              <w:bookmarkEnd w:id="7980"/>
            </w:del>
          </w:p>
        </w:tc>
        <w:bookmarkStart w:id="7981" w:name="_Toc23497493"/>
        <w:bookmarkStart w:id="7982" w:name="_Toc23553677"/>
        <w:bookmarkEnd w:id="7981"/>
        <w:bookmarkEnd w:id="7982"/>
      </w:tr>
      <w:tr w:rsidR="00F25887" w:rsidRPr="006A0BE8" w:rsidDel="00750347" w14:paraId="141DB91A" w14:textId="0382DC23" w:rsidTr="00F25887">
        <w:trPr>
          <w:trHeight w:val="300"/>
          <w:del w:id="7983" w:author="Windows User" w:date="2019-09-20T01:37:00Z"/>
        </w:trPr>
        <w:tc>
          <w:tcPr>
            <w:tcW w:w="1580" w:type="dxa"/>
            <w:noWrap/>
            <w:hideMark/>
          </w:tcPr>
          <w:p w14:paraId="5994197D" w14:textId="14E21286" w:rsidR="00F25887" w:rsidRPr="006A0BE8" w:rsidDel="00750347" w:rsidRDefault="00F25887" w:rsidP="00F25887">
            <w:pPr>
              <w:spacing w:after="0" w:line="240" w:lineRule="auto"/>
              <w:jc w:val="right"/>
              <w:rPr>
                <w:del w:id="7984" w:author="Windows User" w:date="2019-09-20T01:37:00Z"/>
                <w:rFonts w:eastAsia="Times New Roman" w:cs="Times New Roman"/>
                <w:sz w:val="22"/>
              </w:rPr>
            </w:pPr>
            <w:del w:id="7985" w:author="Windows User" w:date="2019-09-20T01:37:00Z">
              <w:r w:rsidRPr="006A0BE8" w:rsidDel="00750347">
                <w:rPr>
                  <w:rFonts w:eastAsia="Times New Roman" w:cs="Times New Roman"/>
                  <w:sz w:val="22"/>
                </w:rPr>
                <w:delText>93</w:delText>
              </w:r>
              <w:bookmarkStart w:id="7986" w:name="_Toc23497494"/>
              <w:bookmarkStart w:id="7987" w:name="_Toc23553678"/>
              <w:bookmarkEnd w:id="7986"/>
              <w:bookmarkEnd w:id="7987"/>
            </w:del>
          </w:p>
        </w:tc>
        <w:tc>
          <w:tcPr>
            <w:tcW w:w="1320" w:type="dxa"/>
            <w:noWrap/>
            <w:hideMark/>
          </w:tcPr>
          <w:p w14:paraId="21A2B9D6" w14:textId="3FED6BEE" w:rsidR="00F25887" w:rsidRPr="006A0BE8" w:rsidDel="00750347" w:rsidRDefault="00F25887" w:rsidP="00F25887">
            <w:pPr>
              <w:spacing w:after="0" w:line="240" w:lineRule="auto"/>
              <w:jc w:val="right"/>
              <w:rPr>
                <w:del w:id="7988" w:author="Windows User" w:date="2019-09-20T01:37:00Z"/>
                <w:rFonts w:eastAsia="Times New Roman" w:cs="Times New Roman"/>
                <w:sz w:val="22"/>
              </w:rPr>
            </w:pPr>
            <w:del w:id="7989" w:author="Windows User" w:date="2019-09-20T01:37:00Z">
              <w:r w:rsidRPr="006A0BE8" w:rsidDel="00750347">
                <w:rPr>
                  <w:rFonts w:eastAsia="Times New Roman" w:cs="Times New Roman"/>
                  <w:sz w:val="22"/>
                </w:rPr>
                <w:delText>17</w:delText>
              </w:r>
              <w:bookmarkStart w:id="7990" w:name="_Toc23497495"/>
              <w:bookmarkStart w:id="7991" w:name="_Toc23553679"/>
              <w:bookmarkEnd w:id="7990"/>
              <w:bookmarkEnd w:id="7991"/>
            </w:del>
          </w:p>
        </w:tc>
        <w:tc>
          <w:tcPr>
            <w:tcW w:w="960" w:type="dxa"/>
            <w:noWrap/>
            <w:hideMark/>
          </w:tcPr>
          <w:p w14:paraId="7AC01005" w14:textId="12526DB8" w:rsidR="00F25887" w:rsidRPr="006A0BE8" w:rsidDel="00750347" w:rsidRDefault="00F25887" w:rsidP="00F25887">
            <w:pPr>
              <w:spacing w:after="0" w:line="240" w:lineRule="auto"/>
              <w:jc w:val="right"/>
              <w:rPr>
                <w:del w:id="7992" w:author="Windows User" w:date="2019-09-20T01:37:00Z"/>
                <w:rFonts w:eastAsia="Times New Roman" w:cs="Times New Roman"/>
                <w:sz w:val="22"/>
              </w:rPr>
            </w:pPr>
            <w:del w:id="7993" w:author="Windows User" w:date="2019-09-20T01:37:00Z">
              <w:r w:rsidRPr="006A0BE8" w:rsidDel="00750347">
                <w:rPr>
                  <w:rFonts w:eastAsia="Times New Roman" w:cs="Times New Roman"/>
                  <w:sz w:val="22"/>
                </w:rPr>
                <w:delText>131</w:delText>
              </w:r>
              <w:bookmarkStart w:id="7994" w:name="_Toc23497496"/>
              <w:bookmarkStart w:id="7995" w:name="_Toc23553680"/>
              <w:bookmarkEnd w:id="7994"/>
              <w:bookmarkEnd w:id="7995"/>
            </w:del>
          </w:p>
        </w:tc>
        <w:tc>
          <w:tcPr>
            <w:tcW w:w="960" w:type="dxa"/>
            <w:noWrap/>
            <w:hideMark/>
          </w:tcPr>
          <w:p w14:paraId="35338262" w14:textId="7F47E0AA" w:rsidR="00F25887" w:rsidRPr="006A0BE8" w:rsidDel="00750347" w:rsidRDefault="00F25887" w:rsidP="00F25887">
            <w:pPr>
              <w:spacing w:after="0" w:line="240" w:lineRule="auto"/>
              <w:jc w:val="right"/>
              <w:rPr>
                <w:del w:id="7996" w:author="Windows User" w:date="2019-09-20T01:37:00Z"/>
                <w:rFonts w:eastAsia="Times New Roman" w:cs="Times New Roman"/>
                <w:sz w:val="22"/>
              </w:rPr>
            </w:pPr>
            <w:del w:id="7997" w:author="Windows User" w:date="2019-09-20T01:37:00Z">
              <w:r w:rsidRPr="006A0BE8" w:rsidDel="00750347">
                <w:rPr>
                  <w:rFonts w:eastAsia="Times New Roman" w:cs="Times New Roman"/>
                  <w:sz w:val="22"/>
                </w:rPr>
                <w:delText>180</w:delText>
              </w:r>
              <w:bookmarkStart w:id="7998" w:name="_Toc23497497"/>
              <w:bookmarkStart w:id="7999" w:name="_Toc23553681"/>
              <w:bookmarkEnd w:id="7998"/>
              <w:bookmarkEnd w:id="7999"/>
            </w:del>
          </w:p>
        </w:tc>
        <w:bookmarkStart w:id="8000" w:name="_Toc23497498"/>
        <w:bookmarkStart w:id="8001" w:name="_Toc23553682"/>
        <w:bookmarkEnd w:id="8000"/>
        <w:bookmarkEnd w:id="8001"/>
      </w:tr>
      <w:tr w:rsidR="00F25887" w:rsidRPr="006A0BE8" w:rsidDel="00750347" w14:paraId="591ECF87" w14:textId="0AD9F5C0" w:rsidTr="00F25887">
        <w:trPr>
          <w:trHeight w:val="300"/>
          <w:del w:id="8002" w:author="Windows User" w:date="2019-09-20T01:37:00Z"/>
        </w:trPr>
        <w:tc>
          <w:tcPr>
            <w:tcW w:w="1580" w:type="dxa"/>
            <w:noWrap/>
            <w:hideMark/>
          </w:tcPr>
          <w:p w14:paraId="5352E992" w14:textId="1D004BDB" w:rsidR="00F25887" w:rsidRPr="006A0BE8" w:rsidDel="00750347" w:rsidRDefault="00F25887" w:rsidP="00F25887">
            <w:pPr>
              <w:spacing w:after="0" w:line="240" w:lineRule="auto"/>
              <w:jc w:val="right"/>
              <w:rPr>
                <w:del w:id="8003" w:author="Windows User" w:date="2019-09-20T01:37:00Z"/>
                <w:rFonts w:eastAsia="Times New Roman" w:cs="Times New Roman"/>
                <w:sz w:val="22"/>
              </w:rPr>
            </w:pPr>
            <w:del w:id="8004" w:author="Windows User" w:date="2019-09-20T01:37:00Z">
              <w:r w:rsidRPr="006A0BE8" w:rsidDel="00750347">
                <w:rPr>
                  <w:rFonts w:eastAsia="Times New Roman" w:cs="Times New Roman"/>
                  <w:sz w:val="22"/>
                </w:rPr>
                <w:delText>90</w:delText>
              </w:r>
              <w:bookmarkStart w:id="8005" w:name="_Toc23497499"/>
              <w:bookmarkStart w:id="8006" w:name="_Toc23553683"/>
              <w:bookmarkEnd w:id="8005"/>
              <w:bookmarkEnd w:id="8006"/>
            </w:del>
          </w:p>
        </w:tc>
        <w:tc>
          <w:tcPr>
            <w:tcW w:w="1320" w:type="dxa"/>
            <w:noWrap/>
            <w:hideMark/>
          </w:tcPr>
          <w:p w14:paraId="2ED758B0" w14:textId="2F6AC349" w:rsidR="00F25887" w:rsidRPr="006A0BE8" w:rsidDel="00750347" w:rsidRDefault="00F25887" w:rsidP="00F25887">
            <w:pPr>
              <w:spacing w:after="0" w:line="240" w:lineRule="auto"/>
              <w:jc w:val="right"/>
              <w:rPr>
                <w:del w:id="8007" w:author="Windows User" w:date="2019-09-20T01:37:00Z"/>
                <w:rFonts w:eastAsia="Times New Roman" w:cs="Times New Roman"/>
                <w:sz w:val="22"/>
              </w:rPr>
            </w:pPr>
            <w:del w:id="8008" w:author="Windows User" w:date="2019-09-20T01:37:00Z">
              <w:r w:rsidRPr="006A0BE8" w:rsidDel="00750347">
                <w:rPr>
                  <w:rFonts w:eastAsia="Times New Roman" w:cs="Times New Roman"/>
                  <w:sz w:val="22"/>
                </w:rPr>
                <w:delText>12</w:delText>
              </w:r>
              <w:bookmarkStart w:id="8009" w:name="_Toc23497500"/>
              <w:bookmarkStart w:id="8010" w:name="_Toc23553684"/>
              <w:bookmarkEnd w:id="8009"/>
              <w:bookmarkEnd w:id="8010"/>
            </w:del>
          </w:p>
        </w:tc>
        <w:tc>
          <w:tcPr>
            <w:tcW w:w="960" w:type="dxa"/>
            <w:noWrap/>
            <w:hideMark/>
          </w:tcPr>
          <w:p w14:paraId="167218D4" w14:textId="2DD2A03C" w:rsidR="00F25887" w:rsidRPr="006A0BE8" w:rsidDel="00750347" w:rsidRDefault="00F25887" w:rsidP="00F25887">
            <w:pPr>
              <w:spacing w:after="0" w:line="240" w:lineRule="auto"/>
              <w:jc w:val="right"/>
              <w:rPr>
                <w:del w:id="8011" w:author="Windows User" w:date="2019-09-20T01:37:00Z"/>
                <w:rFonts w:eastAsia="Times New Roman" w:cs="Times New Roman"/>
                <w:sz w:val="22"/>
              </w:rPr>
            </w:pPr>
            <w:del w:id="8012" w:author="Windows User" w:date="2019-09-20T01:37:00Z">
              <w:r w:rsidRPr="006A0BE8" w:rsidDel="00750347">
                <w:rPr>
                  <w:rFonts w:eastAsia="Times New Roman" w:cs="Times New Roman"/>
                  <w:sz w:val="22"/>
                </w:rPr>
                <w:delText>133</w:delText>
              </w:r>
              <w:bookmarkStart w:id="8013" w:name="_Toc23497501"/>
              <w:bookmarkStart w:id="8014" w:name="_Toc23553685"/>
              <w:bookmarkEnd w:id="8013"/>
              <w:bookmarkEnd w:id="8014"/>
            </w:del>
          </w:p>
        </w:tc>
        <w:tc>
          <w:tcPr>
            <w:tcW w:w="960" w:type="dxa"/>
            <w:noWrap/>
            <w:hideMark/>
          </w:tcPr>
          <w:p w14:paraId="322F3C08" w14:textId="0459FA0A" w:rsidR="00F25887" w:rsidRPr="006A0BE8" w:rsidDel="00750347" w:rsidRDefault="00F25887" w:rsidP="00F25887">
            <w:pPr>
              <w:spacing w:after="0" w:line="240" w:lineRule="auto"/>
              <w:jc w:val="right"/>
              <w:rPr>
                <w:del w:id="8015" w:author="Windows User" w:date="2019-09-20T01:37:00Z"/>
                <w:rFonts w:eastAsia="Times New Roman" w:cs="Times New Roman"/>
                <w:sz w:val="22"/>
              </w:rPr>
            </w:pPr>
            <w:del w:id="8016" w:author="Windows User" w:date="2019-09-20T01:37:00Z">
              <w:r w:rsidRPr="006A0BE8" w:rsidDel="00750347">
                <w:rPr>
                  <w:rFonts w:eastAsia="Times New Roman" w:cs="Times New Roman"/>
                  <w:sz w:val="22"/>
                </w:rPr>
                <w:delText>180</w:delText>
              </w:r>
              <w:bookmarkStart w:id="8017" w:name="_Toc23497502"/>
              <w:bookmarkStart w:id="8018" w:name="_Toc23553686"/>
              <w:bookmarkEnd w:id="8017"/>
              <w:bookmarkEnd w:id="8018"/>
            </w:del>
          </w:p>
        </w:tc>
        <w:bookmarkStart w:id="8019" w:name="_Toc23497503"/>
        <w:bookmarkStart w:id="8020" w:name="_Toc23553687"/>
        <w:bookmarkEnd w:id="8019"/>
        <w:bookmarkEnd w:id="8020"/>
      </w:tr>
      <w:tr w:rsidR="00F25887" w:rsidRPr="006A0BE8" w:rsidDel="00750347" w14:paraId="0DC6BC57" w14:textId="2017AC1C" w:rsidTr="00F25887">
        <w:trPr>
          <w:trHeight w:val="300"/>
          <w:del w:id="8021" w:author="Windows User" w:date="2019-09-20T01:37:00Z"/>
        </w:trPr>
        <w:tc>
          <w:tcPr>
            <w:tcW w:w="1580" w:type="dxa"/>
            <w:noWrap/>
            <w:hideMark/>
          </w:tcPr>
          <w:p w14:paraId="0E0C58F8" w14:textId="66B58F5A" w:rsidR="00F25887" w:rsidRPr="006A0BE8" w:rsidDel="00750347" w:rsidRDefault="00F25887" w:rsidP="00F25887">
            <w:pPr>
              <w:spacing w:after="0" w:line="240" w:lineRule="auto"/>
              <w:jc w:val="right"/>
              <w:rPr>
                <w:del w:id="8022" w:author="Windows User" w:date="2019-09-20T01:37:00Z"/>
                <w:rFonts w:eastAsia="Times New Roman" w:cs="Times New Roman"/>
                <w:sz w:val="22"/>
              </w:rPr>
            </w:pPr>
            <w:del w:id="8023" w:author="Windows User" w:date="2019-09-20T01:37:00Z">
              <w:r w:rsidRPr="006A0BE8" w:rsidDel="00750347">
                <w:rPr>
                  <w:rFonts w:eastAsia="Times New Roman" w:cs="Times New Roman"/>
                  <w:sz w:val="22"/>
                </w:rPr>
                <w:delText>90</w:delText>
              </w:r>
              <w:bookmarkStart w:id="8024" w:name="_Toc23497504"/>
              <w:bookmarkStart w:id="8025" w:name="_Toc23553688"/>
              <w:bookmarkEnd w:id="8024"/>
              <w:bookmarkEnd w:id="8025"/>
            </w:del>
          </w:p>
        </w:tc>
        <w:tc>
          <w:tcPr>
            <w:tcW w:w="1320" w:type="dxa"/>
            <w:noWrap/>
            <w:hideMark/>
          </w:tcPr>
          <w:p w14:paraId="0ABDDD4A" w14:textId="5E497045" w:rsidR="00F25887" w:rsidRPr="006A0BE8" w:rsidDel="00750347" w:rsidRDefault="00F25887" w:rsidP="00F25887">
            <w:pPr>
              <w:spacing w:after="0" w:line="240" w:lineRule="auto"/>
              <w:jc w:val="right"/>
              <w:rPr>
                <w:del w:id="8026" w:author="Windows User" w:date="2019-09-20T01:37:00Z"/>
                <w:rFonts w:eastAsia="Times New Roman" w:cs="Times New Roman"/>
                <w:sz w:val="22"/>
              </w:rPr>
            </w:pPr>
            <w:del w:id="8027" w:author="Windows User" w:date="2019-09-20T01:37:00Z">
              <w:r w:rsidRPr="006A0BE8" w:rsidDel="00750347">
                <w:rPr>
                  <w:rFonts w:eastAsia="Times New Roman" w:cs="Times New Roman"/>
                  <w:sz w:val="22"/>
                </w:rPr>
                <w:delText>9</w:delText>
              </w:r>
              <w:bookmarkStart w:id="8028" w:name="_Toc23497505"/>
              <w:bookmarkStart w:id="8029" w:name="_Toc23553689"/>
              <w:bookmarkEnd w:id="8028"/>
              <w:bookmarkEnd w:id="8029"/>
            </w:del>
          </w:p>
        </w:tc>
        <w:tc>
          <w:tcPr>
            <w:tcW w:w="960" w:type="dxa"/>
            <w:noWrap/>
            <w:hideMark/>
          </w:tcPr>
          <w:p w14:paraId="30DF2664" w14:textId="4264FB94" w:rsidR="00F25887" w:rsidRPr="006A0BE8" w:rsidDel="00750347" w:rsidRDefault="00F25887" w:rsidP="00F25887">
            <w:pPr>
              <w:spacing w:after="0" w:line="240" w:lineRule="auto"/>
              <w:jc w:val="right"/>
              <w:rPr>
                <w:del w:id="8030" w:author="Windows User" w:date="2019-09-20T01:37:00Z"/>
                <w:rFonts w:eastAsia="Times New Roman" w:cs="Times New Roman"/>
                <w:sz w:val="22"/>
              </w:rPr>
            </w:pPr>
            <w:del w:id="8031" w:author="Windows User" w:date="2019-09-20T01:37:00Z">
              <w:r w:rsidRPr="006A0BE8" w:rsidDel="00750347">
                <w:rPr>
                  <w:rFonts w:eastAsia="Times New Roman" w:cs="Times New Roman"/>
                  <w:sz w:val="22"/>
                </w:rPr>
                <w:delText>135</w:delText>
              </w:r>
              <w:bookmarkStart w:id="8032" w:name="_Toc23497506"/>
              <w:bookmarkStart w:id="8033" w:name="_Toc23553690"/>
              <w:bookmarkEnd w:id="8032"/>
              <w:bookmarkEnd w:id="8033"/>
            </w:del>
          </w:p>
        </w:tc>
        <w:tc>
          <w:tcPr>
            <w:tcW w:w="960" w:type="dxa"/>
            <w:noWrap/>
            <w:hideMark/>
          </w:tcPr>
          <w:p w14:paraId="7BD0A13E" w14:textId="371447EA" w:rsidR="00F25887" w:rsidRPr="006A0BE8" w:rsidDel="00750347" w:rsidRDefault="00F25887" w:rsidP="00F25887">
            <w:pPr>
              <w:spacing w:after="0" w:line="240" w:lineRule="auto"/>
              <w:jc w:val="right"/>
              <w:rPr>
                <w:del w:id="8034" w:author="Windows User" w:date="2019-09-20T01:37:00Z"/>
                <w:rFonts w:eastAsia="Times New Roman" w:cs="Times New Roman"/>
                <w:sz w:val="22"/>
              </w:rPr>
            </w:pPr>
            <w:del w:id="8035" w:author="Windows User" w:date="2019-09-20T01:37:00Z">
              <w:r w:rsidRPr="006A0BE8" w:rsidDel="00750347">
                <w:rPr>
                  <w:rFonts w:eastAsia="Times New Roman" w:cs="Times New Roman"/>
                  <w:sz w:val="22"/>
                </w:rPr>
                <w:delText>180</w:delText>
              </w:r>
              <w:bookmarkStart w:id="8036" w:name="_Toc23497507"/>
              <w:bookmarkStart w:id="8037" w:name="_Toc23553691"/>
              <w:bookmarkEnd w:id="8036"/>
              <w:bookmarkEnd w:id="8037"/>
            </w:del>
          </w:p>
        </w:tc>
        <w:bookmarkStart w:id="8038" w:name="_Toc23497508"/>
        <w:bookmarkStart w:id="8039" w:name="_Toc23553692"/>
        <w:bookmarkEnd w:id="8038"/>
        <w:bookmarkEnd w:id="8039"/>
      </w:tr>
      <w:tr w:rsidR="00F25887" w:rsidRPr="006A0BE8" w:rsidDel="00750347" w14:paraId="1D6491CB" w14:textId="6B7070CD" w:rsidTr="00F25887">
        <w:trPr>
          <w:trHeight w:val="300"/>
          <w:del w:id="8040" w:author="Windows User" w:date="2019-09-20T01:37:00Z"/>
        </w:trPr>
        <w:tc>
          <w:tcPr>
            <w:tcW w:w="1580" w:type="dxa"/>
            <w:noWrap/>
            <w:hideMark/>
          </w:tcPr>
          <w:p w14:paraId="1C340FFA" w14:textId="47326851" w:rsidR="00F25887" w:rsidRPr="006A0BE8" w:rsidDel="00750347" w:rsidRDefault="00F25887" w:rsidP="00F25887">
            <w:pPr>
              <w:spacing w:after="0" w:line="240" w:lineRule="auto"/>
              <w:jc w:val="right"/>
              <w:rPr>
                <w:del w:id="8041" w:author="Windows User" w:date="2019-09-20T01:37:00Z"/>
                <w:rFonts w:eastAsia="Times New Roman" w:cs="Times New Roman"/>
                <w:sz w:val="22"/>
              </w:rPr>
            </w:pPr>
            <w:del w:id="8042" w:author="Windows User" w:date="2019-09-20T01:37:00Z">
              <w:r w:rsidRPr="006A0BE8" w:rsidDel="00750347">
                <w:rPr>
                  <w:rFonts w:eastAsia="Times New Roman" w:cs="Times New Roman"/>
                  <w:sz w:val="22"/>
                </w:rPr>
                <w:delText>88</w:delText>
              </w:r>
              <w:bookmarkStart w:id="8043" w:name="_Toc23497509"/>
              <w:bookmarkStart w:id="8044" w:name="_Toc23553693"/>
              <w:bookmarkEnd w:id="8043"/>
              <w:bookmarkEnd w:id="8044"/>
            </w:del>
          </w:p>
        </w:tc>
        <w:tc>
          <w:tcPr>
            <w:tcW w:w="1320" w:type="dxa"/>
            <w:noWrap/>
            <w:hideMark/>
          </w:tcPr>
          <w:p w14:paraId="1455B068" w14:textId="73D8C377" w:rsidR="00F25887" w:rsidRPr="006A0BE8" w:rsidDel="00750347" w:rsidRDefault="00F25887" w:rsidP="00F25887">
            <w:pPr>
              <w:spacing w:after="0" w:line="240" w:lineRule="auto"/>
              <w:jc w:val="right"/>
              <w:rPr>
                <w:del w:id="8045" w:author="Windows User" w:date="2019-09-20T01:37:00Z"/>
                <w:rFonts w:eastAsia="Times New Roman" w:cs="Times New Roman"/>
                <w:sz w:val="22"/>
              </w:rPr>
            </w:pPr>
            <w:del w:id="8046" w:author="Windows User" w:date="2019-09-20T01:37:00Z">
              <w:r w:rsidRPr="006A0BE8" w:rsidDel="00750347">
                <w:rPr>
                  <w:rFonts w:eastAsia="Times New Roman" w:cs="Times New Roman"/>
                  <w:sz w:val="22"/>
                </w:rPr>
                <w:delText>7</w:delText>
              </w:r>
              <w:bookmarkStart w:id="8047" w:name="_Toc23497510"/>
              <w:bookmarkStart w:id="8048" w:name="_Toc23553694"/>
              <w:bookmarkEnd w:id="8047"/>
              <w:bookmarkEnd w:id="8048"/>
            </w:del>
          </w:p>
        </w:tc>
        <w:tc>
          <w:tcPr>
            <w:tcW w:w="960" w:type="dxa"/>
            <w:noWrap/>
            <w:hideMark/>
          </w:tcPr>
          <w:p w14:paraId="365D3D4E" w14:textId="5DCF967A" w:rsidR="00F25887" w:rsidRPr="006A0BE8" w:rsidDel="00750347" w:rsidRDefault="00F25887" w:rsidP="00F25887">
            <w:pPr>
              <w:spacing w:after="0" w:line="240" w:lineRule="auto"/>
              <w:jc w:val="right"/>
              <w:rPr>
                <w:del w:id="8049" w:author="Windows User" w:date="2019-09-20T01:37:00Z"/>
                <w:rFonts w:eastAsia="Times New Roman" w:cs="Times New Roman"/>
                <w:sz w:val="22"/>
              </w:rPr>
            </w:pPr>
            <w:del w:id="8050" w:author="Windows User" w:date="2019-09-20T01:37:00Z">
              <w:r w:rsidRPr="006A0BE8" w:rsidDel="00750347">
                <w:rPr>
                  <w:rFonts w:eastAsia="Times New Roman" w:cs="Times New Roman"/>
                  <w:sz w:val="22"/>
                </w:rPr>
                <w:delText>137</w:delText>
              </w:r>
              <w:bookmarkStart w:id="8051" w:name="_Toc23497511"/>
              <w:bookmarkStart w:id="8052" w:name="_Toc23553695"/>
              <w:bookmarkEnd w:id="8051"/>
              <w:bookmarkEnd w:id="8052"/>
            </w:del>
          </w:p>
        </w:tc>
        <w:tc>
          <w:tcPr>
            <w:tcW w:w="960" w:type="dxa"/>
            <w:noWrap/>
            <w:hideMark/>
          </w:tcPr>
          <w:p w14:paraId="3205A3AA" w14:textId="7FCCB609" w:rsidR="00F25887" w:rsidRPr="006A0BE8" w:rsidDel="00750347" w:rsidRDefault="00F25887" w:rsidP="00F25887">
            <w:pPr>
              <w:spacing w:after="0" w:line="240" w:lineRule="auto"/>
              <w:jc w:val="right"/>
              <w:rPr>
                <w:del w:id="8053" w:author="Windows User" w:date="2019-09-20T01:37:00Z"/>
                <w:rFonts w:eastAsia="Times New Roman" w:cs="Times New Roman"/>
                <w:sz w:val="22"/>
              </w:rPr>
            </w:pPr>
            <w:del w:id="8054" w:author="Windows User" w:date="2019-09-20T01:37:00Z">
              <w:r w:rsidRPr="006A0BE8" w:rsidDel="00750347">
                <w:rPr>
                  <w:rFonts w:eastAsia="Times New Roman" w:cs="Times New Roman"/>
                  <w:sz w:val="22"/>
                </w:rPr>
                <w:delText>180</w:delText>
              </w:r>
              <w:bookmarkStart w:id="8055" w:name="_Toc23497512"/>
              <w:bookmarkStart w:id="8056" w:name="_Toc23553696"/>
              <w:bookmarkEnd w:id="8055"/>
              <w:bookmarkEnd w:id="8056"/>
            </w:del>
          </w:p>
        </w:tc>
        <w:bookmarkStart w:id="8057" w:name="_Toc23497513"/>
        <w:bookmarkStart w:id="8058" w:name="_Toc23553697"/>
        <w:bookmarkEnd w:id="8057"/>
        <w:bookmarkEnd w:id="8058"/>
      </w:tr>
    </w:tbl>
    <w:p w14:paraId="580B2EC4" w14:textId="35C58ED8" w:rsidR="00F25887" w:rsidRPr="002E1E6C" w:rsidDel="00750347" w:rsidRDefault="00F25887" w:rsidP="002E1E6C">
      <w:pPr>
        <w:pStyle w:val="Heading2"/>
        <w:ind w:left="426"/>
        <w:rPr>
          <w:del w:id="8059" w:author="Windows User" w:date="2019-09-20T01:37:00Z"/>
        </w:rPr>
      </w:pPr>
      <w:bookmarkStart w:id="8060" w:name="_Toc23497514"/>
      <w:bookmarkStart w:id="8061" w:name="_Toc23553698"/>
      <w:bookmarkEnd w:id="8060"/>
      <w:bookmarkEnd w:id="8061"/>
    </w:p>
    <w:p w14:paraId="022F5D47" w14:textId="63289F6C" w:rsidR="0049091B" w:rsidRPr="002E1E6C" w:rsidDel="00750347" w:rsidRDefault="0049091B" w:rsidP="002E1E6C">
      <w:pPr>
        <w:pStyle w:val="Heading2"/>
        <w:ind w:left="426"/>
        <w:rPr>
          <w:del w:id="8062" w:author="Windows User" w:date="2019-09-20T01:37:00Z"/>
        </w:rPr>
      </w:pPr>
      <w:bookmarkStart w:id="8063" w:name="_Toc23497515"/>
      <w:bookmarkStart w:id="8064" w:name="_Toc23553699"/>
      <w:bookmarkEnd w:id="8063"/>
      <w:bookmarkEnd w:id="8064"/>
    </w:p>
    <w:p w14:paraId="02753287" w14:textId="2878EA92" w:rsidR="0049091B" w:rsidRPr="002E1E6C" w:rsidDel="00750347" w:rsidRDefault="0049091B" w:rsidP="002E1E6C">
      <w:pPr>
        <w:pStyle w:val="Heading2"/>
        <w:ind w:left="426"/>
        <w:rPr>
          <w:del w:id="8065" w:author="Windows User" w:date="2019-09-20T01:37:00Z"/>
        </w:rPr>
      </w:pPr>
      <w:bookmarkStart w:id="8066" w:name="_Toc23497516"/>
      <w:bookmarkStart w:id="8067" w:name="_Toc23553700"/>
      <w:bookmarkEnd w:id="8066"/>
      <w:bookmarkEnd w:id="8067"/>
    </w:p>
    <w:p w14:paraId="37E67E4B" w14:textId="3E76284B" w:rsidR="00310DF9" w:rsidRPr="002E1E6C" w:rsidDel="00750347" w:rsidRDefault="00310DF9" w:rsidP="002E1E6C">
      <w:pPr>
        <w:pStyle w:val="Heading2"/>
        <w:ind w:left="426"/>
        <w:rPr>
          <w:del w:id="8068" w:author="Windows User" w:date="2019-09-20T01:37:00Z"/>
        </w:rPr>
      </w:pPr>
      <w:del w:id="8069" w:author="Windows User" w:date="2019-09-20T01:37:00Z">
        <w:r w:rsidRPr="002E1E6C" w:rsidDel="00750347">
          <w:br w:type="page"/>
        </w:r>
      </w:del>
    </w:p>
    <w:p w14:paraId="28F0FE9D" w14:textId="601C002F" w:rsidR="0010463E" w:rsidRPr="002E1E6C" w:rsidDel="00750347" w:rsidRDefault="0010463E">
      <w:pPr>
        <w:pStyle w:val="Heading2"/>
        <w:ind w:left="426"/>
        <w:rPr>
          <w:del w:id="8070" w:author="Windows User" w:date="2019-09-20T01:38:00Z"/>
        </w:rPr>
        <w:sectPr w:rsidR="0010463E" w:rsidRPr="002E1E6C" w:rsidDel="00750347" w:rsidSect="00CF5B06">
          <w:pgSz w:w="11906" w:h="16838" w:code="9"/>
          <w:pgMar w:top="2268" w:right="1701" w:bottom="1701" w:left="2268" w:header="720" w:footer="720" w:gutter="0"/>
          <w:cols w:space="720"/>
          <w:titlePg/>
          <w:docGrid w:linePitch="360"/>
        </w:sectPr>
        <w:pPrChange w:id="8071" w:author="Windows User" w:date="2019-09-19T03:35:00Z">
          <w:pPr>
            <w:pStyle w:val="Heading1"/>
          </w:pPr>
        </w:pPrChange>
      </w:pPr>
    </w:p>
    <w:p w14:paraId="3758CA1E" w14:textId="49493CE7" w:rsidR="00310DF9" w:rsidRPr="002E1E6C" w:rsidDel="00750347" w:rsidRDefault="00D66FBD">
      <w:pPr>
        <w:pStyle w:val="Heading2"/>
        <w:ind w:left="426"/>
        <w:rPr>
          <w:del w:id="8072" w:author="Windows User" w:date="2019-09-20T01:42:00Z"/>
        </w:rPr>
        <w:pPrChange w:id="8073" w:author="Windows User" w:date="2019-09-20T01:37:00Z">
          <w:pPr>
            <w:pStyle w:val="Heading1"/>
          </w:pPr>
        </w:pPrChange>
      </w:pPr>
      <w:del w:id="8074" w:author="Windows User" w:date="2019-09-20T01:42:00Z">
        <w:r w:rsidRPr="002E1E6C" w:rsidDel="00750347">
          <w:delText>KESIMPULAN DAN SARAN</w:delText>
        </w:r>
        <w:bookmarkStart w:id="8075" w:name="_Toc23497517"/>
        <w:bookmarkStart w:id="8076" w:name="_Toc23553701"/>
        <w:bookmarkEnd w:id="8075"/>
        <w:bookmarkEnd w:id="8076"/>
      </w:del>
    </w:p>
    <w:p w14:paraId="2D90FD8B" w14:textId="788F640B" w:rsidR="007A027C" w:rsidRDefault="007A027C">
      <w:pPr>
        <w:pStyle w:val="Heading2"/>
        <w:ind w:left="426"/>
        <w:pPrChange w:id="8077" w:author="Windows User" w:date="2019-09-19T03:35:00Z">
          <w:pPr>
            <w:pStyle w:val="Heading2"/>
          </w:pPr>
        </w:pPrChange>
      </w:pPr>
      <w:bookmarkStart w:id="8078" w:name="_Toc23553702"/>
      <w:r w:rsidRPr="002E1E6C">
        <w:t>Kesimpulan</w:t>
      </w:r>
      <w:bookmarkEnd w:id="8078"/>
    </w:p>
    <w:p w14:paraId="2FFDEBF7" w14:textId="1A0671A7" w:rsidR="00A5626E" w:rsidRDefault="00A5626E" w:rsidP="00A5626E">
      <w:pPr>
        <w:ind w:firstLine="426"/>
      </w:pPr>
      <w:r>
        <w:t>Berdasarkan penelitian yang telah dilakukan , maka dapat ditarik kesimpulan sebagai berikut :</w:t>
      </w:r>
    </w:p>
    <w:p w14:paraId="674C3375" w14:textId="77777777" w:rsidR="00275E16" w:rsidRDefault="002566FE" w:rsidP="002566FE">
      <w:pPr>
        <w:pStyle w:val="ListParagraph"/>
        <w:numPr>
          <w:ilvl w:val="0"/>
          <w:numId w:val="51"/>
        </w:numPr>
        <w:ind w:left="426" w:hanging="426"/>
      </w:pPr>
      <w:r>
        <w:t>Penempatan sudut yang tepat berpengaruh terh</w:t>
      </w:r>
      <w:r w:rsidR="00275E16">
        <w:t>adap produktivitas panel surya,</w:t>
      </w:r>
    </w:p>
    <w:p w14:paraId="6928982F" w14:textId="77777777" w:rsidR="00FB65E8" w:rsidRDefault="002566FE" w:rsidP="00FB65E8">
      <w:pPr>
        <w:pStyle w:val="ListParagraph"/>
        <w:ind w:left="426"/>
      </w:pPr>
      <w:r>
        <w:t>maka</w:t>
      </w:r>
      <w:r w:rsidR="00275E16">
        <w:t xml:space="preserve"> panel surya perlu ditempatkan sesuai dengan arah perpindahan matahari yang digunakan sebagai </w:t>
      </w:r>
      <w:r w:rsidR="00275E16" w:rsidRPr="00275E16">
        <w:rPr>
          <w:i/>
        </w:rPr>
        <w:t>setpoint</w:t>
      </w:r>
      <w:r w:rsidR="00275E16">
        <w:t xml:space="preserve">. Tetapi, pada penelitian ini matahri digantikan dengan senter untuk pengujian nya. Pengujian ini dilakukan dengan menempatkan senter diatas </w:t>
      </w:r>
      <w:r w:rsidR="00275E16" w:rsidRPr="00275E16">
        <w:rPr>
          <w:i/>
        </w:rPr>
        <w:t>solar tracker</w:t>
      </w:r>
      <w:r w:rsidR="00275E16">
        <w:t xml:space="preserve"> pada posisi sudut 80 derajat.</w:t>
      </w:r>
      <w:r w:rsidR="008A1FF5">
        <w:t xml:space="preserve"> Pengambilan sudut dibantu dengan menempatkan 4 sensor LDR pada </w:t>
      </w:r>
      <w:r w:rsidR="008A1FF5" w:rsidRPr="008A1FF5">
        <w:rPr>
          <w:i/>
        </w:rPr>
        <w:t xml:space="preserve">solar tracker </w:t>
      </w:r>
      <w:r w:rsidR="008A1FF5">
        <w:t xml:space="preserve">agar bisa menangkap cahaya dengan lebih optimal pada posisi atas dan bawah maupun kanan dan kiri. </w:t>
      </w:r>
    </w:p>
    <w:p w14:paraId="19D71DF7" w14:textId="65EEB1BD" w:rsidR="00D3317F" w:rsidRPr="002660F1" w:rsidRDefault="008A1FF5" w:rsidP="002660F1">
      <w:pPr>
        <w:pStyle w:val="ListParagraph"/>
        <w:numPr>
          <w:ilvl w:val="0"/>
          <w:numId w:val="51"/>
        </w:numPr>
        <w:ind w:left="426" w:hanging="426"/>
      </w:pPr>
      <w:r>
        <w:t xml:space="preserve">Metode </w:t>
      </w:r>
      <w:r w:rsidRPr="00FB65E8">
        <w:rPr>
          <w:i/>
        </w:rPr>
        <w:t>Fuzzy</w:t>
      </w:r>
      <w:r>
        <w:t xml:space="preserve"> diterapkan </w:t>
      </w:r>
      <w:r w:rsidR="00FB65E8">
        <w:t xml:space="preserve">pada solar tracker untuk menentukan sudut optimal atau </w:t>
      </w:r>
      <w:r w:rsidR="00FB65E8" w:rsidRPr="00FB65E8">
        <w:rPr>
          <w:i/>
        </w:rPr>
        <w:t>setpoint.</w:t>
      </w:r>
      <w:r w:rsidR="002660F1">
        <w:t xml:space="preserve"> Solar tracker menentukan setpoint setiap 10 menit sekali. </w:t>
      </w:r>
      <w:r w:rsidR="00FB65E8" w:rsidRPr="00FB65E8">
        <w:rPr>
          <w:i/>
        </w:rPr>
        <w:t xml:space="preserve"> Metode ini memerlukan </w:t>
      </w:r>
      <w:r>
        <w:t>hasil perhitungan yang didapat  dari sensor LDR. Perhitungan yang diperlukan yaitu nilai error vertical dan error horizontal . Error Vertikal  yang didapat dari selisih rata atas dan rata bawah dari output sensor LDR. Sedagkan Error Horizontal didapat dari selisih rata kanan dengan rata kiri dari output sensor LDR</w:t>
      </w:r>
      <w:r w:rsidR="00FB65E8">
        <w:t>. Setelah mendaptkan kedua nilai tersebut langkah yang haru</w:t>
      </w:r>
      <w:r w:rsidR="008825DF">
        <w:t xml:space="preserve">s dilakukan adalah fuzzifikasi. </w:t>
      </w:r>
      <w:r w:rsidR="00FB65E8">
        <w:t xml:space="preserve">Fuzzifikasi </w:t>
      </w:r>
      <w:r w:rsidR="00FB65E8" w:rsidRPr="008825DF">
        <w:rPr>
          <w:rFonts w:eastAsia="Times New Roman" w:cs="Times New Roman"/>
          <w:szCs w:val="24"/>
          <w:lang w:val="id-ID" w:eastAsia="id-ID"/>
        </w:rPr>
        <w:t>merupkan proses yang berfungsi mengubah variabel numerik menjadi variabel linguistik</w:t>
      </w:r>
      <w:r w:rsidR="00FB65E8" w:rsidRPr="008825DF">
        <w:rPr>
          <w:rFonts w:eastAsia="Times New Roman" w:cs="Times New Roman"/>
          <w:szCs w:val="24"/>
          <w:lang w:val="en-ID" w:eastAsia="id-ID"/>
        </w:rPr>
        <w:t xml:space="preserve"> </w:t>
      </w:r>
      <w:r w:rsidR="00FB65E8" w:rsidRPr="008825DF">
        <w:rPr>
          <w:rFonts w:eastAsia="Times New Roman" w:cs="Times New Roman"/>
          <w:szCs w:val="24"/>
          <w:lang w:val="id-ID" w:eastAsia="id-ID"/>
        </w:rPr>
        <w:t xml:space="preserve">(variabel </w:t>
      </w:r>
      <w:del w:id="8079" w:author="Windows User" w:date="2019-09-14T03:53:00Z">
        <w:r w:rsidR="00FB65E8" w:rsidRPr="008825DF" w:rsidDel="00451BA0">
          <w:rPr>
            <w:rFonts w:eastAsia="Times New Roman" w:cs="Times New Roman"/>
            <w:i/>
            <w:szCs w:val="24"/>
            <w:lang w:val="id-ID" w:eastAsia="id-ID"/>
            <w:rPrChange w:id="8080" w:author="Windows User" w:date="2019-09-14T04:14:00Z">
              <w:rPr>
                <w:rFonts w:eastAsia="Times New Roman" w:cs="Times New Roman"/>
                <w:szCs w:val="24"/>
                <w:lang w:val="id-ID" w:eastAsia="id-ID"/>
              </w:rPr>
            </w:rPrChange>
          </w:rPr>
          <w:delText>fuzzy</w:delText>
        </w:r>
      </w:del>
      <w:r w:rsidR="00FB65E8" w:rsidRPr="008825DF">
        <w:rPr>
          <w:rFonts w:eastAsia="Times New Roman" w:cs="Times New Roman"/>
          <w:i/>
          <w:szCs w:val="24"/>
          <w:lang w:val="id-ID" w:eastAsia="id-ID"/>
        </w:rPr>
        <w:t>Fuzyy</w:t>
      </w:r>
      <w:r w:rsidR="00FB65E8" w:rsidRPr="008825DF">
        <w:rPr>
          <w:rFonts w:eastAsia="Times New Roman" w:cs="Times New Roman"/>
          <w:szCs w:val="24"/>
          <w:lang w:val="id-ID" w:eastAsia="id-ID"/>
        </w:rPr>
        <w:t>).</w:t>
      </w:r>
      <w:r w:rsidR="00FB65E8" w:rsidRPr="008825DF">
        <w:rPr>
          <w:rFonts w:eastAsia="Times New Roman" w:cs="Times New Roman"/>
          <w:szCs w:val="24"/>
          <w:lang w:val="en-ID" w:eastAsia="id-ID"/>
        </w:rPr>
        <w:t xml:space="preserve"> Variable numerik pada penelitian ini didapat dari nilai error vertical dan error horizontal.  </w:t>
      </w:r>
      <w:ins w:id="8081" w:author="Windows User" w:date="2019-09-14T04:15:00Z">
        <w:r w:rsidR="00FB65E8" w:rsidRPr="008825DF">
          <w:rPr>
            <w:rFonts w:eastAsia="Times New Roman" w:cs="Times New Roman"/>
            <w:szCs w:val="24"/>
            <w:lang w:val="en-ID" w:eastAsia="id-ID"/>
          </w:rPr>
          <w:t>Selanjutnya dibutuhkan nilai delta error yaitu selisih nilai error saat ini dengan error sebelumnya</w:t>
        </w:r>
      </w:ins>
      <w:ins w:id="8082" w:author="Windows User" w:date="2019-09-14T04:14:00Z">
        <w:r w:rsidR="00FB65E8" w:rsidRPr="008825DF">
          <w:rPr>
            <w:rFonts w:eastAsia="Times New Roman" w:cs="Times New Roman"/>
            <w:szCs w:val="24"/>
            <w:lang w:val="en-ID" w:eastAsia="id-ID"/>
          </w:rPr>
          <w:t>.</w:t>
        </w:r>
      </w:ins>
      <w:r w:rsidR="00FB65E8" w:rsidRPr="008825DF">
        <w:rPr>
          <w:rFonts w:eastAsia="Times New Roman" w:cs="Times New Roman"/>
          <w:szCs w:val="24"/>
          <w:lang w:val="id-ID" w:eastAsia="id-ID"/>
        </w:rPr>
        <w:t>Nilai error dan delta error yang dikuantisasi sebelumnya diolah oleh kontroler logika</w:t>
      </w:r>
      <w:r w:rsidR="00FB65E8" w:rsidRPr="008825DF">
        <w:rPr>
          <w:rFonts w:eastAsia="Times New Roman" w:cs="Times New Roman"/>
          <w:i/>
          <w:szCs w:val="24"/>
          <w:lang w:val="id-ID" w:eastAsia="id-ID"/>
          <w:rPrChange w:id="8083" w:author="Windows User" w:date="2019-09-14T04:13:00Z">
            <w:rPr>
              <w:rFonts w:eastAsia="Times New Roman" w:cs="Times New Roman"/>
              <w:szCs w:val="24"/>
              <w:lang w:val="id-ID" w:eastAsia="id-ID"/>
            </w:rPr>
          </w:rPrChange>
        </w:rPr>
        <w:t xml:space="preserve"> </w:t>
      </w:r>
      <w:del w:id="8084" w:author="Windows User" w:date="2019-09-14T03:53:00Z">
        <w:r w:rsidR="00FB65E8" w:rsidRPr="008825DF" w:rsidDel="00451BA0">
          <w:rPr>
            <w:rFonts w:eastAsia="Times New Roman" w:cs="Times New Roman"/>
            <w:i/>
            <w:szCs w:val="24"/>
            <w:lang w:val="id-ID" w:eastAsia="id-ID"/>
            <w:rPrChange w:id="8085" w:author="Windows User" w:date="2019-09-14T04:13:00Z">
              <w:rPr>
                <w:rFonts w:eastAsia="Times New Roman" w:cs="Times New Roman"/>
                <w:szCs w:val="24"/>
                <w:lang w:val="id-ID" w:eastAsia="id-ID"/>
              </w:rPr>
            </w:rPrChange>
          </w:rPr>
          <w:delText>fuzzy</w:delText>
        </w:r>
      </w:del>
      <w:r w:rsidR="00FB65E8" w:rsidRPr="008825DF">
        <w:rPr>
          <w:rFonts w:eastAsia="Times New Roman" w:cs="Times New Roman"/>
          <w:i/>
          <w:szCs w:val="24"/>
          <w:lang w:val="id-ID" w:eastAsia="id-ID"/>
        </w:rPr>
        <w:t>Fuzyy</w:t>
      </w:r>
      <w:r w:rsidR="00FB65E8" w:rsidRPr="008825DF">
        <w:rPr>
          <w:rFonts w:eastAsia="Times New Roman" w:cs="Times New Roman"/>
          <w:szCs w:val="24"/>
          <w:lang w:val="id-ID" w:eastAsia="id-ID"/>
        </w:rPr>
        <w:t xml:space="preserve">, kemudian diubah terlebih dahulu ke dalam variabel </w:t>
      </w:r>
      <w:del w:id="8086" w:author="Windows User" w:date="2019-09-14T03:53:00Z">
        <w:r w:rsidR="00FB65E8" w:rsidRPr="008825DF" w:rsidDel="00451BA0">
          <w:rPr>
            <w:rFonts w:eastAsia="Times New Roman" w:cs="Times New Roman"/>
            <w:i/>
            <w:szCs w:val="24"/>
            <w:lang w:val="id-ID" w:eastAsia="id-ID"/>
            <w:rPrChange w:id="8087" w:author="Windows User" w:date="2019-09-14T04:13:00Z">
              <w:rPr>
                <w:rFonts w:eastAsia="Times New Roman" w:cs="Times New Roman"/>
                <w:szCs w:val="24"/>
                <w:lang w:val="id-ID" w:eastAsia="id-ID"/>
              </w:rPr>
            </w:rPrChange>
          </w:rPr>
          <w:delText>fuzzy</w:delText>
        </w:r>
      </w:del>
      <w:r w:rsidR="00FB65E8" w:rsidRPr="008825DF">
        <w:rPr>
          <w:rFonts w:eastAsia="Times New Roman" w:cs="Times New Roman"/>
          <w:i/>
          <w:szCs w:val="24"/>
          <w:lang w:val="id-ID" w:eastAsia="id-ID"/>
        </w:rPr>
        <w:t>Fuzyy</w:t>
      </w:r>
      <w:r w:rsidR="00FB65E8" w:rsidRPr="008825DF">
        <w:rPr>
          <w:rFonts w:eastAsia="Times New Roman" w:cs="Times New Roman"/>
          <w:szCs w:val="24"/>
          <w:lang w:val="id-ID" w:eastAsia="id-ID"/>
        </w:rPr>
        <w:t>. Melalui fungsi keanggotaan yang telah disusun, maka dari nilai error dan delta error kuantisasi akan didapatkan derajat keanggotaan bagi masing-masing nilai error dan delta error.</w:t>
      </w:r>
      <w:r w:rsidR="002660F1">
        <w:rPr>
          <w:rFonts w:eastAsia="Times New Roman" w:cs="Times New Roman"/>
          <w:szCs w:val="24"/>
          <w:lang w:val="en-ID" w:eastAsia="id-ID"/>
        </w:rPr>
        <w:t xml:space="preserve"> </w:t>
      </w:r>
      <w:r w:rsidR="00D3317F" w:rsidRPr="002660F1">
        <w:rPr>
          <w:rFonts w:eastAsia="Times New Roman" w:cs="Times New Roman"/>
          <w:szCs w:val="24"/>
          <w:lang w:val="en-ID" w:eastAsia="id-ID"/>
        </w:rPr>
        <w:t xml:space="preserve">Setelah </w:t>
      </w:r>
      <w:r w:rsidR="00D3317F" w:rsidRPr="002660F1">
        <w:rPr>
          <w:rFonts w:eastAsia="Times New Roman" w:cs="Times New Roman"/>
          <w:szCs w:val="24"/>
          <w:lang w:val="en-ID" w:eastAsia="id-ID"/>
        </w:rPr>
        <w:lastRenderedPageBreak/>
        <w:t>tahap fuzzifikasi selesai, langkah selanjutnya yaitu</w:t>
      </w:r>
      <w:r w:rsidR="00D3317F" w:rsidRPr="002660F1">
        <w:rPr>
          <w:rFonts w:eastAsia="Times New Roman" w:cs="Times New Roman"/>
          <w:i/>
          <w:szCs w:val="24"/>
          <w:lang w:val="en-ID" w:eastAsia="id-ID"/>
        </w:rPr>
        <w:t xml:space="preserve"> control rule base</w:t>
      </w:r>
      <w:r w:rsidR="00D3317F" w:rsidRPr="002660F1">
        <w:rPr>
          <w:rFonts w:eastAsia="Times New Roman" w:cs="Times New Roman"/>
          <w:szCs w:val="24"/>
          <w:lang w:val="en-ID" w:eastAsia="id-ID"/>
        </w:rPr>
        <w:t xml:space="preserve">. Tahap ini merupakan aturan yang diterapkan </w:t>
      </w:r>
      <w:r w:rsidR="000C5A5C" w:rsidRPr="002660F1">
        <w:rPr>
          <w:rFonts w:eastAsia="Times New Roman" w:cs="Times New Roman"/>
          <w:szCs w:val="24"/>
          <w:lang w:val="en-ID" w:eastAsia="id-ID"/>
        </w:rPr>
        <w:t xml:space="preserve">sebagai output akhir dari fuzzy. Pada penelitian ini terdapat </w:t>
      </w:r>
      <w:r w:rsidR="008D1CA5" w:rsidRPr="002660F1">
        <w:rPr>
          <w:rFonts w:eastAsia="Times New Roman" w:cs="Times New Roman"/>
          <w:szCs w:val="24"/>
          <w:lang w:val="en-ID" w:eastAsia="id-ID"/>
        </w:rPr>
        <w:t xml:space="preserve">49 aturan yang diperoleh dari pnggabungan </w:t>
      </w:r>
      <w:r w:rsidR="008D1CA5" w:rsidRPr="002660F1">
        <w:rPr>
          <w:rFonts w:eastAsia="Times New Roman" w:cs="Times New Roman"/>
          <w:i/>
          <w:szCs w:val="24"/>
          <w:lang w:val="en-ID" w:eastAsia="id-ID"/>
        </w:rPr>
        <w:t>variable linguistic</w:t>
      </w:r>
      <w:r w:rsidR="008D1CA5" w:rsidRPr="002660F1">
        <w:rPr>
          <w:rFonts w:eastAsia="Times New Roman" w:cs="Times New Roman"/>
          <w:szCs w:val="24"/>
          <w:lang w:val="en-ID" w:eastAsia="id-ID"/>
        </w:rPr>
        <w:t xml:space="preserve"> dari error dengan </w:t>
      </w:r>
      <w:r w:rsidR="008D1CA5" w:rsidRPr="002660F1">
        <w:rPr>
          <w:rFonts w:eastAsia="Times New Roman" w:cs="Times New Roman"/>
          <w:i/>
          <w:szCs w:val="24"/>
          <w:lang w:val="en-ID" w:eastAsia="id-ID"/>
        </w:rPr>
        <w:t>delta error</w:t>
      </w:r>
      <w:r w:rsidR="008D1CA5" w:rsidRPr="002660F1">
        <w:rPr>
          <w:rFonts w:eastAsia="Times New Roman" w:cs="Times New Roman"/>
          <w:szCs w:val="24"/>
          <w:lang w:val="en-ID" w:eastAsia="id-ID"/>
        </w:rPr>
        <w:t xml:space="preserve">. Langkah terakhir adalah deffuzifikasi. Tahapan ini merupakan kebalikan dari fuzzifikasi, variable linguistic yang didapat dari tahap sebelumnya harus diubah menjadi variable numerik agar bisa diolah oleh sistem untuk menjalankan solar tracker ke arah </w:t>
      </w:r>
      <w:r w:rsidR="008D1CA5" w:rsidRPr="002660F1">
        <w:rPr>
          <w:rFonts w:eastAsia="Times New Roman" w:cs="Times New Roman"/>
          <w:i/>
          <w:szCs w:val="24"/>
          <w:lang w:val="en-ID" w:eastAsia="id-ID"/>
        </w:rPr>
        <w:t>setpoint</w:t>
      </w:r>
      <w:r w:rsidR="008D1CA5" w:rsidRPr="002660F1">
        <w:rPr>
          <w:rFonts w:eastAsia="Times New Roman" w:cs="Times New Roman"/>
          <w:szCs w:val="24"/>
          <w:lang w:val="en-ID" w:eastAsia="id-ID"/>
        </w:rPr>
        <w:t xml:space="preserve"> sesuai dengan besarnya j</w:t>
      </w:r>
      <w:r w:rsidR="008825DF" w:rsidRPr="002660F1">
        <w:rPr>
          <w:rFonts w:eastAsia="Times New Roman" w:cs="Times New Roman"/>
          <w:szCs w:val="24"/>
          <w:lang w:val="en-ID" w:eastAsia="id-ID"/>
        </w:rPr>
        <w:t>arak antara setpoint dengan sud</w:t>
      </w:r>
      <w:r w:rsidR="008D1CA5" w:rsidRPr="002660F1">
        <w:rPr>
          <w:rFonts w:eastAsia="Times New Roman" w:cs="Times New Roman"/>
          <w:szCs w:val="24"/>
          <w:lang w:val="en-ID" w:eastAsia="id-ID"/>
        </w:rPr>
        <w:t>ut sebenarnya.</w:t>
      </w:r>
      <w:r w:rsidR="008825DF" w:rsidRPr="002660F1">
        <w:rPr>
          <w:rFonts w:eastAsia="Times New Roman" w:cs="Times New Roman"/>
          <w:szCs w:val="24"/>
          <w:lang w:val="en-ID" w:eastAsia="id-ID"/>
        </w:rPr>
        <w:t xml:space="preserve"> Perpindahan tersebut terbagi menjadi 4 yaitu nol,lima,delapan dan 10 tahap. Setiap tahapan bernilai satu sudut.</w:t>
      </w:r>
    </w:p>
    <w:p w14:paraId="377F7BCC" w14:textId="410D7EF4" w:rsidR="002660F1" w:rsidRPr="002660F1" w:rsidRDefault="002660F1" w:rsidP="002660F1">
      <w:pPr>
        <w:pStyle w:val="ListParagraph"/>
        <w:ind w:left="426"/>
      </w:pPr>
      <w:r>
        <w:rPr>
          <w:rFonts w:eastAsia="Times New Roman" w:cs="Times New Roman"/>
          <w:szCs w:val="24"/>
          <w:lang w:val="en-ID" w:eastAsia="id-ID"/>
        </w:rPr>
        <w:t xml:space="preserve">Sedangkan metode PID diterapkan pada aktuator untuk menstabilkan aktuator agar posisinya tidak berubah dari </w:t>
      </w:r>
      <w:r w:rsidRPr="002660F1">
        <w:rPr>
          <w:rFonts w:eastAsia="Times New Roman" w:cs="Times New Roman"/>
          <w:i/>
          <w:szCs w:val="24"/>
          <w:lang w:val="en-ID" w:eastAsia="id-ID"/>
        </w:rPr>
        <w:t>setpoint</w:t>
      </w:r>
      <w:r>
        <w:rPr>
          <w:rFonts w:eastAsia="Times New Roman" w:cs="Times New Roman"/>
          <w:i/>
          <w:szCs w:val="24"/>
          <w:lang w:val="en-ID" w:eastAsia="id-ID"/>
        </w:rPr>
        <w:t xml:space="preserve"> </w:t>
      </w:r>
      <w:r>
        <w:rPr>
          <w:rFonts w:eastAsia="Times New Roman" w:cs="Times New Roman"/>
          <w:szCs w:val="24"/>
          <w:lang w:val="en-ID" w:eastAsia="id-ID"/>
        </w:rPr>
        <w:t xml:space="preserve">apabila terjadi gangguan dari faktor luar seperti angin. </w:t>
      </w:r>
    </w:p>
    <w:p w14:paraId="0092E9CC" w14:textId="77777777" w:rsidR="001C04EB" w:rsidRDefault="008825DF" w:rsidP="001C04EB">
      <w:pPr>
        <w:pStyle w:val="ListParagraph"/>
        <w:numPr>
          <w:ilvl w:val="0"/>
          <w:numId w:val="51"/>
        </w:numPr>
        <w:ind w:left="426" w:hanging="426"/>
      </w:pPr>
      <w:r>
        <w:rPr>
          <w:i/>
        </w:rPr>
        <w:t xml:space="preserve">Solar tracker </w:t>
      </w:r>
      <w:r>
        <w:t xml:space="preserve">yang menggunakan metode </w:t>
      </w:r>
      <w:r>
        <w:rPr>
          <w:i/>
        </w:rPr>
        <w:t>F</w:t>
      </w:r>
      <w:r w:rsidRPr="008825DF">
        <w:rPr>
          <w:i/>
        </w:rPr>
        <w:t>uzzy</w:t>
      </w:r>
      <w:r>
        <w:t xml:space="preserve"> lebih efisien waktu untuk berpindah dari sudut awal ke arah </w:t>
      </w:r>
      <w:r w:rsidRPr="008825DF">
        <w:rPr>
          <w:i/>
        </w:rPr>
        <w:t>setpoint</w:t>
      </w:r>
      <w:r>
        <w:rPr>
          <w:i/>
        </w:rPr>
        <w:t xml:space="preserve">. </w:t>
      </w:r>
      <w:r>
        <w:t xml:space="preserve">Hal ini dikarenakan pada tiap proses nya </w:t>
      </w:r>
      <w:r w:rsidR="007411EE">
        <w:rPr>
          <w:i/>
        </w:rPr>
        <w:t xml:space="preserve">Fuzzy </w:t>
      </w:r>
      <w:r w:rsidR="007411EE">
        <w:t xml:space="preserve">mampu memberikan perpindahan sudut sampai sepuluh derajat sekaligus bahkan lebih sesuai aturan yang diterapkan pada </w:t>
      </w:r>
      <w:r w:rsidR="007411EE" w:rsidRPr="007411EE">
        <w:rPr>
          <w:i/>
        </w:rPr>
        <w:t>control rule base</w:t>
      </w:r>
      <w:r w:rsidR="007411EE">
        <w:rPr>
          <w:i/>
        </w:rPr>
        <w:t xml:space="preserve">. </w:t>
      </w:r>
      <w:r w:rsidR="007411EE">
        <w:t xml:space="preserve">Sedangkan </w:t>
      </w:r>
      <w:r w:rsidR="007411EE">
        <w:rPr>
          <w:i/>
        </w:rPr>
        <w:t xml:space="preserve">solar tracker </w:t>
      </w:r>
      <w:r w:rsidR="007411EE">
        <w:t xml:space="preserve">jika tanpa menggunakan metode </w:t>
      </w:r>
      <w:r w:rsidR="007411EE" w:rsidRPr="007411EE">
        <w:rPr>
          <w:i/>
        </w:rPr>
        <w:t xml:space="preserve">Fuzzy </w:t>
      </w:r>
      <w:r w:rsidR="007411EE">
        <w:t xml:space="preserve">hanya mampu berpindah satu derajat tiap tahapannya. Selain itu </w:t>
      </w:r>
      <w:r w:rsidR="007411EE" w:rsidRPr="007411EE">
        <w:rPr>
          <w:i/>
        </w:rPr>
        <w:t xml:space="preserve">setpoint </w:t>
      </w:r>
      <w:r w:rsidR="007411EE">
        <w:t xml:space="preserve">hanya ditentukan melalui output sensor LDR yang harus bernilai nol. Hal ini mengakibatkan pergerakan </w:t>
      </w:r>
      <w:r w:rsidR="007411EE">
        <w:rPr>
          <w:i/>
        </w:rPr>
        <w:t xml:space="preserve">solar tracker </w:t>
      </w:r>
      <w:r w:rsidR="007411EE">
        <w:t>menjadi kurang efisien karena terus bergerak mencari nilai nol.</w:t>
      </w:r>
    </w:p>
    <w:p w14:paraId="70767143" w14:textId="763ADC5D" w:rsidR="001D0E8D" w:rsidRPr="001D0E8D" w:rsidRDefault="001D0E8D" w:rsidP="001D0E8D">
      <w:pPr>
        <w:pStyle w:val="ListParagraph"/>
        <w:numPr>
          <w:ilvl w:val="0"/>
          <w:numId w:val="51"/>
        </w:numPr>
        <w:ind w:left="426" w:hanging="426"/>
        <w:rPr>
          <w:i/>
        </w:rPr>
      </w:pPr>
      <w:r>
        <w:t xml:space="preserve">User Berinteraksi dengan sistem dapat dilakukan melalui web. Web ini berfungsi untuk menampilkan hasil dari penerapan metode </w:t>
      </w:r>
      <w:r w:rsidRPr="001D0E8D">
        <w:rPr>
          <w:i/>
        </w:rPr>
        <w:t>Fuzzy</w:t>
      </w:r>
      <w:r>
        <w:t xml:space="preserve"> pada </w:t>
      </w:r>
      <w:r>
        <w:rPr>
          <w:i/>
        </w:rPr>
        <w:t xml:space="preserve">solar tracker </w:t>
      </w:r>
      <w:r>
        <w:t>dan PID pada aktuator. Web ini juga</w:t>
      </w:r>
      <w:r w:rsidRPr="001D0E8D">
        <w:t xml:space="preserve"> sebagai media pengirim data dari tra</w:t>
      </w:r>
      <w:r>
        <w:t>cker</w:t>
      </w:r>
      <w:r w:rsidRPr="001D0E8D">
        <w:t xml:space="preserve"> ke aktuator</w:t>
      </w:r>
      <w:r>
        <w:t>. Pengiriman tersebut tanpa ada campur tangan pengguna sesuai dengan kosep IOT karena pengguna hanya bertugas memonitoring sistem.</w:t>
      </w:r>
      <w:r w:rsidRPr="001D0E8D">
        <w:t xml:space="preserve"> </w:t>
      </w:r>
      <w:r>
        <w:t xml:space="preserve">Akses web dapat dilakukan dengan masuk ke halaman </w:t>
      </w:r>
      <w:r w:rsidRPr="001D0E8D">
        <w:rPr>
          <w:i/>
        </w:rPr>
        <w:t>log</w:t>
      </w:r>
      <w:r>
        <w:rPr>
          <w:i/>
        </w:rPr>
        <w:t xml:space="preserve"> in </w:t>
      </w:r>
      <w:r>
        <w:t xml:space="preserve">untuk mengisi username dan password yang dimiliki. Web sistem ini memiliki dua jenis pengguna yaitu user dan admin. Perbedaan dari dua jenis pengguna ini </w:t>
      </w:r>
      <w:r>
        <w:lastRenderedPageBreak/>
        <w:t xml:space="preserve">terdapat pada akses fitur data user dan </w:t>
      </w:r>
      <w:r>
        <w:rPr>
          <w:i/>
        </w:rPr>
        <w:t xml:space="preserve">history log in </w:t>
      </w:r>
      <w:r>
        <w:t xml:space="preserve"> yang hanya dapat diakses oleh admin sistem.</w:t>
      </w:r>
    </w:p>
    <w:p w14:paraId="7733BEEE" w14:textId="2584F231" w:rsidR="007A027C" w:rsidRPr="002E1E6C" w:rsidRDefault="007A027C">
      <w:pPr>
        <w:pStyle w:val="Heading2"/>
        <w:ind w:left="426"/>
        <w:pPrChange w:id="8088" w:author="Windows User" w:date="2019-09-19T03:35:00Z">
          <w:pPr>
            <w:pStyle w:val="Heading2"/>
          </w:pPr>
        </w:pPrChange>
      </w:pPr>
      <w:bookmarkStart w:id="8089" w:name="_Toc23553703"/>
      <w:r w:rsidRPr="002E1E6C">
        <w:t>Saran</w:t>
      </w:r>
      <w:bookmarkEnd w:id="8089"/>
    </w:p>
    <w:p w14:paraId="4F9CE96C" w14:textId="0E4C9DA9" w:rsidR="005C28E6" w:rsidRPr="006A0BE8" w:rsidRDefault="005C28E6">
      <w:pPr>
        <w:spacing w:after="160" w:line="259" w:lineRule="auto"/>
        <w:jc w:val="left"/>
        <w:rPr>
          <w:rFonts w:cs="Times New Roman"/>
        </w:rPr>
      </w:pPr>
      <w:r w:rsidRPr="006A0BE8">
        <w:rPr>
          <w:rFonts w:cs="Times New Roman"/>
        </w:rPr>
        <w:br w:type="page"/>
      </w:r>
    </w:p>
    <w:p w14:paraId="3EC56D16" w14:textId="3793B70B" w:rsidR="003F3144" w:rsidRPr="006A0BE8" w:rsidRDefault="003F3144">
      <w:pPr>
        <w:spacing w:after="160" w:line="259" w:lineRule="auto"/>
        <w:jc w:val="left"/>
        <w:rPr>
          <w:rFonts w:eastAsia="Times New Roman" w:cs="Times New Roman"/>
          <w:b/>
          <w:szCs w:val="32"/>
          <w:lang w:val="en-ID" w:eastAsia="id-ID"/>
        </w:rPr>
      </w:pPr>
    </w:p>
    <w:p w14:paraId="69311105" w14:textId="219021DB" w:rsidR="004260FB" w:rsidRPr="006A0BE8" w:rsidRDefault="004260FB">
      <w:pPr>
        <w:spacing w:after="160" w:line="259" w:lineRule="auto"/>
        <w:jc w:val="left"/>
        <w:rPr>
          <w:rFonts w:eastAsia="Times New Roman" w:cs="Times New Roman"/>
          <w:b/>
          <w:szCs w:val="32"/>
          <w:lang w:val="en-ID" w:eastAsia="id-ID"/>
        </w:rPr>
      </w:pPr>
      <w:r w:rsidRPr="006A0BE8">
        <w:rPr>
          <w:rFonts w:eastAsia="Times New Roman" w:cs="Times New Roman"/>
          <w:b/>
          <w:szCs w:val="32"/>
          <w:lang w:val="en-ID" w:eastAsia="id-ID"/>
        </w:rPr>
        <w:br w:type="page"/>
      </w:r>
    </w:p>
    <w:p w14:paraId="797B8D01" w14:textId="77777777" w:rsidR="006C2FFE" w:rsidRPr="006A0BE8" w:rsidRDefault="006C2FFE">
      <w:pPr>
        <w:spacing w:after="160" w:line="259" w:lineRule="auto"/>
        <w:jc w:val="left"/>
        <w:rPr>
          <w:rFonts w:eastAsia="Times New Roman" w:cs="Times New Roman"/>
          <w:b/>
          <w:szCs w:val="32"/>
          <w:lang w:val="en-ID" w:eastAsia="id-ID"/>
        </w:rPr>
      </w:pPr>
    </w:p>
    <w:p w14:paraId="4957D28B" w14:textId="1CAE63A2" w:rsidR="003D7DAB" w:rsidRPr="006A0BE8" w:rsidRDefault="00C06B84" w:rsidP="005E1D23">
      <w:pPr>
        <w:pStyle w:val="Heading1"/>
        <w:numPr>
          <w:ilvl w:val="0"/>
          <w:numId w:val="0"/>
        </w:numPr>
        <w:ind w:left="360"/>
      </w:pPr>
      <w:bookmarkStart w:id="8090" w:name="_Toc23553704"/>
      <w:r w:rsidRPr="006A0BE8">
        <w:t>Daftar Pustaka</w:t>
      </w:r>
      <w:bookmarkEnd w:id="8090"/>
    </w:p>
    <w:p w14:paraId="745021CD" w14:textId="77777777" w:rsidR="00D66FBD" w:rsidRPr="006A0BE8" w:rsidRDefault="00D66FBD" w:rsidP="00D66FBD">
      <w:pPr>
        <w:rPr>
          <w:rFonts w:cs="Times New Roman"/>
        </w:rPr>
      </w:pPr>
    </w:p>
    <w:sdt>
      <w:sdtPr>
        <w:rPr>
          <w:rFonts w:cs="Times New Roman"/>
          <w:szCs w:val="24"/>
        </w:rPr>
        <w:id w:val="-429428467"/>
        <w:docPartObj>
          <w:docPartGallery w:val="Bibliographies"/>
          <w:docPartUnique/>
        </w:docPartObj>
      </w:sdtPr>
      <w:sdtContent>
        <w:sdt>
          <w:sdtPr>
            <w:rPr>
              <w:rFonts w:cs="Times New Roman"/>
              <w:szCs w:val="24"/>
            </w:rPr>
            <w:id w:val="111145805"/>
            <w:bibliography/>
          </w:sdtPr>
          <w:sdtContent>
            <w:p w14:paraId="3A116CAF" w14:textId="77777777" w:rsidR="002E1E6C" w:rsidRDefault="00614126" w:rsidP="002E1E6C">
              <w:pPr>
                <w:pStyle w:val="Bibliography"/>
                <w:ind w:left="720" w:hanging="720"/>
                <w:rPr>
                  <w:noProof/>
                  <w:szCs w:val="24"/>
                  <w:lang w:val="en-ID"/>
                </w:rPr>
              </w:pPr>
              <w:r w:rsidRPr="006A0BE8">
                <w:rPr>
                  <w:rFonts w:cs="Times New Roman"/>
                  <w:szCs w:val="24"/>
                </w:rPr>
                <w:fldChar w:fldCharType="begin"/>
              </w:r>
              <w:r w:rsidRPr="006A0BE8">
                <w:rPr>
                  <w:rFonts w:cs="Times New Roman"/>
                  <w:szCs w:val="24"/>
                </w:rPr>
                <w:instrText xml:space="preserve"> BIBLIOGRAPHY </w:instrText>
              </w:r>
              <w:r w:rsidRPr="006A0BE8">
                <w:rPr>
                  <w:rFonts w:cs="Times New Roman"/>
                  <w:szCs w:val="24"/>
                </w:rPr>
                <w:fldChar w:fldCharType="separate"/>
              </w:r>
              <w:r w:rsidR="002E1E6C">
                <w:rPr>
                  <w:noProof/>
                  <w:lang w:val="en-ID"/>
                </w:rPr>
                <w:t xml:space="preserve">Ahmad, K. (2011). Pembangkit Listrik tenaga Surya dan Penerapan Untuk Daerah Terpencil. </w:t>
              </w:r>
              <w:r w:rsidR="002E1E6C">
                <w:rPr>
                  <w:i/>
                  <w:iCs/>
                  <w:noProof/>
                  <w:lang w:val="en-ID"/>
                </w:rPr>
                <w:t>Pusat Pengkajian dan Penerapan Teknologi Konversi dan Konservasi Energi, BPP-Teknologi</w:t>
              </w:r>
              <w:r w:rsidR="002E1E6C">
                <w:rPr>
                  <w:noProof/>
                  <w:lang w:val="en-ID"/>
                </w:rPr>
                <w:t>, 2.</w:t>
              </w:r>
            </w:p>
            <w:p w14:paraId="49833C62" w14:textId="77777777" w:rsidR="002E1E6C" w:rsidRDefault="002E1E6C" w:rsidP="002E1E6C">
              <w:pPr>
                <w:pStyle w:val="Bibliography"/>
                <w:ind w:left="720" w:hanging="720"/>
                <w:rPr>
                  <w:noProof/>
                  <w:lang w:val="en-ID"/>
                </w:rPr>
              </w:pPr>
              <w:r>
                <w:rPr>
                  <w:noProof/>
                  <w:lang w:val="en-ID"/>
                </w:rPr>
                <w:t xml:space="preserve">Aisuwarya, R., &amp; Annafi, R. (2017). Pengendali Fuzzy Logic Controller untuk Pengendalian Kecepatan Roda Pada Mobile Robot Pada Variasi nilai SetPoint. </w:t>
              </w:r>
              <w:r>
                <w:rPr>
                  <w:i/>
                  <w:iCs/>
                  <w:noProof/>
                  <w:lang w:val="en-ID"/>
                </w:rPr>
                <w:t>Pengendali Fuzzy Logic Controller untuk Pengendalian Kecepatan Roda Pada Mobile Robot Pada Variasi nilai SetPoint</w:t>
              </w:r>
              <w:r>
                <w:rPr>
                  <w:noProof/>
                  <w:lang w:val="en-ID"/>
                </w:rPr>
                <w:t>, 1.</w:t>
              </w:r>
            </w:p>
            <w:p w14:paraId="4AB04807" w14:textId="77777777" w:rsidR="002E1E6C" w:rsidRDefault="002E1E6C" w:rsidP="002E1E6C">
              <w:pPr>
                <w:pStyle w:val="Bibliography"/>
                <w:ind w:left="720" w:hanging="720"/>
                <w:rPr>
                  <w:noProof/>
                  <w:lang w:val="en-ID"/>
                </w:rPr>
              </w:pPr>
              <w:r>
                <w:rPr>
                  <w:noProof/>
                  <w:lang w:val="en-ID"/>
                </w:rPr>
                <w:t xml:space="preserve">Anggara, Kumara, I. N., &amp; Giriantari, I. (2014). Studi Terhadap Unjuk kerja Pembangkit Listrik Tenaga Surya 1,9 KW dI UNIVERSITAS UDAYANA BUKIT JIMBARAN. </w:t>
              </w:r>
              <w:r>
                <w:rPr>
                  <w:i/>
                  <w:iCs/>
                  <w:noProof/>
                  <w:lang w:val="en-ID"/>
                </w:rPr>
                <w:t>ResearchGate</w:t>
              </w:r>
              <w:r>
                <w:rPr>
                  <w:noProof/>
                  <w:lang w:val="en-ID"/>
                </w:rPr>
                <w:t>, 2-3.</w:t>
              </w:r>
            </w:p>
            <w:p w14:paraId="67C818DF" w14:textId="77777777" w:rsidR="002E1E6C" w:rsidRDefault="002E1E6C" w:rsidP="002E1E6C">
              <w:pPr>
                <w:pStyle w:val="Bibliography"/>
                <w:ind w:left="720" w:hanging="720"/>
                <w:rPr>
                  <w:noProof/>
                  <w:lang w:val="en-ID"/>
                </w:rPr>
              </w:pPr>
              <w:r>
                <w:rPr>
                  <w:noProof/>
                  <w:lang w:val="en-ID"/>
                </w:rPr>
                <w:t xml:space="preserve">Febrianto, D. A. (2015). </w:t>
              </w:r>
              <w:r>
                <w:rPr>
                  <w:i/>
                  <w:iCs/>
                  <w:noProof/>
                  <w:lang w:val="en-ID"/>
                </w:rPr>
                <w:t>Perancangan dan Pembuatan Sistem Informasi Simpan Pinjam Pada Koperasi Pegawai Republik Indonesia (KP-RI) "DIAN PATIRANA" Berbasis Web.</w:t>
              </w:r>
              <w:r>
                <w:rPr>
                  <w:noProof/>
                  <w:lang w:val="en-ID"/>
                </w:rPr>
                <w:t xml:space="preserve"> Jember: Universitas Jember.</w:t>
              </w:r>
            </w:p>
            <w:p w14:paraId="026F052C" w14:textId="77777777" w:rsidR="002E1E6C" w:rsidRDefault="002E1E6C" w:rsidP="002E1E6C">
              <w:pPr>
                <w:pStyle w:val="Bibliography"/>
                <w:ind w:left="720" w:hanging="720"/>
                <w:rPr>
                  <w:noProof/>
                  <w:lang w:val="en-ID"/>
                </w:rPr>
              </w:pPr>
              <w:r>
                <w:rPr>
                  <w:noProof/>
                  <w:lang w:val="en-ID"/>
                </w:rPr>
                <w:t>Irkhos, &amp; Suprijadi. (n.d.). Simulasi Kontrol Temperatur Berbasis Fuzzy Logic untuk Tabung Sampel Minyak Bumi pada Metode Direct Subsurface Sampling.</w:t>
              </w:r>
            </w:p>
            <w:p w14:paraId="78261A82" w14:textId="77777777" w:rsidR="002E1E6C" w:rsidRDefault="002E1E6C" w:rsidP="002E1E6C">
              <w:pPr>
                <w:pStyle w:val="Bibliography"/>
                <w:ind w:left="720" w:hanging="720"/>
                <w:rPr>
                  <w:noProof/>
                  <w:lang w:val="en-ID"/>
                </w:rPr>
              </w:pPr>
              <w:r>
                <w:rPr>
                  <w:noProof/>
                  <w:lang w:val="en-ID"/>
                </w:rPr>
                <w:t xml:space="preserve">Madyanto, T. D. (2010). Pengontrolan Suhu Menggunakan Fuzzy PID Pada Model Sistem Hipertemia. </w:t>
              </w:r>
              <w:r>
                <w:rPr>
                  <w:i/>
                  <w:iCs/>
                  <w:noProof/>
                  <w:lang w:val="en-ID"/>
                </w:rPr>
                <w:t>ResearchGate</w:t>
              </w:r>
              <w:r>
                <w:rPr>
                  <w:noProof/>
                  <w:lang w:val="en-ID"/>
                </w:rPr>
                <w:t>, 2.</w:t>
              </w:r>
            </w:p>
            <w:p w14:paraId="68D3EFE7" w14:textId="77777777" w:rsidR="002E1E6C" w:rsidRDefault="002E1E6C" w:rsidP="002E1E6C">
              <w:pPr>
                <w:pStyle w:val="Bibliography"/>
                <w:ind w:left="720" w:hanging="720"/>
                <w:rPr>
                  <w:noProof/>
                  <w:lang w:val="en-ID"/>
                </w:rPr>
              </w:pPr>
              <w:r>
                <w:rPr>
                  <w:noProof/>
                  <w:lang w:val="en-ID"/>
                </w:rPr>
                <w:t xml:space="preserve">Mustafa, F. M., &amp; Ahmed, S. A. (2017). Design and Implementation of Dual-Axis Solar Tracking System. </w:t>
              </w:r>
              <w:r>
                <w:rPr>
                  <w:i/>
                  <w:iCs/>
                  <w:noProof/>
                  <w:lang w:val="en-ID"/>
                </w:rPr>
                <w:t>IARJSET</w:t>
              </w:r>
              <w:r>
                <w:rPr>
                  <w:noProof/>
                  <w:lang w:val="en-ID"/>
                </w:rPr>
                <w:t>, 2.</w:t>
              </w:r>
            </w:p>
            <w:p w14:paraId="25A75972" w14:textId="77777777" w:rsidR="002E1E6C" w:rsidRDefault="002E1E6C" w:rsidP="002E1E6C">
              <w:pPr>
                <w:pStyle w:val="Bibliography"/>
                <w:ind w:left="720" w:hanging="720"/>
                <w:rPr>
                  <w:noProof/>
                  <w:lang w:val="en-ID"/>
                </w:rPr>
              </w:pPr>
              <w:r>
                <w:rPr>
                  <w:noProof/>
                  <w:lang w:val="en-ID"/>
                </w:rPr>
                <w:t xml:space="preserve">Pahlevi, E. L., &amp; Yana, S. (2016). Pengaturan Pitch Angle Turbin Angin Berbasis Kendali Logika Fuzzy (Aplikasi Pada Data Angin Daerah Medan Tuntungan dan sekitarnya. </w:t>
              </w:r>
              <w:r>
                <w:rPr>
                  <w:i/>
                  <w:iCs/>
                  <w:noProof/>
                  <w:lang w:val="en-ID"/>
                </w:rPr>
                <w:t>Singuda Ensikom</w:t>
              </w:r>
              <w:r>
                <w:rPr>
                  <w:noProof/>
                  <w:lang w:val="en-ID"/>
                </w:rPr>
                <w:t>, 1.</w:t>
              </w:r>
            </w:p>
            <w:p w14:paraId="201F2CCE" w14:textId="77777777" w:rsidR="002E1E6C" w:rsidRDefault="002E1E6C" w:rsidP="002E1E6C">
              <w:pPr>
                <w:pStyle w:val="Bibliography"/>
                <w:ind w:left="720" w:hanging="720"/>
                <w:rPr>
                  <w:noProof/>
                  <w:lang w:val="en-ID"/>
                </w:rPr>
              </w:pPr>
              <w:r>
                <w:rPr>
                  <w:noProof/>
                  <w:lang w:val="en-ID"/>
                </w:rPr>
                <w:t xml:space="preserve">Pangestuningtyas. (2013). Analisis Pengaruh Sudut Kemiringan Panel Surya Terhadap Radiasi Matahari Yang Diterima oleh Panel Surya Tipe Array Tetap. </w:t>
              </w:r>
              <w:r>
                <w:rPr>
                  <w:i/>
                  <w:iCs/>
                  <w:noProof/>
                  <w:lang w:val="en-ID"/>
                </w:rPr>
                <w:t>Transient</w:t>
              </w:r>
              <w:r>
                <w:rPr>
                  <w:noProof/>
                  <w:lang w:val="en-ID"/>
                </w:rPr>
                <w:t>, 3.</w:t>
              </w:r>
            </w:p>
            <w:p w14:paraId="67068BC3" w14:textId="77777777" w:rsidR="002E1E6C" w:rsidRDefault="002E1E6C" w:rsidP="002E1E6C">
              <w:pPr>
                <w:pStyle w:val="Bibliography"/>
                <w:ind w:left="720" w:hanging="720"/>
                <w:rPr>
                  <w:noProof/>
                  <w:lang w:val="en-ID"/>
                </w:rPr>
              </w:pPr>
              <w:r>
                <w:rPr>
                  <w:noProof/>
                  <w:lang w:val="en-ID"/>
                </w:rPr>
                <w:lastRenderedPageBreak/>
                <w:t xml:space="preserve">Prahara, T. (2018). Sistem Kontrol Cerdas Pelacak Sumber Cahaya Menggunakan Kontrol Proportional Integral Derivative (PID). </w:t>
              </w:r>
              <w:r>
                <w:rPr>
                  <w:i/>
                  <w:iCs/>
                  <w:noProof/>
                  <w:lang w:val="en-ID"/>
                </w:rPr>
                <w:t>Journal of Information Education</w:t>
              </w:r>
              <w:r>
                <w:rPr>
                  <w:noProof/>
                  <w:lang w:val="en-ID"/>
                </w:rPr>
                <w:t>, 1.</w:t>
              </w:r>
            </w:p>
            <w:p w14:paraId="012CA923" w14:textId="77777777" w:rsidR="002E1E6C" w:rsidRDefault="002E1E6C" w:rsidP="002E1E6C">
              <w:pPr>
                <w:pStyle w:val="Bibliography"/>
                <w:ind w:left="720" w:hanging="720"/>
                <w:rPr>
                  <w:noProof/>
                  <w:lang w:val="en-ID"/>
                </w:rPr>
              </w:pPr>
              <w:r>
                <w:rPr>
                  <w:noProof/>
                  <w:lang w:val="en-ID"/>
                </w:rPr>
                <w:t xml:space="preserve">Rahardjo, I., &amp; Fitriana, I. (2014). Analisis Potensi Pembangkit Listrik Tenaga Surya di Indonesia . </w:t>
              </w:r>
              <w:r>
                <w:rPr>
                  <w:i/>
                  <w:iCs/>
                  <w:noProof/>
                  <w:lang w:val="en-ID"/>
                </w:rPr>
                <w:t xml:space="preserve">Analisis Potensi Pembangkit Listrik Tenaga Surya di Indonesia </w:t>
              </w:r>
              <w:r>
                <w:rPr>
                  <w:noProof/>
                  <w:lang w:val="en-ID"/>
                </w:rPr>
                <w:t>, 4.</w:t>
              </w:r>
            </w:p>
            <w:p w14:paraId="29614968" w14:textId="77777777" w:rsidR="002E1E6C" w:rsidRDefault="002E1E6C" w:rsidP="002E1E6C">
              <w:pPr>
                <w:pStyle w:val="Bibliography"/>
                <w:ind w:left="720" w:hanging="720"/>
                <w:rPr>
                  <w:noProof/>
                  <w:lang w:val="en-ID"/>
                </w:rPr>
              </w:pPr>
              <w:r>
                <w:rPr>
                  <w:noProof/>
                  <w:lang w:val="en-ID"/>
                </w:rPr>
                <w:t xml:space="preserve">Saputra, M. A. (2014). Inovasi Peningkatan Efisiensi Panel Surya Berbasis Fresnel Solar Concentrator dan Solar Tracker. </w:t>
              </w:r>
              <w:r>
                <w:rPr>
                  <w:i/>
                  <w:iCs/>
                  <w:noProof/>
                  <w:lang w:val="en-ID"/>
                </w:rPr>
                <w:t>Journal Electro</w:t>
              </w:r>
              <w:r>
                <w:rPr>
                  <w:noProof/>
                  <w:lang w:val="en-ID"/>
                </w:rPr>
                <w:t>, 2.</w:t>
              </w:r>
            </w:p>
            <w:p w14:paraId="1449DC46" w14:textId="77777777" w:rsidR="002E1E6C" w:rsidRDefault="002E1E6C" w:rsidP="002E1E6C">
              <w:pPr>
                <w:pStyle w:val="Bibliography"/>
                <w:ind w:left="720" w:hanging="720"/>
                <w:rPr>
                  <w:noProof/>
                  <w:lang w:val="en-ID"/>
                </w:rPr>
              </w:pPr>
              <w:r>
                <w:rPr>
                  <w:noProof/>
                  <w:lang w:val="en-ID"/>
                </w:rPr>
                <w:t xml:space="preserve">Sulaiman, O. K. (2017). Sistem Internet Of Things (IoT) Berbasis Cload Computing Dalam Campus Area Network. </w:t>
              </w:r>
              <w:r>
                <w:rPr>
                  <w:i/>
                  <w:iCs/>
                  <w:noProof/>
                  <w:lang w:val="en-ID"/>
                </w:rPr>
                <w:t>Information System</w:t>
              </w:r>
              <w:r>
                <w:rPr>
                  <w:noProof/>
                  <w:lang w:val="en-ID"/>
                </w:rPr>
                <w:t>, 2.</w:t>
              </w:r>
            </w:p>
            <w:p w14:paraId="70941EF7" w14:textId="77777777" w:rsidR="002E1E6C" w:rsidRDefault="002E1E6C" w:rsidP="002E1E6C">
              <w:pPr>
                <w:pStyle w:val="Bibliography"/>
                <w:ind w:left="720" w:hanging="720"/>
                <w:rPr>
                  <w:noProof/>
                  <w:lang w:val="en-ID"/>
                </w:rPr>
              </w:pPr>
              <w:r>
                <w:rPr>
                  <w:noProof/>
                  <w:lang w:val="en-ID"/>
                </w:rPr>
                <w:t xml:space="preserve">Suoth, V. A., Mosey, H. I., &amp; Telleng, R. C. (2018). </w:t>
              </w:r>
              <w:r>
                <w:rPr>
                  <w:i/>
                  <w:iCs/>
                  <w:noProof/>
                  <w:lang w:val="en-ID"/>
                </w:rPr>
                <w:t>Rancang bangun alat pendeteksi intensitas cahaya berbasis Sensor Light Dependent Resistance (LDR).</w:t>
              </w:r>
              <w:r>
                <w:rPr>
                  <w:noProof/>
                  <w:lang w:val="en-ID"/>
                </w:rPr>
                <w:t xml:space="preserve"> Manado: Universitas Sam Ratulangi.</w:t>
              </w:r>
            </w:p>
            <w:p w14:paraId="7D74CE65" w14:textId="77777777" w:rsidR="002E1E6C" w:rsidRDefault="002E1E6C" w:rsidP="002E1E6C">
              <w:pPr>
                <w:pStyle w:val="Bibliography"/>
                <w:ind w:left="720" w:hanging="720"/>
                <w:rPr>
                  <w:noProof/>
                </w:rPr>
              </w:pPr>
              <w:r>
                <w:rPr>
                  <w:noProof/>
                </w:rPr>
                <w:t xml:space="preserve">Wahab, F., Sumardiono, A., &amp; Tahtawi, A. A. (2017). Desain dan Purwarupa Fuzzy Logic Controluntuk Pengendalian Suhu Ruangan. </w:t>
              </w:r>
              <w:r>
                <w:rPr>
                  <w:i/>
                  <w:iCs/>
                  <w:noProof/>
                </w:rPr>
                <w:t>Jurnal Teknologi Rekayasa</w:t>
              </w:r>
              <w:r>
                <w:rPr>
                  <w:noProof/>
                </w:rPr>
                <w:t>, 1-8.</w:t>
              </w:r>
            </w:p>
            <w:p w14:paraId="051EE711" w14:textId="77777777" w:rsidR="002E1E6C" w:rsidRDefault="002E1E6C" w:rsidP="002E1E6C">
              <w:pPr>
                <w:pStyle w:val="Bibliography"/>
                <w:ind w:left="720" w:hanging="720"/>
                <w:rPr>
                  <w:noProof/>
                  <w:lang w:val="en-ID"/>
                </w:rPr>
              </w:pPr>
              <w:r>
                <w:rPr>
                  <w:noProof/>
                  <w:lang w:val="en-ID"/>
                </w:rPr>
                <w:t xml:space="preserve">ZA, N., &amp; Maulinda, L. (2015). Perbandingan Kontrol Fuzzy dan PID pada Pemanas Fuel Gas. </w:t>
              </w:r>
              <w:r>
                <w:rPr>
                  <w:i/>
                  <w:iCs/>
                  <w:noProof/>
                  <w:lang w:val="en-ID"/>
                </w:rPr>
                <w:t>Jurnal Teknologi Kimia Unimal</w:t>
              </w:r>
              <w:r>
                <w:rPr>
                  <w:noProof/>
                  <w:lang w:val="en-ID"/>
                </w:rPr>
                <w:t>, 1-18.</w:t>
              </w:r>
            </w:p>
            <w:p w14:paraId="3289D189" w14:textId="77777777" w:rsidR="007901C5" w:rsidRPr="006A0BE8" w:rsidRDefault="00614126" w:rsidP="002E1E6C">
              <w:pPr>
                <w:spacing w:line="240" w:lineRule="auto"/>
                <w:rPr>
                  <w:rFonts w:cs="Times New Roman"/>
                  <w:szCs w:val="24"/>
                </w:rPr>
              </w:pPr>
              <w:r w:rsidRPr="006A0BE8">
                <w:rPr>
                  <w:rFonts w:cs="Times New Roman"/>
                  <w:b/>
                  <w:bCs/>
                  <w:noProof/>
                  <w:szCs w:val="24"/>
                </w:rPr>
                <w:fldChar w:fldCharType="end"/>
              </w:r>
            </w:p>
          </w:sdtContent>
        </w:sdt>
      </w:sdtContent>
    </w:sdt>
    <w:p w14:paraId="39A90C7C" w14:textId="77777777" w:rsidR="0018198B" w:rsidRDefault="0018198B">
      <w:pPr>
        <w:spacing w:after="160" w:line="259" w:lineRule="auto"/>
        <w:jc w:val="left"/>
        <w:rPr>
          <w:highlight w:val="lightGray"/>
        </w:rPr>
      </w:pPr>
      <w:r>
        <w:rPr>
          <w:highlight w:val="lightGray"/>
        </w:rPr>
        <w:br w:type="page"/>
      </w:r>
    </w:p>
    <w:p w14:paraId="1D9B5F9D" w14:textId="05CF4565" w:rsidR="0018198B" w:rsidRDefault="0018198B" w:rsidP="0018198B">
      <w:pPr>
        <w:pStyle w:val="Heading1"/>
        <w:numPr>
          <w:ilvl w:val="0"/>
          <w:numId w:val="0"/>
        </w:numPr>
        <w:ind w:left="360"/>
      </w:pPr>
      <w:bookmarkStart w:id="8091" w:name="_Toc23553705"/>
      <w:r>
        <w:lastRenderedPageBreak/>
        <w:t>LAMPIRAN</w:t>
      </w:r>
      <w:bookmarkEnd w:id="8091"/>
    </w:p>
    <w:p w14:paraId="57BFCDAE" w14:textId="3D8F1403" w:rsidR="009241A1" w:rsidRDefault="0042271D" w:rsidP="00813475">
      <w:pPr>
        <w:pStyle w:val="Heading1"/>
        <w:numPr>
          <w:ilvl w:val="0"/>
          <w:numId w:val="56"/>
        </w:numPr>
        <w:ind w:left="426"/>
        <w:jc w:val="both"/>
      </w:pPr>
      <w:bookmarkStart w:id="8092" w:name="_Toc23553706"/>
      <w:r>
        <w:t>Skenario</w:t>
      </w:r>
      <w:bookmarkEnd w:id="8092"/>
    </w:p>
    <w:p w14:paraId="703BCF1A" w14:textId="65578DFA" w:rsidR="009241A1" w:rsidRPr="009241A1" w:rsidRDefault="009241A1" w:rsidP="009241A1">
      <w:pPr>
        <w:pStyle w:val="Caption"/>
        <w:keepNext/>
        <w:jc w:val="center"/>
        <w:rPr>
          <w:color w:val="auto"/>
          <w:sz w:val="22"/>
        </w:rPr>
      </w:pPr>
      <w:bookmarkStart w:id="8093" w:name="_Toc23552223"/>
      <w:r w:rsidRPr="009241A1">
        <w:rPr>
          <w:i w:val="0"/>
          <w:color w:val="auto"/>
          <w:sz w:val="22"/>
        </w:rPr>
        <w:t xml:space="preserve">Tabel </w:t>
      </w:r>
      <w:r w:rsidR="00813475">
        <w:rPr>
          <w:i w:val="0"/>
          <w:color w:val="auto"/>
          <w:sz w:val="22"/>
        </w:rPr>
        <w:fldChar w:fldCharType="begin"/>
      </w:r>
      <w:r w:rsidR="00813475">
        <w:rPr>
          <w:i w:val="0"/>
          <w:color w:val="auto"/>
          <w:sz w:val="22"/>
        </w:rPr>
        <w:instrText xml:space="preserve"> STYLEREF 1 \s </w:instrText>
      </w:r>
      <w:r w:rsidR="00813475">
        <w:rPr>
          <w:i w:val="0"/>
          <w:color w:val="auto"/>
          <w:sz w:val="22"/>
        </w:rPr>
        <w:fldChar w:fldCharType="separate"/>
      </w:r>
      <w:r w:rsidR="00813475">
        <w:rPr>
          <w:i w:val="0"/>
          <w:noProof/>
          <w:color w:val="auto"/>
          <w:sz w:val="22"/>
        </w:rPr>
        <w:t>A</w:t>
      </w:r>
      <w:r w:rsidR="00813475">
        <w:rPr>
          <w:i w:val="0"/>
          <w:color w:val="auto"/>
          <w:sz w:val="22"/>
        </w:rPr>
        <w:fldChar w:fldCharType="end"/>
      </w:r>
      <w:r w:rsidR="00813475">
        <w:rPr>
          <w:i w:val="0"/>
          <w:color w:val="auto"/>
          <w:sz w:val="22"/>
        </w:rPr>
        <w:t>.</w:t>
      </w:r>
      <w:r w:rsidR="00813475">
        <w:rPr>
          <w:i w:val="0"/>
          <w:color w:val="auto"/>
          <w:sz w:val="22"/>
        </w:rPr>
        <w:fldChar w:fldCharType="begin"/>
      </w:r>
      <w:r w:rsidR="00813475">
        <w:rPr>
          <w:i w:val="0"/>
          <w:color w:val="auto"/>
          <w:sz w:val="22"/>
        </w:rPr>
        <w:instrText xml:space="preserve"> SEQ Tabel \* ARABIC \s 1 </w:instrText>
      </w:r>
      <w:r w:rsidR="00813475">
        <w:rPr>
          <w:i w:val="0"/>
          <w:color w:val="auto"/>
          <w:sz w:val="22"/>
        </w:rPr>
        <w:fldChar w:fldCharType="separate"/>
      </w:r>
      <w:r w:rsidR="00813475">
        <w:rPr>
          <w:i w:val="0"/>
          <w:noProof/>
          <w:color w:val="auto"/>
          <w:sz w:val="22"/>
        </w:rPr>
        <w:t>1</w:t>
      </w:r>
      <w:r w:rsidR="00813475">
        <w:rPr>
          <w:i w:val="0"/>
          <w:color w:val="auto"/>
          <w:sz w:val="22"/>
        </w:rPr>
        <w:fldChar w:fldCharType="end"/>
      </w:r>
      <w:r w:rsidRPr="009241A1">
        <w:rPr>
          <w:i w:val="0"/>
          <w:color w:val="auto"/>
          <w:sz w:val="22"/>
        </w:rPr>
        <w:t xml:space="preserve"> Skenario</w:t>
      </w:r>
      <w:r w:rsidRPr="009241A1">
        <w:rPr>
          <w:color w:val="auto"/>
          <w:sz w:val="22"/>
        </w:rPr>
        <w:t xml:space="preserve"> Log In</w:t>
      </w:r>
      <w:bookmarkEnd w:id="8093"/>
    </w:p>
    <w:tbl>
      <w:tblPr>
        <w:tblStyle w:val="TableGrid"/>
        <w:tblW w:w="7933" w:type="dxa"/>
        <w:tblLook w:val="04A0" w:firstRow="1" w:lastRow="0" w:firstColumn="1" w:lastColumn="0" w:noHBand="0" w:noVBand="1"/>
      </w:tblPr>
      <w:tblGrid>
        <w:gridCol w:w="4531"/>
        <w:gridCol w:w="73"/>
        <w:gridCol w:w="3329"/>
      </w:tblGrid>
      <w:tr w:rsidR="0018198B" w:rsidRPr="006A0BE8" w14:paraId="06DDC0A7" w14:textId="77777777" w:rsidTr="00755C33">
        <w:trPr>
          <w:ins w:id="8094" w:author="Windows User" w:date="2019-09-19T01:09:00Z"/>
        </w:trPr>
        <w:tc>
          <w:tcPr>
            <w:tcW w:w="4531" w:type="dxa"/>
          </w:tcPr>
          <w:p w14:paraId="00BDE451" w14:textId="77777777" w:rsidR="0018198B" w:rsidRPr="007755A2" w:rsidRDefault="0018198B" w:rsidP="0018198B">
            <w:pPr>
              <w:spacing w:after="0" w:line="240" w:lineRule="auto"/>
              <w:rPr>
                <w:ins w:id="8095" w:author="Windows User" w:date="2019-09-19T01:09:00Z"/>
                <w:rFonts w:cs="Times New Roman"/>
                <w:lang w:val="en-ID"/>
                <w:rPrChange w:id="8096" w:author="Windows User" w:date="2019-09-19T01:53:00Z">
                  <w:rPr>
                    <w:ins w:id="8097" w:author="Windows User" w:date="2019-09-19T01:09:00Z"/>
                    <w:rFonts w:cs="Times New Roman"/>
                    <w:sz w:val="22"/>
                    <w:lang w:val="en-ID"/>
                  </w:rPr>
                </w:rPrChange>
              </w:rPr>
            </w:pPr>
            <w:ins w:id="8098" w:author="Windows User" w:date="2019-09-19T01:09:00Z">
              <w:r w:rsidRPr="007755A2">
                <w:rPr>
                  <w:rFonts w:cs="Times New Roman"/>
                  <w:b/>
                  <w:rPrChange w:id="8099" w:author="Windows User" w:date="2019-09-19T01:53:00Z">
                    <w:rPr>
                      <w:rFonts w:cs="Times New Roman"/>
                      <w:b/>
                      <w:sz w:val="22"/>
                    </w:rPr>
                  </w:rPrChange>
                </w:rPr>
                <w:t>Nama Usecase</w:t>
              </w:r>
            </w:ins>
          </w:p>
        </w:tc>
        <w:tc>
          <w:tcPr>
            <w:tcW w:w="3402" w:type="dxa"/>
            <w:gridSpan w:val="2"/>
          </w:tcPr>
          <w:p w14:paraId="0FECB4B8" w14:textId="77777777" w:rsidR="0018198B" w:rsidRPr="007755A2" w:rsidRDefault="0018198B" w:rsidP="0018198B">
            <w:pPr>
              <w:spacing w:after="0" w:line="240" w:lineRule="auto"/>
              <w:rPr>
                <w:ins w:id="8100" w:author="Windows User" w:date="2019-09-19T01:09:00Z"/>
                <w:rFonts w:cs="Times New Roman"/>
                <w:lang w:val="en-ID"/>
                <w:rPrChange w:id="8101" w:author="Windows User" w:date="2019-09-19T01:53:00Z">
                  <w:rPr>
                    <w:ins w:id="8102" w:author="Windows User" w:date="2019-09-19T01:09:00Z"/>
                    <w:rFonts w:cs="Times New Roman"/>
                    <w:sz w:val="22"/>
                    <w:lang w:val="en-ID"/>
                  </w:rPr>
                </w:rPrChange>
              </w:rPr>
            </w:pPr>
            <w:ins w:id="8103" w:author="Windows User" w:date="2019-09-19T01:09:00Z">
              <w:r w:rsidRPr="007755A2">
                <w:rPr>
                  <w:rFonts w:cs="Times New Roman"/>
                  <w:rPrChange w:id="8104" w:author="Windows User" w:date="2019-09-19T01:53:00Z">
                    <w:rPr>
                      <w:rFonts w:cs="Times New Roman"/>
                      <w:sz w:val="22"/>
                    </w:rPr>
                  </w:rPrChange>
                </w:rPr>
                <w:t>Log In</w:t>
              </w:r>
            </w:ins>
          </w:p>
        </w:tc>
      </w:tr>
      <w:tr w:rsidR="0018198B" w:rsidRPr="006A0BE8" w14:paraId="553579D8" w14:textId="77777777" w:rsidTr="00755C33">
        <w:trPr>
          <w:ins w:id="8105" w:author="Windows User" w:date="2019-09-19T01:09:00Z"/>
        </w:trPr>
        <w:tc>
          <w:tcPr>
            <w:tcW w:w="4531" w:type="dxa"/>
          </w:tcPr>
          <w:p w14:paraId="0434826D" w14:textId="77777777" w:rsidR="0018198B" w:rsidRPr="007755A2" w:rsidRDefault="0018198B" w:rsidP="0018198B">
            <w:pPr>
              <w:spacing w:after="0" w:line="240" w:lineRule="auto"/>
              <w:rPr>
                <w:ins w:id="8106" w:author="Windows User" w:date="2019-09-19T01:09:00Z"/>
                <w:rFonts w:cs="Times New Roman"/>
                <w:lang w:val="en-ID"/>
                <w:rPrChange w:id="8107" w:author="Windows User" w:date="2019-09-19T01:53:00Z">
                  <w:rPr>
                    <w:ins w:id="8108" w:author="Windows User" w:date="2019-09-19T01:09:00Z"/>
                    <w:rFonts w:cs="Times New Roman"/>
                    <w:sz w:val="22"/>
                    <w:lang w:val="en-ID"/>
                  </w:rPr>
                </w:rPrChange>
              </w:rPr>
            </w:pPr>
            <w:ins w:id="8109" w:author="Windows User" w:date="2019-09-19T01:09:00Z">
              <w:r w:rsidRPr="007755A2">
                <w:rPr>
                  <w:rFonts w:cs="Times New Roman"/>
                  <w:b/>
                  <w:rPrChange w:id="8110" w:author="Windows User" w:date="2019-09-19T01:53:00Z">
                    <w:rPr>
                      <w:rFonts w:cs="Times New Roman"/>
                      <w:b/>
                      <w:sz w:val="22"/>
                    </w:rPr>
                  </w:rPrChange>
                </w:rPr>
                <w:t>Aktor</w:t>
              </w:r>
            </w:ins>
          </w:p>
        </w:tc>
        <w:tc>
          <w:tcPr>
            <w:tcW w:w="3402" w:type="dxa"/>
            <w:gridSpan w:val="2"/>
          </w:tcPr>
          <w:p w14:paraId="6D7C50D2" w14:textId="77777777" w:rsidR="0018198B" w:rsidRPr="007755A2" w:rsidRDefault="0018198B" w:rsidP="0018198B">
            <w:pPr>
              <w:spacing w:after="0" w:line="240" w:lineRule="auto"/>
              <w:rPr>
                <w:ins w:id="8111" w:author="Windows User" w:date="2019-09-19T01:09:00Z"/>
                <w:rFonts w:cs="Times New Roman"/>
                <w:lang w:val="en-ID"/>
                <w:rPrChange w:id="8112" w:author="Windows User" w:date="2019-09-19T01:53:00Z">
                  <w:rPr>
                    <w:ins w:id="8113" w:author="Windows User" w:date="2019-09-19T01:09:00Z"/>
                    <w:rFonts w:cs="Times New Roman"/>
                    <w:sz w:val="22"/>
                    <w:lang w:val="en-ID"/>
                  </w:rPr>
                </w:rPrChange>
              </w:rPr>
            </w:pPr>
            <w:ins w:id="8114" w:author="Windows User" w:date="2019-09-19T01:09:00Z">
              <w:r w:rsidRPr="007755A2">
                <w:rPr>
                  <w:rFonts w:cs="Times New Roman"/>
                  <w:rPrChange w:id="8115" w:author="Windows User" w:date="2019-09-19T01:53:00Z">
                    <w:rPr>
                      <w:rFonts w:cs="Times New Roman"/>
                      <w:sz w:val="22"/>
                    </w:rPr>
                  </w:rPrChange>
                </w:rPr>
                <w:t>Seluruh aktor</w:t>
              </w:r>
            </w:ins>
          </w:p>
        </w:tc>
      </w:tr>
      <w:tr w:rsidR="0018198B" w:rsidRPr="006A0BE8" w14:paraId="2D114B5E" w14:textId="77777777" w:rsidTr="00755C33">
        <w:trPr>
          <w:ins w:id="8116" w:author="Windows User" w:date="2019-09-19T01:09:00Z"/>
        </w:trPr>
        <w:tc>
          <w:tcPr>
            <w:tcW w:w="4531" w:type="dxa"/>
          </w:tcPr>
          <w:p w14:paraId="7F9024C3" w14:textId="77777777" w:rsidR="0018198B" w:rsidRPr="007755A2" w:rsidRDefault="0018198B" w:rsidP="0018198B">
            <w:pPr>
              <w:spacing w:after="0" w:line="240" w:lineRule="auto"/>
              <w:rPr>
                <w:ins w:id="8117" w:author="Windows User" w:date="2019-09-19T01:09:00Z"/>
                <w:rFonts w:cs="Times New Roman"/>
                <w:lang w:val="en-ID"/>
                <w:rPrChange w:id="8118" w:author="Windows User" w:date="2019-09-19T01:53:00Z">
                  <w:rPr>
                    <w:ins w:id="8119" w:author="Windows User" w:date="2019-09-19T01:09:00Z"/>
                    <w:rFonts w:cs="Times New Roman"/>
                    <w:sz w:val="22"/>
                    <w:lang w:val="en-ID"/>
                  </w:rPr>
                </w:rPrChange>
              </w:rPr>
            </w:pPr>
            <w:ins w:id="8120" w:author="Windows User" w:date="2019-09-19T01:09:00Z">
              <w:r w:rsidRPr="007755A2">
                <w:rPr>
                  <w:rFonts w:cs="Times New Roman"/>
                  <w:b/>
                  <w:rPrChange w:id="8121" w:author="Windows User" w:date="2019-09-19T01:53:00Z">
                    <w:rPr>
                      <w:rFonts w:cs="Times New Roman"/>
                      <w:b/>
                      <w:sz w:val="22"/>
                    </w:rPr>
                  </w:rPrChange>
                </w:rPr>
                <w:t>Deskripsi Singkat</w:t>
              </w:r>
            </w:ins>
          </w:p>
        </w:tc>
        <w:tc>
          <w:tcPr>
            <w:tcW w:w="3402" w:type="dxa"/>
            <w:gridSpan w:val="2"/>
          </w:tcPr>
          <w:p w14:paraId="57DF501D" w14:textId="77777777" w:rsidR="0018198B" w:rsidRPr="007755A2" w:rsidRDefault="0018198B" w:rsidP="0018198B">
            <w:pPr>
              <w:spacing w:after="0" w:line="240" w:lineRule="auto"/>
              <w:rPr>
                <w:ins w:id="8122" w:author="Windows User" w:date="2019-09-19T01:09:00Z"/>
                <w:rFonts w:cs="Times New Roman"/>
                <w:lang w:val="en-ID"/>
                <w:rPrChange w:id="8123" w:author="Windows User" w:date="2019-09-19T01:53:00Z">
                  <w:rPr>
                    <w:ins w:id="8124" w:author="Windows User" w:date="2019-09-19T01:09:00Z"/>
                    <w:rFonts w:cs="Times New Roman"/>
                    <w:sz w:val="22"/>
                    <w:lang w:val="en-ID"/>
                  </w:rPr>
                </w:rPrChange>
              </w:rPr>
            </w:pPr>
            <w:ins w:id="8125" w:author="Windows User" w:date="2019-09-19T01:09:00Z">
              <w:r w:rsidRPr="007755A2">
                <w:rPr>
                  <w:rFonts w:cs="Times New Roman"/>
                  <w:rPrChange w:id="8126" w:author="Windows User" w:date="2019-09-19T01:53:00Z">
                    <w:rPr>
                      <w:rFonts w:cs="Times New Roman"/>
                      <w:sz w:val="22"/>
                    </w:rPr>
                  </w:rPrChange>
                </w:rPr>
                <w:t>Aktor memasukkan username dan password</w:t>
              </w:r>
            </w:ins>
          </w:p>
        </w:tc>
      </w:tr>
      <w:tr w:rsidR="0018198B" w:rsidRPr="006A0BE8" w14:paraId="74441FCE" w14:textId="77777777" w:rsidTr="00755C33">
        <w:trPr>
          <w:ins w:id="8127" w:author="Windows User" w:date="2019-09-19T01:09:00Z"/>
        </w:trPr>
        <w:tc>
          <w:tcPr>
            <w:tcW w:w="4531" w:type="dxa"/>
          </w:tcPr>
          <w:p w14:paraId="0B851F08" w14:textId="77777777" w:rsidR="0018198B" w:rsidRPr="007755A2" w:rsidRDefault="0018198B" w:rsidP="0018198B">
            <w:pPr>
              <w:spacing w:after="0" w:line="240" w:lineRule="auto"/>
              <w:rPr>
                <w:ins w:id="8128" w:author="Windows User" w:date="2019-09-19T01:09:00Z"/>
                <w:rFonts w:cs="Times New Roman"/>
                <w:lang w:val="en-ID"/>
                <w:rPrChange w:id="8129" w:author="Windows User" w:date="2019-09-19T01:53:00Z">
                  <w:rPr>
                    <w:ins w:id="8130" w:author="Windows User" w:date="2019-09-19T01:09:00Z"/>
                    <w:rFonts w:cs="Times New Roman"/>
                    <w:sz w:val="22"/>
                    <w:lang w:val="en-ID"/>
                  </w:rPr>
                </w:rPrChange>
              </w:rPr>
            </w:pPr>
            <w:ins w:id="8131" w:author="Windows User" w:date="2019-09-19T01:09:00Z">
              <w:r w:rsidRPr="007755A2">
                <w:rPr>
                  <w:rFonts w:cs="Times New Roman"/>
                  <w:b/>
                  <w:rPrChange w:id="8132" w:author="Windows User" w:date="2019-09-19T01:53:00Z">
                    <w:rPr>
                      <w:rFonts w:cs="Times New Roman"/>
                      <w:b/>
                      <w:sz w:val="22"/>
                    </w:rPr>
                  </w:rPrChange>
                </w:rPr>
                <w:t>Prekondisi</w:t>
              </w:r>
            </w:ins>
          </w:p>
        </w:tc>
        <w:tc>
          <w:tcPr>
            <w:tcW w:w="3402" w:type="dxa"/>
            <w:gridSpan w:val="2"/>
          </w:tcPr>
          <w:p w14:paraId="0D042D22" w14:textId="77777777" w:rsidR="0018198B" w:rsidRPr="007755A2" w:rsidRDefault="0018198B" w:rsidP="0018198B">
            <w:pPr>
              <w:spacing w:after="0" w:line="240" w:lineRule="auto"/>
              <w:rPr>
                <w:ins w:id="8133" w:author="Windows User" w:date="2019-09-19T01:09:00Z"/>
                <w:rFonts w:cs="Times New Roman"/>
                <w:lang w:val="en-ID"/>
                <w:rPrChange w:id="8134" w:author="Windows User" w:date="2019-09-19T01:53:00Z">
                  <w:rPr>
                    <w:ins w:id="8135" w:author="Windows User" w:date="2019-09-19T01:09:00Z"/>
                    <w:rFonts w:cs="Times New Roman"/>
                    <w:sz w:val="22"/>
                    <w:lang w:val="en-ID"/>
                  </w:rPr>
                </w:rPrChange>
              </w:rPr>
            </w:pPr>
            <w:ins w:id="8136" w:author="Windows User" w:date="2019-09-19T01:09:00Z">
              <w:r w:rsidRPr="007755A2">
                <w:rPr>
                  <w:rFonts w:cs="Times New Roman"/>
                  <w:rPrChange w:id="8137" w:author="Windows User" w:date="2019-09-19T01:53:00Z">
                    <w:rPr>
                      <w:rFonts w:cs="Times New Roman"/>
                      <w:sz w:val="22"/>
                    </w:rPr>
                  </w:rPrChange>
                </w:rPr>
                <w:t>Aktor masuk halaman utama Login</w:t>
              </w:r>
            </w:ins>
          </w:p>
        </w:tc>
      </w:tr>
      <w:tr w:rsidR="0018198B" w:rsidRPr="006A0BE8" w14:paraId="460D761A" w14:textId="77777777" w:rsidTr="00755C33">
        <w:trPr>
          <w:ins w:id="8138" w:author="Windows User" w:date="2019-09-19T01:09:00Z"/>
        </w:trPr>
        <w:tc>
          <w:tcPr>
            <w:tcW w:w="4531" w:type="dxa"/>
          </w:tcPr>
          <w:p w14:paraId="74851359" w14:textId="77777777" w:rsidR="0018198B" w:rsidRPr="007755A2" w:rsidRDefault="0018198B" w:rsidP="0018198B">
            <w:pPr>
              <w:spacing w:after="0" w:line="240" w:lineRule="auto"/>
              <w:rPr>
                <w:ins w:id="8139" w:author="Windows User" w:date="2019-09-19T01:09:00Z"/>
                <w:rFonts w:cs="Times New Roman"/>
                <w:lang w:val="en-ID"/>
                <w:rPrChange w:id="8140" w:author="Windows User" w:date="2019-09-19T01:53:00Z">
                  <w:rPr>
                    <w:ins w:id="8141" w:author="Windows User" w:date="2019-09-19T01:09:00Z"/>
                    <w:rFonts w:cs="Times New Roman"/>
                    <w:sz w:val="22"/>
                    <w:lang w:val="en-ID"/>
                  </w:rPr>
                </w:rPrChange>
              </w:rPr>
            </w:pPr>
            <w:ins w:id="8142" w:author="Windows User" w:date="2019-09-19T01:09:00Z">
              <w:r w:rsidRPr="007755A2">
                <w:rPr>
                  <w:rFonts w:cs="Times New Roman"/>
                  <w:b/>
                  <w:rPrChange w:id="8143" w:author="Windows User" w:date="2019-09-19T01:53:00Z">
                    <w:rPr>
                      <w:rFonts w:cs="Times New Roman"/>
                      <w:b/>
                      <w:sz w:val="22"/>
                    </w:rPr>
                  </w:rPrChange>
                </w:rPr>
                <w:t>Pascakondisi</w:t>
              </w:r>
            </w:ins>
          </w:p>
        </w:tc>
        <w:tc>
          <w:tcPr>
            <w:tcW w:w="3402" w:type="dxa"/>
            <w:gridSpan w:val="2"/>
          </w:tcPr>
          <w:p w14:paraId="304444BB" w14:textId="77777777" w:rsidR="0018198B" w:rsidRPr="007755A2" w:rsidRDefault="0018198B" w:rsidP="0018198B">
            <w:pPr>
              <w:spacing w:after="0" w:line="240" w:lineRule="auto"/>
              <w:rPr>
                <w:ins w:id="8144" w:author="Windows User" w:date="2019-09-19T01:09:00Z"/>
                <w:rFonts w:cs="Times New Roman"/>
                <w:lang w:val="en-ID"/>
                <w:rPrChange w:id="8145" w:author="Windows User" w:date="2019-09-19T01:53:00Z">
                  <w:rPr>
                    <w:ins w:id="8146" w:author="Windows User" w:date="2019-09-19T01:09:00Z"/>
                    <w:rFonts w:cs="Times New Roman"/>
                    <w:sz w:val="22"/>
                    <w:lang w:val="en-ID"/>
                  </w:rPr>
                </w:rPrChange>
              </w:rPr>
            </w:pPr>
            <w:ins w:id="8147" w:author="Windows User" w:date="2019-09-19T01:09:00Z">
              <w:r w:rsidRPr="007755A2">
                <w:rPr>
                  <w:rFonts w:cs="Times New Roman"/>
                  <w:rPrChange w:id="8148" w:author="Windows User" w:date="2019-09-19T01:53:00Z">
                    <w:rPr>
                      <w:rFonts w:cs="Times New Roman"/>
                      <w:sz w:val="22"/>
                    </w:rPr>
                  </w:rPrChange>
                </w:rPr>
                <w:t>Aktor masuk halaman utama sesuai aktor</w:t>
              </w:r>
            </w:ins>
          </w:p>
        </w:tc>
      </w:tr>
      <w:tr w:rsidR="0018198B" w:rsidRPr="006A0BE8" w14:paraId="6664F4A1" w14:textId="77777777" w:rsidTr="00755C33">
        <w:trPr>
          <w:ins w:id="8149" w:author="Windows User" w:date="2019-09-19T01:09:00Z"/>
        </w:trPr>
        <w:tc>
          <w:tcPr>
            <w:tcW w:w="7933" w:type="dxa"/>
            <w:gridSpan w:val="3"/>
          </w:tcPr>
          <w:p w14:paraId="0D7897D1" w14:textId="77777777" w:rsidR="0018198B" w:rsidRPr="007755A2" w:rsidRDefault="0018198B" w:rsidP="0018198B">
            <w:pPr>
              <w:spacing w:after="0" w:line="240" w:lineRule="auto"/>
              <w:jc w:val="center"/>
              <w:rPr>
                <w:ins w:id="8150" w:author="Windows User" w:date="2019-09-19T01:09:00Z"/>
                <w:rFonts w:cs="Times New Roman"/>
                <w:rPrChange w:id="8151" w:author="Windows User" w:date="2019-09-19T01:52:00Z">
                  <w:rPr>
                    <w:ins w:id="8152" w:author="Windows User" w:date="2019-09-19T01:09:00Z"/>
                    <w:rFonts w:cs="Times New Roman"/>
                    <w:sz w:val="22"/>
                  </w:rPr>
                </w:rPrChange>
              </w:rPr>
            </w:pPr>
            <w:ins w:id="8153" w:author="Windows User" w:date="2019-09-19T01:09:00Z">
              <w:r w:rsidRPr="007755A2">
                <w:rPr>
                  <w:rFonts w:cs="Times New Roman"/>
                  <w:b/>
                  <w:bCs/>
                  <w:rPrChange w:id="8154" w:author="Windows User" w:date="2019-09-19T01:52:00Z">
                    <w:rPr>
                      <w:rFonts w:cs="Times New Roman"/>
                      <w:b/>
                      <w:bCs/>
                      <w:sz w:val="22"/>
                    </w:rPr>
                  </w:rPrChange>
                </w:rPr>
                <w:t>Flow Event</w:t>
              </w:r>
            </w:ins>
          </w:p>
        </w:tc>
      </w:tr>
      <w:tr w:rsidR="0018198B" w:rsidRPr="006A0BE8" w14:paraId="72D17739" w14:textId="77777777" w:rsidTr="00755C33">
        <w:trPr>
          <w:ins w:id="8155" w:author="Windows User" w:date="2019-09-19T01:09:00Z"/>
        </w:trPr>
        <w:tc>
          <w:tcPr>
            <w:tcW w:w="7933" w:type="dxa"/>
            <w:gridSpan w:val="3"/>
          </w:tcPr>
          <w:p w14:paraId="4A09BE2C" w14:textId="77777777" w:rsidR="0018198B" w:rsidRPr="007755A2" w:rsidRDefault="0018198B" w:rsidP="0018198B">
            <w:pPr>
              <w:spacing w:after="0" w:line="240" w:lineRule="auto"/>
              <w:jc w:val="center"/>
              <w:rPr>
                <w:ins w:id="8156" w:author="Windows User" w:date="2019-09-19T01:09:00Z"/>
                <w:rFonts w:cs="Times New Roman"/>
                <w:rPrChange w:id="8157" w:author="Windows User" w:date="2019-09-19T01:52:00Z">
                  <w:rPr>
                    <w:ins w:id="8158" w:author="Windows User" w:date="2019-09-19T01:09:00Z"/>
                    <w:rFonts w:cs="Times New Roman"/>
                    <w:sz w:val="22"/>
                  </w:rPr>
                </w:rPrChange>
              </w:rPr>
            </w:pPr>
            <w:ins w:id="8159" w:author="Windows User" w:date="2019-09-19T01:09:00Z">
              <w:r w:rsidRPr="007755A2">
                <w:rPr>
                  <w:rFonts w:cs="Times New Roman"/>
                  <w:b/>
                  <w:rPrChange w:id="8160" w:author="Windows User" w:date="2019-09-19T01:52:00Z">
                    <w:rPr>
                      <w:rFonts w:cs="Times New Roman"/>
                      <w:b/>
                      <w:sz w:val="22"/>
                    </w:rPr>
                  </w:rPrChange>
                </w:rPr>
                <w:t>Normal Flow : Log In</w:t>
              </w:r>
            </w:ins>
          </w:p>
        </w:tc>
      </w:tr>
      <w:tr w:rsidR="0018198B" w:rsidRPr="006A0BE8" w14:paraId="466DA8D7" w14:textId="77777777" w:rsidTr="00755C33">
        <w:trPr>
          <w:trHeight w:val="371"/>
          <w:ins w:id="8161" w:author="Windows User" w:date="2019-09-19T01:09:00Z"/>
        </w:trPr>
        <w:tc>
          <w:tcPr>
            <w:tcW w:w="4604" w:type="dxa"/>
            <w:gridSpan w:val="2"/>
          </w:tcPr>
          <w:p w14:paraId="68D7AC5B" w14:textId="77777777" w:rsidR="0018198B" w:rsidRPr="007755A2" w:rsidRDefault="0018198B" w:rsidP="0018198B">
            <w:pPr>
              <w:spacing w:after="0" w:line="240" w:lineRule="auto"/>
              <w:rPr>
                <w:ins w:id="8162" w:author="Windows User" w:date="2019-09-19T01:09:00Z"/>
                <w:rFonts w:cs="Times New Roman"/>
                <w:b/>
                <w:rPrChange w:id="8163" w:author="Windows User" w:date="2019-09-19T01:52:00Z">
                  <w:rPr>
                    <w:ins w:id="8164" w:author="Windows User" w:date="2019-09-19T01:09:00Z"/>
                    <w:rFonts w:cs="Times New Roman"/>
                    <w:b/>
                    <w:sz w:val="22"/>
                  </w:rPr>
                </w:rPrChange>
              </w:rPr>
            </w:pPr>
            <w:ins w:id="8165" w:author="Windows User" w:date="2019-09-19T01:09:00Z">
              <w:r w:rsidRPr="007755A2">
                <w:rPr>
                  <w:rFonts w:cs="Times New Roman"/>
                  <w:rPrChange w:id="8166" w:author="Windows User" w:date="2019-09-19T01:52:00Z">
                    <w:rPr>
                      <w:rFonts w:cs="Times New Roman"/>
                      <w:sz w:val="22"/>
                    </w:rPr>
                  </w:rPrChange>
                </w:rPr>
                <w:t>Aksi Aktor</w:t>
              </w:r>
            </w:ins>
          </w:p>
        </w:tc>
        <w:tc>
          <w:tcPr>
            <w:tcW w:w="3329" w:type="dxa"/>
          </w:tcPr>
          <w:p w14:paraId="34FC1991" w14:textId="77777777" w:rsidR="0018198B" w:rsidRPr="007755A2" w:rsidRDefault="0018198B" w:rsidP="0018198B">
            <w:pPr>
              <w:spacing w:after="0" w:line="240" w:lineRule="auto"/>
              <w:rPr>
                <w:ins w:id="8167" w:author="Windows User" w:date="2019-09-19T01:09:00Z"/>
                <w:rFonts w:cs="Times New Roman"/>
                <w:b/>
                <w:rPrChange w:id="8168" w:author="Windows User" w:date="2019-09-19T01:52:00Z">
                  <w:rPr>
                    <w:ins w:id="8169" w:author="Windows User" w:date="2019-09-19T01:09:00Z"/>
                    <w:rFonts w:cs="Times New Roman"/>
                    <w:b/>
                    <w:sz w:val="22"/>
                  </w:rPr>
                </w:rPrChange>
              </w:rPr>
            </w:pPr>
            <w:ins w:id="8170" w:author="Windows User" w:date="2019-09-19T01:09:00Z">
              <w:r w:rsidRPr="007755A2">
                <w:rPr>
                  <w:rFonts w:cs="Times New Roman"/>
                  <w:rPrChange w:id="8171" w:author="Windows User" w:date="2019-09-19T01:52:00Z">
                    <w:rPr>
                      <w:rFonts w:cs="Times New Roman"/>
                      <w:sz w:val="22"/>
                    </w:rPr>
                  </w:rPrChange>
                </w:rPr>
                <w:t>Reaksi Sistem</w:t>
              </w:r>
            </w:ins>
          </w:p>
        </w:tc>
      </w:tr>
      <w:tr w:rsidR="0018198B" w:rsidRPr="006A0BE8" w14:paraId="2CDDD95B" w14:textId="77777777" w:rsidTr="00755C33">
        <w:trPr>
          <w:trHeight w:val="371"/>
          <w:ins w:id="8172" w:author="Windows User" w:date="2019-09-19T01:09:00Z"/>
        </w:trPr>
        <w:tc>
          <w:tcPr>
            <w:tcW w:w="4604" w:type="dxa"/>
            <w:gridSpan w:val="2"/>
          </w:tcPr>
          <w:p w14:paraId="77F31FC9" w14:textId="77777777" w:rsidR="0018198B" w:rsidRPr="007755A2" w:rsidRDefault="0018198B" w:rsidP="0018198B">
            <w:pPr>
              <w:pStyle w:val="ListParagraph"/>
              <w:numPr>
                <w:ilvl w:val="0"/>
                <w:numId w:val="6"/>
              </w:numPr>
              <w:spacing w:after="0" w:line="240" w:lineRule="auto"/>
              <w:rPr>
                <w:ins w:id="8173" w:author="Windows User" w:date="2019-09-19T01:09:00Z"/>
                <w:rFonts w:cs="Times New Roman"/>
                <w:rPrChange w:id="8174" w:author="Windows User" w:date="2019-09-19T01:52:00Z">
                  <w:rPr>
                    <w:ins w:id="8175" w:author="Windows User" w:date="2019-09-19T01:09:00Z"/>
                    <w:rFonts w:cs="Times New Roman"/>
                    <w:sz w:val="22"/>
                  </w:rPr>
                </w:rPrChange>
              </w:rPr>
            </w:pPr>
            <w:ins w:id="8176" w:author="Windows User" w:date="2019-09-19T01:09:00Z">
              <w:r w:rsidRPr="007755A2">
                <w:rPr>
                  <w:rFonts w:cs="Times New Roman"/>
                  <w:rPrChange w:id="8177" w:author="Windows User" w:date="2019-09-19T01:52:00Z">
                    <w:rPr>
                      <w:rFonts w:cs="Times New Roman"/>
                      <w:sz w:val="22"/>
                    </w:rPr>
                  </w:rPrChange>
                </w:rPr>
                <w:t>Masuk ke halaman login</w:t>
              </w:r>
            </w:ins>
          </w:p>
        </w:tc>
        <w:tc>
          <w:tcPr>
            <w:tcW w:w="3329" w:type="dxa"/>
          </w:tcPr>
          <w:p w14:paraId="45176080" w14:textId="77777777" w:rsidR="0018198B" w:rsidRPr="007755A2" w:rsidRDefault="0018198B" w:rsidP="0018198B">
            <w:pPr>
              <w:spacing w:after="0" w:line="240" w:lineRule="auto"/>
              <w:rPr>
                <w:ins w:id="8178" w:author="Windows User" w:date="2019-09-19T01:09:00Z"/>
                <w:rFonts w:cs="Times New Roman"/>
                <w:rPrChange w:id="8179" w:author="Windows User" w:date="2019-09-19T01:52:00Z">
                  <w:rPr>
                    <w:ins w:id="8180" w:author="Windows User" w:date="2019-09-19T01:09:00Z"/>
                    <w:rFonts w:cs="Times New Roman"/>
                    <w:sz w:val="22"/>
                  </w:rPr>
                </w:rPrChange>
              </w:rPr>
            </w:pPr>
          </w:p>
        </w:tc>
      </w:tr>
      <w:tr w:rsidR="0018198B" w:rsidRPr="006A0BE8" w14:paraId="284EC393" w14:textId="77777777" w:rsidTr="00755C33">
        <w:trPr>
          <w:trHeight w:val="370"/>
          <w:ins w:id="8181" w:author="Windows User" w:date="2019-09-19T01:09:00Z"/>
        </w:trPr>
        <w:tc>
          <w:tcPr>
            <w:tcW w:w="4604" w:type="dxa"/>
            <w:gridSpan w:val="2"/>
          </w:tcPr>
          <w:p w14:paraId="55E83D24" w14:textId="77777777" w:rsidR="0018198B" w:rsidRPr="007755A2" w:rsidRDefault="0018198B" w:rsidP="0018198B">
            <w:pPr>
              <w:pStyle w:val="ListParagraph"/>
              <w:spacing w:after="0" w:line="240" w:lineRule="auto"/>
              <w:rPr>
                <w:ins w:id="8182" w:author="Windows User" w:date="2019-09-19T01:09:00Z"/>
                <w:rFonts w:cs="Times New Roman"/>
                <w:rPrChange w:id="8183" w:author="Windows User" w:date="2019-09-19T01:52:00Z">
                  <w:rPr>
                    <w:ins w:id="8184" w:author="Windows User" w:date="2019-09-19T01:09:00Z"/>
                    <w:rFonts w:cs="Times New Roman"/>
                    <w:sz w:val="22"/>
                  </w:rPr>
                </w:rPrChange>
              </w:rPr>
            </w:pPr>
          </w:p>
          <w:p w14:paraId="497E7A0D" w14:textId="77777777" w:rsidR="0018198B" w:rsidRPr="007755A2" w:rsidRDefault="0018198B" w:rsidP="0018198B">
            <w:pPr>
              <w:pStyle w:val="ListParagraph"/>
              <w:spacing w:after="0" w:line="240" w:lineRule="auto"/>
              <w:rPr>
                <w:ins w:id="8185" w:author="Windows User" w:date="2019-09-19T01:09:00Z"/>
                <w:rFonts w:cs="Times New Roman"/>
                <w:rPrChange w:id="8186" w:author="Windows User" w:date="2019-09-19T01:52:00Z">
                  <w:rPr>
                    <w:ins w:id="8187" w:author="Windows User" w:date="2019-09-19T01:09:00Z"/>
                    <w:rFonts w:cs="Times New Roman"/>
                    <w:sz w:val="22"/>
                  </w:rPr>
                </w:rPrChange>
              </w:rPr>
            </w:pPr>
          </w:p>
          <w:p w14:paraId="141D14C0" w14:textId="77777777" w:rsidR="0018198B" w:rsidRPr="007755A2" w:rsidRDefault="0018198B" w:rsidP="0018198B">
            <w:pPr>
              <w:spacing w:after="0" w:line="240" w:lineRule="auto"/>
              <w:rPr>
                <w:ins w:id="8188" w:author="Windows User" w:date="2019-09-19T01:09:00Z"/>
                <w:rFonts w:cs="Times New Roman"/>
                <w:b/>
                <w:rPrChange w:id="8189" w:author="Windows User" w:date="2019-09-19T01:52:00Z">
                  <w:rPr>
                    <w:ins w:id="8190" w:author="Windows User" w:date="2019-09-19T01:09:00Z"/>
                    <w:rFonts w:cs="Times New Roman"/>
                    <w:b/>
                    <w:sz w:val="22"/>
                  </w:rPr>
                </w:rPrChange>
              </w:rPr>
            </w:pPr>
          </w:p>
        </w:tc>
        <w:tc>
          <w:tcPr>
            <w:tcW w:w="3329" w:type="dxa"/>
          </w:tcPr>
          <w:p w14:paraId="3AB1BCED" w14:textId="77777777" w:rsidR="0018198B" w:rsidRPr="007755A2" w:rsidRDefault="0018198B" w:rsidP="0018198B">
            <w:pPr>
              <w:pStyle w:val="ListParagraph"/>
              <w:numPr>
                <w:ilvl w:val="0"/>
                <w:numId w:val="6"/>
              </w:numPr>
              <w:spacing w:after="0" w:line="240" w:lineRule="auto"/>
              <w:rPr>
                <w:ins w:id="8191" w:author="Windows User" w:date="2019-09-19T01:09:00Z"/>
                <w:rFonts w:cs="Times New Roman"/>
                <w:rPrChange w:id="8192" w:author="Windows User" w:date="2019-09-19T01:52:00Z">
                  <w:rPr>
                    <w:ins w:id="8193" w:author="Windows User" w:date="2019-09-19T01:09:00Z"/>
                    <w:rFonts w:cs="Times New Roman"/>
                    <w:sz w:val="22"/>
                  </w:rPr>
                </w:rPrChange>
              </w:rPr>
            </w:pPr>
            <w:ins w:id="8194" w:author="Windows User" w:date="2019-09-19T01:09:00Z">
              <w:r w:rsidRPr="007755A2">
                <w:rPr>
                  <w:rFonts w:cs="Times New Roman"/>
                  <w:rPrChange w:id="8195" w:author="Windows User" w:date="2019-09-19T01:52:00Z">
                    <w:rPr>
                      <w:rFonts w:cs="Times New Roman"/>
                      <w:sz w:val="22"/>
                    </w:rPr>
                  </w:rPrChange>
                </w:rPr>
                <w:t>Sistem menampilkan halaman login yang berisi form, sebagai berikut :</w:t>
              </w:r>
            </w:ins>
          </w:p>
          <w:p w14:paraId="4FA9AC42" w14:textId="77777777" w:rsidR="0018198B" w:rsidRPr="007755A2" w:rsidRDefault="0018198B" w:rsidP="0018198B">
            <w:pPr>
              <w:spacing w:after="0" w:line="240" w:lineRule="auto"/>
              <w:rPr>
                <w:ins w:id="8196" w:author="Windows User" w:date="2019-09-19T01:09:00Z"/>
                <w:rFonts w:cs="Times New Roman"/>
                <w:rPrChange w:id="8197" w:author="Windows User" w:date="2019-09-19T01:52:00Z">
                  <w:rPr>
                    <w:ins w:id="8198" w:author="Windows User" w:date="2019-09-19T01:09:00Z"/>
                    <w:rFonts w:cs="Times New Roman"/>
                    <w:sz w:val="22"/>
                  </w:rPr>
                </w:rPrChange>
              </w:rPr>
            </w:pPr>
            <w:ins w:id="8199" w:author="Windows User" w:date="2019-09-19T01:09:00Z">
              <w:r w:rsidRPr="007755A2">
                <w:rPr>
                  <w:rFonts w:cs="Times New Roman"/>
                  <w:rPrChange w:id="8200" w:author="Windows User" w:date="2019-09-19T01:52:00Z">
                    <w:rPr>
                      <w:rFonts w:cs="Times New Roman"/>
                      <w:sz w:val="22"/>
                    </w:rPr>
                  </w:rPrChange>
                </w:rPr>
                <w:t xml:space="preserve"> a. Username(varchar 20)</w:t>
              </w:r>
            </w:ins>
          </w:p>
          <w:p w14:paraId="3B4249DA" w14:textId="77777777" w:rsidR="0018198B" w:rsidRPr="007755A2" w:rsidRDefault="0018198B" w:rsidP="0018198B">
            <w:pPr>
              <w:spacing w:after="0" w:line="240" w:lineRule="auto"/>
              <w:rPr>
                <w:ins w:id="8201" w:author="Windows User" w:date="2019-09-19T01:09:00Z"/>
                <w:rFonts w:cs="Times New Roman"/>
                <w:rPrChange w:id="8202" w:author="Windows User" w:date="2019-09-19T01:52:00Z">
                  <w:rPr>
                    <w:ins w:id="8203" w:author="Windows User" w:date="2019-09-19T01:09:00Z"/>
                    <w:rFonts w:cs="Times New Roman"/>
                    <w:sz w:val="22"/>
                  </w:rPr>
                </w:rPrChange>
              </w:rPr>
            </w:pPr>
            <w:ins w:id="8204" w:author="Windows User" w:date="2019-09-19T01:09:00Z">
              <w:r w:rsidRPr="007755A2">
                <w:rPr>
                  <w:rFonts w:cs="Times New Roman"/>
                  <w:rPrChange w:id="8205" w:author="Windows User" w:date="2019-09-19T01:52:00Z">
                    <w:rPr>
                      <w:rFonts w:cs="Times New Roman"/>
                      <w:sz w:val="22"/>
                    </w:rPr>
                  </w:rPrChange>
                </w:rPr>
                <w:t>b. Password (varchar 20 )</w:t>
              </w:r>
            </w:ins>
          </w:p>
          <w:p w14:paraId="7917FCEB" w14:textId="77777777" w:rsidR="0018198B" w:rsidRPr="007755A2" w:rsidRDefault="0018198B" w:rsidP="0018198B">
            <w:pPr>
              <w:spacing w:after="0" w:line="240" w:lineRule="auto"/>
              <w:rPr>
                <w:ins w:id="8206" w:author="Windows User" w:date="2019-09-19T01:09:00Z"/>
                <w:rFonts w:cs="Times New Roman"/>
                <w:b/>
                <w:rPrChange w:id="8207" w:author="Windows User" w:date="2019-09-19T01:52:00Z">
                  <w:rPr>
                    <w:ins w:id="8208" w:author="Windows User" w:date="2019-09-19T01:09:00Z"/>
                    <w:rFonts w:cs="Times New Roman"/>
                    <w:b/>
                    <w:sz w:val="22"/>
                  </w:rPr>
                </w:rPrChange>
              </w:rPr>
            </w:pPr>
          </w:p>
        </w:tc>
      </w:tr>
      <w:tr w:rsidR="0018198B" w:rsidRPr="006A0BE8" w14:paraId="2CF14F83" w14:textId="77777777" w:rsidTr="00755C33">
        <w:trPr>
          <w:trHeight w:val="370"/>
          <w:ins w:id="8209" w:author="Windows User" w:date="2019-09-19T01:09:00Z"/>
        </w:trPr>
        <w:tc>
          <w:tcPr>
            <w:tcW w:w="4604" w:type="dxa"/>
            <w:gridSpan w:val="2"/>
          </w:tcPr>
          <w:p w14:paraId="70B1B025" w14:textId="77777777" w:rsidR="0018198B" w:rsidRPr="007755A2" w:rsidRDefault="0018198B" w:rsidP="0018198B">
            <w:pPr>
              <w:pStyle w:val="ListParagraph"/>
              <w:numPr>
                <w:ilvl w:val="0"/>
                <w:numId w:val="6"/>
              </w:numPr>
              <w:spacing w:after="0" w:line="240" w:lineRule="auto"/>
              <w:rPr>
                <w:ins w:id="8210" w:author="Windows User" w:date="2019-09-19T01:09:00Z"/>
                <w:rFonts w:cs="Times New Roman"/>
                <w:rPrChange w:id="8211" w:author="Windows User" w:date="2019-09-19T01:52:00Z">
                  <w:rPr>
                    <w:ins w:id="8212" w:author="Windows User" w:date="2019-09-19T01:09:00Z"/>
                    <w:rFonts w:cs="Times New Roman"/>
                    <w:sz w:val="22"/>
                  </w:rPr>
                </w:rPrChange>
              </w:rPr>
            </w:pPr>
            <w:ins w:id="8213" w:author="Windows User" w:date="2019-09-19T01:09:00Z">
              <w:r w:rsidRPr="007755A2">
                <w:rPr>
                  <w:rFonts w:cs="Times New Roman"/>
                  <w:rPrChange w:id="8214" w:author="Windows User" w:date="2019-09-19T01:52:00Z">
                    <w:rPr>
                      <w:rFonts w:cs="Times New Roman"/>
                      <w:sz w:val="22"/>
                    </w:rPr>
                  </w:rPrChange>
                </w:rPr>
                <w:t>Aktor mengisi username dan password</w:t>
              </w:r>
            </w:ins>
          </w:p>
        </w:tc>
        <w:tc>
          <w:tcPr>
            <w:tcW w:w="3329" w:type="dxa"/>
          </w:tcPr>
          <w:p w14:paraId="6BBF8229" w14:textId="77777777" w:rsidR="0018198B" w:rsidRPr="007755A2" w:rsidRDefault="0018198B" w:rsidP="0018198B">
            <w:pPr>
              <w:spacing w:after="0" w:line="240" w:lineRule="auto"/>
              <w:rPr>
                <w:ins w:id="8215" w:author="Windows User" w:date="2019-09-19T01:09:00Z"/>
                <w:rFonts w:cs="Times New Roman"/>
                <w:b/>
                <w:rPrChange w:id="8216" w:author="Windows User" w:date="2019-09-19T01:52:00Z">
                  <w:rPr>
                    <w:ins w:id="8217" w:author="Windows User" w:date="2019-09-19T01:09:00Z"/>
                    <w:rFonts w:cs="Times New Roman"/>
                    <w:b/>
                    <w:sz w:val="22"/>
                  </w:rPr>
                </w:rPrChange>
              </w:rPr>
            </w:pPr>
          </w:p>
        </w:tc>
      </w:tr>
      <w:tr w:rsidR="0018198B" w:rsidRPr="006A0BE8" w14:paraId="170FDECE" w14:textId="77777777" w:rsidTr="00755C33">
        <w:trPr>
          <w:trHeight w:val="370"/>
          <w:ins w:id="8218" w:author="Windows User" w:date="2019-09-19T01:09:00Z"/>
        </w:trPr>
        <w:tc>
          <w:tcPr>
            <w:tcW w:w="4604" w:type="dxa"/>
            <w:gridSpan w:val="2"/>
          </w:tcPr>
          <w:p w14:paraId="40842EBB" w14:textId="77777777" w:rsidR="0018198B" w:rsidRPr="007755A2" w:rsidRDefault="0018198B" w:rsidP="0018198B">
            <w:pPr>
              <w:pStyle w:val="ListParagraph"/>
              <w:numPr>
                <w:ilvl w:val="0"/>
                <w:numId w:val="6"/>
              </w:numPr>
              <w:spacing w:after="0" w:line="240" w:lineRule="auto"/>
              <w:rPr>
                <w:ins w:id="8219" w:author="Windows User" w:date="2019-09-19T01:09:00Z"/>
                <w:rFonts w:cs="Times New Roman"/>
                <w:rPrChange w:id="8220" w:author="Windows User" w:date="2019-09-19T01:52:00Z">
                  <w:rPr>
                    <w:ins w:id="8221" w:author="Windows User" w:date="2019-09-19T01:09:00Z"/>
                    <w:rFonts w:cs="Times New Roman"/>
                    <w:sz w:val="22"/>
                  </w:rPr>
                </w:rPrChange>
              </w:rPr>
            </w:pPr>
            <w:ins w:id="8222" w:author="Windows User" w:date="2019-09-19T01:09:00Z">
              <w:r w:rsidRPr="007755A2">
                <w:rPr>
                  <w:rFonts w:cs="Times New Roman"/>
                  <w:rPrChange w:id="8223" w:author="Windows User" w:date="2019-09-19T01:52:00Z">
                    <w:rPr>
                      <w:rFonts w:cs="Times New Roman"/>
                      <w:sz w:val="22"/>
                    </w:rPr>
                  </w:rPrChange>
                </w:rPr>
                <w:t>Klik ‘Login’</w:t>
              </w:r>
            </w:ins>
          </w:p>
        </w:tc>
        <w:tc>
          <w:tcPr>
            <w:tcW w:w="3329" w:type="dxa"/>
          </w:tcPr>
          <w:p w14:paraId="2A01831E" w14:textId="77777777" w:rsidR="0018198B" w:rsidRPr="007755A2" w:rsidRDefault="0018198B" w:rsidP="0018198B">
            <w:pPr>
              <w:spacing w:after="0" w:line="240" w:lineRule="auto"/>
              <w:rPr>
                <w:ins w:id="8224" w:author="Windows User" w:date="2019-09-19T01:09:00Z"/>
                <w:rFonts w:cs="Times New Roman"/>
                <w:b/>
                <w:rPrChange w:id="8225" w:author="Windows User" w:date="2019-09-19T01:52:00Z">
                  <w:rPr>
                    <w:ins w:id="8226" w:author="Windows User" w:date="2019-09-19T01:09:00Z"/>
                    <w:rFonts w:cs="Times New Roman"/>
                    <w:b/>
                    <w:sz w:val="22"/>
                  </w:rPr>
                </w:rPrChange>
              </w:rPr>
            </w:pPr>
          </w:p>
        </w:tc>
      </w:tr>
      <w:tr w:rsidR="0018198B" w:rsidRPr="006A0BE8" w14:paraId="4830C477" w14:textId="77777777" w:rsidTr="00755C33">
        <w:trPr>
          <w:trHeight w:val="370"/>
          <w:ins w:id="8227" w:author="Windows User" w:date="2019-09-19T01:09:00Z"/>
        </w:trPr>
        <w:tc>
          <w:tcPr>
            <w:tcW w:w="4604" w:type="dxa"/>
            <w:gridSpan w:val="2"/>
          </w:tcPr>
          <w:p w14:paraId="56E3548F" w14:textId="77777777" w:rsidR="0018198B" w:rsidRPr="007755A2" w:rsidRDefault="0018198B" w:rsidP="0018198B">
            <w:pPr>
              <w:spacing w:after="0" w:line="240" w:lineRule="auto"/>
              <w:rPr>
                <w:ins w:id="8228" w:author="Windows User" w:date="2019-09-19T01:09:00Z"/>
                <w:rFonts w:cs="Times New Roman"/>
                <w:rPrChange w:id="8229" w:author="Windows User" w:date="2019-09-19T01:52:00Z">
                  <w:rPr>
                    <w:ins w:id="8230" w:author="Windows User" w:date="2019-09-19T01:09:00Z"/>
                    <w:rFonts w:cs="Times New Roman"/>
                    <w:sz w:val="22"/>
                  </w:rPr>
                </w:rPrChange>
              </w:rPr>
            </w:pPr>
          </w:p>
        </w:tc>
        <w:tc>
          <w:tcPr>
            <w:tcW w:w="3329" w:type="dxa"/>
          </w:tcPr>
          <w:p w14:paraId="6A2FD5FA" w14:textId="77777777" w:rsidR="0018198B" w:rsidRPr="007755A2" w:rsidRDefault="0018198B" w:rsidP="0018198B">
            <w:pPr>
              <w:pStyle w:val="ListParagraph"/>
              <w:numPr>
                <w:ilvl w:val="0"/>
                <w:numId w:val="6"/>
              </w:numPr>
              <w:spacing w:after="0" w:line="240" w:lineRule="auto"/>
              <w:rPr>
                <w:ins w:id="8231" w:author="Windows User" w:date="2019-09-19T01:09:00Z"/>
                <w:rFonts w:cs="Times New Roman"/>
                <w:b/>
                <w:rPrChange w:id="8232" w:author="Windows User" w:date="2019-09-19T01:52:00Z">
                  <w:rPr>
                    <w:ins w:id="8233" w:author="Windows User" w:date="2019-09-19T01:09:00Z"/>
                    <w:rFonts w:cs="Times New Roman"/>
                    <w:b/>
                    <w:sz w:val="22"/>
                  </w:rPr>
                </w:rPrChange>
              </w:rPr>
            </w:pPr>
            <w:ins w:id="8234" w:author="Windows User" w:date="2019-09-19T01:09:00Z">
              <w:r w:rsidRPr="007755A2">
                <w:rPr>
                  <w:rFonts w:cs="Times New Roman"/>
                  <w:rPrChange w:id="8235" w:author="Windows User" w:date="2019-09-19T01:52:00Z">
                    <w:rPr>
                      <w:rFonts w:cs="Times New Roman"/>
                      <w:sz w:val="22"/>
                    </w:rPr>
                  </w:rPrChange>
                </w:rPr>
                <w:t>Sistem mengecek inputan dan mencocokkan dengan data yang ada di database</w:t>
              </w:r>
            </w:ins>
          </w:p>
        </w:tc>
      </w:tr>
      <w:tr w:rsidR="0018198B" w:rsidRPr="006A0BE8" w14:paraId="600A5ECB" w14:textId="77777777" w:rsidTr="00755C33">
        <w:trPr>
          <w:trHeight w:val="370"/>
          <w:ins w:id="8236" w:author="Windows User" w:date="2019-09-19T01:09:00Z"/>
        </w:trPr>
        <w:tc>
          <w:tcPr>
            <w:tcW w:w="4604" w:type="dxa"/>
            <w:gridSpan w:val="2"/>
          </w:tcPr>
          <w:p w14:paraId="11EDF19C" w14:textId="77777777" w:rsidR="0018198B" w:rsidRPr="007755A2" w:rsidRDefault="0018198B" w:rsidP="0018198B">
            <w:pPr>
              <w:spacing w:after="0" w:line="240" w:lineRule="auto"/>
              <w:rPr>
                <w:ins w:id="8237" w:author="Windows User" w:date="2019-09-19T01:09:00Z"/>
                <w:rFonts w:cs="Times New Roman"/>
                <w:rPrChange w:id="8238" w:author="Windows User" w:date="2019-09-19T01:52:00Z">
                  <w:rPr>
                    <w:ins w:id="8239" w:author="Windows User" w:date="2019-09-19T01:09:00Z"/>
                    <w:rFonts w:cs="Times New Roman"/>
                    <w:sz w:val="22"/>
                  </w:rPr>
                </w:rPrChange>
              </w:rPr>
            </w:pPr>
          </w:p>
        </w:tc>
        <w:tc>
          <w:tcPr>
            <w:tcW w:w="3329" w:type="dxa"/>
          </w:tcPr>
          <w:p w14:paraId="705AA21E" w14:textId="77777777" w:rsidR="0018198B" w:rsidRPr="007755A2" w:rsidRDefault="0018198B" w:rsidP="0018198B">
            <w:pPr>
              <w:pStyle w:val="ListParagraph"/>
              <w:numPr>
                <w:ilvl w:val="0"/>
                <w:numId w:val="6"/>
              </w:numPr>
              <w:spacing w:after="0" w:line="240" w:lineRule="auto"/>
              <w:rPr>
                <w:ins w:id="8240" w:author="Windows User" w:date="2019-09-19T01:09:00Z"/>
                <w:rFonts w:cs="Times New Roman"/>
                <w:rPrChange w:id="8241" w:author="Windows User" w:date="2019-09-19T01:52:00Z">
                  <w:rPr>
                    <w:ins w:id="8242" w:author="Windows User" w:date="2019-09-19T01:09:00Z"/>
                    <w:rFonts w:cs="Times New Roman"/>
                    <w:sz w:val="22"/>
                  </w:rPr>
                </w:rPrChange>
              </w:rPr>
            </w:pPr>
            <w:ins w:id="8243" w:author="Windows User" w:date="2019-09-19T01:09:00Z">
              <w:r w:rsidRPr="007755A2">
                <w:rPr>
                  <w:rFonts w:cs="Times New Roman"/>
                  <w:rPrChange w:id="8244" w:author="Windows User" w:date="2019-09-19T01:52:00Z">
                    <w:rPr>
                      <w:rFonts w:cs="Times New Roman"/>
                      <w:sz w:val="22"/>
                    </w:rPr>
                  </w:rPrChange>
                </w:rPr>
                <w:t>Sistem menampilkan dashboard sesuai level user</w:t>
              </w:r>
            </w:ins>
          </w:p>
        </w:tc>
      </w:tr>
      <w:tr w:rsidR="0018198B" w:rsidRPr="006A0BE8" w14:paraId="1B0D03DA" w14:textId="77777777" w:rsidTr="00755C33">
        <w:trPr>
          <w:trHeight w:val="370"/>
          <w:ins w:id="8245" w:author="Windows User" w:date="2019-09-19T01:09:00Z"/>
        </w:trPr>
        <w:tc>
          <w:tcPr>
            <w:tcW w:w="7933" w:type="dxa"/>
            <w:gridSpan w:val="3"/>
          </w:tcPr>
          <w:p w14:paraId="08E3825E" w14:textId="77777777" w:rsidR="0018198B" w:rsidRPr="007755A2" w:rsidRDefault="0018198B" w:rsidP="0018198B">
            <w:pPr>
              <w:spacing w:after="0" w:line="240" w:lineRule="auto"/>
              <w:jc w:val="center"/>
              <w:rPr>
                <w:ins w:id="8246" w:author="Windows User" w:date="2019-09-19T01:09:00Z"/>
                <w:rFonts w:cs="Times New Roman"/>
                <w:rPrChange w:id="8247" w:author="Windows User" w:date="2019-09-19T01:52:00Z">
                  <w:rPr>
                    <w:ins w:id="8248" w:author="Windows User" w:date="2019-09-19T01:09:00Z"/>
                    <w:rFonts w:cs="Times New Roman"/>
                    <w:sz w:val="22"/>
                  </w:rPr>
                </w:rPrChange>
              </w:rPr>
            </w:pPr>
            <w:ins w:id="8249" w:author="Windows User" w:date="2019-09-19T01:09:00Z">
              <w:r w:rsidRPr="007755A2">
                <w:rPr>
                  <w:rFonts w:cs="Times New Roman"/>
                  <w:b/>
                  <w:rPrChange w:id="8250" w:author="Windows User" w:date="2019-09-19T01:52:00Z">
                    <w:rPr>
                      <w:rFonts w:cs="Times New Roman"/>
                      <w:b/>
                      <w:sz w:val="22"/>
                    </w:rPr>
                  </w:rPrChange>
                </w:rPr>
                <w:t>Flow Event</w:t>
              </w:r>
            </w:ins>
          </w:p>
        </w:tc>
      </w:tr>
      <w:tr w:rsidR="0018198B" w:rsidRPr="006A0BE8" w14:paraId="4DECC32C" w14:textId="77777777" w:rsidTr="00755C33">
        <w:trPr>
          <w:trHeight w:val="370"/>
          <w:ins w:id="8251" w:author="Windows User" w:date="2019-09-19T01:09:00Z"/>
        </w:trPr>
        <w:tc>
          <w:tcPr>
            <w:tcW w:w="7933" w:type="dxa"/>
            <w:gridSpan w:val="3"/>
          </w:tcPr>
          <w:p w14:paraId="5D598268" w14:textId="77777777" w:rsidR="0018198B" w:rsidRPr="007755A2" w:rsidRDefault="0018198B" w:rsidP="0018198B">
            <w:pPr>
              <w:spacing w:after="0" w:line="240" w:lineRule="auto"/>
              <w:jc w:val="center"/>
              <w:rPr>
                <w:ins w:id="8252" w:author="Windows User" w:date="2019-09-19T01:09:00Z"/>
                <w:rFonts w:cs="Times New Roman"/>
                <w:rPrChange w:id="8253" w:author="Windows User" w:date="2019-09-19T01:52:00Z">
                  <w:rPr>
                    <w:ins w:id="8254" w:author="Windows User" w:date="2019-09-19T01:09:00Z"/>
                    <w:rFonts w:cs="Times New Roman"/>
                    <w:sz w:val="22"/>
                  </w:rPr>
                </w:rPrChange>
              </w:rPr>
            </w:pPr>
            <w:ins w:id="8255" w:author="Windows User" w:date="2019-09-19T01:09:00Z">
              <w:r w:rsidRPr="007755A2">
                <w:rPr>
                  <w:rFonts w:cs="Times New Roman"/>
                  <w:rPrChange w:id="8256" w:author="Windows User" w:date="2019-09-19T01:52:00Z">
                    <w:rPr>
                      <w:rFonts w:cs="Times New Roman"/>
                      <w:sz w:val="22"/>
                    </w:rPr>
                  </w:rPrChange>
                </w:rPr>
                <w:t>Alternatif Flow : Nama Pengguna atau Password salah</w:t>
              </w:r>
            </w:ins>
          </w:p>
        </w:tc>
      </w:tr>
      <w:tr w:rsidR="0018198B" w:rsidRPr="006A0BE8" w14:paraId="670498D9" w14:textId="77777777" w:rsidTr="00755C33">
        <w:trPr>
          <w:trHeight w:val="370"/>
          <w:ins w:id="8257" w:author="Windows User" w:date="2019-09-19T01:09:00Z"/>
        </w:trPr>
        <w:tc>
          <w:tcPr>
            <w:tcW w:w="4604" w:type="dxa"/>
            <w:gridSpan w:val="2"/>
          </w:tcPr>
          <w:p w14:paraId="0F083E56" w14:textId="77777777" w:rsidR="0018198B" w:rsidRPr="007755A2" w:rsidRDefault="0018198B" w:rsidP="0018198B">
            <w:pPr>
              <w:pStyle w:val="ListParagraph"/>
              <w:spacing w:after="0" w:line="240" w:lineRule="auto"/>
              <w:ind w:left="464" w:hanging="464"/>
              <w:rPr>
                <w:ins w:id="8258" w:author="Windows User" w:date="2019-09-19T01:09:00Z"/>
                <w:rFonts w:cs="Times New Roman"/>
                <w:rPrChange w:id="8259" w:author="Windows User" w:date="2019-09-19T01:52:00Z">
                  <w:rPr>
                    <w:ins w:id="8260" w:author="Windows User" w:date="2019-09-19T01:09:00Z"/>
                    <w:rFonts w:cs="Times New Roman"/>
                    <w:sz w:val="22"/>
                  </w:rPr>
                </w:rPrChange>
              </w:rPr>
            </w:pPr>
            <w:ins w:id="8261" w:author="Windows User" w:date="2019-09-19T01:09:00Z">
              <w:r w:rsidRPr="007755A2">
                <w:rPr>
                  <w:rFonts w:cs="Times New Roman"/>
                  <w:rPrChange w:id="8262" w:author="Windows User" w:date="2019-09-19T01:52:00Z">
                    <w:rPr>
                      <w:rFonts w:cs="Times New Roman"/>
                      <w:sz w:val="22"/>
                    </w:rPr>
                  </w:rPrChange>
                </w:rPr>
                <w:t>4.    Klik ‘Login’</w:t>
              </w:r>
            </w:ins>
          </w:p>
        </w:tc>
        <w:tc>
          <w:tcPr>
            <w:tcW w:w="3329" w:type="dxa"/>
          </w:tcPr>
          <w:p w14:paraId="4A4C2A6E" w14:textId="77777777" w:rsidR="0018198B" w:rsidRPr="007755A2" w:rsidRDefault="0018198B" w:rsidP="0018198B">
            <w:pPr>
              <w:spacing w:after="0" w:line="240" w:lineRule="auto"/>
              <w:jc w:val="center"/>
              <w:rPr>
                <w:ins w:id="8263" w:author="Windows User" w:date="2019-09-19T01:09:00Z"/>
                <w:rFonts w:cs="Times New Roman"/>
                <w:rPrChange w:id="8264" w:author="Windows User" w:date="2019-09-19T01:52:00Z">
                  <w:rPr>
                    <w:ins w:id="8265" w:author="Windows User" w:date="2019-09-19T01:09:00Z"/>
                    <w:rFonts w:cs="Times New Roman"/>
                    <w:sz w:val="22"/>
                  </w:rPr>
                </w:rPrChange>
              </w:rPr>
            </w:pPr>
          </w:p>
        </w:tc>
      </w:tr>
      <w:tr w:rsidR="0018198B" w:rsidRPr="006A0BE8" w14:paraId="57FFBD71" w14:textId="77777777" w:rsidTr="00755C33">
        <w:trPr>
          <w:trHeight w:val="370"/>
          <w:ins w:id="8266" w:author="Windows User" w:date="2019-09-19T01:09:00Z"/>
        </w:trPr>
        <w:tc>
          <w:tcPr>
            <w:tcW w:w="4604" w:type="dxa"/>
            <w:gridSpan w:val="2"/>
          </w:tcPr>
          <w:p w14:paraId="3668A356" w14:textId="77777777" w:rsidR="0018198B" w:rsidRPr="007755A2" w:rsidRDefault="0018198B" w:rsidP="0018198B">
            <w:pPr>
              <w:spacing w:after="0" w:line="240" w:lineRule="auto"/>
              <w:ind w:left="323"/>
              <w:rPr>
                <w:ins w:id="8267" w:author="Windows User" w:date="2019-09-19T01:09:00Z"/>
                <w:rFonts w:cs="Times New Roman"/>
                <w:rPrChange w:id="8268" w:author="Windows User" w:date="2019-09-19T01:52:00Z">
                  <w:rPr>
                    <w:ins w:id="8269" w:author="Windows User" w:date="2019-09-19T01:09:00Z"/>
                    <w:rFonts w:cs="Times New Roman"/>
                    <w:sz w:val="22"/>
                  </w:rPr>
                </w:rPrChange>
              </w:rPr>
            </w:pPr>
          </w:p>
        </w:tc>
        <w:tc>
          <w:tcPr>
            <w:tcW w:w="3329" w:type="dxa"/>
          </w:tcPr>
          <w:p w14:paraId="674EE04C" w14:textId="77777777" w:rsidR="0018198B" w:rsidRPr="007755A2" w:rsidRDefault="0018198B" w:rsidP="0018198B">
            <w:pPr>
              <w:pStyle w:val="ListParagraph"/>
              <w:numPr>
                <w:ilvl w:val="0"/>
                <w:numId w:val="3"/>
              </w:numPr>
              <w:spacing w:after="0" w:line="240" w:lineRule="auto"/>
              <w:ind w:left="252" w:hanging="219"/>
              <w:rPr>
                <w:ins w:id="8270" w:author="Windows User" w:date="2019-09-19T01:09:00Z"/>
                <w:rFonts w:cs="Times New Roman"/>
                <w:rPrChange w:id="8271" w:author="Windows User" w:date="2019-09-19T01:52:00Z">
                  <w:rPr>
                    <w:ins w:id="8272" w:author="Windows User" w:date="2019-09-19T01:09:00Z"/>
                    <w:rFonts w:cs="Times New Roman"/>
                    <w:sz w:val="22"/>
                  </w:rPr>
                </w:rPrChange>
              </w:rPr>
            </w:pPr>
            <w:ins w:id="8273" w:author="Windows User" w:date="2019-09-19T01:09:00Z">
              <w:r w:rsidRPr="007755A2">
                <w:rPr>
                  <w:rFonts w:cs="Times New Roman"/>
                  <w:rPrChange w:id="8274" w:author="Windows User" w:date="2019-09-19T01:52:00Z">
                    <w:rPr>
                      <w:rFonts w:cs="Times New Roman"/>
                      <w:sz w:val="22"/>
                    </w:rPr>
                  </w:rPrChange>
                </w:rPr>
                <w:t>Menampilkan pop-up “Username atau password salah”</w:t>
              </w:r>
            </w:ins>
          </w:p>
        </w:tc>
      </w:tr>
      <w:tr w:rsidR="0018198B" w:rsidRPr="006A0BE8" w14:paraId="6B3FED6D" w14:textId="77777777" w:rsidTr="00755C33">
        <w:trPr>
          <w:trHeight w:val="370"/>
          <w:ins w:id="8275" w:author="Windows User" w:date="2019-09-19T01:09:00Z"/>
        </w:trPr>
        <w:tc>
          <w:tcPr>
            <w:tcW w:w="4604" w:type="dxa"/>
            <w:gridSpan w:val="2"/>
          </w:tcPr>
          <w:p w14:paraId="09137F3B" w14:textId="77777777" w:rsidR="0018198B" w:rsidRPr="007755A2" w:rsidRDefault="0018198B" w:rsidP="0018198B">
            <w:pPr>
              <w:pStyle w:val="ListParagraph"/>
              <w:numPr>
                <w:ilvl w:val="0"/>
                <w:numId w:val="3"/>
              </w:numPr>
              <w:spacing w:after="0" w:line="240" w:lineRule="auto"/>
              <w:ind w:left="323"/>
              <w:rPr>
                <w:ins w:id="8276" w:author="Windows User" w:date="2019-09-19T01:09:00Z"/>
                <w:rFonts w:cs="Times New Roman"/>
                <w:rPrChange w:id="8277" w:author="Windows User" w:date="2019-09-19T01:52:00Z">
                  <w:rPr>
                    <w:ins w:id="8278" w:author="Windows User" w:date="2019-09-19T01:09:00Z"/>
                    <w:rFonts w:cs="Times New Roman"/>
                    <w:sz w:val="22"/>
                  </w:rPr>
                </w:rPrChange>
              </w:rPr>
            </w:pPr>
            <w:ins w:id="8279" w:author="Windows User" w:date="2019-09-19T01:09:00Z">
              <w:r w:rsidRPr="007755A2">
                <w:rPr>
                  <w:rFonts w:cs="Times New Roman"/>
                  <w:rPrChange w:id="8280" w:author="Windows User" w:date="2019-09-19T01:52:00Z">
                    <w:rPr>
                      <w:rFonts w:cs="Times New Roman"/>
                      <w:sz w:val="22"/>
                    </w:rPr>
                  </w:rPrChange>
                </w:rPr>
                <w:t>Klik ‘oke’</w:t>
              </w:r>
            </w:ins>
          </w:p>
        </w:tc>
        <w:tc>
          <w:tcPr>
            <w:tcW w:w="3329" w:type="dxa"/>
          </w:tcPr>
          <w:p w14:paraId="4C04B27B" w14:textId="77777777" w:rsidR="0018198B" w:rsidRPr="007755A2" w:rsidRDefault="0018198B" w:rsidP="0018198B">
            <w:pPr>
              <w:spacing w:after="0" w:line="240" w:lineRule="auto"/>
              <w:jc w:val="center"/>
              <w:rPr>
                <w:ins w:id="8281" w:author="Windows User" w:date="2019-09-19T01:09:00Z"/>
                <w:rFonts w:cs="Times New Roman"/>
                <w:rPrChange w:id="8282" w:author="Windows User" w:date="2019-09-19T01:52:00Z">
                  <w:rPr>
                    <w:ins w:id="8283" w:author="Windows User" w:date="2019-09-19T01:09:00Z"/>
                    <w:rFonts w:cs="Times New Roman"/>
                    <w:sz w:val="22"/>
                  </w:rPr>
                </w:rPrChange>
              </w:rPr>
            </w:pPr>
          </w:p>
        </w:tc>
      </w:tr>
      <w:tr w:rsidR="0018198B" w:rsidRPr="006A0BE8" w14:paraId="462CBDD4" w14:textId="77777777" w:rsidTr="00755C33">
        <w:trPr>
          <w:trHeight w:val="370"/>
          <w:ins w:id="8284" w:author="Windows User" w:date="2019-09-19T01:09:00Z"/>
        </w:trPr>
        <w:tc>
          <w:tcPr>
            <w:tcW w:w="4604" w:type="dxa"/>
            <w:gridSpan w:val="2"/>
          </w:tcPr>
          <w:p w14:paraId="0E845926" w14:textId="77777777" w:rsidR="0018198B" w:rsidRPr="007755A2" w:rsidRDefault="0018198B" w:rsidP="0018198B">
            <w:pPr>
              <w:spacing w:after="0" w:line="240" w:lineRule="auto"/>
              <w:jc w:val="center"/>
              <w:rPr>
                <w:ins w:id="8285" w:author="Windows User" w:date="2019-09-19T01:09:00Z"/>
                <w:rFonts w:cs="Times New Roman"/>
                <w:rPrChange w:id="8286" w:author="Windows User" w:date="2019-09-19T01:52:00Z">
                  <w:rPr>
                    <w:ins w:id="8287" w:author="Windows User" w:date="2019-09-19T01:09:00Z"/>
                    <w:rFonts w:cs="Times New Roman"/>
                    <w:sz w:val="22"/>
                  </w:rPr>
                </w:rPrChange>
              </w:rPr>
            </w:pPr>
          </w:p>
        </w:tc>
        <w:tc>
          <w:tcPr>
            <w:tcW w:w="3329" w:type="dxa"/>
          </w:tcPr>
          <w:p w14:paraId="065CC5AC" w14:textId="77777777" w:rsidR="0018198B" w:rsidRPr="007755A2" w:rsidRDefault="0018198B" w:rsidP="0018198B">
            <w:pPr>
              <w:spacing w:after="0" w:line="240" w:lineRule="auto"/>
              <w:rPr>
                <w:ins w:id="8288" w:author="Windows User" w:date="2019-09-19T01:09:00Z"/>
                <w:rFonts w:cs="Times New Roman"/>
                <w:rPrChange w:id="8289" w:author="Windows User" w:date="2019-09-19T01:52:00Z">
                  <w:rPr>
                    <w:ins w:id="8290" w:author="Windows User" w:date="2019-09-19T01:09:00Z"/>
                    <w:rFonts w:cs="Times New Roman"/>
                    <w:sz w:val="22"/>
                  </w:rPr>
                </w:rPrChange>
              </w:rPr>
            </w:pPr>
            <w:ins w:id="8291" w:author="Windows User" w:date="2019-09-19T01:09:00Z">
              <w:r w:rsidRPr="007755A2">
                <w:rPr>
                  <w:rFonts w:cs="Times New Roman"/>
                  <w:rPrChange w:id="8292" w:author="Windows User" w:date="2019-09-19T01:52:00Z">
                    <w:rPr>
                      <w:rFonts w:cs="Times New Roman"/>
                      <w:sz w:val="22"/>
                    </w:rPr>
                  </w:rPrChange>
                </w:rPr>
                <w:t>7. Sistem menampilkan halaman login yang berisi form, sebagai berikut :</w:t>
              </w:r>
            </w:ins>
          </w:p>
          <w:p w14:paraId="30181A2C" w14:textId="77777777" w:rsidR="0018198B" w:rsidRPr="007755A2" w:rsidRDefault="0018198B" w:rsidP="00986BA5">
            <w:pPr>
              <w:spacing w:after="0" w:line="240" w:lineRule="auto"/>
              <w:rPr>
                <w:ins w:id="8293" w:author="Windows User" w:date="2019-09-19T01:09:00Z"/>
                <w:rFonts w:cs="Times New Roman"/>
                <w:rPrChange w:id="8294" w:author="Windows User" w:date="2019-09-19T01:52:00Z">
                  <w:rPr>
                    <w:ins w:id="8295" w:author="Windows User" w:date="2019-09-19T01:09:00Z"/>
                    <w:rFonts w:cs="Times New Roman"/>
                    <w:sz w:val="22"/>
                  </w:rPr>
                </w:rPrChange>
              </w:rPr>
            </w:pPr>
            <w:ins w:id="8296" w:author="Windows User" w:date="2019-09-19T01:09:00Z">
              <w:r w:rsidRPr="007755A2">
                <w:rPr>
                  <w:rFonts w:cs="Times New Roman"/>
                  <w:rPrChange w:id="8297" w:author="Windows User" w:date="2019-09-19T01:52:00Z">
                    <w:rPr>
                      <w:rFonts w:cs="Times New Roman"/>
                      <w:sz w:val="22"/>
                    </w:rPr>
                  </w:rPrChange>
                </w:rPr>
                <w:t xml:space="preserve"> a. Username (varchar 20)</w:t>
              </w:r>
            </w:ins>
          </w:p>
          <w:p w14:paraId="27B0D6CA" w14:textId="77777777" w:rsidR="0018198B" w:rsidRPr="007755A2" w:rsidRDefault="0018198B" w:rsidP="009241A1">
            <w:pPr>
              <w:keepNext/>
              <w:spacing w:after="0" w:line="240" w:lineRule="auto"/>
              <w:rPr>
                <w:ins w:id="8298" w:author="Windows User" w:date="2019-09-19T01:09:00Z"/>
                <w:rFonts w:cs="Times New Roman"/>
                <w:rPrChange w:id="8299" w:author="Windows User" w:date="2019-09-19T01:52:00Z">
                  <w:rPr>
                    <w:ins w:id="8300" w:author="Windows User" w:date="2019-09-19T01:09:00Z"/>
                    <w:rFonts w:cs="Times New Roman"/>
                    <w:sz w:val="22"/>
                  </w:rPr>
                </w:rPrChange>
              </w:rPr>
            </w:pPr>
            <w:ins w:id="8301" w:author="Windows User" w:date="2019-09-19T01:09:00Z">
              <w:r w:rsidRPr="007755A2">
                <w:rPr>
                  <w:rFonts w:cs="Times New Roman"/>
                  <w:rPrChange w:id="8302" w:author="Windows User" w:date="2019-09-19T01:52:00Z">
                    <w:rPr>
                      <w:rFonts w:cs="Times New Roman"/>
                      <w:sz w:val="22"/>
                    </w:rPr>
                  </w:rPrChange>
                </w:rPr>
                <w:t xml:space="preserve"> b. Password (varchar 20 )</w:t>
              </w:r>
            </w:ins>
          </w:p>
        </w:tc>
      </w:tr>
    </w:tbl>
    <w:p w14:paraId="68443E3C" w14:textId="24B43B7B" w:rsidR="00EE7610" w:rsidRDefault="00EE7610" w:rsidP="009241A1">
      <w:pPr>
        <w:pStyle w:val="Caption"/>
      </w:pPr>
    </w:p>
    <w:p w14:paraId="081A8A12" w14:textId="75BF0A54" w:rsidR="009241A1" w:rsidRPr="009241A1" w:rsidRDefault="009241A1" w:rsidP="009241A1">
      <w:pPr>
        <w:pStyle w:val="Caption"/>
        <w:keepNext/>
        <w:jc w:val="center"/>
        <w:rPr>
          <w:i w:val="0"/>
          <w:color w:val="auto"/>
          <w:sz w:val="22"/>
        </w:rPr>
      </w:pPr>
      <w:bookmarkStart w:id="8303" w:name="_Toc23552224"/>
      <w:r w:rsidRPr="009241A1">
        <w:rPr>
          <w:i w:val="0"/>
          <w:color w:val="auto"/>
          <w:sz w:val="22"/>
        </w:rPr>
        <w:t xml:space="preserve">Tabel </w:t>
      </w:r>
      <w:r w:rsidR="00813475">
        <w:rPr>
          <w:i w:val="0"/>
          <w:color w:val="auto"/>
          <w:sz w:val="22"/>
        </w:rPr>
        <w:fldChar w:fldCharType="begin"/>
      </w:r>
      <w:r w:rsidR="00813475">
        <w:rPr>
          <w:i w:val="0"/>
          <w:color w:val="auto"/>
          <w:sz w:val="22"/>
        </w:rPr>
        <w:instrText xml:space="preserve"> STYLEREF 1 \s </w:instrText>
      </w:r>
      <w:r w:rsidR="00813475">
        <w:rPr>
          <w:i w:val="0"/>
          <w:color w:val="auto"/>
          <w:sz w:val="22"/>
        </w:rPr>
        <w:fldChar w:fldCharType="separate"/>
      </w:r>
      <w:r w:rsidR="00813475">
        <w:rPr>
          <w:i w:val="0"/>
          <w:noProof/>
          <w:color w:val="auto"/>
          <w:sz w:val="22"/>
        </w:rPr>
        <w:t>A</w:t>
      </w:r>
      <w:r w:rsidR="00813475">
        <w:rPr>
          <w:i w:val="0"/>
          <w:color w:val="auto"/>
          <w:sz w:val="22"/>
        </w:rPr>
        <w:fldChar w:fldCharType="end"/>
      </w:r>
      <w:r w:rsidR="00813475">
        <w:rPr>
          <w:i w:val="0"/>
          <w:color w:val="auto"/>
          <w:sz w:val="22"/>
        </w:rPr>
        <w:t>.</w:t>
      </w:r>
      <w:r w:rsidR="00813475">
        <w:rPr>
          <w:i w:val="0"/>
          <w:color w:val="auto"/>
          <w:sz w:val="22"/>
        </w:rPr>
        <w:fldChar w:fldCharType="begin"/>
      </w:r>
      <w:r w:rsidR="00813475">
        <w:rPr>
          <w:i w:val="0"/>
          <w:color w:val="auto"/>
          <w:sz w:val="22"/>
        </w:rPr>
        <w:instrText xml:space="preserve"> SEQ Tabel \* ARABIC \s 1 </w:instrText>
      </w:r>
      <w:r w:rsidR="00813475">
        <w:rPr>
          <w:i w:val="0"/>
          <w:color w:val="auto"/>
          <w:sz w:val="22"/>
        </w:rPr>
        <w:fldChar w:fldCharType="separate"/>
      </w:r>
      <w:r w:rsidR="00813475">
        <w:rPr>
          <w:i w:val="0"/>
          <w:noProof/>
          <w:color w:val="auto"/>
          <w:sz w:val="22"/>
        </w:rPr>
        <w:t>2</w:t>
      </w:r>
      <w:r w:rsidR="00813475">
        <w:rPr>
          <w:i w:val="0"/>
          <w:color w:val="auto"/>
          <w:sz w:val="22"/>
        </w:rPr>
        <w:fldChar w:fldCharType="end"/>
      </w:r>
      <w:r w:rsidRPr="009241A1">
        <w:rPr>
          <w:i w:val="0"/>
          <w:color w:val="auto"/>
          <w:sz w:val="22"/>
        </w:rPr>
        <w:t xml:space="preserve"> Skenario Tambah User</w:t>
      </w:r>
      <w:bookmarkEnd w:id="8303"/>
    </w:p>
    <w:tbl>
      <w:tblPr>
        <w:tblStyle w:val="TableGrid"/>
        <w:tblW w:w="7933" w:type="dxa"/>
        <w:tblLook w:val="04A0" w:firstRow="1" w:lastRow="0" w:firstColumn="1" w:lastColumn="0" w:noHBand="0" w:noVBand="1"/>
      </w:tblPr>
      <w:tblGrid>
        <w:gridCol w:w="4531"/>
        <w:gridCol w:w="73"/>
        <w:gridCol w:w="3329"/>
      </w:tblGrid>
      <w:tr w:rsidR="00755C33" w:rsidRPr="006A0BE8" w14:paraId="6AD14895" w14:textId="77777777" w:rsidTr="00986BA5">
        <w:trPr>
          <w:ins w:id="8304" w:author="Windows User" w:date="2019-09-19T01:55:00Z"/>
        </w:trPr>
        <w:tc>
          <w:tcPr>
            <w:tcW w:w="4531" w:type="dxa"/>
          </w:tcPr>
          <w:p w14:paraId="45EF2D01" w14:textId="77777777" w:rsidR="00755C33" w:rsidRPr="007755A2" w:rsidRDefault="00755C33" w:rsidP="00755C33">
            <w:pPr>
              <w:spacing w:after="0" w:line="240" w:lineRule="auto"/>
              <w:rPr>
                <w:ins w:id="8305" w:author="Windows User" w:date="2019-09-19T01:55:00Z"/>
                <w:rFonts w:cs="Times New Roman"/>
                <w:lang w:val="en-ID"/>
                <w:rPrChange w:id="8306" w:author="Windows User" w:date="2019-09-19T02:04:00Z">
                  <w:rPr>
                    <w:ins w:id="8307" w:author="Windows User" w:date="2019-09-19T01:55:00Z"/>
                    <w:rFonts w:cs="Times New Roman"/>
                    <w:sz w:val="22"/>
                    <w:lang w:val="en-ID"/>
                  </w:rPr>
                </w:rPrChange>
              </w:rPr>
            </w:pPr>
            <w:ins w:id="8308" w:author="Windows User" w:date="2019-09-19T01:55:00Z">
              <w:r w:rsidRPr="007755A2">
                <w:rPr>
                  <w:rFonts w:cs="Times New Roman"/>
                  <w:b/>
                  <w:rPrChange w:id="8309" w:author="Windows User" w:date="2019-09-19T02:04:00Z">
                    <w:rPr>
                      <w:rFonts w:cs="Times New Roman"/>
                      <w:b/>
                      <w:sz w:val="22"/>
                    </w:rPr>
                  </w:rPrChange>
                </w:rPr>
                <w:t>Nama Usecase</w:t>
              </w:r>
            </w:ins>
          </w:p>
        </w:tc>
        <w:tc>
          <w:tcPr>
            <w:tcW w:w="3402" w:type="dxa"/>
            <w:gridSpan w:val="2"/>
          </w:tcPr>
          <w:p w14:paraId="039E4BDE" w14:textId="77777777" w:rsidR="00755C33" w:rsidRPr="007755A2" w:rsidRDefault="00755C33" w:rsidP="00755C33">
            <w:pPr>
              <w:spacing w:after="0" w:line="240" w:lineRule="auto"/>
              <w:rPr>
                <w:ins w:id="8310" w:author="Windows User" w:date="2019-09-19T01:55:00Z"/>
                <w:rFonts w:cs="Times New Roman"/>
                <w:lang w:val="en-ID"/>
                <w:rPrChange w:id="8311" w:author="Windows User" w:date="2019-09-19T02:04:00Z">
                  <w:rPr>
                    <w:ins w:id="8312" w:author="Windows User" w:date="2019-09-19T01:55:00Z"/>
                    <w:rFonts w:cs="Times New Roman"/>
                    <w:sz w:val="22"/>
                    <w:lang w:val="en-ID"/>
                  </w:rPr>
                </w:rPrChange>
              </w:rPr>
            </w:pPr>
            <w:ins w:id="8313" w:author="Windows User" w:date="2019-09-19T01:55:00Z">
              <w:r w:rsidRPr="007755A2">
                <w:rPr>
                  <w:rFonts w:cs="Times New Roman"/>
                  <w:rPrChange w:id="8314" w:author="Windows User" w:date="2019-09-19T02:04:00Z">
                    <w:rPr>
                      <w:rFonts w:cs="Times New Roman"/>
                      <w:sz w:val="22"/>
                    </w:rPr>
                  </w:rPrChange>
                </w:rPr>
                <w:t xml:space="preserve">Tambah </w:t>
              </w:r>
              <w:r w:rsidRPr="007755A2">
                <w:rPr>
                  <w:rFonts w:cs="Times New Roman"/>
                  <w:i/>
                  <w:rPrChange w:id="8315" w:author="Windows User" w:date="2019-09-19T02:08:00Z">
                    <w:rPr>
                      <w:rFonts w:cs="Times New Roman"/>
                      <w:sz w:val="22"/>
                    </w:rPr>
                  </w:rPrChange>
                </w:rPr>
                <w:t>user</w:t>
              </w:r>
            </w:ins>
          </w:p>
        </w:tc>
      </w:tr>
      <w:tr w:rsidR="00755C33" w:rsidRPr="006A0BE8" w14:paraId="4F2C2E6A" w14:textId="77777777" w:rsidTr="00986BA5">
        <w:trPr>
          <w:ins w:id="8316" w:author="Windows User" w:date="2019-09-19T01:55:00Z"/>
        </w:trPr>
        <w:tc>
          <w:tcPr>
            <w:tcW w:w="4531" w:type="dxa"/>
          </w:tcPr>
          <w:p w14:paraId="79DA5A29" w14:textId="77777777" w:rsidR="00755C33" w:rsidRPr="007755A2" w:rsidRDefault="00755C33" w:rsidP="00755C33">
            <w:pPr>
              <w:spacing w:after="0" w:line="240" w:lineRule="auto"/>
              <w:rPr>
                <w:ins w:id="8317" w:author="Windows User" w:date="2019-09-19T01:55:00Z"/>
                <w:rFonts w:cs="Times New Roman"/>
                <w:lang w:val="en-ID"/>
                <w:rPrChange w:id="8318" w:author="Windows User" w:date="2019-09-19T02:04:00Z">
                  <w:rPr>
                    <w:ins w:id="8319" w:author="Windows User" w:date="2019-09-19T01:55:00Z"/>
                    <w:rFonts w:cs="Times New Roman"/>
                    <w:sz w:val="22"/>
                    <w:lang w:val="en-ID"/>
                  </w:rPr>
                </w:rPrChange>
              </w:rPr>
            </w:pPr>
            <w:ins w:id="8320" w:author="Windows User" w:date="2019-09-19T01:55:00Z">
              <w:r w:rsidRPr="007755A2">
                <w:rPr>
                  <w:rFonts w:cs="Times New Roman"/>
                  <w:b/>
                  <w:rPrChange w:id="8321" w:author="Windows User" w:date="2019-09-19T02:04:00Z">
                    <w:rPr>
                      <w:rFonts w:cs="Times New Roman"/>
                      <w:b/>
                      <w:sz w:val="22"/>
                    </w:rPr>
                  </w:rPrChange>
                </w:rPr>
                <w:t>Aktor</w:t>
              </w:r>
            </w:ins>
          </w:p>
        </w:tc>
        <w:tc>
          <w:tcPr>
            <w:tcW w:w="3402" w:type="dxa"/>
            <w:gridSpan w:val="2"/>
          </w:tcPr>
          <w:p w14:paraId="48C1D599" w14:textId="77777777" w:rsidR="00755C33" w:rsidRPr="007755A2" w:rsidRDefault="00755C33" w:rsidP="00755C33">
            <w:pPr>
              <w:spacing w:after="0" w:line="240" w:lineRule="auto"/>
              <w:rPr>
                <w:ins w:id="8322" w:author="Windows User" w:date="2019-09-19T01:55:00Z"/>
                <w:rFonts w:cs="Times New Roman"/>
                <w:lang w:val="en-ID"/>
                <w:rPrChange w:id="8323" w:author="Windows User" w:date="2019-09-19T02:04:00Z">
                  <w:rPr>
                    <w:ins w:id="8324" w:author="Windows User" w:date="2019-09-19T01:55:00Z"/>
                    <w:rFonts w:cs="Times New Roman"/>
                    <w:sz w:val="22"/>
                    <w:lang w:val="en-ID"/>
                  </w:rPr>
                </w:rPrChange>
              </w:rPr>
            </w:pPr>
            <w:ins w:id="8325" w:author="Windows User" w:date="2019-09-19T01:55:00Z">
              <w:r w:rsidRPr="007755A2">
                <w:rPr>
                  <w:rFonts w:cs="Times New Roman"/>
                  <w:rPrChange w:id="8326" w:author="Windows User" w:date="2019-09-19T02:04:00Z">
                    <w:rPr>
                      <w:rFonts w:cs="Times New Roman"/>
                      <w:sz w:val="22"/>
                    </w:rPr>
                  </w:rPrChange>
                </w:rPr>
                <w:t>Admin</w:t>
              </w:r>
            </w:ins>
          </w:p>
        </w:tc>
      </w:tr>
      <w:tr w:rsidR="00755C33" w:rsidRPr="006A0BE8" w14:paraId="4A7B7601" w14:textId="77777777" w:rsidTr="00986BA5">
        <w:trPr>
          <w:ins w:id="8327" w:author="Windows User" w:date="2019-09-19T01:55:00Z"/>
        </w:trPr>
        <w:tc>
          <w:tcPr>
            <w:tcW w:w="4531" w:type="dxa"/>
          </w:tcPr>
          <w:p w14:paraId="6CFD7E8F" w14:textId="77777777" w:rsidR="00755C33" w:rsidRPr="007755A2" w:rsidRDefault="00755C33" w:rsidP="00755C33">
            <w:pPr>
              <w:spacing w:after="0" w:line="240" w:lineRule="auto"/>
              <w:rPr>
                <w:ins w:id="8328" w:author="Windows User" w:date="2019-09-19T01:55:00Z"/>
                <w:rFonts w:cs="Times New Roman"/>
                <w:lang w:val="en-ID"/>
                <w:rPrChange w:id="8329" w:author="Windows User" w:date="2019-09-19T02:04:00Z">
                  <w:rPr>
                    <w:ins w:id="8330" w:author="Windows User" w:date="2019-09-19T01:55:00Z"/>
                    <w:rFonts w:cs="Times New Roman"/>
                    <w:sz w:val="22"/>
                    <w:lang w:val="en-ID"/>
                  </w:rPr>
                </w:rPrChange>
              </w:rPr>
            </w:pPr>
            <w:ins w:id="8331" w:author="Windows User" w:date="2019-09-19T01:55:00Z">
              <w:r w:rsidRPr="007755A2">
                <w:rPr>
                  <w:rFonts w:cs="Times New Roman"/>
                  <w:b/>
                  <w:rPrChange w:id="8332" w:author="Windows User" w:date="2019-09-19T02:04:00Z">
                    <w:rPr>
                      <w:rFonts w:cs="Times New Roman"/>
                      <w:b/>
                      <w:sz w:val="22"/>
                    </w:rPr>
                  </w:rPrChange>
                </w:rPr>
                <w:t>Deskripsi Singkat</w:t>
              </w:r>
            </w:ins>
          </w:p>
        </w:tc>
        <w:tc>
          <w:tcPr>
            <w:tcW w:w="3402" w:type="dxa"/>
            <w:gridSpan w:val="2"/>
          </w:tcPr>
          <w:p w14:paraId="53ED1CEC" w14:textId="77777777" w:rsidR="00755C33" w:rsidRPr="007755A2" w:rsidRDefault="00755C33" w:rsidP="00755C33">
            <w:pPr>
              <w:spacing w:after="0" w:line="240" w:lineRule="auto"/>
              <w:rPr>
                <w:ins w:id="8333" w:author="Windows User" w:date="2019-09-19T01:55:00Z"/>
                <w:rFonts w:cs="Times New Roman"/>
                <w:lang w:val="en-ID"/>
                <w:rPrChange w:id="8334" w:author="Windows User" w:date="2019-09-19T02:04:00Z">
                  <w:rPr>
                    <w:ins w:id="8335" w:author="Windows User" w:date="2019-09-19T01:55:00Z"/>
                    <w:rFonts w:cs="Times New Roman"/>
                    <w:sz w:val="22"/>
                    <w:lang w:val="en-ID"/>
                  </w:rPr>
                </w:rPrChange>
              </w:rPr>
            </w:pPr>
            <w:ins w:id="8336" w:author="Windows User" w:date="2019-09-19T01:55:00Z">
              <w:r w:rsidRPr="007755A2">
                <w:rPr>
                  <w:rFonts w:cs="Times New Roman"/>
                  <w:rPrChange w:id="8337" w:author="Windows User" w:date="2019-09-19T02:04:00Z">
                    <w:rPr>
                      <w:rFonts w:cs="Times New Roman"/>
                      <w:sz w:val="22"/>
                    </w:rPr>
                  </w:rPrChange>
                </w:rPr>
                <w:t>Aktor menambahkan user baru</w:t>
              </w:r>
            </w:ins>
          </w:p>
        </w:tc>
      </w:tr>
      <w:tr w:rsidR="00755C33" w:rsidRPr="006A0BE8" w14:paraId="51DF176D" w14:textId="77777777" w:rsidTr="00986BA5">
        <w:trPr>
          <w:ins w:id="8338" w:author="Windows User" w:date="2019-09-19T01:55:00Z"/>
        </w:trPr>
        <w:tc>
          <w:tcPr>
            <w:tcW w:w="4531" w:type="dxa"/>
          </w:tcPr>
          <w:p w14:paraId="7D6AF042" w14:textId="77777777" w:rsidR="00755C33" w:rsidRPr="007755A2" w:rsidRDefault="00755C33" w:rsidP="00755C33">
            <w:pPr>
              <w:spacing w:after="0" w:line="240" w:lineRule="auto"/>
              <w:rPr>
                <w:ins w:id="8339" w:author="Windows User" w:date="2019-09-19T01:55:00Z"/>
                <w:rFonts w:cs="Times New Roman"/>
                <w:lang w:val="en-ID"/>
                <w:rPrChange w:id="8340" w:author="Windows User" w:date="2019-09-19T02:04:00Z">
                  <w:rPr>
                    <w:ins w:id="8341" w:author="Windows User" w:date="2019-09-19T01:55:00Z"/>
                    <w:rFonts w:cs="Times New Roman"/>
                    <w:sz w:val="22"/>
                    <w:lang w:val="en-ID"/>
                  </w:rPr>
                </w:rPrChange>
              </w:rPr>
            </w:pPr>
            <w:ins w:id="8342" w:author="Windows User" w:date="2019-09-19T01:55:00Z">
              <w:r w:rsidRPr="007755A2">
                <w:rPr>
                  <w:rFonts w:cs="Times New Roman"/>
                  <w:b/>
                  <w:rPrChange w:id="8343" w:author="Windows User" w:date="2019-09-19T02:04:00Z">
                    <w:rPr>
                      <w:rFonts w:cs="Times New Roman"/>
                      <w:b/>
                      <w:sz w:val="22"/>
                    </w:rPr>
                  </w:rPrChange>
                </w:rPr>
                <w:t>Prekondisi</w:t>
              </w:r>
            </w:ins>
          </w:p>
        </w:tc>
        <w:tc>
          <w:tcPr>
            <w:tcW w:w="3402" w:type="dxa"/>
            <w:gridSpan w:val="2"/>
          </w:tcPr>
          <w:p w14:paraId="0A900366" w14:textId="77777777" w:rsidR="00755C33" w:rsidRPr="007755A2" w:rsidRDefault="00755C33" w:rsidP="00755C33">
            <w:pPr>
              <w:spacing w:after="0" w:line="240" w:lineRule="auto"/>
              <w:rPr>
                <w:ins w:id="8344" w:author="Windows User" w:date="2019-09-19T01:55:00Z"/>
                <w:rFonts w:cs="Times New Roman"/>
                <w:lang w:val="en-ID"/>
                <w:rPrChange w:id="8345" w:author="Windows User" w:date="2019-09-19T02:04:00Z">
                  <w:rPr>
                    <w:ins w:id="8346" w:author="Windows User" w:date="2019-09-19T01:55:00Z"/>
                    <w:rFonts w:cs="Times New Roman"/>
                    <w:sz w:val="22"/>
                    <w:lang w:val="en-ID"/>
                  </w:rPr>
                </w:rPrChange>
              </w:rPr>
            </w:pPr>
            <w:ins w:id="8347" w:author="Windows User" w:date="2019-09-19T01:55:00Z">
              <w:r w:rsidRPr="007755A2">
                <w:rPr>
                  <w:rFonts w:cs="Times New Roman"/>
                  <w:rPrChange w:id="8348" w:author="Windows User" w:date="2019-09-19T02:04:00Z">
                    <w:rPr>
                      <w:rFonts w:cs="Times New Roman"/>
                      <w:sz w:val="22"/>
                    </w:rPr>
                  </w:rPrChange>
                </w:rPr>
                <w:t>Aktor masuk halaman dashboard admin</w:t>
              </w:r>
            </w:ins>
          </w:p>
        </w:tc>
      </w:tr>
      <w:tr w:rsidR="00755C33" w:rsidRPr="006A0BE8" w14:paraId="5B6327E0" w14:textId="77777777" w:rsidTr="00986BA5">
        <w:trPr>
          <w:ins w:id="8349" w:author="Windows User" w:date="2019-09-19T01:55:00Z"/>
        </w:trPr>
        <w:tc>
          <w:tcPr>
            <w:tcW w:w="4531" w:type="dxa"/>
          </w:tcPr>
          <w:p w14:paraId="7692935A" w14:textId="77777777" w:rsidR="00755C33" w:rsidRPr="007755A2" w:rsidRDefault="00755C33" w:rsidP="00755C33">
            <w:pPr>
              <w:spacing w:after="0" w:line="240" w:lineRule="auto"/>
              <w:rPr>
                <w:ins w:id="8350" w:author="Windows User" w:date="2019-09-19T01:55:00Z"/>
                <w:rFonts w:cs="Times New Roman"/>
                <w:lang w:val="en-ID"/>
                <w:rPrChange w:id="8351" w:author="Windows User" w:date="2019-09-19T02:04:00Z">
                  <w:rPr>
                    <w:ins w:id="8352" w:author="Windows User" w:date="2019-09-19T01:55:00Z"/>
                    <w:rFonts w:cs="Times New Roman"/>
                    <w:sz w:val="22"/>
                    <w:lang w:val="en-ID"/>
                  </w:rPr>
                </w:rPrChange>
              </w:rPr>
            </w:pPr>
            <w:ins w:id="8353" w:author="Windows User" w:date="2019-09-19T01:55:00Z">
              <w:r w:rsidRPr="007755A2">
                <w:rPr>
                  <w:rFonts w:cs="Times New Roman"/>
                  <w:b/>
                  <w:rPrChange w:id="8354" w:author="Windows User" w:date="2019-09-19T02:04:00Z">
                    <w:rPr>
                      <w:rFonts w:cs="Times New Roman"/>
                      <w:b/>
                      <w:sz w:val="22"/>
                    </w:rPr>
                  </w:rPrChange>
                </w:rPr>
                <w:t>Pascakondisi</w:t>
              </w:r>
            </w:ins>
          </w:p>
        </w:tc>
        <w:tc>
          <w:tcPr>
            <w:tcW w:w="3402" w:type="dxa"/>
            <w:gridSpan w:val="2"/>
          </w:tcPr>
          <w:p w14:paraId="702BCCF8" w14:textId="77777777" w:rsidR="00755C33" w:rsidRPr="007755A2" w:rsidRDefault="00755C33" w:rsidP="00755C33">
            <w:pPr>
              <w:spacing w:after="0" w:line="240" w:lineRule="auto"/>
              <w:rPr>
                <w:ins w:id="8355" w:author="Windows User" w:date="2019-09-19T01:55:00Z"/>
                <w:rFonts w:cs="Times New Roman"/>
                <w:lang w:val="en-ID"/>
                <w:rPrChange w:id="8356" w:author="Windows User" w:date="2019-09-19T02:04:00Z">
                  <w:rPr>
                    <w:ins w:id="8357" w:author="Windows User" w:date="2019-09-19T01:55:00Z"/>
                    <w:rFonts w:cs="Times New Roman"/>
                    <w:sz w:val="22"/>
                    <w:lang w:val="en-ID"/>
                  </w:rPr>
                </w:rPrChange>
              </w:rPr>
            </w:pPr>
            <w:ins w:id="8358" w:author="Windows User" w:date="2019-09-19T01:55:00Z">
              <w:r w:rsidRPr="007755A2">
                <w:rPr>
                  <w:rFonts w:cs="Times New Roman"/>
                  <w:rPrChange w:id="8359" w:author="Windows User" w:date="2019-09-19T02:04:00Z">
                    <w:rPr>
                      <w:rFonts w:cs="Times New Roman"/>
                      <w:sz w:val="22"/>
                    </w:rPr>
                  </w:rPrChange>
                </w:rPr>
                <w:t>Data user bertambah</w:t>
              </w:r>
            </w:ins>
          </w:p>
        </w:tc>
      </w:tr>
      <w:tr w:rsidR="00755C33" w:rsidRPr="006A0BE8" w14:paraId="6CB7CACE" w14:textId="77777777" w:rsidTr="00986BA5">
        <w:trPr>
          <w:ins w:id="8360" w:author="Windows User" w:date="2019-09-19T01:55:00Z"/>
        </w:trPr>
        <w:tc>
          <w:tcPr>
            <w:tcW w:w="7933" w:type="dxa"/>
            <w:gridSpan w:val="3"/>
          </w:tcPr>
          <w:p w14:paraId="05FD97DE" w14:textId="77777777" w:rsidR="00755C33" w:rsidRPr="007755A2" w:rsidRDefault="00755C33" w:rsidP="00755C33">
            <w:pPr>
              <w:spacing w:after="0" w:line="240" w:lineRule="auto"/>
              <w:jc w:val="center"/>
              <w:rPr>
                <w:ins w:id="8361" w:author="Windows User" w:date="2019-09-19T01:55:00Z"/>
                <w:rFonts w:cs="Times New Roman"/>
                <w:rPrChange w:id="8362" w:author="Windows User" w:date="2019-09-19T02:04:00Z">
                  <w:rPr>
                    <w:ins w:id="8363" w:author="Windows User" w:date="2019-09-19T01:55:00Z"/>
                    <w:rFonts w:cs="Times New Roman"/>
                    <w:sz w:val="22"/>
                  </w:rPr>
                </w:rPrChange>
              </w:rPr>
            </w:pPr>
            <w:ins w:id="8364" w:author="Windows User" w:date="2019-09-19T01:55:00Z">
              <w:r w:rsidRPr="007755A2">
                <w:rPr>
                  <w:rFonts w:cs="Times New Roman"/>
                  <w:b/>
                  <w:bCs/>
                  <w:rPrChange w:id="8365" w:author="Windows User" w:date="2019-09-19T02:04:00Z">
                    <w:rPr>
                      <w:rFonts w:cs="Times New Roman"/>
                      <w:b/>
                      <w:bCs/>
                      <w:sz w:val="22"/>
                    </w:rPr>
                  </w:rPrChange>
                </w:rPr>
                <w:t>Flow Event</w:t>
              </w:r>
            </w:ins>
          </w:p>
        </w:tc>
      </w:tr>
      <w:tr w:rsidR="00755C33" w:rsidRPr="006A0BE8" w14:paraId="3D600736" w14:textId="77777777" w:rsidTr="00986BA5">
        <w:trPr>
          <w:ins w:id="8366" w:author="Windows User" w:date="2019-09-19T01:55:00Z"/>
        </w:trPr>
        <w:tc>
          <w:tcPr>
            <w:tcW w:w="7933" w:type="dxa"/>
            <w:gridSpan w:val="3"/>
          </w:tcPr>
          <w:p w14:paraId="61EC32A6" w14:textId="77777777" w:rsidR="00755C33" w:rsidRPr="007755A2" w:rsidRDefault="00755C33" w:rsidP="00755C33">
            <w:pPr>
              <w:spacing w:after="0" w:line="240" w:lineRule="auto"/>
              <w:jc w:val="center"/>
              <w:rPr>
                <w:ins w:id="8367" w:author="Windows User" w:date="2019-09-19T01:55:00Z"/>
                <w:rFonts w:cs="Times New Roman"/>
                <w:rPrChange w:id="8368" w:author="Windows User" w:date="2019-09-19T02:04:00Z">
                  <w:rPr>
                    <w:ins w:id="8369" w:author="Windows User" w:date="2019-09-19T01:55:00Z"/>
                    <w:rFonts w:cs="Times New Roman"/>
                    <w:sz w:val="22"/>
                  </w:rPr>
                </w:rPrChange>
              </w:rPr>
            </w:pPr>
            <w:ins w:id="8370" w:author="Windows User" w:date="2019-09-19T01:55:00Z">
              <w:r w:rsidRPr="007755A2">
                <w:rPr>
                  <w:rFonts w:cs="Times New Roman"/>
                  <w:b/>
                  <w:rPrChange w:id="8371" w:author="Windows User" w:date="2019-09-19T02:04:00Z">
                    <w:rPr>
                      <w:rFonts w:cs="Times New Roman"/>
                      <w:b/>
                      <w:sz w:val="22"/>
                    </w:rPr>
                  </w:rPrChange>
                </w:rPr>
                <w:t>Normal Flow : Tambah user</w:t>
              </w:r>
            </w:ins>
          </w:p>
        </w:tc>
      </w:tr>
      <w:tr w:rsidR="00755C33" w:rsidRPr="006A0BE8" w14:paraId="414B3738" w14:textId="77777777" w:rsidTr="00986BA5">
        <w:trPr>
          <w:trHeight w:val="371"/>
          <w:ins w:id="8372" w:author="Windows User" w:date="2019-09-19T01:55:00Z"/>
        </w:trPr>
        <w:tc>
          <w:tcPr>
            <w:tcW w:w="4604" w:type="dxa"/>
            <w:gridSpan w:val="2"/>
          </w:tcPr>
          <w:p w14:paraId="28017497" w14:textId="77777777" w:rsidR="00755C33" w:rsidRPr="007755A2" w:rsidRDefault="00755C33" w:rsidP="00755C33">
            <w:pPr>
              <w:spacing w:after="0" w:line="240" w:lineRule="auto"/>
              <w:rPr>
                <w:ins w:id="8373" w:author="Windows User" w:date="2019-09-19T01:55:00Z"/>
                <w:rFonts w:cs="Times New Roman"/>
                <w:b/>
                <w:rPrChange w:id="8374" w:author="Windows User" w:date="2019-09-19T02:04:00Z">
                  <w:rPr>
                    <w:ins w:id="8375" w:author="Windows User" w:date="2019-09-19T01:55:00Z"/>
                    <w:rFonts w:cs="Times New Roman"/>
                    <w:b/>
                    <w:sz w:val="22"/>
                  </w:rPr>
                </w:rPrChange>
              </w:rPr>
            </w:pPr>
            <w:ins w:id="8376" w:author="Windows User" w:date="2019-09-19T01:55:00Z">
              <w:r w:rsidRPr="007755A2">
                <w:rPr>
                  <w:rFonts w:cs="Times New Roman"/>
                  <w:rPrChange w:id="8377" w:author="Windows User" w:date="2019-09-19T02:04:00Z">
                    <w:rPr>
                      <w:rFonts w:cs="Times New Roman"/>
                      <w:sz w:val="22"/>
                    </w:rPr>
                  </w:rPrChange>
                </w:rPr>
                <w:t>Aksi Aktor</w:t>
              </w:r>
            </w:ins>
          </w:p>
        </w:tc>
        <w:tc>
          <w:tcPr>
            <w:tcW w:w="3329" w:type="dxa"/>
          </w:tcPr>
          <w:p w14:paraId="5AE293C1" w14:textId="77777777" w:rsidR="00755C33" w:rsidRPr="007755A2" w:rsidRDefault="00755C33" w:rsidP="00755C33">
            <w:pPr>
              <w:spacing w:after="0" w:line="240" w:lineRule="auto"/>
              <w:rPr>
                <w:ins w:id="8378" w:author="Windows User" w:date="2019-09-19T01:55:00Z"/>
                <w:rFonts w:cs="Times New Roman"/>
                <w:b/>
                <w:rPrChange w:id="8379" w:author="Windows User" w:date="2019-09-19T02:04:00Z">
                  <w:rPr>
                    <w:ins w:id="8380" w:author="Windows User" w:date="2019-09-19T01:55:00Z"/>
                    <w:rFonts w:cs="Times New Roman"/>
                    <w:b/>
                    <w:sz w:val="22"/>
                  </w:rPr>
                </w:rPrChange>
              </w:rPr>
            </w:pPr>
            <w:ins w:id="8381" w:author="Windows User" w:date="2019-09-19T01:55:00Z">
              <w:r w:rsidRPr="007755A2">
                <w:rPr>
                  <w:rFonts w:cs="Times New Roman"/>
                  <w:rPrChange w:id="8382" w:author="Windows User" w:date="2019-09-19T02:04:00Z">
                    <w:rPr>
                      <w:rFonts w:cs="Times New Roman"/>
                      <w:sz w:val="22"/>
                    </w:rPr>
                  </w:rPrChange>
                </w:rPr>
                <w:t>Reaksi Sistem</w:t>
              </w:r>
            </w:ins>
          </w:p>
        </w:tc>
      </w:tr>
      <w:tr w:rsidR="00755C33" w:rsidRPr="006A0BE8" w14:paraId="18B6A84C" w14:textId="77777777" w:rsidTr="00986BA5">
        <w:trPr>
          <w:trHeight w:val="371"/>
          <w:ins w:id="8383" w:author="Windows User" w:date="2019-09-19T01:55:00Z"/>
        </w:trPr>
        <w:tc>
          <w:tcPr>
            <w:tcW w:w="4604" w:type="dxa"/>
            <w:gridSpan w:val="2"/>
          </w:tcPr>
          <w:p w14:paraId="7D922C97" w14:textId="77777777" w:rsidR="00755C33" w:rsidRPr="007755A2" w:rsidRDefault="00755C33" w:rsidP="00755C33">
            <w:pPr>
              <w:pStyle w:val="ListParagraph"/>
              <w:numPr>
                <w:ilvl w:val="2"/>
                <w:numId w:val="6"/>
              </w:numPr>
              <w:spacing w:after="0" w:line="240" w:lineRule="auto"/>
              <w:ind w:left="464"/>
              <w:rPr>
                <w:ins w:id="8384" w:author="Windows User" w:date="2019-09-19T01:55:00Z"/>
                <w:rFonts w:cs="Times New Roman"/>
                <w:rPrChange w:id="8385" w:author="Windows User" w:date="2019-09-19T02:04:00Z">
                  <w:rPr>
                    <w:ins w:id="8386" w:author="Windows User" w:date="2019-09-19T01:55:00Z"/>
                    <w:rFonts w:cs="Times New Roman"/>
                    <w:sz w:val="22"/>
                  </w:rPr>
                </w:rPrChange>
              </w:rPr>
            </w:pPr>
            <w:ins w:id="8387" w:author="Windows User" w:date="2019-09-19T01:55:00Z">
              <w:r w:rsidRPr="007755A2">
                <w:rPr>
                  <w:rFonts w:cs="Times New Roman"/>
                  <w:rPrChange w:id="8388" w:author="Windows User" w:date="2019-09-19T02:04:00Z">
                    <w:rPr>
                      <w:rFonts w:cs="Times New Roman"/>
                      <w:sz w:val="22"/>
                    </w:rPr>
                  </w:rPrChange>
                </w:rPr>
                <w:t>Klik menu user pilih tambah user</w:t>
              </w:r>
            </w:ins>
          </w:p>
        </w:tc>
        <w:tc>
          <w:tcPr>
            <w:tcW w:w="3329" w:type="dxa"/>
          </w:tcPr>
          <w:p w14:paraId="6BC5A778" w14:textId="77777777" w:rsidR="00755C33" w:rsidRPr="007755A2" w:rsidRDefault="00755C33" w:rsidP="00755C33">
            <w:pPr>
              <w:spacing w:after="0" w:line="240" w:lineRule="auto"/>
              <w:rPr>
                <w:ins w:id="8389" w:author="Windows User" w:date="2019-09-19T01:55:00Z"/>
                <w:rFonts w:cs="Times New Roman"/>
                <w:rPrChange w:id="8390" w:author="Windows User" w:date="2019-09-19T02:04:00Z">
                  <w:rPr>
                    <w:ins w:id="8391" w:author="Windows User" w:date="2019-09-19T01:55:00Z"/>
                    <w:rFonts w:cs="Times New Roman"/>
                    <w:sz w:val="22"/>
                  </w:rPr>
                </w:rPrChange>
              </w:rPr>
            </w:pPr>
          </w:p>
        </w:tc>
      </w:tr>
      <w:tr w:rsidR="00755C33" w:rsidRPr="006A0BE8" w14:paraId="47A3C597" w14:textId="77777777" w:rsidTr="00986BA5">
        <w:trPr>
          <w:trHeight w:val="370"/>
          <w:ins w:id="8392" w:author="Windows User" w:date="2019-09-19T01:55:00Z"/>
        </w:trPr>
        <w:tc>
          <w:tcPr>
            <w:tcW w:w="4604" w:type="dxa"/>
            <w:gridSpan w:val="2"/>
          </w:tcPr>
          <w:p w14:paraId="32632F45" w14:textId="77777777" w:rsidR="00755C33" w:rsidRPr="007755A2" w:rsidRDefault="00755C33" w:rsidP="00755C33">
            <w:pPr>
              <w:pStyle w:val="ListParagraph"/>
              <w:spacing w:after="0" w:line="240" w:lineRule="auto"/>
              <w:rPr>
                <w:ins w:id="8393" w:author="Windows User" w:date="2019-09-19T01:55:00Z"/>
                <w:rFonts w:cs="Times New Roman"/>
                <w:rPrChange w:id="8394" w:author="Windows User" w:date="2019-09-19T02:04:00Z">
                  <w:rPr>
                    <w:ins w:id="8395" w:author="Windows User" w:date="2019-09-19T01:55:00Z"/>
                    <w:rFonts w:cs="Times New Roman"/>
                    <w:sz w:val="22"/>
                  </w:rPr>
                </w:rPrChange>
              </w:rPr>
            </w:pPr>
          </w:p>
          <w:p w14:paraId="221944BB" w14:textId="77777777" w:rsidR="00755C33" w:rsidRPr="007755A2" w:rsidRDefault="00755C33" w:rsidP="00755C33">
            <w:pPr>
              <w:pStyle w:val="ListParagraph"/>
              <w:spacing w:after="0" w:line="240" w:lineRule="auto"/>
              <w:rPr>
                <w:ins w:id="8396" w:author="Windows User" w:date="2019-09-19T01:55:00Z"/>
                <w:rFonts w:cs="Times New Roman"/>
                <w:rPrChange w:id="8397" w:author="Windows User" w:date="2019-09-19T02:04:00Z">
                  <w:rPr>
                    <w:ins w:id="8398" w:author="Windows User" w:date="2019-09-19T01:55:00Z"/>
                    <w:rFonts w:cs="Times New Roman"/>
                    <w:sz w:val="22"/>
                  </w:rPr>
                </w:rPrChange>
              </w:rPr>
            </w:pPr>
          </w:p>
          <w:p w14:paraId="3E6E8B88" w14:textId="77777777" w:rsidR="00755C33" w:rsidRPr="007755A2" w:rsidRDefault="00755C33" w:rsidP="00755C33">
            <w:pPr>
              <w:spacing w:after="0" w:line="240" w:lineRule="auto"/>
              <w:rPr>
                <w:ins w:id="8399" w:author="Windows User" w:date="2019-09-19T01:55:00Z"/>
                <w:rFonts w:cs="Times New Roman"/>
                <w:b/>
                <w:rPrChange w:id="8400" w:author="Windows User" w:date="2019-09-19T02:04:00Z">
                  <w:rPr>
                    <w:ins w:id="8401" w:author="Windows User" w:date="2019-09-19T01:55:00Z"/>
                    <w:rFonts w:cs="Times New Roman"/>
                    <w:b/>
                    <w:sz w:val="22"/>
                  </w:rPr>
                </w:rPrChange>
              </w:rPr>
            </w:pPr>
          </w:p>
        </w:tc>
        <w:tc>
          <w:tcPr>
            <w:tcW w:w="3329" w:type="dxa"/>
          </w:tcPr>
          <w:p w14:paraId="31EBB2D4" w14:textId="77777777" w:rsidR="00755C33" w:rsidRPr="007755A2" w:rsidRDefault="00755C33" w:rsidP="00755C33">
            <w:pPr>
              <w:pStyle w:val="ListParagraph"/>
              <w:numPr>
                <w:ilvl w:val="2"/>
                <w:numId w:val="6"/>
              </w:numPr>
              <w:spacing w:after="0" w:line="240" w:lineRule="auto"/>
              <w:ind w:left="393" w:hanging="283"/>
              <w:rPr>
                <w:ins w:id="8402" w:author="Windows User" w:date="2019-09-19T01:55:00Z"/>
                <w:rFonts w:cs="Times New Roman"/>
                <w:rPrChange w:id="8403" w:author="Windows User" w:date="2019-09-19T02:04:00Z">
                  <w:rPr>
                    <w:ins w:id="8404" w:author="Windows User" w:date="2019-09-19T01:55:00Z"/>
                    <w:rFonts w:cs="Times New Roman"/>
                    <w:sz w:val="22"/>
                  </w:rPr>
                </w:rPrChange>
              </w:rPr>
            </w:pPr>
            <w:ins w:id="8405" w:author="Windows User" w:date="2019-09-19T01:55:00Z">
              <w:r w:rsidRPr="007755A2">
                <w:rPr>
                  <w:rFonts w:cs="Times New Roman"/>
                  <w:rPrChange w:id="8406" w:author="Windows User" w:date="2019-09-19T02:04:00Z">
                    <w:rPr>
                      <w:rFonts w:cs="Times New Roman"/>
                      <w:sz w:val="22"/>
                    </w:rPr>
                  </w:rPrChange>
                </w:rPr>
                <w:t>Menampilkan form tambah user</w:t>
              </w:r>
            </w:ins>
          </w:p>
          <w:p w14:paraId="3A38415D" w14:textId="77777777" w:rsidR="00755C33" w:rsidRPr="007755A2" w:rsidRDefault="00755C33" w:rsidP="00755C33">
            <w:pPr>
              <w:pStyle w:val="ListParagraph"/>
              <w:numPr>
                <w:ilvl w:val="0"/>
                <w:numId w:val="25"/>
              </w:numPr>
              <w:spacing w:after="0" w:line="240" w:lineRule="auto"/>
              <w:rPr>
                <w:ins w:id="8407" w:author="Windows User" w:date="2019-09-19T01:55:00Z"/>
                <w:rFonts w:cs="Times New Roman"/>
                <w:rPrChange w:id="8408" w:author="Windows User" w:date="2019-09-19T02:04:00Z">
                  <w:rPr>
                    <w:ins w:id="8409" w:author="Windows User" w:date="2019-09-19T01:55:00Z"/>
                    <w:rFonts w:cs="Times New Roman"/>
                    <w:sz w:val="22"/>
                  </w:rPr>
                </w:rPrChange>
              </w:rPr>
            </w:pPr>
            <w:ins w:id="8410" w:author="Windows User" w:date="2019-09-19T01:55:00Z">
              <w:r w:rsidRPr="007755A2">
                <w:rPr>
                  <w:rFonts w:cs="Times New Roman"/>
                  <w:rPrChange w:id="8411" w:author="Windows User" w:date="2019-09-19T02:04:00Z">
                    <w:rPr>
                      <w:rFonts w:cs="Times New Roman"/>
                      <w:sz w:val="22"/>
                    </w:rPr>
                  </w:rPrChange>
                </w:rPr>
                <w:t>Nama (varchar 20)</w:t>
              </w:r>
            </w:ins>
          </w:p>
          <w:p w14:paraId="1B30582A" w14:textId="77777777" w:rsidR="00755C33" w:rsidRPr="007755A2" w:rsidRDefault="00755C33" w:rsidP="00755C33">
            <w:pPr>
              <w:pStyle w:val="ListParagraph"/>
              <w:numPr>
                <w:ilvl w:val="0"/>
                <w:numId w:val="25"/>
              </w:numPr>
              <w:spacing w:after="0" w:line="240" w:lineRule="auto"/>
              <w:rPr>
                <w:ins w:id="8412" w:author="Windows User" w:date="2019-09-19T01:55:00Z"/>
                <w:rFonts w:cs="Times New Roman"/>
                <w:rPrChange w:id="8413" w:author="Windows User" w:date="2019-09-19T02:04:00Z">
                  <w:rPr>
                    <w:ins w:id="8414" w:author="Windows User" w:date="2019-09-19T01:55:00Z"/>
                    <w:rFonts w:cs="Times New Roman"/>
                    <w:sz w:val="22"/>
                  </w:rPr>
                </w:rPrChange>
              </w:rPr>
            </w:pPr>
            <w:ins w:id="8415" w:author="Windows User" w:date="2019-09-19T01:55:00Z">
              <w:r w:rsidRPr="007755A2">
                <w:rPr>
                  <w:rFonts w:cs="Times New Roman"/>
                  <w:rPrChange w:id="8416" w:author="Windows User" w:date="2019-09-19T02:04:00Z">
                    <w:rPr>
                      <w:rFonts w:cs="Times New Roman"/>
                      <w:sz w:val="22"/>
                    </w:rPr>
                  </w:rPrChange>
                </w:rPr>
                <w:t>Username (varchar 20)</w:t>
              </w:r>
            </w:ins>
          </w:p>
          <w:p w14:paraId="28B312C2" w14:textId="77777777" w:rsidR="00755C33" w:rsidRPr="007755A2" w:rsidRDefault="00755C33" w:rsidP="00755C33">
            <w:pPr>
              <w:pStyle w:val="ListParagraph"/>
              <w:numPr>
                <w:ilvl w:val="0"/>
                <w:numId w:val="25"/>
              </w:numPr>
              <w:spacing w:after="0" w:line="240" w:lineRule="auto"/>
              <w:rPr>
                <w:ins w:id="8417" w:author="Windows User" w:date="2019-09-19T01:55:00Z"/>
                <w:rFonts w:cs="Times New Roman"/>
                <w:rPrChange w:id="8418" w:author="Windows User" w:date="2019-09-19T02:04:00Z">
                  <w:rPr>
                    <w:ins w:id="8419" w:author="Windows User" w:date="2019-09-19T01:55:00Z"/>
                    <w:rFonts w:cs="Times New Roman"/>
                    <w:sz w:val="22"/>
                  </w:rPr>
                </w:rPrChange>
              </w:rPr>
            </w:pPr>
            <w:ins w:id="8420" w:author="Windows User" w:date="2019-09-19T01:55:00Z">
              <w:r w:rsidRPr="007755A2">
                <w:rPr>
                  <w:rFonts w:cs="Times New Roman"/>
                  <w:rPrChange w:id="8421" w:author="Windows User" w:date="2019-09-19T02:04:00Z">
                    <w:rPr>
                      <w:rFonts w:cs="Times New Roman"/>
                      <w:sz w:val="22"/>
                    </w:rPr>
                  </w:rPrChange>
                </w:rPr>
                <w:t>Password (varchar 20)</w:t>
              </w:r>
            </w:ins>
          </w:p>
          <w:p w14:paraId="78E36B99" w14:textId="77777777" w:rsidR="00755C33" w:rsidRPr="007755A2" w:rsidRDefault="00755C33" w:rsidP="00755C33">
            <w:pPr>
              <w:pStyle w:val="ListParagraph"/>
              <w:spacing w:after="0" w:line="240" w:lineRule="auto"/>
              <w:ind w:left="535"/>
              <w:rPr>
                <w:ins w:id="8422" w:author="Windows User" w:date="2019-09-19T01:55:00Z"/>
                <w:rFonts w:cs="Times New Roman"/>
                <w:rPrChange w:id="8423" w:author="Windows User" w:date="2019-09-19T02:04:00Z">
                  <w:rPr>
                    <w:ins w:id="8424" w:author="Windows User" w:date="2019-09-19T01:55:00Z"/>
                    <w:rFonts w:cs="Times New Roman"/>
                    <w:sz w:val="22"/>
                  </w:rPr>
                </w:rPrChange>
              </w:rPr>
            </w:pPr>
          </w:p>
        </w:tc>
      </w:tr>
      <w:tr w:rsidR="00755C33" w:rsidRPr="006A0BE8" w14:paraId="1BB09A1A" w14:textId="77777777" w:rsidTr="00986BA5">
        <w:trPr>
          <w:trHeight w:val="370"/>
          <w:ins w:id="8425" w:author="Windows User" w:date="2019-09-19T01:55:00Z"/>
        </w:trPr>
        <w:tc>
          <w:tcPr>
            <w:tcW w:w="4604" w:type="dxa"/>
            <w:gridSpan w:val="2"/>
          </w:tcPr>
          <w:p w14:paraId="70E0192E" w14:textId="77777777" w:rsidR="00755C33" w:rsidRPr="007755A2" w:rsidRDefault="00755C33" w:rsidP="00755C33">
            <w:pPr>
              <w:pStyle w:val="ListParagraph"/>
              <w:numPr>
                <w:ilvl w:val="2"/>
                <w:numId w:val="6"/>
              </w:numPr>
              <w:spacing w:after="0" w:line="240" w:lineRule="auto"/>
              <w:ind w:left="464"/>
              <w:rPr>
                <w:ins w:id="8426" w:author="Windows User" w:date="2019-09-19T01:55:00Z"/>
                <w:rFonts w:cs="Times New Roman"/>
                <w:rPrChange w:id="8427" w:author="Windows User" w:date="2019-09-19T02:04:00Z">
                  <w:rPr>
                    <w:ins w:id="8428" w:author="Windows User" w:date="2019-09-19T01:55:00Z"/>
                    <w:rFonts w:cs="Times New Roman"/>
                    <w:sz w:val="22"/>
                  </w:rPr>
                </w:rPrChange>
              </w:rPr>
            </w:pPr>
            <w:ins w:id="8429" w:author="Windows User" w:date="2019-09-19T01:55:00Z">
              <w:r w:rsidRPr="007755A2">
                <w:rPr>
                  <w:rFonts w:cs="Times New Roman"/>
                  <w:rPrChange w:id="8430" w:author="Windows User" w:date="2019-09-19T02:04:00Z">
                    <w:rPr>
                      <w:rFonts w:cs="Times New Roman"/>
                      <w:sz w:val="22"/>
                    </w:rPr>
                  </w:rPrChange>
                </w:rPr>
                <w:t>Aktor mengisi nama, username, dan password</w:t>
              </w:r>
            </w:ins>
          </w:p>
        </w:tc>
        <w:tc>
          <w:tcPr>
            <w:tcW w:w="3329" w:type="dxa"/>
          </w:tcPr>
          <w:p w14:paraId="6032E60E" w14:textId="77777777" w:rsidR="00755C33" w:rsidRPr="007755A2" w:rsidRDefault="00755C33" w:rsidP="00755C33">
            <w:pPr>
              <w:spacing w:after="0" w:line="240" w:lineRule="auto"/>
              <w:rPr>
                <w:ins w:id="8431" w:author="Windows User" w:date="2019-09-19T01:55:00Z"/>
                <w:rFonts w:cs="Times New Roman"/>
                <w:b/>
                <w:rPrChange w:id="8432" w:author="Windows User" w:date="2019-09-19T02:04:00Z">
                  <w:rPr>
                    <w:ins w:id="8433" w:author="Windows User" w:date="2019-09-19T01:55:00Z"/>
                    <w:rFonts w:cs="Times New Roman"/>
                    <w:b/>
                    <w:sz w:val="22"/>
                  </w:rPr>
                </w:rPrChange>
              </w:rPr>
            </w:pPr>
          </w:p>
        </w:tc>
      </w:tr>
      <w:tr w:rsidR="00755C33" w:rsidRPr="006A0BE8" w14:paraId="78D92C5B" w14:textId="77777777" w:rsidTr="00986BA5">
        <w:trPr>
          <w:trHeight w:val="370"/>
          <w:ins w:id="8434" w:author="Windows User" w:date="2019-09-19T01:55:00Z"/>
        </w:trPr>
        <w:tc>
          <w:tcPr>
            <w:tcW w:w="4604" w:type="dxa"/>
            <w:gridSpan w:val="2"/>
          </w:tcPr>
          <w:p w14:paraId="6114AA50" w14:textId="77777777" w:rsidR="00755C33" w:rsidRPr="007755A2" w:rsidRDefault="00755C33" w:rsidP="00755C33">
            <w:pPr>
              <w:pStyle w:val="ListParagraph"/>
              <w:numPr>
                <w:ilvl w:val="2"/>
                <w:numId w:val="6"/>
              </w:numPr>
              <w:spacing w:after="0" w:line="240" w:lineRule="auto"/>
              <w:ind w:left="464"/>
              <w:rPr>
                <w:ins w:id="8435" w:author="Windows User" w:date="2019-09-19T01:55:00Z"/>
                <w:rFonts w:cs="Times New Roman"/>
                <w:rPrChange w:id="8436" w:author="Windows User" w:date="2019-09-19T02:04:00Z">
                  <w:rPr>
                    <w:ins w:id="8437" w:author="Windows User" w:date="2019-09-19T01:55:00Z"/>
                    <w:rFonts w:cs="Times New Roman"/>
                    <w:sz w:val="22"/>
                  </w:rPr>
                </w:rPrChange>
              </w:rPr>
            </w:pPr>
            <w:ins w:id="8438" w:author="Windows User" w:date="2019-09-19T01:55:00Z">
              <w:r w:rsidRPr="007755A2">
                <w:rPr>
                  <w:rFonts w:cs="Times New Roman"/>
                  <w:rPrChange w:id="8439" w:author="Windows User" w:date="2019-09-19T02:04:00Z">
                    <w:rPr>
                      <w:rFonts w:cs="Times New Roman"/>
                      <w:sz w:val="22"/>
                    </w:rPr>
                  </w:rPrChange>
                </w:rPr>
                <w:t>Klik ‘Simpan’</w:t>
              </w:r>
            </w:ins>
          </w:p>
        </w:tc>
        <w:tc>
          <w:tcPr>
            <w:tcW w:w="3329" w:type="dxa"/>
          </w:tcPr>
          <w:p w14:paraId="70D6BB37" w14:textId="77777777" w:rsidR="00755C33" w:rsidRPr="007755A2" w:rsidRDefault="00755C33" w:rsidP="00755C33">
            <w:pPr>
              <w:spacing w:after="0" w:line="240" w:lineRule="auto"/>
              <w:rPr>
                <w:ins w:id="8440" w:author="Windows User" w:date="2019-09-19T01:55:00Z"/>
                <w:rFonts w:cs="Times New Roman"/>
                <w:rPrChange w:id="8441" w:author="Windows User" w:date="2019-09-19T02:04:00Z">
                  <w:rPr>
                    <w:ins w:id="8442" w:author="Windows User" w:date="2019-09-19T01:55:00Z"/>
                    <w:rFonts w:cs="Times New Roman"/>
                    <w:sz w:val="22"/>
                  </w:rPr>
                </w:rPrChange>
              </w:rPr>
            </w:pPr>
          </w:p>
        </w:tc>
      </w:tr>
      <w:tr w:rsidR="00755C33" w:rsidRPr="006A0BE8" w14:paraId="2B304329" w14:textId="77777777" w:rsidTr="00986BA5">
        <w:trPr>
          <w:trHeight w:val="370"/>
          <w:ins w:id="8443" w:author="Windows User" w:date="2019-09-19T01:55:00Z"/>
        </w:trPr>
        <w:tc>
          <w:tcPr>
            <w:tcW w:w="4604" w:type="dxa"/>
            <w:gridSpan w:val="2"/>
          </w:tcPr>
          <w:p w14:paraId="3E87972B" w14:textId="77777777" w:rsidR="00755C33" w:rsidRPr="007755A2" w:rsidRDefault="00755C33" w:rsidP="00755C33">
            <w:pPr>
              <w:spacing w:after="0" w:line="240" w:lineRule="auto"/>
              <w:rPr>
                <w:ins w:id="8444" w:author="Windows User" w:date="2019-09-19T01:55:00Z"/>
                <w:rFonts w:cs="Times New Roman"/>
                <w:rPrChange w:id="8445" w:author="Windows User" w:date="2019-09-19T02:04:00Z">
                  <w:rPr>
                    <w:ins w:id="8446" w:author="Windows User" w:date="2019-09-19T01:55:00Z"/>
                    <w:rFonts w:cs="Times New Roman"/>
                    <w:sz w:val="22"/>
                  </w:rPr>
                </w:rPrChange>
              </w:rPr>
            </w:pPr>
          </w:p>
        </w:tc>
        <w:tc>
          <w:tcPr>
            <w:tcW w:w="3329" w:type="dxa"/>
          </w:tcPr>
          <w:p w14:paraId="72BF2D0D" w14:textId="77777777" w:rsidR="00755C33" w:rsidRPr="007755A2" w:rsidRDefault="00755C33" w:rsidP="00755C33">
            <w:pPr>
              <w:pStyle w:val="ListParagraph"/>
              <w:numPr>
                <w:ilvl w:val="2"/>
                <w:numId w:val="6"/>
              </w:numPr>
              <w:spacing w:after="0" w:line="240" w:lineRule="auto"/>
              <w:ind w:left="393" w:hanging="283"/>
              <w:rPr>
                <w:ins w:id="8447" w:author="Windows User" w:date="2019-09-19T01:55:00Z"/>
                <w:rFonts w:cs="Times New Roman"/>
                <w:rPrChange w:id="8448" w:author="Windows User" w:date="2019-09-19T02:04:00Z">
                  <w:rPr>
                    <w:ins w:id="8449" w:author="Windows User" w:date="2019-09-19T01:55:00Z"/>
                    <w:rFonts w:cs="Times New Roman"/>
                    <w:sz w:val="22"/>
                  </w:rPr>
                </w:rPrChange>
              </w:rPr>
            </w:pPr>
            <w:ins w:id="8450" w:author="Windows User" w:date="2019-09-19T01:55:00Z">
              <w:r w:rsidRPr="007755A2">
                <w:rPr>
                  <w:rFonts w:cs="Times New Roman"/>
                  <w:rPrChange w:id="8451" w:author="Windows User" w:date="2019-09-19T02:04:00Z">
                    <w:rPr>
                      <w:rFonts w:cs="Times New Roman"/>
                      <w:sz w:val="22"/>
                    </w:rPr>
                  </w:rPrChange>
                </w:rPr>
                <w:t xml:space="preserve">Sistem mengecek inputan </w:t>
              </w:r>
            </w:ins>
          </w:p>
        </w:tc>
      </w:tr>
      <w:tr w:rsidR="00755C33" w:rsidRPr="006A0BE8" w14:paraId="74730B6F" w14:textId="77777777" w:rsidTr="00986BA5">
        <w:trPr>
          <w:trHeight w:val="370"/>
          <w:ins w:id="8452" w:author="Windows User" w:date="2019-09-19T01:55:00Z"/>
        </w:trPr>
        <w:tc>
          <w:tcPr>
            <w:tcW w:w="4604" w:type="dxa"/>
            <w:gridSpan w:val="2"/>
          </w:tcPr>
          <w:p w14:paraId="758D440C" w14:textId="77777777" w:rsidR="00755C33" w:rsidRPr="007755A2" w:rsidRDefault="00755C33" w:rsidP="00755C33">
            <w:pPr>
              <w:spacing w:after="0" w:line="240" w:lineRule="auto"/>
              <w:rPr>
                <w:ins w:id="8453" w:author="Windows User" w:date="2019-09-19T01:55:00Z"/>
                <w:rFonts w:cs="Times New Roman"/>
                <w:rPrChange w:id="8454" w:author="Windows User" w:date="2019-09-19T02:04:00Z">
                  <w:rPr>
                    <w:ins w:id="8455" w:author="Windows User" w:date="2019-09-19T01:55:00Z"/>
                    <w:rFonts w:cs="Times New Roman"/>
                    <w:sz w:val="22"/>
                  </w:rPr>
                </w:rPrChange>
              </w:rPr>
            </w:pPr>
          </w:p>
        </w:tc>
        <w:tc>
          <w:tcPr>
            <w:tcW w:w="3329" w:type="dxa"/>
          </w:tcPr>
          <w:p w14:paraId="47787D7D" w14:textId="77777777" w:rsidR="00755C33" w:rsidRPr="007755A2" w:rsidRDefault="00755C33" w:rsidP="00755C33">
            <w:pPr>
              <w:pStyle w:val="ListParagraph"/>
              <w:numPr>
                <w:ilvl w:val="2"/>
                <w:numId w:val="6"/>
              </w:numPr>
              <w:spacing w:after="0" w:line="240" w:lineRule="auto"/>
              <w:ind w:left="393" w:hanging="283"/>
              <w:rPr>
                <w:ins w:id="8456" w:author="Windows User" w:date="2019-09-19T01:55:00Z"/>
                <w:rFonts w:cs="Times New Roman"/>
                <w:rPrChange w:id="8457" w:author="Windows User" w:date="2019-09-19T02:04:00Z">
                  <w:rPr>
                    <w:ins w:id="8458" w:author="Windows User" w:date="2019-09-19T01:55:00Z"/>
                    <w:rFonts w:cs="Times New Roman"/>
                    <w:sz w:val="22"/>
                  </w:rPr>
                </w:rPrChange>
              </w:rPr>
            </w:pPr>
            <w:ins w:id="8459" w:author="Windows User" w:date="2019-09-19T01:55:00Z">
              <w:r w:rsidRPr="007755A2">
                <w:rPr>
                  <w:rFonts w:cs="Times New Roman"/>
                  <w:rPrChange w:id="8460" w:author="Windows User" w:date="2019-09-19T02:04:00Z">
                    <w:rPr>
                      <w:rFonts w:cs="Times New Roman"/>
                      <w:sz w:val="22"/>
                    </w:rPr>
                  </w:rPrChange>
                </w:rPr>
                <w:t>Sistem menyimpan data ke database</w:t>
              </w:r>
            </w:ins>
          </w:p>
        </w:tc>
      </w:tr>
      <w:tr w:rsidR="00755C33" w:rsidRPr="006A0BE8" w14:paraId="6BFC3A07" w14:textId="77777777" w:rsidTr="00986BA5">
        <w:trPr>
          <w:trHeight w:val="370"/>
          <w:ins w:id="8461" w:author="Windows User" w:date="2019-09-19T01:55:00Z"/>
        </w:trPr>
        <w:tc>
          <w:tcPr>
            <w:tcW w:w="7933" w:type="dxa"/>
            <w:gridSpan w:val="3"/>
          </w:tcPr>
          <w:p w14:paraId="7C8A9828" w14:textId="77777777" w:rsidR="00755C33" w:rsidRPr="007755A2" w:rsidRDefault="00755C33" w:rsidP="00755C33">
            <w:pPr>
              <w:spacing w:after="0" w:line="240" w:lineRule="auto"/>
              <w:jc w:val="center"/>
              <w:rPr>
                <w:ins w:id="8462" w:author="Windows User" w:date="2019-09-19T01:55:00Z"/>
                <w:rFonts w:cs="Times New Roman"/>
                <w:rPrChange w:id="8463" w:author="Windows User" w:date="2019-09-19T02:04:00Z">
                  <w:rPr>
                    <w:ins w:id="8464" w:author="Windows User" w:date="2019-09-19T01:55:00Z"/>
                    <w:rFonts w:cs="Times New Roman"/>
                    <w:sz w:val="22"/>
                  </w:rPr>
                </w:rPrChange>
              </w:rPr>
            </w:pPr>
            <w:ins w:id="8465" w:author="Windows User" w:date="2019-09-19T01:55:00Z">
              <w:r w:rsidRPr="007755A2">
                <w:rPr>
                  <w:rFonts w:cs="Times New Roman"/>
                  <w:b/>
                  <w:rPrChange w:id="8466" w:author="Windows User" w:date="2019-09-19T02:04:00Z">
                    <w:rPr>
                      <w:rFonts w:cs="Times New Roman"/>
                      <w:b/>
                      <w:sz w:val="22"/>
                    </w:rPr>
                  </w:rPrChange>
                </w:rPr>
                <w:t>Flow Event</w:t>
              </w:r>
            </w:ins>
          </w:p>
        </w:tc>
      </w:tr>
      <w:tr w:rsidR="00755C33" w:rsidRPr="006A0BE8" w14:paraId="49A5659E" w14:textId="77777777" w:rsidTr="00986BA5">
        <w:trPr>
          <w:trHeight w:val="370"/>
          <w:ins w:id="8467" w:author="Windows User" w:date="2019-09-19T01:55:00Z"/>
        </w:trPr>
        <w:tc>
          <w:tcPr>
            <w:tcW w:w="7933" w:type="dxa"/>
            <w:gridSpan w:val="3"/>
          </w:tcPr>
          <w:p w14:paraId="464B165A" w14:textId="77777777" w:rsidR="00755C33" w:rsidRPr="007755A2" w:rsidRDefault="00755C33" w:rsidP="00755C33">
            <w:pPr>
              <w:spacing w:after="0" w:line="240" w:lineRule="auto"/>
              <w:jc w:val="center"/>
              <w:rPr>
                <w:ins w:id="8468" w:author="Windows User" w:date="2019-09-19T01:55:00Z"/>
                <w:rFonts w:cs="Times New Roman"/>
                <w:rPrChange w:id="8469" w:author="Windows User" w:date="2019-09-19T02:04:00Z">
                  <w:rPr>
                    <w:ins w:id="8470" w:author="Windows User" w:date="2019-09-19T01:55:00Z"/>
                    <w:rFonts w:cs="Times New Roman"/>
                    <w:sz w:val="22"/>
                  </w:rPr>
                </w:rPrChange>
              </w:rPr>
            </w:pPr>
            <w:ins w:id="8471" w:author="Windows User" w:date="2019-09-19T01:55:00Z">
              <w:r w:rsidRPr="007755A2">
                <w:rPr>
                  <w:rFonts w:cs="Times New Roman"/>
                  <w:rPrChange w:id="8472" w:author="Windows User" w:date="2019-09-19T02:04:00Z">
                    <w:rPr>
                      <w:rFonts w:cs="Times New Roman"/>
                      <w:sz w:val="22"/>
                    </w:rPr>
                  </w:rPrChange>
                </w:rPr>
                <w:t>Alternatif Flow : Inputan salah</w:t>
              </w:r>
            </w:ins>
          </w:p>
        </w:tc>
      </w:tr>
      <w:tr w:rsidR="00755C33" w:rsidRPr="006A0BE8" w14:paraId="79555881" w14:textId="77777777" w:rsidTr="00986BA5">
        <w:trPr>
          <w:trHeight w:val="370"/>
          <w:ins w:id="8473" w:author="Windows User" w:date="2019-09-19T01:55:00Z"/>
        </w:trPr>
        <w:tc>
          <w:tcPr>
            <w:tcW w:w="4604" w:type="dxa"/>
            <w:gridSpan w:val="2"/>
          </w:tcPr>
          <w:p w14:paraId="69383FF4" w14:textId="77777777" w:rsidR="00755C33" w:rsidRPr="007755A2" w:rsidRDefault="00755C33" w:rsidP="00755C33">
            <w:pPr>
              <w:pStyle w:val="ListParagraph"/>
              <w:numPr>
                <w:ilvl w:val="0"/>
                <w:numId w:val="4"/>
              </w:numPr>
              <w:spacing w:after="0" w:line="240" w:lineRule="auto"/>
              <w:ind w:left="323"/>
              <w:rPr>
                <w:ins w:id="8474" w:author="Windows User" w:date="2019-09-19T01:55:00Z"/>
                <w:rFonts w:cs="Times New Roman"/>
                <w:rPrChange w:id="8475" w:author="Windows User" w:date="2019-09-19T02:04:00Z">
                  <w:rPr>
                    <w:ins w:id="8476" w:author="Windows User" w:date="2019-09-19T01:55:00Z"/>
                    <w:rFonts w:cs="Times New Roman"/>
                    <w:sz w:val="22"/>
                  </w:rPr>
                </w:rPrChange>
              </w:rPr>
            </w:pPr>
            <w:ins w:id="8477" w:author="Windows User" w:date="2019-09-19T01:55:00Z">
              <w:r w:rsidRPr="007755A2">
                <w:rPr>
                  <w:rFonts w:cs="Times New Roman"/>
                  <w:rPrChange w:id="8478" w:author="Windows User" w:date="2019-09-19T02:04:00Z">
                    <w:rPr>
                      <w:rFonts w:cs="Times New Roman"/>
                      <w:sz w:val="22"/>
                    </w:rPr>
                  </w:rPrChange>
                </w:rPr>
                <w:t>Klik Simpan</w:t>
              </w:r>
            </w:ins>
          </w:p>
        </w:tc>
        <w:tc>
          <w:tcPr>
            <w:tcW w:w="3329" w:type="dxa"/>
          </w:tcPr>
          <w:p w14:paraId="2DFA6083" w14:textId="77777777" w:rsidR="00755C33" w:rsidRPr="007755A2" w:rsidRDefault="00755C33" w:rsidP="00755C33">
            <w:pPr>
              <w:spacing w:after="0" w:line="240" w:lineRule="auto"/>
              <w:jc w:val="center"/>
              <w:rPr>
                <w:ins w:id="8479" w:author="Windows User" w:date="2019-09-19T01:55:00Z"/>
                <w:rFonts w:cs="Times New Roman"/>
                <w:rPrChange w:id="8480" w:author="Windows User" w:date="2019-09-19T02:04:00Z">
                  <w:rPr>
                    <w:ins w:id="8481" w:author="Windows User" w:date="2019-09-19T01:55:00Z"/>
                    <w:rFonts w:cs="Times New Roman"/>
                    <w:sz w:val="22"/>
                  </w:rPr>
                </w:rPrChange>
              </w:rPr>
            </w:pPr>
          </w:p>
        </w:tc>
      </w:tr>
      <w:tr w:rsidR="00755C33" w:rsidRPr="006A0BE8" w14:paraId="67529CB6" w14:textId="77777777" w:rsidTr="00986BA5">
        <w:trPr>
          <w:trHeight w:val="370"/>
          <w:ins w:id="8482" w:author="Windows User" w:date="2019-09-19T01:55:00Z"/>
        </w:trPr>
        <w:tc>
          <w:tcPr>
            <w:tcW w:w="4604" w:type="dxa"/>
            <w:gridSpan w:val="2"/>
          </w:tcPr>
          <w:p w14:paraId="5A3141AD" w14:textId="77777777" w:rsidR="00755C33" w:rsidRPr="007755A2" w:rsidRDefault="00755C33" w:rsidP="00755C33">
            <w:pPr>
              <w:spacing w:after="0" w:line="240" w:lineRule="auto"/>
              <w:jc w:val="center"/>
              <w:rPr>
                <w:ins w:id="8483" w:author="Windows User" w:date="2019-09-19T01:55:00Z"/>
                <w:rFonts w:cs="Times New Roman"/>
                <w:rPrChange w:id="8484" w:author="Windows User" w:date="2019-09-19T02:04:00Z">
                  <w:rPr>
                    <w:ins w:id="8485" w:author="Windows User" w:date="2019-09-19T01:55:00Z"/>
                    <w:rFonts w:cs="Times New Roman"/>
                    <w:sz w:val="22"/>
                  </w:rPr>
                </w:rPrChange>
              </w:rPr>
            </w:pPr>
          </w:p>
        </w:tc>
        <w:tc>
          <w:tcPr>
            <w:tcW w:w="3329" w:type="dxa"/>
          </w:tcPr>
          <w:p w14:paraId="2EB16A95" w14:textId="77777777" w:rsidR="00755C33" w:rsidRPr="007755A2" w:rsidRDefault="00755C33" w:rsidP="00755C33">
            <w:pPr>
              <w:pStyle w:val="ListParagraph"/>
              <w:numPr>
                <w:ilvl w:val="0"/>
                <w:numId w:val="4"/>
              </w:numPr>
              <w:spacing w:after="0" w:line="240" w:lineRule="auto"/>
              <w:ind w:left="393" w:hanging="283"/>
              <w:rPr>
                <w:ins w:id="8486" w:author="Windows User" w:date="2019-09-19T01:55:00Z"/>
                <w:rFonts w:cs="Times New Roman"/>
                <w:rPrChange w:id="8487" w:author="Windows User" w:date="2019-09-19T02:04:00Z">
                  <w:rPr>
                    <w:ins w:id="8488" w:author="Windows User" w:date="2019-09-19T01:55:00Z"/>
                    <w:rFonts w:cs="Times New Roman"/>
                    <w:sz w:val="22"/>
                  </w:rPr>
                </w:rPrChange>
              </w:rPr>
            </w:pPr>
            <w:ins w:id="8489" w:author="Windows User" w:date="2019-09-19T01:55:00Z">
              <w:r w:rsidRPr="007755A2">
                <w:rPr>
                  <w:rFonts w:cs="Times New Roman"/>
                  <w:rPrChange w:id="8490" w:author="Windows User" w:date="2019-09-19T02:04:00Z">
                    <w:rPr>
                      <w:rFonts w:cs="Times New Roman"/>
                      <w:sz w:val="22"/>
                    </w:rPr>
                  </w:rPrChange>
                </w:rPr>
                <w:t>Menampilkan pop-up “Inputan salah”</w:t>
              </w:r>
            </w:ins>
          </w:p>
        </w:tc>
      </w:tr>
      <w:tr w:rsidR="00755C33" w:rsidRPr="006A0BE8" w14:paraId="4E0FE755" w14:textId="77777777" w:rsidTr="00986BA5">
        <w:trPr>
          <w:trHeight w:val="370"/>
          <w:ins w:id="8491" w:author="Windows User" w:date="2019-09-19T01:55:00Z"/>
        </w:trPr>
        <w:tc>
          <w:tcPr>
            <w:tcW w:w="4604" w:type="dxa"/>
            <w:gridSpan w:val="2"/>
          </w:tcPr>
          <w:p w14:paraId="6752D000" w14:textId="77777777" w:rsidR="00755C33" w:rsidRPr="007755A2" w:rsidRDefault="00755C33" w:rsidP="00755C33">
            <w:pPr>
              <w:pStyle w:val="ListParagraph"/>
              <w:numPr>
                <w:ilvl w:val="0"/>
                <w:numId w:val="4"/>
              </w:numPr>
              <w:spacing w:after="0" w:line="240" w:lineRule="auto"/>
              <w:ind w:left="323"/>
              <w:rPr>
                <w:ins w:id="8492" w:author="Windows User" w:date="2019-09-19T01:55:00Z"/>
                <w:rFonts w:cs="Times New Roman"/>
                <w:rPrChange w:id="8493" w:author="Windows User" w:date="2019-09-19T02:04:00Z">
                  <w:rPr>
                    <w:ins w:id="8494" w:author="Windows User" w:date="2019-09-19T01:55:00Z"/>
                    <w:rFonts w:cs="Times New Roman"/>
                    <w:sz w:val="22"/>
                  </w:rPr>
                </w:rPrChange>
              </w:rPr>
            </w:pPr>
            <w:ins w:id="8495" w:author="Windows User" w:date="2019-09-19T01:55:00Z">
              <w:r w:rsidRPr="007755A2">
                <w:rPr>
                  <w:rFonts w:cs="Times New Roman"/>
                  <w:rPrChange w:id="8496" w:author="Windows User" w:date="2019-09-19T02:04:00Z">
                    <w:rPr>
                      <w:rFonts w:cs="Times New Roman"/>
                      <w:sz w:val="22"/>
                    </w:rPr>
                  </w:rPrChange>
                </w:rPr>
                <w:t>Klik ‘oke’</w:t>
              </w:r>
            </w:ins>
          </w:p>
        </w:tc>
        <w:tc>
          <w:tcPr>
            <w:tcW w:w="3329" w:type="dxa"/>
          </w:tcPr>
          <w:p w14:paraId="6F0280B1" w14:textId="77777777" w:rsidR="00755C33" w:rsidRPr="007755A2" w:rsidRDefault="00755C33" w:rsidP="00755C33">
            <w:pPr>
              <w:spacing w:after="0" w:line="240" w:lineRule="auto"/>
              <w:jc w:val="center"/>
              <w:rPr>
                <w:ins w:id="8497" w:author="Windows User" w:date="2019-09-19T01:55:00Z"/>
                <w:rFonts w:cs="Times New Roman"/>
                <w:rPrChange w:id="8498" w:author="Windows User" w:date="2019-09-19T02:04:00Z">
                  <w:rPr>
                    <w:ins w:id="8499" w:author="Windows User" w:date="2019-09-19T01:55:00Z"/>
                    <w:rFonts w:cs="Times New Roman"/>
                    <w:sz w:val="22"/>
                  </w:rPr>
                </w:rPrChange>
              </w:rPr>
            </w:pPr>
          </w:p>
        </w:tc>
      </w:tr>
      <w:tr w:rsidR="00755C33" w:rsidRPr="006A0BE8" w14:paraId="445F7D7F" w14:textId="77777777" w:rsidTr="00986BA5">
        <w:trPr>
          <w:trHeight w:val="370"/>
          <w:ins w:id="8500" w:author="Windows User" w:date="2019-09-19T01:55:00Z"/>
        </w:trPr>
        <w:tc>
          <w:tcPr>
            <w:tcW w:w="4604" w:type="dxa"/>
            <w:gridSpan w:val="2"/>
          </w:tcPr>
          <w:p w14:paraId="532A8A69" w14:textId="77777777" w:rsidR="00755C33" w:rsidRPr="007755A2" w:rsidRDefault="00755C33" w:rsidP="00755C33">
            <w:pPr>
              <w:spacing w:after="0" w:line="240" w:lineRule="auto"/>
              <w:jc w:val="center"/>
              <w:rPr>
                <w:ins w:id="8501" w:author="Windows User" w:date="2019-09-19T01:55:00Z"/>
                <w:rFonts w:cs="Times New Roman"/>
                <w:rPrChange w:id="8502" w:author="Windows User" w:date="2019-09-19T02:04:00Z">
                  <w:rPr>
                    <w:ins w:id="8503" w:author="Windows User" w:date="2019-09-19T01:55:00Z"/>
                    <w:rFonts w:cs="Times New Roman"/>
                    <w:sz w:val="22"/>
                  </w:rPr>
                </w:rPrChange>
              </w:rPr>
            </w:pPr>
          </w:p>
        </w:tc>
        <w:tc>
          <w:tcPr>
            <w:tcW w:w="3329" w:type="dxa"/>
          </w:tcPr>
          <w:p w14:paraId="220CB284" w14:textId="77777777" w:rsidR="00755C33" w:rsidRPr="007755A2" w:rsidRDefault="00755C33" w:rsidP="00755C33">
            <w:pPr>
              <w:pStyle w:val="ListParagraph"/>
              <w:numPr>
                <w:ilvl w:val="0"/>
                <w:numId w:val="4"/>
              </w:numPr>
              <w:spacing w:after="0" w:line="240" w:lineRule="auto"/>
              <w:ind w:left="393" w:hanging="283"/>
              <w:rPr>
                <w:ins w:id="8504" w:author="Windows User" w:date="2019-09-19T01:55:00Z"/>
                <w:rFonts w:cs="Times New Roman"/>
                <w:rPrChange w:id="8505" w:author="Windows User" w:date="2019-09-19T02:04:00Z">
                  <w:rPr>
                    <w:ins w:id="8506" w:author="Windows User" w:date="2019-09-19T01:55:00Z"/>
                    <w:rFonts w:cs="Times New Roman"/>
                    <w:sz w:val="22"/>
                  </w:rPr>
                </w:rPrChange>
              </w:rPr>
            </w:pPr>
            <w:ins w:id="8507" w:author="Windows User" w:date="2019-09-19T01:55:00Z">
              <w:r w:rsidRPr="007755A2">
                <w:rPr>
                  <w:rFonts w:cs="Times New Roman"/>
                  <w:rPrChange w:id="8508" w:author="Windows User" w:date="2019-09-19T02:04:00Z">
                    <w:rPr>
                      <w:rFonts w:cs="Times New Roman"/>
                      <w:sz w:val="22"/>
                    </w:rPr>
                  </w:rPrChange>
                </w:rPr>
                <w:t>Sistem menampilkan halaman form tambah data user</w:t>
              </w:r>
            </w:ins>
          </w:p>
          <w:p w14:paraId="5C2939A8" w14:textId="77777777" w:rsidR="00755C33" w:rsidRPr="007755A2" w:rsidRDefault="00755C33" w:rsidP="00755C33">
            <w:pPr>
              <w:pStyle w:val="ListParagraph"/>
              <w:numPr>
                <w:ilvl w:val="0"/>
                <w:numId w:val="8"/>
              </w:numPr>
              <w:spacing w:after="0" w:line="240" w:lineRule="auto"/>
              <w:rPr>
                <w:ins w:id="8509" w:author="Windows User" w:date="2019-09-19T01:55:00Z"/>
                <w:rFonts w:cs="Times New Roman"/>
                <w:rPrChange w:id="8510" w:author="Windows User" w:date="2019-09-19T02:04:00Z">
                  <w:rPr>
                    <w:ins w:id="8511" w:author="Windows User" w:date="2019-09-19T01:55:00Z"/>
                    <w:rFonts w:cs="Times New Roman"/>
                    <w:sz w:val="22"/>
                  </w:rPr>
                </w:rPrChange>
              </w:rPr>
            </w:pPr>
            <w:ins w:id="8512" w:author="Windows User" w:date="2019-09-19T01:55:00Z">
              <w:r w:rsidRPr="007755A2">
                <w:rPr>
                  <w:rFonts w:cs="Times New Roman"/>
                  <w:rPrChange w:id="8513" w:author="Windows User" w:date="2019-09-19T02:04:00Z">
                    <w:rPr>
                      <w:rFonts w:cs="Times New Roman"/>
                      <w:sz w:val="22"/>
                    </w:rPr>
                  </w:rPrChange>
                </w:rPr>
                <w:t>Nama (varchar 20)</w:t>
              </w:r>
            </w:ins>
          </w:p>
          <w:p w14:paraId="3495DBB7" w14:textId="77777777" w:rsidR="00755C33" w:rsidRPr="007755A2" w:rsidRDefault="00755C33" w:rsidP="00986BA5">
            <w:pPr>
              <w:pStyle w:val="ListParagraph"/>
              <w:numPr>
                <w:ilvl w:val="0"/>
                <w:numId w:val="8"/>
              </w:numPr>
              <w:spacing w:after="0" w:line="240" w:lineRule="auto"/>
              <w:rPr>
                <w:ins w:id="8514" w:author="Windows User" w:date="2019-09-19T01:55:00Z"/>
                <w:rFonts w:cs="Times New Roman"/>
                <w:rPrChange w:id="8515" w:author="Windows User" w:date="2019-09-19T02:04:00Z">
                  <w:rPr>
                    <w:ins w:id="8516" w:author="Windows User" w:date="2019-09-19T01:55:00Z"/>
                    <w:rFonts w:cs="Times New Roman"/>
                    <w:sz w:val="22"/>
                  </w:rPr>
                </w:rPrChange>
              </w:rPr>
            </w:pPr>
            <w:ins w:id="8517" w:author="Windows User" w:date="2019-09-19T01:55:00Z">
              <w:r w:rsidRPr="007755A2">
                <w:rPr>
                  <w:rFonts w:cs="Times New Roman"/>
                  <w:rPrChange w:id="8518" w:author="Windows User" w:date="2019-09-19T02:04:00Z">
                    <w:rPr>
                      <w:rFonts w:cs="Times New Roman"/>
                      <w:sz w:val="22"/>
                    </w:rPr>
                  </w:rPrChange>
                </w:rPr>
                <w:t>Username (varchar 20)</w:t>
              </w:r>
            </w:ins>
          </w:p>
          <w:p w14:paraId="741AD4B8" w14:textId="77777777" w:rsidR="00755C33" w:rsidRPr="007755A2" w:rsidRDefault="00755C33" w:rsidP="00986BA5">
            <w:pPr>
              <w:pStyle w:val="ListParagraph"/>
              <w:numPr>
                <w:ilvl w:val="0"/>
                <w:numId w:val="8"/>
              </w:numPr>
              <w:spacing w:after="0" w:line="240" w:lineRule="auto"/>
              <w:rPr>
                <w:ins w:id="8519" w:author="Windows User" w:date="2019-09-19T01:55:00Z"/>
                <w:rFonts w:cs="Times New Roman"/>
                <w:rPrChange w:id="8520" w:author="Windows User" w:date="2019-09-19T02:04:00Z">
                  <w:rPr>
                    <w:ins w:id="8521" w:author="Windows User" w:date="2019-09-19T01:55:00Z"/>
                    <w:rFonts w:cs="Times New Roman"/>
                    <w:sz w:val="22"/>
                  </w:rPr>
                </w:rPrChange>
              </w:rPr>
            </w:pPr>
            <w:ins w:id="8522" w:author="Windows User" w:date="2019-09-19T01:55:00Z">
              <w:r w:rsidRPr="007755A2">
                <w:rPr>
                  <w:rFonts w:cs="Times New Roman"/>
                  <w:rPrChange w:id="8523" w:author="Windows User" w:date="2019-09-19T02:04:00Z">
                    <w:rPr>
                      <w:rFonts w:cs="Times New Roman"/>
                      <w:sz w:val="22"/>
                    </w:rPr>
                  </w:rPrChange>
                </w:rPr>
                <w:t>Password (varchar 20)</w:t>
              </w:r>
            </w:ins>
          </w:p>
        </w:tc>
      </w:tr>
      <w:tr w:rsidR="007B3B36" w:rsidRPr="006A0BE8" w14:paraId="4DFE244A" w14:textId="77777777" w:rsidTr="00491DD9">
        <w:trPr>
          <w:trHeight w:val="415"/>
        </w:trPr>
        <w:tc>
          <w:tcPr>
            <w:tcW w:w="7933" w:type="dxa"/>
            <w:gridSpan w:val="3"/>
          </w:tcPr>
          <w:p w14:paraId="6EF1D17A" w14:textId="033D4460" w:rsidR="007B3B36" w:rsidRPr="007B3B36" w:rsidRDefault="007B3B36" w:rsidP="00911FAA">
            <w:pPr>
              <w:spacing w:after="0" w:line="240" w:lineRule="auto"/>
              <w:jc w:val="center"/>
              <w:rPr>
                <w:rFonts w:cs="Times New Roman"/>
                <w:rPrChange w:id="8524" w:author="Windows User" w:date="2019-09-19T02:04:00Z">
                  <w:rPr>
                    <w:rFonts w:cs="Times New Roman"/>
                  </w:rPr>
                </w:rPrChange>
              </w:rPr>
            </w:pPr>
            <w:ins w:id="8525" w:author="Windows User" w:date="2019-09-19T01:55:00Z">
              <w:r w:rsidRPr="007755A2">
                <w:rPr>
                  <w:rFonts w:cs="Times New Roman"/>
                  <w:rPrChange w:id="8526" w:author="Windows User" w:date="2019-09-19T02:04:00Z">
                    <w:rPr>
                      <w:rFonts w:cs="Times New Roman"/>
                      <w:sz w:val="22"/>
                    </w:rPr>
                  </w:rPrChange>
                </w:rPr>
                <w:t xml:space="preserve">Alternatif Flow </w:t>
              </w:r>
              <w:r w:rsidR="00911FAA" w:rsidRPr="007755A2">
                <w:rPr>
                  <w:rFonts w:cs="Times New Roman"/>
                  <w:rPrChange w:id="8527" w:author="Windows User" w:date="2019-09-19T02:04:00Z">
                    <w:rPr>
                      <w:rFonts w:cs="Times New Roman"/>
                    </w:rPr>
                  </w:rPrChange>
                </w:rPr>
                <w:t>:</w:t>
              </w:r>
            </w:ins>
            <w:r w:rsidR="00911FAA">
              <w:rPr>
                <w:rFonts w:cs="Times New Roman"/>
              </w:rPr>
              <w:t xml:space="preserve"> Password</w:t>
            </w:r>
            <w:r>
              <w:rPr>
                <w:rFonts w:cs="Times New Roman"/>
              </w:rPr>
              <w:t xml:space="preserve"> </w:t>
            </w:r>
            <w:r w:rsidR="00911FAA">
              <w:rPr>
                <w:rFonts w:cs="Times New Roman"/>
              </w:rPr>
              <w:t xml:space="preserve">Terlalu Pendek </w:t>
            </w:r>
          </w:p>
        </w:tc>
      </w:tr>
      <w:tr w:rsidR="007B3B36" w:rsidRPr="006A0BE8" w14:paraId="090DD0F2" w14:textId="77777777" w:rsidTr="007B3B36">
        <w:trPr>
          <w:trHeight w:val="415"/>
        </w:trPr>
        <w:tc>
          <w:tcPr>
            <w:tcW w:w="4604" w:type="dxa"/>
            <w:gridSpan w:val="2"/>
          </w:tcPr>
          <w:p w14:paraId="478A4F2B" w14:textId="00EB5B7E" w:rsidR="007B3B36" w:rsidRPr="00911FAA" w:rsidRDefault="00911FAA" w:rsidP="00911FAA">
            <w:pPr>
              <w:pStyle w:val="ListParagraph"/>
              <w:spacing w:after="0" w:line="240" w:lineRule="auto"/>
              <w:ind w:left="29"/>
              <w:rPr>
                <w:rFonts w:cs="Times New Roman"/>
                <w:rPrChange w:id="8528" w:author="Windows User" w:date="2019-09-19T02:04:00Z">
                  <w:rPr>
                    <w:rFonts w:cs="Times New Roman"/>
                  </w:rPr>
                </w:rPrChange>
              </w:rPr>
            </w:pPr>
            <w:r>
              <w:rPr>
                <w:rFonts w:cs="Times New Roman"/>
              </w:rPr>
              <w:t>4.</w:t>
            </w:r>
            <w:ins w:id="8529" w:author="Windows User" w:date="2019-09-19T01:55:00Z">
              <w:r w:rsidR="007B3B36" w:rsidRPr="00911FAA">
                <w:rPr>
                  <w:rFonts w:cs="Times New Roman"/>
                  <w:rPrChange w:id="8530" w:author="Windows User" w:date="2019-09-19T02:04:00Z">
                    <w:rPr>
                      <w:rFonts w:cs="Times New Roman"/>
                      <w:sz w:val="22"/>
                    </w:rPr>
                  </w:rPrChange>
                </w:rPr>
                <w:t>Klik Simpan</w:t>
              </w:r>
            </w:ins>
          </w:p>
        </w:tc>
        <w:tc>
          <w:tcPr>
            <w:tcW w:w="3329" w:type="dxa"/>
          </w:tcPr>
          <w:p w14:paraId="200C0AFA" w14:textId="77777777" w:rsidR="007B3B36" w:rsidRPr="007B3B36" w:rsidRDefault="007B3B36" w:rsidP="007B3B36">
            <w:pPr>
              <w:spacing w:after="0" w:line="240" w:lineRule="auto"/>
              <w:rPr>
                <w:rFonts w:cs="Times New Roman"/>
                <w:rPrChange w:id="8531" w:author="Windows User" w:date="2019-09-19T02:04:00Z">
                  <w:rPr>
                    <w:rFonts w:cs="Times New Roman"/>
                  </w:rPr>
                </w:rPrChange>
              </w:rPr>
            </w:pPr>
          </w:p>
        </w:tc>
      </w:tr>
      <w:tr w:rsidR="007B3B36" w:rsidRPr="006A0BE8" w14:paraId="24FFC1F5" w14:textId="77777777" w:rsidTr="007B3B36">
        <w:trPr>
          <w:trHeight w:val="415"/>
        </w:trPr>
        <w:tc>
          <w:tcPr>
            <w:tcW w:w="4604" w:type="dxa"/>
            <w:gridSpan w:val="2"/>
          </w:tcPr>
          <w:p w14:paraId="6BE209F5" w14:textId="77777777" w:rsidR="007B3B36" w:rsidRPr="007755A2" w:rsidRDefault="007B3B36" w:rsidP="007B3B36">
            <w:pPr>
              <w:spacing w:after="0" w:line="240" w:lineRule="auto"/>
              <w:jc w:val="center"/>
              <w:rPr>
                <w:rFonts w:cs="Times New Roman"/>
                <w:rPrChange w:id="8532" w:author="Windows User" w:date="2019-09-19T02:04:00Z">
                  <w:rPr>
                    <w:rFonts w:cs="Times New Roman"/>
                  </w:rPr>
                </w:rPrChange>
              </w:rPr>
            </w:pPr>
          </w:p>
        </w:tc>
        <w:tc>
          <w:tcPr>
            <w:tcW w:w="3329" w:type="dxa"/>
          </w:tcPr>
          <w:p w14:paraId="59A4DEAF" w14:textId="165FEEEB" w:rsidR="007B3B36" w:rsidRPr="00911FAA" w:rsidRDefault="007B3B36" w:rsidP="00911FAA">
            <w:pPr>
              <w:pStyle w:val="ListParagraph"/>
              <w:numPr>
                <w:ilvl w:val="0"/>
                <w:numId w:val="1"/>
              </w:numPr>
              <w:spacing w:after="0" w:line="240" w:lineRule="auto"/>
              <w:ind w:left="521"/>
              <w:rPr>
                <w:rFonts w:cs="Times New Roman"/>
                <w:rPrChange w:id="8533" w:author="Windows User" w:date="2019-09-19T02:04:00Z">
                  <w:rPr>
                    <w:rFonts w:cs="Times New Roman"/>
                  </w:rPr>
                </w:rPrChange>
              </w:rPr>
            </w:pPr>
            <w:ins w:id="8534" w:author="Windows User" w:date="2019-09-19T01:55:00Z">
              <w:r w:rsidRPr="00911FAA">
                <w:rPr>
                  <w:rFonts w:cs="Times New Roman"/>
                  <w:rPrChange w:id="8535" w:author="Windows User" w:date="2019-09-19T02:04:00Z">
                    <w:rPr>
                      <w:rFonts w:cs="Times New Roman"/>
                      <w:sz w:val="22"/>
                    </w:rPr>
                  </w:rPrChange>
                </w:rPr>
                <w:t>Menampilkan pop-up “</w:t>
              </w:r>
            </w:ins>
            <w:r w:rsidR="00911FAA">
              <w:rPr>
                <w:rFonts w:cs="Times New Roman"/>
              </w:rPr>
              <w:t>Password anda terlalu pendek</w:t>
            </w:r>
            <w:ins w:id="8536" w:author="Windows User" w:date="2019-09-19T01:55:00Z">
              <w:r w:rsidRPr="00911FAA">
                <w:rPr>
                  <w:rFonts w:cs="Times New Roman"/>
                  <w:rPrChange w:id="8537" w:author="Windows User" w:date="2019-09-19T02:04:00Z">
                    <w:rPr>
                      <w:rFonts w:cs="Times New Roman"/>
                      <w:sz w:val="22"/>
                    </w:rPr>
                  </w:rPrChange>
                </w:rPr>
                <w:t>”</w:t>
              </w:r>
            </w:ins>
          </w:p>
        </w:tc>
      </w:tr>
      <w:tr w:rsidR="007B3B36" w:rsidRPr="006A0BE8" w14:paraId="6932D1B6" w14:textId="77777777" w:rsidTr="007B3B36">
        <w:trPr>
          <w:trHeight w:val="415"/>
        </w:trPr>
        <w:tc>
          <w:tcPr>
            <w:tcW w:w="4604" w:type="dxa"/>
            <w:gridSpan w:val="2"/>
          </w:tcPr>
          <w:p w14:paraId="7E94534D" w14:textId="265FD3BC" w:rsidR="007B3B36" w:rsidRPr="00911FAA" w:rsidRDefault="007B3B36" w:rsidP="00911FAA">
            <w:pPr>
              <w:pStyle w:val="ListParagraph"/>
              <w:numPr>
                <w:ilvl w:val="0"/>
                <w:numId w:val="1"/>
              </w:numPr>
              <w:spacing w:after="0" w:line="240" w:lineRule="auto"/>
              <w:ind w:left="454"/>
              <w:rPr>
                <w:rFonts w:cs="Times New Roman"/>
                <w:rPrChange w:id="8538" w:author="Windows User" w:date="2019-09-19T02:04:00Z">
                  <w:rPr>
                    <w:rFonts w:cs="Times New Roman"/>
                  </w:rPr>
                </w:rPrChange>
              </w:rPr>
            </w:pPr>
            <w:ins w:id="8539" w:author="Windows User" w:date="2019-09-19T01:55:00Z">
              <w:r w:rsidRPr="00911FAA">
                <w:rPr>
                  <w:rFonts w:cs="Times New Roman"/>
                  <w:rPrChange w:id="8540" w:author="Windows User" w:date="2019-09-19T02:04:00Z">
                    <w:rPr>
                      <w:rFonts w:cs="Times New Roman"/>
                      <w:sz w:val="22"/>
                    </w:rPr>
                  </w:rPrChange>
                </w:rPr>
                <w:t>Klik ‘oke’</w:t>
              </w:r>
            </w:ins>
          </w:p>
        </w:tc>
        <w:tc>
          <w:tcPr>
            <w:tcW w:w="3329" w:type="dxa"/>
          </w:tcPr>
          <w:p w14:paraId="1B4CB7C5" w14:textId="77777777" w:rsidR="007B3B36" w:rsidRPr="007755A2" w:rsidRDefault="007B3B36" w:rsidP="007B3B36">
            <w:pPr>
              <w:spacing w:after="0" w:line="240" w:lineRule="auto"/>
              <w:rPr>
                <w:rFonts w:cs="Times New Roman"/>
                <w:rPrChange w:id="8541" w:author="Windows User" w:date="2019-09-19T02:04:00Z">
                  <w:rPr>
                    <w:rFonts w:cs="Times New Roman"/>
                  </w:rPr>
                </w:rPrChange>
              </w:rPr>
            </w:pPr>
          </w:p>
        </w:tc>
      </w:tr>
      <w:tr w:rsidR="007B3B36" w:rsidRPr="006A0BE8" w14:paraId="55DFCA7C" w14:textId="77777777" w:rsidTr="007B3B36">
        <w:trPr>
          <w:trHeight w:val="415"/>
        </w:trPr>
        <w:tc>
          <w:tcPr>
            <w:tcW w:w="4604" w:type="dxa"/>
            <w:gridSpan w:val="2"/>
          </w:tcPr>
          <w:p w14:paraId="38D6DECD" w14:textId="77777777" w:rsidR="007B3B36" w:rsidRPr="007755A2" w:rsidRDefault="007B3B36" w:rsidP="007B3B36">
            <w:pPr>
              <w:spacing w:after="0" w:line="240" w:lineRule="auto"/>
              <w:jc w:val="center"/>
              <w:rPr>
                <w:rFonts w:cs="Times New Roman"/>
                <w:rPrChange w:id="8542" w:author="Windows User" w:date="2019-09-19T02:04:00Z">
                  <w:rPr>
                    <w:rFonts w:cs="Times New Roman"/>
                  </w:rPr>
                </w:rPrChange>
              </w:rPr>
            </w:pPr>
          </w:p>
        </w:tc>
        <w:tc>
          <w:tcPr>
            <w:tcW w:w="3329" w:type="dxa"/>
          </w:tcPr>
          <w:p w14:paraId="0567D4DC" w14:textId="7413CBBB" w:rsidR="007B3B36" w:rsidRPr="00911FAA" w:rsidRDefault="007B3B36" w:rsidP="00911FAA">
            <w:pPr>
              <w:pStyle w:val="ListParagraph"/>
              <w:numPr>
                <w:ilvl w:val="0"/>
                <w:numId w:val="1"/>
              </w:numPr>
              <w:spacing w:after="0" w:line="240" w:lineRule="auto"/>
              <w:ind w:left="521"/>
              <w:rPr>
                <w:ins w:id="8543" w:author="Windows User" w:date="2019-09-19T01:55:00Z"/>
                <w:rFonts w:cs="Times New Roman"/>
                <w:rPrChange w:id="8544" w:author="Windows User" w:date="2019-09-19T02:04:00Z">
                  <w:rPr>
                    <w:ins w:id="8545" w:author="Windows User" w:date="2019-09-19T01:55:00Z"/>
                    <w:rFonts w:cs="Times New Roman"/>
                    <w:sz w:val="22"/>
                  </w:rPr>
                </w:rPrChange>
              </w:rPr>
            </w:pPr>
            <w:ins w:id="8546" w:author="Windows User" w:date="2019-09-19T01:55:00Z">
              <w:r w:rsidRPr="00911FAA">
                <w:rPr>
                  <w:rFonts w:cs="Times New Roman"/>
                  <w:rPrChange w:id="8547" w:author="Windows User" w:date="2019-09-19T02:04:00Z">
                    <w:rPr>
                      <w:rFonts w:cs="Times New Roman"/>
                      <w:sz w:val="22"/>
                    </w:rPr>
                  </w:rPrChange>
                </w:rPr>
                <w:t>Sistem menampilkan halaman form tambah data user</w:t>
              </w:r>
            </w:ins>
          </w:p>
          <w:p w14:paraId="7B5DBF47" w14:textId="64EB4E49" w:rsidR="007B3B36" w:rsidRPr="007755A2" w:rsidRDefault="007B3B36" w:rsidP="007B3B36">
            <w:pPr>
              <w:pStyle w:val="ListParagraph"/>
              <w:numPr>
                <w:ilvl w:val="0"/>
                <w:numId w:val="59"/>
              </w:numPr>
              <w:spacing w:after="0" w:line="240" w:lineRule="auto"/>
              <w:ind w:left="805"/>
              <w:rPr>
                <w:ins w:id="8548" w:author="Windows User" w:date="2019-09-19T01:55:00Z"/>
                <w:rFonts w:cs="Times New Roman"/>
                <w:rPrChange w:id="8549" w:author="Windows User" w:date="2019-09-19T02:04:00Z">
                  <w:rPr>
                    <w:ins w:id="8550" w:author="Windows User" w:date="2019-09-19T01:55:00Z"/>
                    <w:rFonts w:cs="Times New Roman"/>
                    <w:sz w:val="22"/>
                  </w:rPr>
                </w:rPrChange>
              </w:rPr>
            </w:pPr>
            <w:ins w:id="8551" w:author="Windows User" w:date="2019-09-19T01:55:00Z">
              <w:r w:rsidRPr="007755A2">
                <w:rPr>
                  <w:rFonts w:cs="Times New Roman"/>
                  <w:rPrChange w:id="8552" w:author="Windows User" w:date="2019-09-19T02:04:00Z">
                    <w:rPr>
                      <w:rFonts w:cs="Times New Roman"/>
                      <w:sz w:val="22"/>
                    </w:rPr>
                  </w:rPrChange>
                </w:rPr>
                <w:t>Nama (varchar 20)</w:t>
              </w:r>
            </w:ins>
          </w:p>
          <w:p w14:paraId="54470FF6" w14:textId="77777777" w:rsidR="007B3B36" w:rsidRDefault="007B3B36" w:rsidP="007B3B36">
            <w:pPr>
              <w:pStyle w:val="ListParagraph"/>
              <w:numPr>
                <w:ilvl w:val="0"/>
                <w:numId w:val="59"/>
              </w:numPr>
              <w:spacing w:after="0" w:line="240" w:lineRule="auto"/>
              <w:ind w:left="805"/>
              <w:rPr>
                <w:rFonts w:cs="Times New Roman"/>
              </w:rPr>
            </w:pPr>
            <w:ins w:id="8553" w:author="Windows User" w:date="2019-09-19T01:55:00Z">
              <w:r w:rsidRPr="007755A2">
                <w:rPr>
                  <w:rFonts w:cs="Times New Roman"/>
                  <w:rPrChange w:id="8554" w:author="Windows User" w:date="2019-09-19T02:04:00Z">
                    <w:rPr>
                      <w:rFonts w:cs="Times New Roman"/>
                      <w:sz w:val="22"/>
                    </w:rPr>
                  </w:rPrChange>
                </w:rPr>
                <w:t>Username (varchar 20)</w:t>
              </w:r>
            </w:ins>
          </w:p>
          <w:p w14:paraId="262E3624" w14:textId="1409BA91" w:rsidR="007B3B36" w:rsidRPr="007B3B36" w:rsidRDefault="007B3B36" w:rsidP="007B3B36">
            <w:pPr>
              <w:pStyle w:val="ListParagraph"/>
              <w:numPr>
                <w:ilvl w:val="0"/>
                <w:numId w:val="59"/>
              </w:numPr>
              <w:spacing w:after="0" w:line="240" w:lineRule="auto"/>
              <w:ind w:left="805"/>
              <w:rPr>
                <w:rFonts w:cs="Times New Roman"/>
                <w:rPrChange w:id="8555" w:author="Windows User" w:date="2019-09-19T02:04:00Z">
                  <w:rPr>
                    <w:rFonts w:cs="Times New Roman"/>
                  </w:rPr>
                </w:rPrChange>
              </w:rPr>
            </w:pPr>
            <w:ins w:id="8556" w:author="Windows User" w:date="2019-09-19T01:55:00Z">
              <w:r w:rsidRPr="007B3B36">
                <w:rPr>
                  <w:rFonts w:cs="Times New Roman"/>
                  <w:rPrChange w:id="8557" w:author="Windows User" w:date="2019-09-19T02:04:00Z">
                    <w:rPr>
                      <w:rFonts w:cs="Times New Roman"/>
                      <w:sz w:val="22"/>
                    </w:rPr>
                  </w:rPrChange>
                </w:rPr>
                <w:t>Password (varchar 20)</w:t>
              </w:r>
            </w:ins>
          </w:p>
        </w:tc>
      </w:tr>
    </w:tbl>
    <w:p w14:paraId="273549CE" w14:textId="3208CA1C" w:rsidR="00755C33" w:rsidRDefault="00755C33" w:rsidP="00755C33">
      <w:pPr>
        <w:pStyle w:val="Caption"/>
        <w:keepNext/>
      </w:pPr>
    </w:p>
    <w:p w14:paraId="55DDE46A" w14:textId="77777777" w:rsidR="007755A2" w:rsidRDefault="007755A2">
      <w:pPr>
        <w:spacing w:after="160" w:line="259" w:lineRule="auto"/>
        <w:jc w:val="left"/>
        <w:rPr>
          <w:iCs/>
          <w:sz w:val="22"/>
          <w:szCs w:val="18"/>
        </w:rPr>
      </w:pPr>
      <w:r>
        <w:rPr>
          <w:i/>
          <w:sz w:val="22"/>
        </w:rPr>
        <w:br w:type="page"/>
      </w:r>
    </w:p>
    <w:p w14:paraId="7C051E28" w14:textId="13A6DB78" w:rsidR="007755A2" w:rsidRPr="007755A2" w:rsidRDefault="007755A2" w:rsidP="007755A2">
      <w:pPr>
        <w:pStyle w:val="Caption"/>
        <w:keepNext/>
        <w:jc w:val="center"/>
        <w:rPr>
          <w:i w:val="0"/>
          <w:color w:val="auto"/>
          <w:sz w:val="22"/>
        </w:rPr>
      </w:pPr>
      <w:bookmarkStart w:id="8558" w:name="_Toc23552225"/>
      <w:r w:rsidRPr="007755A2">
        <w:rPr>
          <w:i w:val="0"/>
          <w:color w:val="auto"/>
          <w:sz w:val="22"/>
        </w:rPr>
        <w:lastRenderedPageBreak/>
        <w:t xml:space="preserve">Tabel </w:t>
      </w:r>
      <w:r w:rsidR="00813475">
        <w:rPr>
          <w:i w:val="0"/>
          <w:color w:val="auto"/>
          <w:sz w:val="22"/>
        </w:rPr>
        <w:fldChar w:fldCharType="begin"/>
      </w:r>
      <w:r w:rsidR="00813475">
        <w:rPr>
          <w:i w:val="0"/>
          <w:color w:val="auto"/>
          <w:sz w:val="22"/>
        </w:rPr>
        <w:instrText xml:space="preserve"> STYLEREF 1 \s </w:instrText>
      </w:r>
      <w:r w:rsidR="00813475">
        <w:rPr>
          <w:i w:val="0"/>
          <w:color w:val="auto"/>
          <w:sz w:val="22"/>
        </w:rPr>
        <w:fldChar w:fldCharType="separate"/>
      </w:r>
      <w:r w:rsidR="00813475">
        <w:rPr>
          <w:i w:val="0"/>
          <w:noProof/>
          <w:color w:val="auto"/>
          <w:sz w:val="22"/>
        </w:rPr>
        <w:t>A</w:t>
      </w:r>
      <w:r w:rsidR="00813475">
        <w:rPr>
          <w:i w:val="0"/>
          <w:color w:val="auto"/>
          <w:sz w:val="22"/>
        </w:rPr>
        <w:fldChar w:fldCharType="end"/>
      </w:r>
      <w:r w:rsidR="00813475">
        <w:rPr>
          <w:i w:val="0"/>
          <w:color w:val="auto"/>
          <w:sz w:val="22"/>
        </w:rPr>
        <w:t>.</w:t>
      </w:r>
      <w:r w:rsidR="00813475">
        <w:rPr>
          <w:i w:val="0"/>
          <w:color w:val="auto"/>
          <w:sz w:val="22"/>
        </w:rPr>
        <w:fldChar w:fldCharType="begin"/>
      </w:r>
      <w:r w:rsidR="00813475">
        <w:rPr>
          <w:i w:val="0"/>
          <w:color w:val="auto"/>
          <w:sz w:val="22"/>
        </w:rPr>
        <w:instrText xml:space="preserve"> SEQ Tabel \* ARABIC \s 1 </w:instrText>
      </w:r>
      <w:r w:rsidR="00813475">
        <w:rPr>
          <w:i w:val="0"/>
          <w:color w:val="auto"/>
          <w:sz w:val="22"/>
        </w:rPr>
        <w:fldChar w:fldCharType="separate"/>
      </w:r>
      <w:r w:rsidR="00813475">
        <w:rPr>
          <w:i w:val="0"/>
          <w:noProof/>
          <w:color w:val="auto"/>
          <w:sz w:val="22"/>
        </w:rPr>
        <w:t>3</w:t>
      </w:r>
      <w:r w:rsidR="00813475">
        <w:rPr>
          <w:i w:val="0"/>
          <w:color w:val="auto"/>
          <w:sz w:val="22"/>
        </w:rPr>
        <w:fldChar w:fldCharType="end"/>
      </w:r>
      <w:r w:rsidRPr="007755A2">
        <w:rPr>
          <w:i w:val="0"/>
          <w:color w:val="auto"/>
          <w:sz w:val="22"/>
        </w:rPr>
        <w:t xml:space="preserve"> Skenario Edit User</w:t>
      </w:r>
      <w:bookmarkEnd w:id="8558"/>
    </w:p>
    <w:tbl>
      <w:tblPr>
        <w:tblStyle w:val="TableGrid"/>
        <w:tblW w:w="7933" w:type="dxa"/>
        <w:tblLook w:val="04A0" w:firstRow="1" w:lastRow="0" w:firstColumn="1" w:lastColumn="0" w:noHBand="0" w:noVBand="1"/>
      </w:tblPr>
      <w:tblGrid>
        <w:gridCol w:w="4531"/>
        <w:gridCol w:w="73"/>
        <w:gridCol w:w="3329"/>
      </w:tblGrid>
      <w:tr w:rsidR="00755C33" w:rsidRPr="007755A2" w14:paraId="2629E7B8" w14:textId="77777777" w:rsidTr="00986BA5">
        <w:trPr>
          <w:ins w:id="8559" w:author="Windows User" w:date="2019-09-19T01:55:00Z"/>
        </w:trPr>
        <w:tc>
          <w:tcPr>
            <w:tcW w:w="4531" w:type="dxa"/>
          </w:tcPr>
          <w:p w14:paraId="78411FA3" w14:textId="77777777" w:rsidR="00755C33" w:rsidRPr="007755A2" w:rsidRDefault="00755C33" w:rsidP="00755C33">
            <w:pPr>
              <w:spacing w:after="0" w:line="240" w:lineRule="auto"/>
              <w:rPr>
                <w:ins w:id="8560" w:author="Windows User" w:date="2019-09-19T01:55:00Z"/>
                <w:rFonts w:cs="Times New Roman"/>
                <w:lang w:val="en-ID"/>
              </w:rPr>
            </w:pPr>
            <w:ins w:id="8561" w:author="Windows User" w:date="2019-09-19T01:55:00Z">
              <w:r w:rsidRPr="007755A2">
                <w:rPr>
                  <w:rFonts w:cs="Times New Roman"/>
                  <w:b/>
                </w:rPr>
                <w:t>Nama Usecase</w:t>
              </w:r>
            </w:ins>
          </w:p>
        </w:tc>
        <w:tc>
          <w:tcPr>
            <w:tcW w:w="3402" w:type="dxa"/>
            <w:gridSpan w:val="2"/>
          </w:tcPr>
          <w:p w14:paraId="7567B223" w14:textId="77777777" w:rsidR="00755C33" w:rsidRPr="007755A2" w:rsidRDefault="00755C33" w:rsidP="00755C33">
            <w:pPr>
              <w:spacing w:after="0" w:line="240" w:lineRule="auto"/>
              <w:rPr>
                <w:ins w:id="8562" w:author="Windows User" w:date="2019-09-19T01:55:00Z"/>
                <w:rFonts w:cs="Times New Roman"/>
                <w:lang w:val="en-ID"/>
              </w:rPr>
            </w:pPr>
            <w:ins w:id="8563" w:author="Windows User" w:date="2019-09-19T01:55:00Z">
              <w:r w:rsidRPr="007755A2">
                <w:rPr>
                  <w:rFonts w:cs="Times New Roman"/>
                </w:rPr>
                <w:t>Edit User</w:t>
              </w:r>
            </w:ins>
          </w:p>
        </w:tc>
      </w:tr>
      <w:tr w:rsidR="00755C33" w:rsidRPr="007755A2" w14:paraId="0A28C6D7" w14:textId="77777777" w:rsidTr="00986BA5">
        <w:trPr>
          <w:ins w:id="8564" w:author="Windows User" w:date="2019-09-19T01:55:00Z"/>
        </w:trPr>
        <w:tc>
          <w:tcPr>
            <w:tcW w:w="4531" w:type="dxa"/>
          </w:tcPr>
          <w:p w14:paraId="30AB5330" w14:textId="77777777" w:rsidR="00755C33" w:rsidRPr="007755A2" w:rsidRDefault="00755C33" w:rsidP="00755C33">
            <w:pPr>
              <w:spacing w:after="0" w:line="240" w:lineRule="auto"/>
              <w:rPr>
                <w:ins w:id="8565" w:author="Windows User" w:date="2019-09-19T01:55:00Z"/>
                <w:rFonts w:cs="Times New Roman"/>
                <w:lang w:val="en-ID"/>
              </w:rPr>
            </w:pPr>
            <w:ins w:id="8566" w:author="Windows User" w:date="2019-09-19T01:55:00Z">
              <w:r w:rsidRPr="007755A2">
                <w:rPr>
                  <w:rFonts w:cs="Times New Roman"/>
                  <w:b/>
                </w:rPr>
                <w:t>Aktor</w:t>
              </w:r>
            </w:ins>
          </w:p>
        </w:tc>
        <w:tc>
          <w:tcPr>
            <w:tcW w:w="3402" w:type="dxa"/>
            <w:gridSpan w:val="2"/>
          </w:tcPr>
          <w:p w14:paraId="37A32E02" w14:textId="77777777" w:rsidR="00755C33" w:rsidRPr="007755A2" w:rsidRDefault="00755C33" w:rsidP="00755C33">
            <w:pPr>
              <w:spacing w:after="0" w:line="240" w:lineRule="auto"/>
              <w:rPr>
                <w:ins w:id="8567" w:author="Windows User" w:date="2019-09-19T01:55:00Z"/>
                <w:rFonts w:cs="Times New Roman"/>
                <w:lang w:val="en-ID"/>
              </w:rPr>
            </w:pPr>
            <w:ins w:id="8568" w:author="Windows User" w:date="2019-09-19T01:55:00Z">
              <w:r w:rsidRPr="007755A2">
                <w:rPr>
                  <w:rFonts w:cs="Times New Roman"/>
                </w:rPr>
                <w:t>Admin</w:t>
              </w:r>
            </w:ins>
          </w:p>
        </w:tc>
      </w:tr>
      <w:tr w:rsidR="00755C33" w:rsidRPr="007755A2" w14:paraId="505AF7A1" w14:textId="77777777" w:rsidTr="00986BA5">
        <w:trPr>
          <w:ins w:id="8569" w:author="Windows User" w:date="2019-09-19T01:55:00Z"/>
        </w:trPr>
        <w:tc>
          <w:tcPr>
            <w:tcW w:w="4531" w:type="dxa"/>
          </w:tcPr>
          <w:p w14:paraId="5960DDDA" w14:textId="77777777" w:rsidR="00755C33" w:rsidRPr="007755A2" w:rsidRDefault="00755C33" w:rsidP="00755C33">
            <w:pPr>
              <w:spacing w:after="0" w:line="240" w:lineRule="auto"/>
              <w:rPr>
                <w:ins w:id="8570" w:author="Windows User" w:date="2019-09-19T01:55:00Z"/>
                <w:rFonts w:cs="Times New Roman"/>
                <w:lang w:val="en-ID"/>
              </w:rPr>
            </w:pPr>
            <w:ins w:id="8571" w:author="Windows User" w:date="2019-09-19T01:55:00Z">
              <w:r w:rsidRPr="007755A2">
                <w:rPr>
                  <w:rFonts w:cs="Times New Roman"/>
                  <w:b/>
                </w:rPr>
                <w:t>Deskripsi Singkat</w:t>
              </w:r>
            </w:ins>
          </w:p>
        </w:tc>
        <w:tc>
          <w:tcPr>
            <w:tcW w:w="3402" w:type="dxa"/>
            <w:gridSpan w:val="2"/>
          </w:tcPr>
          <w:p w14:paraId="742BD36D" w14:textId="77777777" w:rsidR="00755C33" w:rsidRPr="007755A2" w:rsidRDefault="00755C33" w:rsidP="00755C33">
            <w:pPr>
              <w:spacing w:after="0" w:line="240" w:lineRule="auto"/>
              <w:rPr>
                <w:ins w:id="8572" w:author="Windows User" w:date="2019-09-19T01:55:00Z"/>
                <w:rFonts w:cs="Times New Roman"/>
                <w:lang w:val="en-ID"/>
              </w:rPr>
            </w:pPr>
            <w:ins w:id="8573" w:author="Windows User" w:date="2019-09-19T01:55:00Z">
              <w:r w:rsidRPr="007755A2">
                <w:rPr>
                  <w:rFonts w:cs="Times New Roman"/>
                </w:rPr>
                <w:t xml:space="preserve">Aktor mengubah data user </w:t>
              </w:r>
            </w:ins>
          </w:p>
        </w:tc>
      </w:tr>
      <w:tr w:rsidR="00755C33" w:rsidRPr="007755A2" w14:paraId="6F668964" w14:textId="77777777" w:rsidTr="00986BA5">
        <w:trPr>
          <w:ins w:id="8574" w:author="Windows User" w:date="2019-09-19T01:55:00Z"/>
        </w:trPr>
        <w:tc>
          <w:tcPr>
            <w:tcW w:w="4531" w:type="dxa"/>
          </w:tcPr>
          <w:p w14:paraId="4CDABF38" w14:textId="77777777" w:rsidR="00755C33" w:rsidRPr="007755A2" w:rsidRDefault="00755C33" w:rsidP="00755C33">
            <w:pPr>
              <w:spacing w:after="0" w:line="240" w:lineRule="auto"/>
              <w:rPr>
                <w:ins w:id="8575" w:author="Windows User" w:date="2019-09-19T01:55:00Z"/>
                <w:rFonts w:cs="Times New Roman"/>
                <w:lang w:val="en-ID"/>
              </w:rPr>
            </w:pPr>
            <w:ins w:id="8576" w:author="Windows User" w:date="2019-09-19T01:55:00Z">
              <w:r w:rsidRPr="007755A2">
                <w:rPr>
                  <w:rFonts w:cs="Times New Roman"/>
                  <w:b/>
                </w:rPr>
                <w:t>Prekondisi</w:t>
              </w:r>
            </w:ins>
          </w:p>
        </w:tc>
        <w:tc>
          <w:tcPr>
            <w:tcW w:w="3402" w:type="dxa"/>
            <w:gridSpan w:val="2"/>
          </w:tcPr>
          <w:p w14:paraId="7EE6981D" w14:textId="77777777" w:rsidR="00755C33" w:rsidRPr="007755A2" w:rsidRDefault="00755C33" w:rsidP="00755C33">
            <w:pPr>
              <w:spacing w:after="0" w:line="240" w:lineRule="auto"/>
              <w:rPr>
                <w:ins w:id="8577" w:author="Windows User" w:date="2019-09-19T01:55:00Z"/>
                <w:rFonts w:cs="Times New Roman"/>
                <w:lang w:val="en-ID"/>
              </w:rPr>
            </w:pPr>
            <w:ins w:id="8578" w:author="Windows User" w:date="2019-09-19T01:55:00Z">
              <w:r w:rsidRPr="007755A2">
                <w:rPr>
                  <w:rFonts w:cs="Times New Roman"/>
                </w:rPr>
                <w:t>Aktor masuk halaman dashboard admin</w:t>
              </w:r>
            </w:ins>
          </w:p>
        </w:tc>
      </w:tr>
      <w:tr w:rsidR="00755C33" w:rsidRPr="007755A2" w14:paraId="771B4D2E" w14:textId="77777777" w:rsidTr="00986BA5">
        <w:trPr>
          <w:ins w:id="8579" w:author="Windows User" w:date="2019-09-19T01:55:00Z"/>
        </w:trPr>
        <w:tc>
          <w:tcPr>
            <w:tcW w:w="4531" w:type="dxa"/>
          </w:tcPr>
          <w:p w14:paraId="4BB1C115" w14:textId="77777777" w:rsidR="00755C33" w:rsidRPr="007755A2" w:rsidRDefault="00755C33" w:rsidP="00755C33">
            <w:pPr>
              <w:spacing w:after="0" w:line="240" w:lineRule="auto"/>
              <w:rPr>
                <w:ins w:id="8580" w:author="Windows User" w:date="2019-09-19T01:55:00Z"/>
                <w:rFonts w:cs="Times New Roman"/>
                <w:lang w:val="en-ID"/>
              </w:rPr>
            </w:pPr>
            <w:ins w:id="8581" w:author="Windows User" w:date="2019-09-19T01:55:00Z">
              <w:r w:rsidRPr="007755A2">
                <w:rPr>
                  <w:rFonts w:cs="Times New Roman"/>
                  <w:b/>
                </w:rPr>
                <w:t>Pascakondisi</w:t>
              </w:r>
            </w:ins>
          </w:p>
        </w:tc>
        <w:tc>
          <w:tcPr>
            <w:tcW w:w="3402" w:type="dxa"/>
            <w:gridSpan w:val="2"/>
          </w:tcPr>
          <w:p w14:paraId="7D4910ED" w14:textId="77777777" w:rsidR="00755C33" w:rsidRPr="007755A2" w:rsidRDefault="00755C33" w:rsidP="00755C33">
            <w:pPr>
              <w:spacing w:after="0" w:line="240" w:lineRule="auto"/>
              <w:rPr>
                <w:ins w:id="8582" w:author="Windows User" w:date="2019-09-19T01:55:00Z"/>
                <w:rFonts w:cs="Times New Roman"/>
                <w:lang w:val="en-ID"/>
              </w:rPr>
            </w:pPr>
            <w:ins w:id="8583" w:author="Windows User" w:date="2019-09-19T01:55:00Z">
              <w:r w:rsidRPr="007755A2">
                <w:rPr>
                  <w:rFonts w:cs="Times New Roman"/>
                </w:rPr>
                <w:t>Data user berhasil diubah</w:t>
              </w:r>
            </w:ins>
          </w:p>
        </w:tc>
      </w:tr>
      <w:tr w:rsidR="00755C33" w:rsidRPr="007755A2" w14:paraId="01D84ACC" w14:textId="77777777" w:rsidTr="00986BA5">
        <w:trPr>
          <w:ins w:id="8584" w:author="Windows User" w:date="2019-09-19T01:55:00Z"/>
        </w:trPr>
        <w:tc>
          <w:tcPr>
            <w:tcW w:w="7933" w:type="dxa"/>
            <w:gridSpan w:val="3"/>
          </w:tcPr>
          <w:p w14:paraId="6D6CCBEE" w14:textId="77777777" w:rsidR="00755C33" w:rsidRPr="007755A2" w:rsidRDefault="00755C33" w:rsidP="00755C33">
            <w:pPr>
              <w:spacing w:after="0" w:line="240" w:lineRule="auto"/>
              <w:jc w:val="center"/>
              <w:rPr>
                <w:ins w:id="8585" w:author="Windows User" w:date="2019-09-19T01:55:00Z"/>
                <w:rFonts w:cs="Times New Roman"/>
                <w:rPrChange w:id="8586" w:author="Windows User" w:date="2019-09-19T02:14:00Z">
                  <w:rPr>
                    <w:ins w:id="8587" w:author="Windows User" w:date="2019-09-19T01:55:00Z"/>
                    <w:rFonts w:cs="Times New Roman"/>
                    <w:sz w:val="22"/>
                  </w:rPr>
                </w:rPrChange>
              </w:rPr>
            </w:pPr>
            <w:ins w:id="8588" w:author="Windows User" w:date="2019-09-19T01:55:00Z">
              <w:r w:rsidRPr="007755A2">
                <w:rPr>
                  <w:rFonts w:cs="Times New Roman"/>
                  <w:b/>
                  <w:bCs/>
                  <w:rPrChange w:id="8589" w:author="Windows User" w:date="2019-09-19T02:14:00Z">
                    <w:rPr>
                      <w:rFonts w:cs="Times New Roman"/>
                      <w:b/>
                      <w:bCs/>
                      <w:sz w:val="22"/>
                    </w:rPr>
                  </w:rPrChange>
                </w:rPr>
                <w:t>Flow Event</w:t>
              </w:r>
            </w:ins>
          </w:p>
        </w:tc>
      </w:tr>
      <w:tr w:rsidR="00755C33" w:rsidRPr="007755A2" w14:paraId="3D487A45" w14:textId="77777777" w:rsidTr="00986BA5">
        <w:trPr>
          <w:ins w:id="8590" w:author="Windows User" w:date="2019-09-19T01:55:00Z"/>
        </w:trPr>
        <w:tc>
          <w:tcPr>
            <w:tcW w:w="7933" w:type="dxa"/>
            <w:gridSpan w:val="3"/>
          </w:tcPr>
          <w:p w14:paraId="61BA25C9" w14:textId="77777777" w:rsidR="00755C33" w:rsidRPr="007755A2" w:rsidRDefault="00755C33" w:rsidP="00755C33">
            <w:pPr>
              <w:spacing w:after="0" w:line="240" w:lineRule="auto"/>
              <w:jc w:val="center"/>
              <w:rPr>
                <w:ins w:id="8591" w:author="Windows User" w:date="2019-09-19T01:55:00Z"/>
                <w:rFonts w:cs="Times New Roman"/>
                <w:rPrChange w:id="8592" w:author="Windows User" w:date="2019-09-19T02:14:00Z">
                  <w:rPr>
                    <w:ins w:id="8593" w:author="Windows User" w:date="2019-09-19T01:55:00Z"/>
                    <w:rFonts w:cs="Times New Roman"/>
                    <w:sz w:val="22"/>
                  </w:rPr>
                </w:rPrChange>
              </w:rPr>
            </w:pPr>
            <w:ins w:id="8594" w:author="Windows User" w:date="2019-09-19T01:55:00Z">
              <w:r w:rsidRPr="007755A2">
                <w:rPr>
                  <w:rFonts w:cs="Times New Roman"/>
                  <w:b/>
                  <w:rPrChange w:id="8595" w:author="Windows User" w:date="2019-09-19T02:14:00Z">
                    <w:rPr>
                      <w:rFonts w:cs="Times New Roman"/>
                      <w:b/>
                      <w:sz w:val="22"/>
                    </w:rPr>
                  </w:rPrChange>
                </w:rPr>
                <w:t>Normal Flow : Edit user</w:t>
              </w:r>
            </w:ins>
          </w:p>
        </w:tc>
      </w:tr>
      <w:tr w:rsidR="00755C33" w:rsidRPr="007755A2" w14:paraId="3C58C5BD" w14:textId="77777777" w:rsidTr="00986BA5">
        <w:trPr>
          <w:trHeight w:val="371"/>
          <w:ins w:id="8596" w:author="Windows User" w:date="2019-09-19T01:55:00Z"/>
        </w:trPr>
        <w:tc>
          <w:tcPr>
            <w:tcW w:w="4604" w:type="dxa"/>
            <w:gridSpan w:val="2"/>
          </w:tcPr>
          <w:p w14:paraId="20878947" w14:textId="77777777" w:rsidR="00755C33" w:rsidRPr="007755A2" w:rsidRDefault="00755C33" w:rsidP="00755C33">
            <w:pPr>
              <w:spacing w:after="0" w:line="240" w:lineRule="auto"/>
              <w:rPr>
                <w:ins w:id="8597" w:author="Windows User" w:date="2019-09-19T01:55:00Z"/>
                <w:rFonts w:cs="Times New Roman"/>
                <w:b/>
                <w:rPrChange w:id="8598" w:author="Windows User" w:date="2019-09-19T02:14:00Z">
                  <w:rPr>
                    <w:ins w:id="8599" w:author="Windows User" w:date="2019-09-19T01:55:00Z"/>
                    <w:rFonts w:cs="Times New Roman"/>
                    <w:b/>
                    <w:sz w:val="22"/>
                  </w:rPr>
                </w:rPrChange>
              </w:rPr>
            </w:pPr>
            <w:ins w:id="8600" w:author="Windows User" w:date="2019-09-19T01:55:00Z">
              <w:r w:rsidRPr="007755A2">
                <w:rPr>
                  <w:rFonts w:cs="Times New Roman"/>
                  <w:rPrChange w:id="8601" w:author="Windows User" w:date="2019-09-19T02:14:00Z">
                    <w:rPr>
                      <w:rFonts w:cs="Times New Roman"/>
                      <w:sz w:val="22"/>
                    </w:rPr>
                  </w:rPrChange>
                </w:rPr>
                <w:t>Aksi Aktor</w:t>
              </w:r>
            </w:ins>
          </w:p>
        </w:tc>
        <w:tc>
          <w:tcPr>
            <w:tcW w:w="3329" w:type="dxa"/>
          </w:tcPr>
          <w:p w14:paraId="0AAA24F7" w14:textId="77777777" w:rsidR="00755C33" w:rsidRPr="007755A2" w:rsidRDefault="00755C33" w:rsidP="00755C33">
            <w:pPr>
              <w:spacing w:after="0" w:line="240" w:lineRule="auto"/>
              <w:rPr>
                <w:ins w:id="8602" w:author="Windows User" w:date="2019-09-19T01:55:00Z"/>
                <w:rFonts w:cs="Times New Roman"/>
                <w:b/>
                <w:rPrChange w:id="8603" w:author="Windows User" w:date="2019-09-19T02:14:00Z">
                  <w:rPr>
                    <w:ins w:id="8604" w:author="Windows User" w:date="2019-09-19T01:55:00Z"/>
                    <w:rFonts w:cs="Times New Roman"/>
                    <w:b/>
                    <w:sz w:val="22"/>
                  </w:rPr>
                </w:rPrChange>
              </w:rPr>
            </w:pPr>
            <w:ins w:id="8605" w:author="Windows User" w:date="2019-09-19T01:55:00Z">
              <w:r w:rsidRPr="007755A2">
                <w:rPr>
                  <w:rFonts w:cs="Times New Roman"/>
                  <w:rPrChange w:id="8606" w:author="Windows User" w:date="2019-09-19T02:14:00Z">
                    <w:rPr>
                      <w:rFonts w:cs="Times New Roman"/>
                      <w:sz w:val="22"/>
                    </w:rPr>
                  </w:rPrChange>
                </w:rPr>
                <w:t>Reaksi Sistem</w:t>
              </w:r>
            </w:ins>
          </w:p>
        </w:tc>
      </w:tr>
      <w:tr w:rsidR="00755C33" w:rsidRPr="007755A2" w14:paraId="6A96BCD5" w14:textId="77777777" w:rsidTr="00986BA5">
        <w:trPr>
          <w:trHeight w:val="371"/>
          <w:ins w:id="8607" w:author="Windows User" w:date="2019-09-19T01:55:00Z"/>
        </w:trPr>
        <w:tc>
          <w:tcPr>
            <w:tcW w:w="4604" w:type="dxa"/>
            <w:gridSpan w:val="2"/>
          </w:tcPr>
          <w:p w14:paraId="34A6AB5E" w14:textId="77777777" w:rsidR="00755C33" w:rsidRPr="007755A2" w:rsidRDefault="00755C33" w:rsidP="00755C33">
            <w:pPr>
              <w:pStyle w:val="ListParagraph"/>
              <w:numPr>
                <w:ilvl w:val="0"/>
                <w:numId w:val="9"/>
              </w:numPr>
              <w:spacing w:after="0" w:line="240" w:lineRule="auto"/>
              <w:rPr>
                <w:ins w:id="8608" w:author="Windows User" w:date="2019-09-19T01:55:00Z"/>
                <w:rFonts w:cs="Times New Roman"/>
                <w:rPrChange w:id="8609" w:author="Windows User" w:date="2019-09-19T02:14:00Z">
                  <w:rPr>
                    <w:ins w:id="8610" w:author="Windows User" w:date="2019-09-19T01:55:00Z"/>
                    <w:rFonts w:cs="Times New Roman"/>
                    <w:sz w:val="22"/>
                  </w:rPr>
                </w:rPrChange>
              </w:rPr>
            </w:pPr>
            <w:ins w:id="8611" w:author="Windows User" w:date="2019-09-19T01:55:00Z">
              <w:r w:rsidRPr="007755A2">
                <w:rPr>
                  <w:rFonts w:cs="Times New Roman"/>
                  <w:rPrChange w:id="8612" w:author="Windows User" w:date="2019-09-19T02:14:00Z">
                    <w:rPr>
                      <w:rFonts w:cs="Times New Roman"/>
                      <w:sz w:val="22"/>
                    </w:rPr>
                  </w:rPrChange>
                </w:rPr>
                <w:t>Klik tombol edit pada user yang akan diubah data nya</w:t>
              </w:r>
            </w:ins>
          </w:p>
        </w:tc>
        <w:tc>
          <w:tcPr>
            <w:tcW w:w="3329" w:type="dxa"/>
          </w:tcPr>
          <w:p w14:paraId="79090877" w14:textId="77777777" w:rsidR="00755C33" w:rsidRPr="007755A2" w:rsidRDefault="00755C33" w:rsidP="00755C33">
            <w:pPr>
              <w:spacing w:after="0" w:line="240" w:lineRule="auto"/>
              <w:rPr>
                <w:ins w:id="8613" w:author="Windows User" w:date="2019-09-19T01:55:00Z"/>
                <w:rFonts w:cs="Times New Roman"/>
                <w:rPrChange w:id="8614" w:author="Windows User" w:date="2019-09-19T02:14:00Z">
                  <w:rPr>
                    <w:ins w:id="8615" w:author="Windows User" w:date="2019-09-19T01:55:00Z"/>
                    <w:rFonts w:cs="Times New Roman"/>
                    <w:sz w:val="22"/>
                  </w:rPr>
                </w:rPrChange>
              </w:rPr>
            </w:pPr>
          </w:p>
        </w:tc>
      </w:tr>
      <w:tr w:rsidR="00755C33" w:rsidRPr="007755A2" w14:paraId="71E798E2" w14:textId="77777777" w:rsidTr="00986BA5">
        <w:trPr>
          <w:trHeight w:val="370"/>
          <w:ins w:id="8616" w:author="Windows User" w:date="2019-09-19T01:55:00Z"/>
        </w:trPr>
        <w:tc>
          <w:tcPr>
            <w:tcW w:w="4604" w:type="dxa"/>
            <w:gridSpan w:val="2"/>
          </w:tcPr>
          <w:p w14:paraId="33D71E1B" w14:textId="77777777" w:rsidR="00755C33" w:rsidRPr="007755A2" w:rsidRDefault="00755C33" w:rsidP="00755C33">
            <w:pPr>
              <w:pStyle w:val="ListParagraph"/>
              <w:spacing w:after="0" w:line="240" w:lineRule="auto"/>
              <w:rPr>
                <w:ins w:id="8617" w:author="Windows User" w:date="2019-09-19T01:55:00Z"/>
                <w:rFonts w:cs="Times New Roman"/>
                <w:rPrChange w:id="8618" w:author="Windows User" w:date="2019-09-19T02:14:00Z">
                  <w:rPr>
                    <w:ins w:id="8619" w:author="Windows User" w:date="2019-09-19T01:55:00Z"/>
                    <w:rFonts w:cs="Times New Roman"/>
                    <w:sz w:val="22"/>
                  </w:rPr>
                </w:rPrChange>
              </w:rPr>
            </w:pPr>
          </w:p>
          <w:p w14:paraId="5EAACCC5" w14:textId="77777777" w:rsidR="00755C33" w:rsidRPr="007755A2" w:rsidRDefault="00755C33" w:rsidP="00755C33">
            <w:pPr>
              <w:pStyle w:val="ListParagraph"/>
              <w:spacing w:after="0" w:line="240" w:lineRule="auto"/>
              <w:rPr>
                <w:ins w:id="8620" w:author="Windows User" w:date="2019-09-19T01:55:00Z"/>
                <w:rFonts w:cs="Times New Roman"/>
                <w:rPrChange w:id="8621" w:author="Windows User" w:date="2019-09-19T02:14:00Z">
                  <w:rPr>
                    <w:ins w:id="8622" w:author="Windows User" w:date="2019-09-19T01:55:00Z"/>
                    <w:rFonts w:cs="Times New Roman"/>
                    <w:sz w:val="22"/>
                  </w:rPr>
                </w:rPrChange>
              </w:rPr>
            </w:pPr>
          </w:p>
          <w:p w14:paraId="597E8F09" w14:textId="77777777" w:rsidR="00755C33" w:rsidRPr="007755A2" w:rsidRDefault="00755C33" w:rsidP="00755C33">
            <w:pPr>
              <w:spacing w:after="0" w:line="240" w:lineRule="auto"/>
              <w:rPr>
                <w:ins w:id="8623" w:author="Windows User" w:date="2019-09-19T01:55:00Z"/>
                <w:rFonts w:cs="Times New Roman"/>
                <w:b/>
                <w:rPrChange w:id="8624" w:author="Windows User" w:date="2019-09-19T02:14:00Z">
                  <w:rPr>
                    <w:ins w:id="8625" w:author="Windows User" w:date="2019-09-19T01:55:00Z"/>
                    <w:rFonts w:cs="Times New Roman"/>
                    <w:b/>
                    <w:sz w:val="22"/>
                  </w:rPr>
                </w:rPrChange>
              </w:rPr>
            </w:pPr>
          </w:p>
        </w:tc>
        <w:tc>
          <w:tcPr>
            <w:tcW w:w="3329" w:type="dxa"/>
          </w:tcPr>
          <w:p w14:paraId="67423491" w14:textId="77777777" w:rsidR="00755C33" w:rsidRPr="007755A2" w:rsidRDefault="00755C33" w:rsidP="00755C33">
            <w:pPr>
              <w:pStyle w:val="ListParagraph"/>
              <w:numPr>
                <w:ilvl w:val="0"/>
                <w:numId w:val="9"/>
              </w:numPr>
              <w:spacing w:after="0" w:line="240" w:lineRule="auto"/>
              <w:ind w:left="393" w:hanging="283"/>
              <w:rPr>
                <w:ins w:id="8626" w:author="Windows User" w:date="2019-09-19T01:55:00Z"/>
                <w:rFonts w:cs="Times New Roman"/>
                <w:rPrChange w:id="8627" w:author="Windows User" w:date="2019-09-19T02:14:00Z">
                  <w:rPr>
                    <w:ins w:id="8628" w:author="Windows User" w:date="2019-09-19T01:55:00Z"/>
                    <w:rFonts w:cs="Times New Roman"/>
                    <w:sz w:val="22"/>
                  </w:rPr>
                </w:rPrChange>
              </w:rPr>
            </w:pPr>
            <w:ins w:id="8629" w:author="Windows User" w:date="2019-09-19T01:55:00Z">
              <w:r w:rsidRPr="007755A2">
                <w:rPr>
                  <w:rFonts w:cs="Times New Roman"/>
                  <w:rPrChange w:id="8630" w:author="Windows User" w:date="2019-09-19T02:14:00Z">
                    <w:rPr>
                      <w:rFonts w:cs="Times New Roman"/>
                      <w:sz w:val="22"/>
                    </w:rPr>
                  </w:rPrChange>
                </w:rPr>
                <w:t>Menampilkan form edit user</w:t>
              </w:r>
            </w:ins>
          </w:p>
        </w:tc>
      </w:tr>
      <w:tr w:rsidR="00755C33" w:rsidRPr="007755A2" w14:paraId="7B72CD83" w14:textId="77777777" w:rsidTr="00986BA5">
        <w:trPr>
          <w:trHeight w:val="370"/>
          <w:ins w:id="8631" w:author="Windows User" w:date="2019-09-19T01:55:00Z"/>
        </w:trPr>
        <w:tc>
          <w:tcPr>
            <w:tcW w:w="4604" w:type="dxa"/>
            <w:gridSpan w:val="2"/>
          </w:tcPr>
          <w:p w14:paraId="5CE0F9C1" w14:textId="77777777" w:rsidR="00755C33" w:rsidRPr="007755A2" w:rsidRDefault="00755C33" w:rsidP="00755C33">
            <w:pPr>
              <w:pStyle w:val="ListParagraph"/>
              <w:numPr>
                <w:ilvl w:val="0"/>
                <w:numId w:val="9"/>
              </w:numPr>
              <w:spacing w:after="0" w:line="240" w:lineRule="auto"/>
              <w:rPr>
                <w:ins w:id="8632" w:author="Windows User" w:date="2019-09-19T01:55:00Z"/>
                <w:rFonts w:cs="Times New Roman"/>
                <w:rPrChange w:id="8633" w:author="Windows User" w:date="2019-09-19T02:14:00Z">
                  <w:rPr>
                    <w:ins w:id="8634" w:author="Windows User" w:date="2019-09-19T01:55:00Z"/>
                    <w:rFonts w:cs="Times New Roman"/>
                    <w:sz w:val="22"/>
                  </w:rPr>
                </w:rPrChange>
              </w:rPr>
            </w:pPr>
            <w:ins w:id="8635" w:author="Windows User" w:date="2019-09-19T01:55:00Z">
              <w:r w:rsidRPr="007755A2">
                <w:rPr>
                  <w:rFonts w:cs="Times New Roman"/>
                  <w:rPrChange w:id="8636" w:author="Windows User" w:date="2019-09-19T02:14:00Z">
                    <w:rPr>
                      <w:rFonts w:cs="Times New Roman"/>
                      <w:sz w:val="22"/>
                    </w:rPr>
                  </w:rPrChange>
                </w:rPr>
                <w:t>Aktor mengisi nama, username, atau password yang akan di ganti</w:t>
              </w:r>
            </w:ins>
          </w:p>
        </w:tc>
        <w:tc>
          <w:tcPr>
            <w:tcW w:w="3329" w:type="dxa"/>
          </w:tcPr>
          <w:p w14:paraId="3DDA516E" w14:textId="77777777" w:rsidR="00755C33" w:rsidRPr="007755A2" w:rsidRDefault="00755C33" w:rsidP="00755C33">
            <w:pPr>
              <w:spacing w:after="0" w:line="240" w:lineRule="auto"/>
              <w:ind w:left="393" w:hanging="283"/>
              <w:rPr>
                <w:ins w:id="8637" w:author="Windows User" w:date="2019-09-19T01:55:00Z"/>
                <w:rFonts w:cs="Times New Roman"/>
                <w:b/>
                <w:rPrChange w:id="8638" w:author="Windows User" w:date="2019-09-19T02:14:00Z">
                  <w:rPr>
                    <w:ins w:id="8639" w:author="Windows User" w:date="2019-09-19T01:55:00Z"/>
                    <w:rFonts w:cs="Times New Roman"/>
                    <w:b/>
                    <w:sz w:val="22"/>
                  </w:rPr>
                </w:rPrChange>
              </w:rPr>
            </w:pPr>
          </w:p>
        </w:tc>
      </w:tr>
      <w:tr w:rsidR="00755C33" w:rsidRPr="007755A2" w14:paraId="6A35DE8B" w14:textId="77777777" w:rsidTr="00986BA5">
        <w:trPr>
          <w:trHeight w:val="370"/>
          <w:ins w:id="8640" w:author="Windows User" w:date="2019-09-19T01:55:00Z"/>
        </w:trPr>
        <w:tc>
          <w:tcPr>
            <w:tcW w:w="4604" w:type="dxa"/>
            <w:gridSpan w:val="2"/>
          </w:tcPr>
          <w:p w14:paraId="7E4311A6" w14:textId="77777777" w:rsidR="00755C33" w:rsidRPr="007755A2" w:rsidRDefault="00755C33" w:rsidP="00755C33">
            <w:pPr>
              <w:pStyle w:val="ListParagraph"/>
              <w:numPr>
                <w:ilvl w:val="0"/>
                <w:numId w:val="9"/>
              </w:numPr>
              <w:spacing w:after="0" w:line="240" w:lineRule="auto"/>
              <w:rPr>
                <w:ins w:id="8641" w:author="Windows User" w:date="2019-09-19T01:55:00Z"/>
                <w:rFonts w:cs="Times New Roman"/>
                <w:rPrChange w:id="8642" w:author="Windows User" w:date="2019-09-19T02:14:00Z">
                  <w:rPr>
                    <w:ins w:id="8643" w:author="Windows User" w:date="2019-09-19T01:55:00Z"/>
                    <w:rFonts w:cs="Times New Roman"/>
                    <w:sz w:val="22"/>
                  </w:rPr>
                </w:rPrChange>
              </w:rPr>
            </w:pPr>
            <w:ins w:id="8644" w:author="Windows User" w:date="2019-09-19T01:55:00Z">
              <w:r w:rsidRPr="007755A2">
                <w:rPr>
                  <w:rFonts w:cs="Times New Roman"/>
                  <w:rPrChange w:id="8645" w:author="Windows User" w:date="2019-09-19T02:14:00Z">
                    <w:rPr>
                      <w:rFonts w:cs="Times New Roman"/>
                      <w:sz w:val="22"/>
                    </w:rPr>
                  </w:rPrChange>
                </w:rPr>
                <w:t>Klik ‘Update’</w:t>
              </w:r>
            </w:ins>
          </w:p>
        </w:tc>
        <w:tc>
          <w:tcPr>
            <w:tcW w:w="3329" w:type="dxa"/>
          </w:tcPr>
          <w:p w14:paraId="6E08FF45" w14:textId="77777777" w:rsidR="00755C33" w:rsidRPr="007755A2" w:rsidRDefault="00755C33" w:rsidP="00755C33">
            <w:pPr>
              <w:spacing w:after="0" w:line="240" w:lineRule="auto"/>
              <w:ind w:left="393" w:hanging="283"/>
              <w:rPr>
                <w:ins w:id="8646" w:author="Windows User" w:date="2019-09-19T01:55:00Z"/>
                <w:rFonts w:cs="Times New Roman"/>
                <w:b/>
                <w:rPrChange w:id="8647" w:author="Windows User" w:date="2019-09-19T02:14:00Z">
                  <w:rPr>
                    <w:ins w:id="8648" w:author="Windows User" w:date="2019-09-19T01:55:00Z"/>
                    <w:rFonts w:cs="Times New Roman"/>
                    <w:b/>
                    <w:sz w:val="22"/>
                  </w:rPr>
                </w:rPrChange>
              </w:rPr>
            </w:pPr>
          </w:p>
        </w:tc>
      </w:tr>
      <w:tr w:rsidR="00755C33" w:rsidRPr="007755A2" w14:paraId="419A85D1" w14:textId="77777777" w:rsidTr="00986BA5">
        <w:trPr>
          <w:trHeight w:val="370"/>
          <w:ins w:id="8649" w:author="Windows User" w:date="2019-09-19T01:55:00Z"/>
        </w:trPr>
        <w:tc>
          <w:tcPr>
            <w:tcW w:w="4604" w:type="dxa"/>
            <w:gridSpan w:val="2"/>
          </w:tcPr>
          <w:p w14:paraId="2FA76AAA" w14:textId="77777777" w:rsidR="00755C33" w:rsidRPr="007755A2" w:rsidRDefault="00755C33" w:rsidP="00755C33">
            <w:pPr>
              <w:spacing w:after="0" w:line="240" w:lineRule="auto"/>
              <w:rPr>
                <w:ins w:id="8650" w:author="Windows User" w:date="2019-09-19T01:55:00Z"/>
                <w:rFonts w:cs="Times New Roman"/>
                <w:rPrChange w:id="8651" w:author="Windows User" w:date="2019-09-19T02:14:00Z">
                  <w:rPr>
                    <w:ins w:id="8652" w:author="Windows User" w:date="2019-09-19T01:55:00Z"/>
                    <w:rFonts w:cs="Times New Roman"/>
                    <w:sz w:val="22"/>
                  </w:rPr>
                </w:rPrChange>
              </w:rPr>
            </w:pPr>
          </w:p>
        </w:tc>
        <w:tc>
          <w:tcPr>
            <w:tcW w:w="3329" w:type="dxa"/>
          </w:tcPr>
          <w:p w14:paraId="44B3D260" w14:textId="77777777" w:rsidR="00755C33" w:rsidRPr="007755A2" w:rsidRDefault="00755C33" w:rsidP="00755C33">
            <w:pPr>
              <w:pStyle w:val="ListParagraph"/>
              <w:numPr>
                <w:ilvl w:val="0"/>
                <w:numId w:val="9"/>
              </w:numPr>
              <w:spacing w:after="0" w:line="240" w:lineRule="auto"/>
              <w:ind w:left="393" w:hanging="283"/>
              <w:rPr>
                <w:ins w:id="8653" w:author="Windows User" w:date="2019-09-19T01:55:00Z"/>
                <w:rFonts w:cs="Times New Roman"/>
                <w:b/>
                <w:rPrChange w:id="8654" w:author="Windows User" w:date="2019-09-19T02:14:00Z">
                  <w:rPr>
                    <w:ins w:id="8655" w:author="Windows User" w:date="2019-09-19T01:55:00Z"/>
                    <w:rFonts w:cs="Times New Roman"/>
                    <w:b/>
                    <w:sz w:val="22"/>
                  </w:rPr>
                </w:rPrChange>
              </w:rPr>
            </w:pPr>
            <w:ins w:id="8656" w:author="Windows User" w:date="2019-09-19T01:55:00Z">
              <w:r w:rsidRPr="007755A2">
                <w:rPr>
                  <w:rFonts w:cs="Times New Roman"/>
                  <w:rPrChange w:id="8657" w:author="Windows User" w:date="2019-09-19T02:14:00Z">
                    <w:rPr>
                      <w:rFonts w:cs="Times New Roman"/>
                      <w:sz w:val="22"/>
                    </w:rPr>
                  </w:rPrChange>
                </w:rPr>
                <w:t xml:space="preserve">Sistem mengecek inputan </w:t>
              </w:r>
            </w:ins>
          </w:p>
        </w:tc>
      </w:tr>
      <w:tr w:rsidR="00755C33" w:rsidRPr="007755A2" w14:paraId="4CB212BE" w14:textId="77777777" w:rsidTr="00986BA5">
        <w:trPr>
          <w:trHeight w:val="370"/>
          <w:ins w:id="8658" w:author="Windows User" w:date="2019-09-19T01:55:00Z"/>
        </w:trPr>
        <w:tc>
          <w:tcPr>
            <w:tcW w:w="4604" w:type="dxa"/>
            <w:gridSpan w:val="2"/>
          </w:tcPr>
          <w:p w14:paraId="600C6DB4" w14:textId="77777777" w:rsidR="00755C33" w:rsidRPr="007755A2" w:rsidRDefault="00755C33" w:rsidP="00755C33">
            <w:pPr>
              <w:spacing w:after="0" w:line="240" w:lineRule="auto"/>
              <w:rPr>
                <w:ins w:id="8659" w:author="Windows User" w:date="2019-09-19T01:55:00Z"/>
                <w:rFonts w:cs="Times New Roman"/>
                <w:rPrChange w:id="8660" w:author="Windows User" w:date="2019-09-19T02:14:00Z">
                  <w:rPr>
                    <w:ins w:id="8661" w:author="Windows User" w:date="2019-09-19T01:55:00Z"/>
                    <w:rFonts w:cs="Times New Roman"/>
                    <w:sz w:val="22"/>
                  </w:rPr>
                </w:rPrChange>
              </w:rPr>
            </w:pPr>
          </w:p>
        </w:tc>
        <w:tc>
          <w:tcPr>
            <w:tcW w:w="3329" w:type="dxa"/>
          </w:tcPr>
          <w:p w14:paraId="57D976DE" w14:textId="77777777" w:rsidR="00755C33" w:rsidRPr="007755A2" w:rsidRDefault="00755C33" w:rsidP="00755C33">
            <w:pPr>
              <w:pStyle w:val="ListParagraph"/>
              <w:numPr>
                <w:ilvl w:val="0"/>
                <w:numId w:val="9"/>
              </w:numPr>
              <w:spacing w:after="0" w:line="240" w:lineRule="auto"/>
              <w:ind w:left="393" w:hanging="283"/>
              <w:rPr>
                <w:ins w:id="8662" w:author="Windows User" w:date="2019-09-19T01:55:00Z"/>
                <w:rFonts w:cs="Times New Roman"/>
                <w:rPrChange w:id="8663" w:author="Windows User" w:date="2019-09-19T02:14:00Z">
                  <w:rPr>
                    <w:ins w:id="8664" w:author="Windows User" w:date="2019-09-19T01:55:00Z"/>
                    <w:rFonts w:cs="Times New Roman"/>
                    <w:sz w:val="22"/>
                  </w:rPr>
                </w:rPrChange>
              </w:rPr>
            </w:pPr>
            <w:ins w:id="8665" w:author="Windows User" w:date="2019-09-19T01:55:00Z">
              <w:r w:rsidRPr="007755A2">
                <w:rPr>
                  <w:rFonts w:cs="Times New Roman"/>
                  <w:rPrChange w:id="8666" w:author="Windows User" w:date="2019-09-19T02:14:00Z">
                    <w:rPr>
                      <w:rFonts w:cs="Times New Roman"/>
                      <w:sz w:val="22"/>
                    </w:rPr>
                  </w:rPrChange>
                </w:rPr>
                <w:t>Sistem menyimpan data ke database</w:t>
              </w:r>
            </w:ins>
          </w:p>
        </w:tc>
      </w:tr>
      <w:tr w:rsidR="00755C33" w:rsidRPr="007755A2" w14:paraId="36EFED8C" w14:textId="77777777" w:rsidTr="00986BA5">
        <w:trPr>
          <w:trHeight w:val="370"/>
          <w:ins w:id="8667" w:author="Windows User" w:date="2019-09-19T01:55:00Z"/>
        </w:trPr>
        <w:tc>
          <w:tcPr>
            <w:tcW w:w="7933" w:type="dxa"/>
            <w:gridSpan w:val="3"/>
          </w:tcPr>
          <w:p w14:paraId="6685D2AC" w14:textId="77777777" w:rsidR="00755C33" w:rsidRPr="007755A2" w:rsidRDefault="00755C33" w:rsidP="00755C33">
            <w:pPr>
              <w:spacing w:after="0" w:line="240" w:lineRule="auto"/>
              <w:jc w:val="center"/>
              <w:rPr>
                <w:ins w:id="8668" w:author="Windows User" w:date="2019-09-19T01:55:00Z"/>
                <w:rFonts w:cs="Times New Roman"/>
                <w:rPrChange w:id="8669" w:author="Windows User" w:date="2019-09-19T02:14:00Z">
                  <w:rPr>
                    <w:ins w:id="8670" w:author="Windows User" w:date="2019-09-19T01:55:00Z"/>
                    <w:rFonts w:cs="Times New Roman"/>
                    <w:sz w:val="22"/>
                  </w:rPr>
                </w:rPrChange>
              </w:rPr>
            </w:pPr>
            <w:ins w:id="8671" w:author="Windows User" w:date="2019-09-19T01:55:00Z">
              <w:r w:rsidRPr="007755A2">
                <w:rPr>
                  <w:rFonts w:cs="Times New Roman"/>
                  <w:b/>
                  <w:rPrChange w:id="8672" w:author="Windows User" w:date="2019-09-19T02:14:00Z">
                    <w:rPr>
                      <w:rFonts w:cs="Times New Roman"/>
                      <w:b/>
                      <w:sz w:val="22"/>
                    </w:rPr>
                  </w:rPrChange>
                </w:rPr>
                <w:t>Flow Event</w:t>
              </w:r>
            </w:ins>
          </w:p>
        </w:tc>
      </w:tr>
      <w:tr w:rsidR="00755C33" w:rsidRPr="007755A2" w14:paraId="10F39858" w14:textId="77777777" w:rsidTr="00986BA5">
        <w:trPr>
          <w:trHeight w:val="370"/>
          <w:ins w:id="8673" w:author="Windows User" w:date="2019-09-19T01:55:00Z"/>
        </w:trPr>
        <w:tc>
          <w:tcPr>
            <w:tcW w:w="7933" w:type="dxa"/>
            <w:gridSpan w:val="3"/>
          </w:tcPr>
          <w:p w14:paraId="2D78DE44" w14:textId="77777777" w:rsidR="00755C33" w:rsidRPr="007755A2" w:rsidRDefault="00755C33" w:rsidP="00755C33">
            <w:pPr>
              <w:spacing w:after="0" w:line="240" w:lineRule="auto"/>
              <w:jc w:val="center"/>
              <w:rPr>
                <w:ins w:id="8674" w:author="Windows User" w:date="2019-09-19T01:55:00Z"/>
                <w:rFonts w:cs="Times New Roman"/>
                <w:rPrChange w:id="8675" w:author="Windows User" w:date="2019-09-19T02:14:00Z">
                  <w:rPr>
                    <w:ins w:id="8676" w:author="Windows User" w:date="2019-09-19T01:55:00Z"/>
                    <w:rFonts w:cs="Times New Roman"/>
                    <w:sz w:val="22"/>
                  </w:rPr>
                </w:rPrChange>
              </w:rPr>
            </w:pPr>
            <w:ins w:id="8677" w:author="Windows User" w:date="2019-09-19T01:55:00Z">
              <w:r w:rsidRPr="007755A2">
                <w:rPr>
                  <w:rFonts w:cs="Times New Roman"/>
                  <w:rPrChange w:id="8678" w:author="Windows User" w:date="2019-09-19T02:14:00Z">
                    <w:rPr>
                      <w:rFonts w:cs="Times New Roman"/>
                      <w:sz w:val="22"/>
                    </w:rPr>
                  </w:rPrChange>
                </w:rPr>
                <w:t>Alternatif Flow : Inputan salah</w:t>
              </w:r>
            </w:ins>
          </w:p>
        </w:tc>
      </w:tr>
      <w:tr w:rsidR="00755C33" w:rsidRPr="007755A2" w14:paraId="6A2414F8" w14:textId="77777777" w:rsidTr="00986BA5">
        <w:trPr>
          <w:trHeight w:val="370"/>
          <w:ins w:id="8679" w:author="Windows User" w:date="2019-09-19T01:55:00Z"/>
        </w:trPr>
        <w:tc>
          <w:tcPr>
            <w:tcW w:w="4604" w:type="dxa"/>
            <w:gridSpan w:val="2"/>
          </w:tcPr>
          <w:p w14:paraId="6C281FF0" w14:textId="77777777" w:rsidR="00755C33" w:rsidRPr="007755A2" w:rsidRDefault="00755C33" w:rsidP="00755C33">
            <w:pPr>
              <w:pStyle w:val="ListParagraph"/>
              <w:numPr>
                <w:ilvl w:val="0"/>
                <w:numId w:val="7"/>
              </w:numPr>
              <w:spacing w:after="0" w:line="240" w:lineRule="auto"/>
              <w:rPr>
                <w:ins w:id="8680" w:author="Windows User" w:date="2019-09-19T01:55:00Z"/>
                <w:rFonts w:cs="Times New Roman"/>
                <w:rPrChange w:id="8681" w:author="Windows User" w:date="2019-09-19T02:14:00Z">
                  <w:rPr>
                    <w:ins w:id="8682" w:author="Windows User" w:date="2019-09-19T01:55:00Z"/>
                    <w:rFonts w:cs="Times New Roman"/>
                    <w:sz w:val="22"/>
                  </w:rPr>
                </w:rPrChange>
              </w:rPr>
            </w:pPr>
            <w:ins w:id="8683" w:author="Windows User" w:date="2019-09-19T01:55:00Z">
              <w:r w:rsidRPr="007755A2">
                <w:rPr>
                  <w:rFonts w:cs="Times New Roman"/>
                  <w:rPrChange w:id="8684" w:author="Windows User" w:date="2019-09-19T02:14:00Z">
                    <w:rPr>
                      <w:rFonts w:cs="Times New Roman"/>
                      <w:sz w:val="22"/>
                    </w:rPr>
                  </w:rPrChange>
                </w:rPr>
                <w:t>Klik Update</w:t>
              </w:r>
            </w:ins>
          </w:p>
        </w:tc>
        <w:tc>
          <w:tcPr>
            <w:tcW w:w="3329" w:type="dxa"/>
          </w:tcPr>
          <w:p w14:paraId="5A5E2E53" w14:textId="77777777" w:rsidR="00755C33" w:rsidRPr="007755A2" w:rsidRDefault="00755C33" w:rsidP="00755C33">
            <w:pPr>
              <w:spacing w:after="0" w:line="240" w:lineRule="auto"/>
              <w:jc w:val="center"/>
              <w:rPr>
                <w:ins w:id="8685" w:author="Windows User" w:date="2019-09-19T01:55:00Z"/>
                <w:rFonts w:cs="Times New Roman"/>
                <w:rPrChange w:id="8686" w:author="Windows User" w:date="2019-09-19T02:14:00Z">
                  <w:rPr>
                    <w:ins w:id="8687" w:author="Windows User" w:date="2019-09-19T01:55:00Z"/>
                    <w:rFonts w:cs="Times New Roman"/>
                    <w:sz w:val="22"/>
                  </w:rPr>
                </w:rPrChange>
              </w:rPr>
            </w:pPr>
          </w:p>
        </w:tc>
      </w:tr>
      <w:tr w:rsidR="00755C33" w:rsidRPr="007755A2" w14:paraId="0AB16457" w14:textId="77777777" w:rsidTr="00986BA5">
        <w:trPr>
          <w:trHeight w:val="370"/>
          <w:ins w:id="8688" w:author="Windows User" w:date="2019-09-19T01:55:00Z"/>
        </w:trPr>
        <w:tc>
          <w:tcPr>
            <w:tcW w:w="4604" w:type="dxa"/>
            <w:gridSpan w:val="2"/>
          </w:tcPr>
          <w:p w14:paraId="054560BD" w14:textId="77777777" w:rsidR="00755C33" w:rsidRPr="007755A2" w:rsidRDefault="00755C33" w:rsidP="00755C33">
            <w:pPr>
              <w:spacing w:after="0" w:line="240" w:lineRule="auto"/>
              <w:jc w:val="center"/>
              <w:rPr>
                <w:ins w:id="8689" w:author="Windows User" w:date="2019-09-19T01:55:00Z"/>
                <w:rFonts w:cs="Times New Roman"/>
                <w:rPrChange w:id="8690" w:author="Windows User" w:date="2019-09-19T02:14:00Z">
                  <w:rPr>
                    <w:ins w:id="8691" w:author="Windows User" w:date="2019-09-19T01:55:00Z"/>
                    <w:rFonts w:cs="Times New Roman"/>
                    <w:sz w:val="22"/>
                  </w:rPr>
                </w:rPrChange>
              </w:rPr>
            </w:pPr>
          </w:p>
        </w:tc>
        <w:tc>
          <w:tcPr>
            <w:tcW w:w="3329" w:type="dxa"/>
          </w:tcPr>
          <w:p w14:paraId="519CE2B0" w14:textId="77777777" w:rsidR="00755C33" w:rsidRPr="007755A2" w:rsidRDefault="00755C33" w:rsidP="00755C33">
            <w:pPr>
              <w:pStyle w:val="ListParagraph"/>
              <w:numPr>
                <w:ilvl w:val="0"/>
                <w:numId w:val="7"/>
              </w:numPr>
              <w:spacing w:after="0" w:line="240" w:lineRule="auto"/>
              <w:ind w:left="393" w:hanging="283"/>
              <w:rPr>
                <w:ins w:id="8692" w:author="Windows User" w:date="2019-09-19T01:55:00Z"/>
                <w:rFonts w:cs="Times New Roman"/>
                <w:rPrChange w:id="8693" w:author="Windows User" w:date="2019-09-19T02:14:00Z">
                  <w:rPr>
                    <w:ins w:id="8694" w:author="Windows User" w:date="2019-09-19T01:55:00Z"/>
                    <w:rFonts w:cs="Times New Roman"/>
                    <w:sz w:val="22"/>
                  </w:rPr>
                </w:rPrChange>
              </w:rPr>
            </w:pPr>
            <w:ins w:id="8695" w:author="Windows User" w:date="2019-09-19T01:55:00Z">
              <w:r w:rsidRPr="007755A2">
                <w:rPr>
                  <w:rFonts w:cs="Times New Roman"/>
                  <w:rPrChange w:id="8696" w:author="Windows User" w:date="2019-09-19T02:14:00Z">
                    <w:rPr>
                      <w:rFonts w:cs="Times New Roman"/>
                      <w:sz w:val="22"/>
                    </w:rPr>
                  </w:rPrChange>
                </w:rPr>
                <w:t>Menampilkan pop-up “Inputan Salah”</w:t>
              </w:r>
            </w:ins>
          </w:p>
        </w:tc>
      </w:tr>
      <w:tr w:rsidR="00755C33" w:rsidRPr="007755A2" w14:paraId="4EFD934C" w14:textId="77777777" w:rsidTr="00986BA5">
        <w:trPr>
          <w:trHeight w:val="370"/>
          <w:ins w:id="8697" w:author="Windows User" w:date="2019-09-19T01:55:00Z"/>
        </w:trPr>
        <w:tc>
          <w:tcPr>
            <w:tcW w:w="4604" w:type="dxa"/>
            <w:gridSpan w:val="2"/>
          </w:tcPr>
          <w:p w14:paraId="52630E62" w14:textId="77777777" w:rsidR="00755C33" w:rsidRPr="007755A2" w:rsidRDefault="00755C33" w:rsidP="00755C33">
            <w:pPr>
              <w:pStyle w:val="ListParagraph"/>
              <w:numPr>
                <w:ilvl w:val="0"/>
                <w:numId w:val="7"/>
              </w:numPr>
              <w:spacing w:after="0" w:line="240" w:lineRule="auto"/>
              <w:ind w:left="748"/>
              <w:rPr>
                <w:ins w:id="8698" w:author="Windows User" w:date="2019-09-19T01:55:00Z"/>
                <w:rFonts w:cs="Times New Roman"/>
                <w:rPrChange w:id="8699" w:author="Windows User" w:date="2019-09-19T02:14:00Z">
                  <w:rPr>
                    <w:ins w:id="8700" w:author="Windows User" w:date="2019-09-19T01:55:00Z"/>
                    <w:rFonts w:cs="Times New Roman"/>
                    <w:sz w:val="22"/>
                  </w:rPr>
                </w:rPrChange>
              </w:rPr>
            </w:pPr>
            <w:ins w:id="8701" w:author="Windows User" w:date="2019-09-19T01:55:00Z">
              <w:r w:rsidRPr="007755A2">
                <w:rPr>
                  <w:rFonts w:cs="Times New Roman"/>
                  <w:rPrChange w:id="8702" w:author="Windows User" w:date="2019-09-19T02:14:00Z">
                    <w:rPr>
                      <w:rFonts w:cs="Times New Roman"/>
                      <w:sz w:val="22"/>
                    </w:rPr>
                  </w:rPrChange>
                </w:rPr>
                <w:t>Klik ‘oke’</w:t>
              </w:r>
            </w:ins>
          </w:p>
        </w:tc>
        <w:tc>
          <w:tcPr>
            <w:tcW w:w="3329" w:type="dxa"/>
          </w:tcPr>
          <w:p w14:paraId="3D2BA8F5" w14:textId="77777777" w:rsidR="00755C33" w:rsidRPr="007755A2" w:rsidRDefault="00755C33" w:rsidP="00755C33">
            <w:pPr>
              <w:spacing w:after="0" w:line="240" w:lineRule="auto"/>
              <w:jc w:val="center"/>
              <w:rPr>
                <w:ins w:id="8703" w:author="Windows User" w:date="2019-09-19T01:55:00Z"/>
                <w:rFonts w:cs="Times New Roman"/>
                <w:rPrChange w:id="8704" w:author="Windows User" w:date="2019-09-19T02:14:00Z">
                  <w:rPr>
                    <w:ins w:id="8705" w:author="Windows User" w:date="2019-09-19T01:55:00Z"/>
                    <w:rFonts w:cs="Times New Roman"/>
                    <w:sz w:val="22"/>
                  </w:rPr>
                </w:rPrChange>
              </w:rPr>
            </w:pPr>
          </w:p>
        </w:tc>
      </w:tr>
      <w:tr w:rsidR="00755C33" w:rsidRPr="007755A2" w14:paraId="724DA163" w14:textId="77777777" w:rsidTr="00986BA5">
        <w:trPr>
          <w:trHeight w:val="370"/>
          <w:ins w:id="8706" w:author="Windows User" w:date="2019-09-19T01:55:00Z"/>
        </w:trPr>
        <w:tc>
          <w:tcPr>
            <w:tcW w:w="4604" w:type="dxa"/>
            <w:gridSpan w:val="2"/>
          </w:tcPr>
          <w:p w14:paraId="7108B1B5" w14:textId="77777777" w:rsidR="00755C33" w:rsidRPr="007755A2" w:rsidRDefault="00755C33" w:rsidP="00755C33">
            <w:pPr>
              <w:spacing w:after="0" w:line="240" w:lineRule="auto"/>
              <w:jc w:val="center"/>
              <w:rPr>
                <w:ins w:id="8707" w:author="Windows User" w:date="2019-09-19T01:55:00Z"/>
                <w:rFonts w:cs="Times New Roman"/>
                <w:rPrChange w:id="8708" w:author="Windows User" w:date="2019-09-19T02:14:00Z">
                  <w:rPr>
                    <w:ins w:id="8709" w:author="Windows User" w:date="2019-09-19T01:55:00Z"/>
                    <w:rFonts w:cs="Times New Roman"/>
                    <w:sz w:val="22"/>
                  </w:rPr>
                </w:rPrChange>
              </w:rPr>
            </w:pPr>
          </w:p>
        </w:tc>
        <w:tc>
          <w:tcPr>
            <w:tcW w:w="3329" w:type="dxa"/>
          </w:tcPr>
          <w:p w14:paraId="75966A8E" w14:textId="77777777" w:rsidR="00755C33" w:rsidRPr="007755A2" w:rsidRDefault="00755C33" w:rsidP="00755C33">
            <w:pPr>
              <w:pStyle w:val="ListParagraph"/>
              <w:numPr>
                <w:ilvl w:val="0"/>
                <w:numId w:val="7"/>
              </w:numPr>
              <w:spacing w:after="0" w:line="240" w:lineRule="auto"/>
              <w:ind w:left="393" w:hanging="283"/>
              <w:rPr>
                <w:ins w:id="8710" w:author="Windows User" w:date="2019-09-19T01:55:00Z"/>
                <w:rFonts w:cs="Times New Roman"/>
                <w:rPrChange w:id="8711" w:author="Windows User" w:date="2019-09-19T02:14:00Z">
                  <w:rPr>
                    <w:ins w:id="8712" w:author="Windows User" w:date="2019-09-19T01:55:00Z"/>
                    <w:rFonts w:cs="Times New Roman"/>
                    <w:sz w:val="22"/>
                  </w:rPr>
                </w:rPrChange>
              </w:rPr>
            </w:pPr>
            <w:ins w:id="8713" w:author="Windows User" w:date="2019-09-19T01:55:00Z">
              <w:r w:rsidRPr="007755A2">
                <w:rPr>
                  <w:rFonts w:cs="Times New Roman"/>
                  <w:rPrChange w:id="8714" w:author="Windows User" w:date="2019-09-19T02:14:00Z">
                    <w:rPr>
                      <w:rFonts w:cs="Times New Roman"/>
                      <w:sz w:val="22"/>
                    </w:rPr>
                  </w:rPrChange>
                </w:rPr>
                <w:t>Sistem menampilkan halaman form edit  data user</w:t>
              </w:r>
            </w:ins>
          </w:p>
          <w:p w14:paraId="2682C8E4" w14:textId="77777777" w:rsidR="00755C33" w:rsidRPr="007755A2" w:rsidRDefault="00755C33" w:rsidP="00755C33">
            <w:pPr>
              <w:pStyle w:val="ListParagraph"/>
              <w:numPr>
                <w:ilvl w:val="0"/>
                <w:numId w:val="24"/>
              </w:numPr>
              <w:spacing w:after="0" w:line="240" w:lineRule="auto"/>
              <w:ind w:left="960"/>
              <w:rPr>
                <w:ins w:id="8715" w:author="Windows User" w:date="2019-09-19T01:55:00Z"/>
                <w:rFonts w:cs="Times New Roman"/>
                <w:rPrChange w:id="8716" w:author="Windows User" w:date="2019-09-19T02:14:00Z">
                  <w:rPr>
                    <w:ins w:id="8717" w:author="Windows User" w:date="2019-09-19T01:55:00Z"/>
                    <w:rFonts w:cs="Times New Roman"/>
                    <w:sz w:val="22"/>
                  </w:rPr>
                </w:rPrChange>
              </w:rPr>
            </w:pPr>
            <w:ins w:id="8718" w:author="Windows User" w:date="2019-09-19T01:55:00Z">
              <w:r w:rsidRPr="007755A2">
                <w:rPr>
                  <w:rFonts w:cs="Times New Roman"/>
                  <w:rPrChange w:id="8719" w:author="Windows User" w:date="2019-09-19T02:14:00Z">
                    <w:rPr>
                      <w:rFonts w:cs="Times New Roman"/>
                      <w:sz w:val="22"/>
                    </w:rPr>
                  </w:rPrChange>
                </w:rPr>
                <w:t>Nama (varchar 20)</w:t>
              </w:r>
            </w:ins>
          </w:p>
          <w:p w14:paraId="02619DB0" w14:textId="77777777" w:rsidR="00755C33" w:rsidRPr="007755A2" w:rsidRDefault="00755C33" w:rsidP="00986BA5">
            <w:pPr>
              <w:pStyle w:val="ListParagraph"/>
              <w:numPr>
                <w:ilvl w:val="0"/>
                <w:numId w:val="24"/>
              </w:numPr>
              <w:spacing w:after="0" w:line="240" w:lineRule="auto"/>
              <w:ind w:left="960"/>
              <w:rPr>
                <w:ins w:id="8720" w:author="Windows User" w:date="2019-09-19T01:55:00Z"/>
                <w:rFonts w:cs="Times New Roman"/>
                <w:rPrChange w:id="8721" w:author="Windows User" w:date="2019-09-19T02:14:00Z">
                  <w:rPr>
                    <w:ins w:id="8722" w:author="Windows User" w:date="2019-09-19T01:55:00Z"/>
                    <w:rFonts w:cs="Times New Roman"/>
                    <w:sz w:val="22"/>
                  </w:rPr>
                </w:rPrChange>
              </w:rPr>
            </w:pPr>
            <w:ins w:id="8723" w:author="Windows User" w:date="2019-09-19T01:55:00Z">
              <w:r w:rsidRPr="007755A2">
                <w:rPr>
                  <w:rFonts w:cs="Times New Roman"/>
                  <w:rPrChange w:id="8724" w:author="Windows User" w:date="2019-09-19T02:14:00Z">
                    <w:rPr>
                      <w:rFonts w:cs="Times New Roman"/>
                      <w:sz w:val="22"/>
                    </w:rPr>
                  </w:rPrChange>
                </w:rPr>
                <w:t>Username (varchar 20)</w:t>
              </w:r>
            </w:ins>
          </w:p>
          <w:p w14:paraId="75EB07A8" w14:textId="77777777" w:rsidR="00755C33" w:rsidRPr="007755A2" w:rsidRDefault="00755C33" w:rsidP="00986BA5">
            <w:pPr>
              <w:pStyle w:val="ListParagraph"/>
              <w:numPr>
                <w:ilvl w:val="0"/>
                <w:numId w:val="24"/>
              </w:numPr>
              <w:spacing w:after="0" w:line="240" w:lineRule="auto"/>
              <w:ind w:left="960"/>
              <w:rPr>
                <w:ins w:id="8725" w:author="Windows User" w:date="2019-09-19T01:55:00Z"/>
                <w:rFonts w:cs="Times New Roman"/>
                <w:rPrChange w:id="8726" w:author="Windows User" w:date="2019-09-19T02:14:00Z">
                  <w:rPr>
                    <w:ins w:id="8727" w:author="Windows User" w:date="2019-09-19T01:55:00Z"/>
                    <w:rFonts w:cs="Times New Roman"/>
                    <w:sz w:val="22"/>
                  </w:rPr>
                </w:rPrChange>
              </w:rPr>
            </w:pPr>
            <w:ins w:id="8728" w:author="Windows User" w:date="2019-09-19T01:55:00Z">
              <w:r w:rsidRPr="007755A2">
                <w:rPr>
                  <w:rFonts w:cs="Times New Roman"/>
                  <w:rPrChange w:id="8729" w:author="Windows User" w:date="2019-09-19T02:14:00Z">
                    <w:rPr>
                      <w:rFonts w:cs="Times New Roman"/>
                      <w:sz w:val="22"/>
                    </w:rPr>
                  </w:rPrChange>
                </w:rPr>
                <w:t>Password (varchar 20)</w:t>
              </w:r>
            </w:ins>
          </w:p>
          <w:p w14:paraId="5491A401" w14:textId="77777777" w:rsidR="00755C33" w:rsidRPr="007755A2" w:rsidRDefault="00755C33" w:rsidP="00986BA5">
            <w:pPr>
              <w:pStyle w:val="ListParagraph"/>
              <w:spacing w:after="0" w:line="240" w:lineRule="auto"/>
              <w:ind w:left="535"/>
              <w:rPr>
                <w:ins w:id="8730" w:author="Windows User" w:date="2019-09-19T01:55:00Z"/>
                <w:rFonts w:cs="Times New Roman"/>
                <w:rPrChange w:id="8731" w:author="Windows User" w:date="2019-09-19T02:14:00Z">
                  <w:rPr>
                    <w:ins w:id="8732" w:author="Windows User" w:date="2019-09-19T01:55:00Z"/>
                    <w:rFonts w:cs="Times New Roman"/>
                    <w:sz w:val="22"/>
                  </w:rPr>
                </w:rPrChange>
              </w:rPr>
            </w:pPr>
          </w:p>
        </w:tc>
      </w:tr>
      <w:tr w:rsidR="00911FAA" w:rsidRPr="007755A2" w14:paraId="1DFF00C3" w14:textId="77777777" w:rsidTr="00CA66F1">
        <w:trPr>
          <w:trHeight w:val="370"/>
        </w:trPr>
        <w:tc>
          <w:tcPr>
            <w:tcW w:w="7933" w:type="dxa"/>
            <w:gridSpan w:val="3"/>
          </w:tcPr>
          <w:p w14:paraId="76C5D165" w14:textId="36703DD8" w:rsidR="00911FAA" w:rsidRPr="007755A2" w:rsidRDefault="00911FAA" w:rsidP="00911FAA">
            <w:pPr>
              <w:pStyle w:val="ListParagraph"/>
              <w:spacing w:after="0" w:line="240" w:lineRule="auto"/>
              <w:ind w:left="393"/>
              <w:jc w:val="center"/>
              <w:rPr>
                <w:rFonts w:cs="Times New Roman"/>
                <w:rPrChange w:id="8733" w:author="Windows User" w:date="2019-09-19T02:14:00Z">
                  <w:rPr>
                    <w:rFonts w:cs="Times New Roman"/>
                  </w:rPr>
                </w:rPrChange>
              </w:rPr>
            </w:pPr>
            <w:ins w:id="8734" w:author="Windows User" w:date="2019-09-19T01:55:00Z">
              <w:r w:rsidRPr="007755A2">
                <w:rPr>
                  <w:rFonts w:cs="Times New Roman"/>
                  <w:rPrChange w:id="8735" w:author="Windows User" w:date="2019-09-19T02:04:00Z">
                    <w:rPr>
                      <w:rFonts w:cs="Times New Roman"/>
                      <w:sz w:val="22"/>
                    </w:rPr>
                  </w:rPrChange>
                </w:rPr>
                <w:t xml:space="preserve">Alternatif Flow </w:t>
              </w:r>
              <w:r w:rsidRPr="007755A2">
                <w:rPr>
                  <w:rFonts w:cs="Times New Roman"/>
                  <w:rPrChange w:id="8736" w:author="Windows User" w:date="2019-09-19T02:04:00Z">
                    <w:rPr>
                      <w:rFonts w:cs="Times New Roman"/>
                    </w:rPr>
                  </w:rPrChange>
                </w:rPr>
                <w:t>:</w:t>
              </w:r>
            </w:ins>
            <w:r>
              <w:rPr>
                <w:rFonts w:cs="Times New Roman"/>
              </w:rPr>
              <w:t xml:space="preserve"> Password Terlalu Pendek</w:t>
            </w:r>
          </w:p>
        </w:tc>
      </w:tr>
      <w:tr w:rsidR="00911FAA" w:rsidRPr="007755A2" w14:paraId="7FA08689" w14:textId="77777777" w:rsidTr="00986BA5">
        <w:trPr>
          <w:trHeight w:val="370"/>
        </w:trPr>
        <w:tc>
          <w:tcPr>
            <w:tcW w:w="4604" w:type="dxa"/>
            <w:gridSpan w:val="2"/>
          </w:tcPr>
          <w:p w14:paraId="4C8083F4" w14:textId="4C562749" w:rsidR="00911FAA" w:rsidRPr="007755A2" w:rsidRDefault="00911FAA" w:rsidP="00911FAA">
            <w:pPr>
              <w:spacing w:after="0" w:line="240" w:lineRule="auto"/>
              <w:jc w:val="center"/>
              <w:rPr>
                <w:rFonts w:cs="Times New Roman"/>
                <w:rPrChange w:id="8737" w:author="Windows User" w:date="2019-09-19T02:04:00Z">
                  <w:rPr>
                    <w:rFonts w:cs="Times New Roman"/>
                  </w:rPr>
                </w:rPrChange>
              </w:rPr>
            </w:pPr>
            <w:r>
              <w:rPr>
                <w:rFonts w:cs="Times New Roman"/>
              </w:rPr>
              <w:t>4.</w:t>
            </w:r>
            <w:ins w:id="8738" w:author="Windows User" w:date="2019-09-19T01:55:00Z">
              <w:r w:rsidRPr="00911FAA">
                <w:rPr>
                  <w:rFonts w:cs="Times New Roman"/>
                  <w:rPrChange w:id="8739" w:author="Windows User" w:date="2019-09-19T02:04:00Z">
                    <w:rPr>
                      <w:rFonts w:cs="Times New Roman"/>
                      <w:sz w:val="22"/>
                    </w:rPr>
                  </w:rPrChange>
                </w:rPr>
                <w:t>Klik Simpan</w:t>
              </w:r>
            </w:ins>
          </w:p>
        </w:tc>
        <w:tc>
          <w:tcPr>
            <w:tcW w:w="3329" w:type="dxa"/>
          </w:tcPr>
          <w:p w14:paraId="7952FC28" w14:textId="77777777" w:rsidR="00911FAA" w:rsidRPr="00911FAA" w:rsidRDefault="00911FAA" w:rsidP="00911FAA">
            <w:pPr>
              <w:spacing w:after="0" w:line="240" w:lineRule="auto"/>
              <w:rPr>
                <w:rFonts w:cs="Times New Roman"/>
                <w:rPrChange w:id="8740" w:author="Windows User" w:date="2019-09-19T02:14:00Z">
                  <w:rPr>
                    <w:rFonts w:cs="Times New Roman"/>
                  </w:rPr>
                </w:rPrChange>
              </w:rPr>
            </w:pPr>
          </w:p>
        </w:tc>
      </w:tr>
      <w:tr w:rsidR="00911FAA" w:rsidRPr="007755A2" w14:paraId="5962663B" w14:textId="77777777" w:rsidTr="00986BA5">
        <w:trPr>
          <w:trHeight w:val="370"/>
        </w:trPr>
        <w:tc>
          <w:tcPr>
            <w:tcW w:w="4604" w:type="dxa"/>
            <w:gridSpan w:val="2"/>
          </w:tcPr>
          <w:p w14:paraId="3E1AD39D" w14:textId="77777777" w:rsidR="00911FAA" w:rsidRDefault="00911FAA" w:rsidP="00911FAA">
            <w:pPr>
              <w:spacing w:after="0" w:line="240" w:lineRule="auto"/>
              <w:jc w:val="center"/>
              <w:rPr>
                <w:rFonts w:cs="Times New Roman"/>
              </w:rPr>
            </w:pPr>
          </w:p>
        </w:tc>
        <w:tc>
          <w:tcPr>
            <w:tcW w:w="3329" w:type="dxa"/>
          </w:tcPr>
          <w:p w14:paraId="2634F9DD" w14:textId="2EF8C232" w:rsidR="00911FAA" w:rsidRPr="007755A2" w:rsidRDefault="00911FAA" w:rsidP="00911FAA">
            <w:pPr>
              <w:pStyle w:val="ListParagraph"/>
              <w:numPr>
                <w:ilvl w:val="0"/>
                <w:numId w:val="7"/>
              </w:numPr>
              <w:spacing w:after="0" w:line="240" w:lineRule="auto"/>
              <w:ind w:left="393" w:hanging="283"/>
              <w:rPr>
                <w:rFonts w:cs="Times New Roman"/>
                <w:rPrChange w:id="8741" w:author="Windows User" w:date="2019-09-19T02:14:00Z">
                  <w:rPr>
                    <w:rFonts w:cs="Times New Roman"/>
                  </w:rPr>
                </w:rPrChange>
              </w:rPr>
            </w:pPr>
            <w:ins w:id="8742" w:author="Windows User" w:date="2019-09-19T01:55:00Z">
              <w:r w:rsidRPr="00911FAA">
                <w:rPr>
                  <w:rFonts w:cs="Times New Roman"/>
                  <w:rPrChange w:id="8743" w:author="Windows User" w:date="2019-09-19T02:04:00Z">
                    <w:rPr>
                      <w:rFonts w:cs="Times New Roman"/>
                      <w:sz w:val="22"/>
                    </w:rPr>
                  </w:rPrChange>
                </w:rPr>
                <w:t>Menampilkan pop-up “</w:t>
              </w:r>
            </w:ins>
            <w:r>
              <w:rPr>
                <w:rFonts w:cs="Times New Roman"/>
              </w:rPr>
              <w:t>Password anda terlalu pendek</w:t>
            </w:r>
            <w:ins w:id="8744" w:author="Windows User" w:date="2019-09-19T01:55:00Z">
              <w:r w:rsidRPr="00911FAA">
                <w:rPr>
                  <w:rFonts w:cs="Times New Roman"/>
                  <w:rPrChange w:id="8745" w:author="Windows User" w:date="2019-09-19T02:04:00Z">
                    <w:rPr>
                      <w:rFonts w:cs="Times New Roman"/>
                      <w:sz w:val="22"/>
                    </w:rPr>
                  </w:rPrChange>
                </w:rPr>
                <w:t>”</w:t>
              </w:r>
            </w:ins>
          </w:p>
        </w:tc>
      </w:tr>
      <w:tr w:rsidR="00911FAA" w:rsidRPr="007755A2" w14:paraId="5544A229" w14:textId="77777777" w:rsidTr="00986BA5">
        <w:trPr>
          <w:trHeight w:val="370"/>
        </w:trPr>
        <w:tc>
          <w:tcPr>
            <w:tcW w:w="4604" w:type="dxa"/>
            <w:gridSpan w:val="2"/>
          </w:tcPr>
          <w:p w14:paraId="05C9DFE1" w14:textId="5F090E62" w:rsidR="00911FAA" w:rsidRPr="00911FAA" w:rsidRDefault="00911FAA" w:rsidP="00911FAA">
            <w:pPr>
              <w:pStyle w:val="ListParagraph"/>
              <w:numPr>
                <w:ilvl w:val="0"/>
                <w:numId w:val="7"/>
              </w:numPr>
              <w:spacing w:after="0" w:line="240" w:lineRule="auto"/>
              <w:ind w:left="313"/>
              <w:rPr>
                <w:rFonts w:cs="Times New Roman"/>
              </w:rPr>
            </w:pPr>
            <w:ins w:id="8746" w:author="Windows User" w:date="2019-09-19T01:55:00Z">
              <w:r w:rsidRPr="00911FAA">
                <w:rPr>
                  <w:rFonts w:cs="Times New Roman"/>
                  <w:rPrChange w:id="8747" w:author="Windows User" w:date="2019-09-19T02:04:00Z">
                    <w:rPr>
                      <w:rFonts w:cs="Times New Roman"/>
                      <w:sz w:val="22"/>
                    </w:rPr>
                  </w:rPrChange>
                </w:rPr>
                <w:t>Klik ‘oke’</w:t>
              </w:r>
            </w:ins>
          </w:p>
        </w:tc>
        <w:tc>
          <w:tcPr>
            <w:tcW w:w="3329" w:type="dxa"/>
          </w:tcPr>
          <w:p w14:paraId="2C9E703D" w14:textId="77777777" w:rsidR="00911FAA" w:rsidRPr="00911FAA" w:rsidRDefault="00911FAA" w:rsidP="00911FAA">
            <w:pPr>
              <w:spacing w:after="0" w:line="240" w:lineRule="auto"/>
              <w:rPr>
                <w:rFonts w:cs="Times New Roman"/>
                <w:rPrChange w:id="8748" w:author="Windows User" w:date="2019-09-19T02:04:00Z">
                  <w:rPr>
                    <w:rFonts w:cs="Times New Roman"/>
                  </w:rPr>
                </w:rPrChange>
              </w:rPr>
            </w:pPr>
          </w:p>
        </w:tc>
      </w:tr>
      <w:tr w:rsidR="00911FAA" w:rsidRPr="007755A2" w14:paraId="3C196DD8" w14:textId="77777777" w:rsidTr="00986BA5">
        <w:trPr>
          <w:trHeight w:val="370"/>
        </w:trPr>
        <w:tc>
          <w:tcPr>
            <w:tcW w:w="4604" w:type="dxa"/>
            <w:gridSpan w:val="2"/>
          </w:tcPr>
          <w:p w14:paraId="08237066" w14:textId="77777777" w:rsidR="00911FAA" w:rsidRPr="00911FAA" w:rsidRDefault="00911FAA" w:rsidP="00911FAA">
            <w:pPr>
              <w:spacing w:after="0" w:line="240" w:lineRule="auto"/>
              <w:jc w:val="center"/>
              <w:rPr>
                <w:rFonts w:cs="Times New Roman"/>
                <w:rPrChange w:id="8749" w:author="Windows User" w:date="2019-09-19T02:04:00Z">
                  <w:rPr>
                    <w:rFonts w:cs="Times New Roman"/>
                  </w:rPr>
                </w:rPrChange>
              </w:rPr>
            </w:pPr>
          </w:p>
        </w:tc>
        <w:tc>
          <w:tcPr>
            <w:tcW w:w="3329" w:type="dxa"/>
          </w:tcPr>
          <w:p w14:paraId="6500CADE" w14:textId="77777777" w:rsidR="00911FAA" w:rsidRDefault="00911FAA" w:rsidP="00911FAA">
            <w:pPr>
              <w:pStyle w:val="ListParagraph"/>
              <w:numPr>
                <w:ilvl w:val="0"/>
                <w:numId w:val="7"/>
              </w:numPr>
              <w:spacing w:after="0" w:line="240" w:lineRule="auto"/>
              <w:ind w:left="379"/>
              <w:rPr>
                <w:rFonts w:cs="Times New Roman"/>
              </w:rPr>
            </w:pPr>
            <w:ins w:id="8750" w:author="Windows User" w:date="2019-09-19T01:55:00Z">
              <w:r w:rsidRPr="00911FAA">
                <w:rPr>
                  <w:rFonts w:cs="Times New Roman"/>
                  <w:rPrChange w:id="8751" w:author="Windows User" w:date="2019-09-19T02:04:00Z">
                    <w:rPr>
                      <w:rFonts w:cs="Times New Roman"/>
                      <w:sz w:val="22"/>
                    </w:rPr>
                  </w:rPrChange>
                </w:rPr>
                <w:t>Sistem menampilkan halaman form tambah data user</w:t>
              </w:r>
            </w:ins>
          </w:p>
          <w:p w14:paraId="68B456ED" w14:textId="77777777" w:rsidR="00911FAA" w:rsidRDefault="00911FAA" w:rsidP="00911FAA">
            <w:pPr>
              <w:pStyle w:val="ListParagraph"/>
              <w:numPr>
                <w:ilvl w:val="0"/>
                <w:numId w:val="61"/>
              </w:numPr>
              <w:spacing w:after="0" w:line="240" w:lineRule="auto"/>
              <w:rPr>
                <w:rFonts w:cs="Times New Roman"/>
              </w:rPr>
            </w:pPr>
            <w:ins w:id="8752" w:author="Windows User" w:date="2019-09-19T01:55:00Z">
              <w:r w:rsidRPr="00911FAA">
                <w:rPr>
                  <w:rFonts w:cs="Times New Roman"/>
                  <w:rPrChange w:id="8753" w:author="Windows User" w:date="2019-09-19T02:04:00Z">
                    <w:rPr>
                      <w:rFonts w:cs="Times New Roman"/>
                      <w:sz w:val="22"/>
                    </w:rPr>
                  </w:rPrChange>
                </w:rPr>
                <w:t>Nama (varchar 20)</w:t>
              </w:r>
            </w:ins>
          </w:p>
          <w:p w14:paraId="06C806DE" w14:textId="77777777" w:rsidR="00911FAA" w:rsidRDefault="00911FAA" w:rsidP="00911FAA">
            <w:pPr>
              <w:pStyle w:val="ListParagraph"/>
              <w:numPr>
                <w:ilvl w:val="0"/>
                <w:numId w:val="61"/>
              </w:numPr>
              <w:spacing w:after="0" w:line="240" w:lineRule="auto"/>
              <w:rPr>
                <w:rFonts w:cs="Times New Roman"/>
              </w:rPr>
            </w:pPr>
            <w:ins w:id="8754" w:author="Windows User" w:date="2019-09-19T01:55:00Z">
              <w:r w:rsidRPr="00911FAA">
                <w:rPr>
                  <w:rFonts w:cs="Times New Roman"/>
                  <w:rPrChange w:id="8755" w:author="Windows User" w:date="2019-09-19T02:04:00Z">
                    <w:rPr>
                      <w:rFonts w:cs="Times New Roman"/>
                      <w:sz w:val="22"/>
                    </w:rPr>
                  </w:rPrChange>
                </w:rPr>
                <w:t>Username (varchar 20)</w:t>
              </w:r>
            </w:ins>
          </w:p>
          <w:p w14:paraId="529BBFC9" w14:textId="32D3EA15" w:rsidR="00911FAA" w:rsidRPr="00911FAA" w:rsidRDefault="00911FAA" w:rsidP="00911FAA">
            <w:pPr>
              <w:pStyle w:val="ListParagraph"/>
              <w:numPr>
                <w:ilvl w:val="0"/>
                <w:numId w:val="61"/>
              </w:numPr>
              <w:spacing w:after="0" w:line="240" w:lineRule="auto"/>
              <w:rPr>
                <w:rFonts w:cs="Times New Roman"/>
                <w:rPrChange w:id="8756" w:author="Windows User" w:date="2019-09-19T02:04:00Z">
                  <w:rPr>
                    <w:rFonts w:cs="Times New Roman"/>
                  </w:rPr>
                </w:rPrChange>
              </w:rPr>
            </w:pPr>
            <w:ins w:id="8757" w:author="Windows User" w:date="2019-09-19T01:55:00Z">
              <w:r w:rsidRPr="00911FAA">
                <w:rPr>
                  <w:rFonts w:cs="Times New Roman"/>
                  <w:rPrChange w:id="8758" w:author="Windows User" w:date="2019-09-19T02:04:00Z">
                    <w:rPr>
                      <w:rFonts w:cs="Times New Roman"/>
                      <w:sz w:val="22"/>
                    </w:rPr>
                  </w:rPrChange>
                </w:rPr>
                <w:t>Password (varchar 20)</w:t>
              </w:r>
            </w:ins>
          </w:p>
        </w:tc>
      </w:tr>
    </w:tbl>
    <w:p w14:paraId="60F59C03" w14:textId="51FD7A30" w:rsidR="007755A2" w:rsidRDefault="007755A2" w:rsidP="007755A2">
      <w:pPr>
        <w:pStyle w:val="Caption"/>
        <w:keepNext/>
        <w:spacing w:after="0"/>
      </w:pPr>
    </w:p>
    <w:p w14:paraId="3AD329F5" w14:textId="5B72CC26" w:rsidR="00755C33" w:rsidRPr="007755A2" w:rsidRDefault="007755A2" w:rsidP="007755A2">
      <w:pPr>
        <w:spacing w:after="160" w:line="259" w:lineRule="auto"/>
        <w:jc w:val="left"/>
        <w:rPr>
          <w:i/>
          <w:iCs/>
          <w:color w:val="44546A" w:themeColor="text2"/>
          <w:sz w:val="18"/>
          <w:szCs w:val="18"/>
        </w:rPr>
      </w:pPr>
      <w:r>
        <w:br w:type="page"/>
      </w:r>
    </w:p>
    <w:p w14:paraId="43E119C4" w14:textId="470CFA7C" w:rsidR="007755A2" w:rsidRPr="007755A2" w:rsidRDefault="007755A2" w:rsidP="007755A2">
      <w:pPr>
        <w:pStyle w:val="Caption"/>
        <w:keepNext/>
        <w:spacing w:after="0" w:line="360" w:lineRule="auto"/>
        <w:jc w:val="center"/>
        <w:rPr>
          <w:i w:val="0"/>
          <w:color w:val="auto"/>
          <w:sz w:val="24"/>
          <w:szCs w:val="24"/>
        </w:rPr>
      </w:pPr>
      <w:bookmarkStart w:id="8759" w:name="_Toc23552226"/>
      <w:r w:rsidRPr="007755A2">
        <w:rPr>
          <w:i w:val="0"/>
          <w:color w:val="auto"/>
          <w:sz w:val="24"/>
          <w:szCs w:val="24"/>
        </w:rPr>
        <w:lastRenderedPageBreak/>
        <w:t xml:space="preserve">Tabel </w:t>
      </w:r>
      <w:r w:rsidR="00813475">
        <w:rPr>
          <w:i w:val="0"/>
          <w:color w:val="auto"/>
          <w:sz w:val="24"/>
          <w:szCs w:val="24"/>
        </w:rPr>
        <w:fldChar w:fldCharType="begin"/>
      </w:r>
      <w:r w:rsidR="00813475">
        <w:rPr>
          <w:i w:val="0"/>
          <w:color w:val="auto"/>
          <w:sz w:val="24"/>
          <w:szCs w:val="24"/>
        </w:rPr>
        <w:instrText xml:space="preserve"> STYLEREF 1 \s </w:instrText>
      </w:r>
      <w:r w:rsidR="00813475">
        <w:rPr>
          <w:i w:val="0"/>
          <w:color w:val="auto"/>
          <w:sz w:val="24"/>
          <w:szCs w:val="24"/>
        </w:rPr>
        <w:fldChar w:fldCharType="separate"/>
      </w:r>
      <w:r w:rsidR="00813475">
        <w:rPr>
          <w:i w:val="0"/>
          <w:noProof/>
          <w:color w:val="auto"/>
          <w:sz w:val="24"/>
          <w:szCs w:val="24"/>
        </w:rPr>
        <w:t>A</w:t>
      </w:r>
      <w:r w:rsidR="00813475">
        <w:rPr>
          <w:i w:val="0"/>
          <w:color w:val="auto"/>
          <w:sz w:val="24"/>
          <w:szCs w:val="24"/>
        </w:rPr>
        <w:fldChar w:fldCharType="end"/>
      </w:r>
      <w:r w:rsidR="00813475">
        <w:rPr>
          <w:i w:val="0"/>
          <w:color w:val="auto"/>
          <w:sz w:val="24"/>
          <w:szCs w:val="24"/>
        </w:rPr>
        <w:t>.</w:t>
      </w:r>
      <w:r w:rsidR="00813475">
        <w:rPr>
          <w:i w:val="0"/>
          <w:color w:val="auto"/>
          <w:sz w:val="24"/>
          <w:szCs w:val="24"/>
        </w:rPr>
        <w:fldChar w:fldCharType="begin"/>
      </w:r>
      <w:r w:rsidR="00813475">
        <w:rPr>
          <w:i w:val="0"/>
          <w:color w:val="auto"/>
          <w:sz w:val="24"/>
          <w:szCs w:val="24"/>
        </w:rPr>
        <w:instrText xml:space="preserve"> SEQ Tabel \* ARABIC \s 1 </w:instrText>
      </w:r>
      <w:r w:rsidR="00813475">
        <w:rPr>
          <w:i w:val="0"/>
          <w:color w:val="auto"/>
          <w:sz w:val="24"/>
          <w:szCs w:val="24"/>
        </w:rPr>
        <w:fldChar w:fldCharType="separate"/>
      </w:r>
      <w:r w:rsidR="00813475">
        <w:rPr>
          <w:i w:val="0"/>
          <w:noProof/>
          <w:color w:val="auto"/>
          <w:sz w:val="24"/>
          <w:szCs w:val="24"/>
        </w:rPr>
        <w:t>4</w:t>
      </w:r>
      <w:r w:rsidR="00813475">
        <w:rPr>
          <w:i w:val="0"/>
          <w:color w:val="auto"/>
          <w:sz w:val="24"/>
          <w:szCs w:val="24"/>
        </w:rPr>
        <w:fldChar w:fldCharType="end"/>
      </w:r>
      <w:r w:rsidRPr="007755A2">
        <w:rPr>
          <w:i w:val="0"/>
          <w:color w:val="auto"/>
          <w:sz w:val="24"/>
          <w:szCs w:val="24"/>
        </w:rPr>
        <w:t xml:space="preserve">  Skenario </w:t>
      </w:r>
      <w:r>
        <w:rPr>
          <w:i w:val="0"/>
          <w:color w:val="auto"/>
          <w:sz w:val="24"/>
          <w:szCs w:val="24"/>
        </w:rPr>
        <w:t xml:space="preserve">Lihat </w:t>
      </w:r>
      <w:r w:rsidRPr="007755A2">
        <w:rPr>
          <w:i w:val="0"/>
          <w:color w:val="auto"/>
          <w:sz w:val="24"/>
          <w:szCs w:val="24"/>
        </w:rPr>
        <w:t>History Log In</w:t>
      </w:r>
      <w:bookmarkEnd w:id="8759"/>
    </w:p>
    <w:tbl>
      <w:tblPr>
        <w:tblStyle w:val="TableGrid"/>
        <w:tblW w:w="7933" w:type="dxa"/>
        <w:tblLook w:val="04A0" w:firstRow="1" w:lastRow="0" w:firstColumn="1" w:lastColumn="0" w:noHBand="0" w:noVBand="1"/>
      </w:tblPr>
      <w:tblGrid>
        <w:gridCol w:w="4531"/>
        <w:gridCol w:w="73"/>
        <w:gridCol w:w="3329"/>
      </w:tblGrid>
      <w:tr w:rsidR="00755C33" w:rsidRPr="007755A2" w14:paraId="1483E564" w14:textId="77777777" w:rsidTr="00986BA5">
        <w:trPr>
          <w:ins w:id="8760" w:author="Windows User" w:date="2019-09-19T02:16:00Z"/>
        </w:trPr>
        <w:tc>
          <w:tcPr>
            <w:tcW w:w="4531" w:type="dxa"/>
          </w:tcPr>
          <w:p w14:paraId="0E552B88" w14:textId="77777777" w:rsidR="00755C33" w:rsidRPr="007755A2" w:rsidRDefault="00755C33" w:rsidP="007755A2">
            <w:pPr>
              <w:spacing w:after="0"/>
              <w:rPr>
                <w:ins w:id="8761" w:author="Windows User" w:date="2019-09-19T02:16:00Z"/>
                <w:rFonts w:cs="Times New Roman"/>
                <w:sz w:val="22"/>
                <w:szCs w:val="24"/>
                <w:lang w:val="en-ID"/>
                <w:rPrChange w:id="8762" w:author="Windows User" w:date="2019-09-19T02:19:00Z">
                  <w:rPr>
                    <w:ins w:id="8763" w:author="Windows User" w:date="2019-09-19T02:16:00Z"/>
                    <w:rFonts w:cs="Times New Roman"/>
                    <w:sz w:val="22"/>
                    <w:szCs w:val="24"/>
                    <w:lang w:val="en-ID"/>
                  </w:rPr>
                </w:rPrChange>
              </w:rPr>
            </w:pPr>
            <w:ins w:id="8764" w:author="Windows User" w:date="2019-09-19T02:16:00Z">
              <w:r w:rsidRPr="007755A2">
                <w:rPr>
                  <w:rFonts w:cs="Times New Roman"/>
                  <w:b/>
                  <w:sz w:val="22"/>
                  <w:szCs w:val="24"/>
                  <w:rPrChange w:id="8765" w:author="Windows User" w:date="2019-09-19T02:19:00Z">
                    <w:rPr>
                      <w:rFonts w:cs="Times New Roman"/>
                      <w:b/>
                      <w:sz w:val="22"/>
                      <w:szCs w:val="24"/>
                    </w:rPr>
                  </w:rPrChange>
                </w:rPr>
                <w:t>Nama Usecase</w:t>
              </w:r>
            </w:ins>
          </w:p>
        </w:tc>
        <w:tc>
          <w:tcPr>
            <w:tcW w:w="3402" w:type="dxa"/>
            <w:gridSpan w:val="2"/>
          </w:tcPr>
          <w:p w14:paraId="7473AB6A" w14:textId="77777777" w:rsidR="00755C33" w:rsidRPr="007755A2" w:rsidRDefault="00755C33" w:rsidP="007755A2">
            <w:pPr>
              <w:spacing w:after="0"/>
              <w:rPr>
                <w:ins w:id="8766" w:author="Windows User" w:date="2019-09-19T02:16:00Z"/>
                <w:rFonts w:cs="Times New Roman"/>
                <w:sz w:val="22"/>
                <w:szCs w:val="24"/>
                <w:lang w:val="en-ID"/>
                <w:rPrChange w:id="8767" w:author="Windows User" w:date="2019-09-19T02:32:00Z">
                  <w:rPr>
                    <w:ins w:id="8768" w:author="Windows User" w:date="2019-09-19T02:16:00Z"/>
                    <w:rFonts w:cs="Times New Roman"/>
                    <w:sz w:val="22"/>
                    <w:szCs w:val="24"/>
                    <w:lang w:val="en-ID"/>
                  </w:rPr>
                </w:rPrChange>
              </w:rPr>
            </w:pPr>
            <w:ins w:id="8769" w:author="Windows User" w:date="2019-09-19T02:16:00Z">
              <w:r w:rsidRPr="007755A2">
                <w:rPr>
                  <w:rFonts w:cs="Times New Roman"/>
                  <w:sz w:val="22"/>
                  <w:szCs w:val="24"/>
                  <w:rPrChange w:id="8770" w:author="Windows User" w:date="2019-09-19T02:32:00Z">
                    <w:rPr>
                      <w:rFonts w:cs="Times New Roman"/>
                      <w:sz w:val="22"/>
                      <w:szCs w:val="24"/>
                    </w:rPr>
                  </w:rPrChange>
                </w:rPr>
                <w:t>History login</w:t>
              </w:r>
            </w:ins>
          </w:p>
        </w:tc>
      </w:tr>
      <w:tr w:rsidR="00755C33" w:rsidRPr="007755A2" w14:paraId="5EB17166" w14:textId="77777777" w:rsidTr="00986BA5">
        <w:trPr>
          <w:ins w:id="8771" w:author="Windows User" w:date="2019-09-19T02:16:00Z"/>
        </w:trPr>
        <w:tc>
          <w:tcPr>
            <w:tcW w:w="4531" w:type="dxa"/>
          </w:tcPr>
          <w:p w14:paraId="2303E5C0" w14:textId="77777777" w:rsidR="00755C33" w:rsidRPr="007755A2" w:rsidRDefault="00755C33" w:rsidP="00755C33">
            <w:pPr>
              <w:spacing w:after="0" w:line="240" w:lineRule="auto"/>
              <w:rPr>
                <w:ins w:id="8772" w:author="Windows User" w:date="2019-09-19T02:16:00Z"/>
                <w:rFonts w:cs="Times New Roman"/>
                <w:sz w:val="22"/>
                <w:szCs w:val="24"/>
                <w:lang w:val="en-ID"/>
                <w:rPrChange w:id="8773" w:author="Windows User" w:date="2019-09-19T02:19:00Z">
                  <w:rPr>
                    <w:ins w:id="8774" w:author="Windows User" w:date="2019-09-19T02:16:00Z"/>
                    <w:rFonts w:cs="Times New Roman"/>
                    <w:sz w:val="22"/>
                    <w:szCs w:val="24"/>
                    <w:lang w:val="en-ID"/>
                  </w:rPr>
                </w:rPrChange>
              </w:rPr>
            </w:pPr>
            <w:ins w:id="8775" w:author="Windows User" w:date="2019-09-19T02:16:00Z">
              <w:r w:rsidRPr="007755A2">
                <w:rPr>
                  <w:rFonts w:cs="Times New Roman"/>
                  <w:b/>
                  <w:sz w:val="22"/>
                  <w:szCs w:val="24"/>
                  <w:rPrChange w:id="8776" w:author="Windows User" w:date="2019-09-19T02:19:00Z">
                    <w:rPr>
                      <w:rFonts w:cs="Times New Roman"/>
                      <w:b/>
                      <w:sz w:val="22"/>
                      <w:szCs w:val="24"/>
                    </w:rPr>
                  </w:rPrChange>
                </w:rPr>
                <w:t>Aktor</w:t>
              </w:r>
            </w:ins>
          </w:p>
        </w:tc>
        <w:tc>
          <w:tcPr>
            <w:tcW w:w="3402" w:type="dxa"/>
            <w:gridSpan w:val="2"/>
          </w:tcPr>
          <w:p w14:paraId="6791C7F8" w14:textId="77777777" w:rsidR="00755C33" w:rsidRPr="007755A2" w:rsidRDefault="00755C33" w:rsidP="00755C33">
            <w:pPr>
              <w:spacing w:after="0" w:line="240" w:lineRule="auto"/>
              <w:rPr>
                <w:ins w:id="8777" w:author="Windows User" w:date="2019-09-19T02:16:00Z"/>
                <w:rFonts w:cs="Times New Roman"/>
                <w:sz w:val="22"/>
                <w:szCs w:val="24"/>
                <w:lang w:val="en-ID"/>
                <w:rPrChange w:id="8778" w:author="Windows User" w:date="2019-09-19T02:32:00Z">
                  <w:rPr>
                    <w:ins w:id="8779" w:author="Windows User" w:date="2019-09-19T02:16:00Z"/>
                    <w:rFonts w:cs="Times New Roman"/>
                    <w:sz w:val="22"/>
                    <w:szCs w:val="24"/>
                    <w:lang w:val="en-ID"/>
                  </w:rPr>
                </w:rPrChange>
              </w:rPr>
            </w:pPr>
            <w:ins w:id="8780" w:author="Windows User" w:date="2019-09-19T02:16:00Z">
              <w:r w:rsidRPr="007755A2">
                <w:rPr>
                  <w:rFonts w:cs="Times New Roman"/>
                  <w:sz w:val="22"/>
                  <w:szCs w:val="24"/>
                  <w:rPrChange w:id="8781" w:author="Windows User" w:date="2019-09-19T02:32:00Z">
                    <w:rPr>
                      <w:rFonts w:cs="Times New Roman"/>
                      <w:sz w:val="22"/>
                      <w:szCs w:val="24"/>
                    </w:rPr>
                  </w:rPrChange>
                </w:rPr>
                <w:t xml:space="preserve">Admin </w:t>
              </w:r>
            </w:ins>
          </w:p>
        </w:tc>
      </w:tr>
      <w:tr w:rsidR="00755C33" w:rsidRPr="007755A2" w14:paraId="656B9B8A" w14:textId="77777777" w:rsidTr="00986BA5">
        <w:trPr>
          <w:ins w:id="8782" w:author="Windows User" w:date="2019-09-19T02:16:00Z"/>
        </w:trPr>
        <w:tc>
          <w:tcPr>
            <w:tcW w:w="4531" w:type="dxa"/>
          </w:tcPr>
          <w:p w14:paraId="58583D01" w14:textId="77777777" w:rsidR="00755C33" w:rsidRPr="007755A2" w:rsidRDefault="00755C33" w:rsidP="00755C33">
            <w:pPr>
              <w:spacing w:after="0" w:line="240" w:lineRule="auto"/>
              <w:rPr>
                <w:ins w:id="8783" w:author="Windows User" w:date="2019-09-19T02:16:00Z"/>
                <w:rFonts w:cs="Times New Roman"/>
                <w:sz w:val="22"/>
                <w:szCs w:val="24"/>
                <w:lang w:val="en-ID"/>
                <w:rPrChange w:id="8784" w:author="Windows User" w:date="2019-09-19T02:19:00Z">
                  <w:rPr>
                    <w:ins w:id="8785" w:author="Windows User" w:date="2019-09-19T02:16:00Z"/>
                    <w:rFonts w:cs="Times New Roman"/>
                    <w:sz w:val="22"/>
                    <w:szCs w:val="24"/>
                    <w:lang w:val="en-ID"/>
                  </w:rPr>
                </w:rPrChange>
              </w:rPr>
            </w:pPr>
            <w:ins w:id="8786" w:author="Windows User" w:date="2019-09-19T02:16:00Z">
              <w:r w:rsidRPr="007755A2">
                <w:rPr>
                  <w:rFonts w:cs="Times New Roman"/>
                  <w:b/>
                  <w:sz w:val="22"/>
                  <w:szCs w:val="24"/>
                  <w:rPrChange w:id="8787" w:author="Windows User" w:date="2019-09-19T02:19:00Z">
                    <w:rPr>
                      <w:rFonts w:cs="Times New Roman"/>
                      <w:b/>
                      <w:sz w:val="22"/>
                      <w:szCs w:val="24"/>
                    </w:rPr>
                  </w:rPrChange>
                </w:rPr>
                <w:t>Deskripsi Singkat</w:t>
              </w:r>
            </w:ins>
          </w:p>
        </w:tc>
        <w:tc>
          <w:tcPr>
            <w:tcW w:w="3402" w:type="dxa"/>
            <w:gridSpan w:val="2"/>
          </w:tcPr>
          <w:p w14:paraId="4C293F3B" w14:textId="77777777" w:rsidR="00755C33" w:rsidRPr="007755A2" w:rsidRDefault="00755C33" w:rsidP="00755C33">
            <w:pPr>
              <w:spacing w:after="0" w:line="240" w:lineRule="auto"/>
              <w:rPr>
                <w:ins w:id="8788" w:author="Windows User" w:date="2019-09-19T02:16:00Z"/>
                <w:rFonts w:cs="Times New Roman"/>
                <w:sz w:val="22"/>
                <w:szCs w:val="24"/>
                <w:lang w:val="en-ID"/>
                <w:rPrChange w:id="8789" w:author="Windows User" w:date="2019-09-19T02:32:00Z">
                  <w:rPr>
                    <w:ins w:id="8790" w:author="Windows User" w:date="2019-09-19T02:16:00Z"/>
                    <w:rFonts w:cs="Times New Roman"/>
                    <w:sz w:val="22"/>
                    <w:szCs w:val="24"/>
                    <w:lang w:val="en-ID"/>
                  </w:rPr>
                </w:rPrChange>
              </w:rPr>
            </w:pPr>
            <w:ins w:id="8791" w:author="Windows User" w:date="2019-09-19T02:16:00Z">
              <w:r w:rsidRPr="007755A2">
                <w:rPr>
                  <w:rFonts w:cs="Times New Roman"/>
                  <w:sz w:val="22"/>
                  <w:szCs w:val="24"/>
                  <w:rPrChange w:id="8792" w:author="Windows User" w:date="2019-09-19T02:32:00Z">
                    <w:rPr>
                      <w:rFonts w:cs="Times New Roman"/>
                      <w:sz w:val="22"/>
                      <w:szCs w:val="24"/>
                    </w:rPr>
                  </w:rPrChange>
                </w:rPr>
                <w:t>Aktor melihat history login</w:t>
              </w:r>
            </w:ins>
          </w:p>
        </w:tc>
      </w:tr>
      <w:tr w:rsidR="00755C33" w:rsidRPr="007755A2" w14:paraId="1ABA34CA" w14:textId="77777777" w:rsidTr="00986BA5">
        <w:trPr>
          <w:ins w:id="8793" w:author="Windows User" w:date="2019-09-19T02:16:00Z"/>
        </w:trPr>
        <w:tc>
          <w:tcPr>
            <w:tcW w:w="4531" w:type="dxa"/>
          </w:tcPr>
          <w:p w14:paraId="6C3AE68E" w14:textId="77777777" w:rsidR="00755C33" w:rsidRPr="007755A2" w:rsidRDefault="00755C33" w:rsidP="00755C33">
            <w:pPr>
              <w:spacing w:after="0" w:line="240" w:lineRule="auto"/>
              <w:rPr>
                <w:ins w:id="8794" w:author="Windows User" w:date="2019-09-19T02:16:00Z"/>
                <w:rFonts w:cs="Times New Roman"/>
                <w:sz w:val="22"/>
                <w:szCs w:val="24"/>
                <w:lang w:val="en-ID"/>
                <w:rPrChange w:id="8795" w:author="Windows User" w:date="2019-09-19T02:19:00Z">
                  <w:rPr>
                    <w:ins w:id="8796" w:author="Windows User" w:date="2019-09-19T02:16:00Z"/>
                    <w:rFonts w:cs="Times New Roman"/>
                    <w:sz w:val="22"/>
                    <w:szCs w:val="24"/>
                    <w:lang w:val="en-ID"/>
                  </w:rPr>
                </w:rPrChange>
              </w:rPr>
            </w:pPr>
            <w:ins w:id="8797" w:author="Windows User" w:date="2019-09-19T02:16:00Z">
              <w:r w:rsidRPr="007755A2">
                <w:rPr>
                  <w:rFonts w:cs="Times New Roman"/>
                  <w:b/>
                  <w:sz w:val="22"/>
                  <w:szCs w:val="24"/>
                  <w:rPrChange w:id="8798" w:author="Windows User" w:date="2019-09-19T02:19:00Z">
                    <w:rPr>
                      <w:rFonts w:cs="Times New Roman"/>
                      <w:b/>
                      <w:sz w:val="22"/>
                      <w:szCs w:val="24"/>
                    </w:rPr>
                  </w:rPrChange>
                </w:rPr>
                <w:t>Prekondisi</w:t>
              </w:r>
            </w:ins>
          </w:p>
        </w:tc>
        <w:tc>
          <w:tcPr>
            <w:tcW w:w="3402" w:type="dxa"/>
            <w:gridSpan w:val="2"/>
          </w:tcPr>
          <w:p w14:paraId="2AABC53B" w14:textId="77777777" w:rsidR="00755C33" w:rsidRPr="007755A2" w:rsidRDefault="00755C33" w:rsidP="00755C33">
            <w:pPr>
              <w:spacing w:after="0" w:line="240" w:lineRule="auto"/>
              <w:rPr>
                <w:ins w:id="8799" w:author="Windows User" w:date="2019-09-19T02:16:00Z"/>
                <w:rFonts w:cs="Times New Roman"/>
                <w:sz w:val="22"/>
                <w:szCs w:val="24"/>
                <w:lang w:val="en-ID"/>
                <w:rPrChange w:id="8800" w:author="Windows User" w:date="2019-09-19T02:32:00Z">
                  <w:rPr>
                    <w:ins w:id="8801" w:author="Windows User" w:date="2019-09-19T02:16:00Z"/>
                    <w:rFonts w:cs="Times New Roman"/>
                    <w:sz w:val="22"/>
                    <w:szCs w:val="24"/>
                    <w:lang w:val="en-ID"/>
                  </w:rPr>
                </w:rPrChange>
              </w:rPr>
            </w:pPr>
            <w:ins w:id="8802" w:author="Windows User" w:date="2019-09-19T02:16:00Z">
              <w:r w:rsidRPr="007755A2">
                <w:rPr>
                  <w:rFonts w:cs="Times New Roman"/>
                  <w:sz w:val="22"/>
                  <w:szCs w:val="24"/>
                  <w:rPrChange w:id="8803" w:author="Windows User" w:date="2019-09-19T02:32:00Z">
                    <w:rPr>
                      <w:rFonts w:cs="Times New Roman"/>
                      <w:sz w:val="22"/>
                      <w:szCs w:val="24"/>
                    </w:rPr>
                  </w:rPrChange>
                </w:rPr>
                <w:t>Aktor masuk halaman dashboard admin</w:t>
              </w:r>
            </w:ins>
          </w:p>
        </w:tc>
      </w:tr>
      <w:tr w:rsidR="00755C33" w:rsidRPr="007755A2" w14:paraId="75A0D28B" w14:textId="77777777" w:rsidTr="00986BA5">
        <w:trPr>
          <w:ins w:id="8804" w:author="Windows User" w:date="2019-09-19T02:16:00Z"/>
        </w:trPr>
        <w:tc>
          <w:tcPr>
            <w:tcW w:w="4531" w:type="dxa"/>
          </w:tcPr>
          <w:p w14:paraId="7487E061" w14:textId="77777777" w:rsidR="00755C33" w:rsidRPr="007755A2" w:rsidRDefault="00755C33" w:rsidP="00755C33">
            <w:pPr>
              <w:spacing w:after="0" w:line="240" w:lineRule="auto"/>
              <w:rPr>
                <w:ins w:id="8805" w:author="Windows User" w:date="2019-09-19T02:16:00Z"/>
                <w:rFonts w:cs="Times New Roman"/>
                <w:sz w:val="22"/>
                <w:szCs w:val="24"/>
                <w:lang w:val="en-ID"/>
                <w:rPrChange w:id="8806" w:author="Windows User" w:date="2019-09-19T02:19:00Z">
                  <w:rPr>
                    <w:ins w:id="8807" w:author="Windows User" w:date="2019-09-19T02:16:00Z"/>
                    <w:rFonts w:cs="Times New Roman"/>
                    <w:sz w:val="22"/>
                    <w:szCs w:val="24"/>
                    <w:lang w:val="en-ID"/>
                  </w:rPr>
                </w:rPrChange>
              </w:rPr>
            </w:pPr>
            <w:ins w:id="8808" w:author="Windows User" w:date="2019-09-19T02:16:00Z">
              <w:r w:rsidRPr="007755A2">
                <w:rPr>
                  <w:rFonts w:cs="Times New Roman"/>
                  <w:b/>
                  <w:sz w:val="22"/>
                  <w:szCs w:val="24"/>
                  <w:rPrChange w:id="8809" w:author="Windows User" w:date="2019-09-19T02:19:00Z">
                    <w:rPr>
                      <w:rFonts w:cs="Times New Roman"/>
                      <w:b/>
                      <w:sz w:val="22"/>
                      <w:szCs w:val="24"/>
                    </w:rPr>
                  </w:rPrChange>
                </w:rPr>
                <w:t>Pascakondisi</w:t>
              </w:r>
            </w:ins>
          </w:p>
        </w:tc>
        <w:tc>
          <w:tcPr>
            <w:tcW w:w="3402" w:type="dxa"/>
            <w:gridSpan w:val="2"/>
          </w:tcPr>
          <w:p w14:paraId="1BB7CF85" w14:textId="77777777" w:rsidR="00755C33" w:rsidRPr="007755A2" w:rsidRDefault="00755C33" w:rsidP="00755C33">
            <w:pPr>
              <w:spacing w:after="0" w:line="240" w:lineRule="auto"/>
              <w:rPr>
                <w:ins w:id="8810" w:author="Windows User" w:date="2019-09-19T02:16:00Z"/>
                <w:rFonts w:cs="Times New Roman"/>
                <w:sz w:val="22"/>
                <w:szCs w:val="24"/>
                <w:lang w:val="en-ID"/>
                <w:rPrChange w:id="8811" w:author="Windows User" w:date="2019-09-19T02:32:00Z">
                  <w:rPr>
                    <w:ins w:id="8812" w:author="Windows User" w:date="2019-09-19T02:16:00Z"/>
                    <w:rFonts w:cs="Times New Roman"/>
                    <w:sz w:val="22"/>
                    <w:szCs w:val="24"/>
                    <w:lang w:val="en-ID"/>
                  </w:rPr>
                </w:rPrChange>
              </w:rPr>
            </w:pPr>
            <w:ins w:id="8813" w:author="Windows User" w:date="2019-09-19T02:16:00Z">
              <w:r w:rsidRPr="007755A2">
                <w:rPr>
                  <w:rFonts w:cs="Times New Roman"/>
                  <w:sz w:val="22"/>
                  <w:szCs w:val="24"/>
                  <w:rPrChange w:id="8814" w:author="Windows User" w:date="2019-09-19T02:32:00Z">
                    <w:rPr>
                      <w:rFonts w:cs="Times New Roman"/>
                      <w:sz w:val="22"/>
                      <w:szCs w:val="24"/>
                    </w:rPr>
                  </w:rPrChange>
                </w:rPr>
                <w:t>History login ditampilkan</w:t>
              </w:r>
            </w:ins>
          </w:p>
        </w:tc>
      </w:tr>
      <w:tr w:rsidR="00755C33" w:rsidRPr="007755A2" w14:paraId="3C6A168B" w14:textId="77777777" w:rsidTr="00986BA5">
        <w:trPr>
          <w:ins w:id="8815" w:author="Windows User" w:date="2019-09-19T02:16:00Z"/>
        </w:trPr>
        <w:tc>
          <w:tcPr>
            <w:tcW w:w="7933" w:type="dxa"/>
            <w:gridSpan w:val="3"/>
          </w:tcPr>
          <w:p w14:paraId="35BA054C" w14:textId="77777777" w:rsidR="00755C33" w:rsidRPr="007755A2" w:rsidRDefault="00755C33" w:rsidP="00755C33">
            <w:pPr>
              <w:spacing w:after="0" w:line="240" w:lineRule="auto"/>
              <w:jc w:val="center"/>
              <w:rPr>
                <w:ins w:id="8816" w:author="Windows User" w:date="2019-09-19T02:16:00Z"/>
                <w:rFonts w:cs="Times New Roman"/>
                <w:sz w:val="22"/>
                <w:szCs w:val="24"/>
                <w:rPrChange w:id="8817" w:author="Windows User" w:date="2019-09-19T02:35:00Z">
                  <w:rPr>
                    <w:ins w:id="8818" w:author="Windows User" w:date="2019-09-19T02:16:00Z"/>
                    <w:rFonts w:cs="Times New Roman"/>
                    <w:sz w:val="22"/>
                    <w:szCs w:val="24"/>
                  </w:rPr>
                </w:rPrChange>
              </w:rPr>
            </w:pPr>
            <w:ins w:id="8819" w:author="Windows User" w:date="2019-09-19T02:16:00Z">
              <w:r w:rsidRPr="007755A2">
                <w:rPr>
                  <w:rFonts w:cs="Times New Roman"/>
                  <w:b/>
                  <w:bCs/>
                  <w:sz w:val="22"/>
                  <w:szCs w:val="24"/>
                  <w:rPrChange w:id="8820" w:author="Windows User" w:date="2019-09-19T02:35:00Z">
                    <w:rPr>
                      <w:b/>
                      <w:bCs/>
                      <w:sz w:val="22"/>
                      <w:szCs w:val="24"/>
                    </w:rPr>
                  </w:rPrChange>
                </w:rPr>
                <w:t>Flow Event</w:t>
              </w:r>
            </w:ins>
          </w:p>
        </w:tc>
      </w:tr>
      <w:tr w:rsidR="00755C33" w:rsidRPr="007755A2" w14:paraId="1E46785C" w14:textId="77777777" w:rsidTr="00986BA5">
        <w:trPr>
          <w:ins w:id="8821" w:author="Windows User" w:date="2019-09-19T02:16:00Z"/>
        </w:trPr>
        <w:tc>
          <w:tcPr>
            <w:tcW w:w="7933" w:type="dxa"/>
            <w:gridSpan w:val="3"/>
          </w:tcPr>
          <w:p w14:paraId="4CEF957B" w14:textId="77777777" w:rsidR="00755C33" w:rsidRPr="007755A2" w:rsidRDefault="00755C33" w:rsidP="00755C33">
            <w:pPr>
              <w:spacing w:after="0" w:line="240" w:lineRule="auto"/>
              <w:jc w:val="center"/>
              <w:rPr>
                <w:ins w:id="8822" w:author="Windows User" w:date="2019-09-19T02:16:00Z"/>
                <w:rFonts w:cs="Times New Roman"/>
                <w:sz w:val="22"/>
                <w:szCs w:val="24"/>
                <w:rPrChange w:id="8823" w:author="Windows User" w:date="2019-09-19T02:35:00Z">
                  <w:rPr>
                    <w:ins w:id="8824" w:author="Windows User" w:date="2019-09-19T02:16:00Z"/>
                    <w:rFonts w:cs="Times New Roman"/>
                    <w:sz w:val="22"/>
                    <w:szCs w:val="24"/>
                  </w:rPr>
                </w:rPrChange>
              </w:rPr>
            </w:pPr>
            <w:ins w:id="8825" w:author="Windows User" w:date="2019-09-19T02:16:00Z">
              <w:r w:rsidRPr="007755A2">
                <w:rPr>
                  <w:rFonts w:cs="Times New Roman"/>
                  <w:b/>
                  <w:sz w:val="22"/>
                  <w:szCs w:val="24"/>
                  <w:rPrChange w:id="8826" w:author="Windows User" w:date="2019-09-19T02:35:00Z">
                    <w:rPr>
                      <w:b/>
                      <w:sz w:val="22"/>
                      <w:szCs w:val="24"/>
                    </w:rPr>
                  </w:rPrChange>
                </w:rPr>
                <w:t>Normal Flow : History login</w:t>
              </w:r>
            </w:ins>
          </w:p>
        </w:tc>
      </w:tr>
      <w:tr w:rsidR="00755C33" w:rsidRPr="007755A2" w14:paraId="3E76035E" w14:textId="77777777" w:rsidTr="00986BA5">
        <w:trPr>
          <w:trHeight w:val="371"/>
          <w:ins w:id="8827" w:author="Windows User" w:date="2019-09-19T02:16:00Z"/>
        </w:trPr>
        <w:tc>
          <w:tcPr>
            <w:tcW w:w="4604" w:type="dxa"/>
            <w:gridSpan w:val="2"/>
          </w:tcPr>
          <w:p w14:paraId="108431C0" w14:textId="77777777" w:rsidR="00755C33" w:rsidRPr="007755A2" w:rsidRDefault="00755C33" w:rsidP="00755C33">
            <w:pPr>
              <w:spacing w:after="0" w:line="240" w:lineRule="auto"/>
              <w:rPr>
                <w:ins w:id="8828" w:author="Windows User" w:date="2019-09-19T02:16:00Z"/>
                <w:rFonts w:cs="Times New Roman"/>
                <w:b/>
                <w:sz w:val="22"/>
                <w:szCs w:val="24"/>
                <w:rPrChange w:id="8829" w:author="Windows User" w:date="2019-09-19T02:32:00Z">
                  <w:rPr>
                    <w:ins w:id="8830" w:author="Windows User" w:date="2019-09-19T02:16:00Z"/>
                    <w:b/>
                    <w:sz w:val="22"/>
                    <w:szCs w:val="24"/>
                  </w:rPr>
                </w:rPrChange>
              </w:rPr>
            </w:pPr>
            <w:ins w:id="8831" w:author="Windows User" w:date="2019-09-19T02:16:00Z">
              <w:r w:rsidRPr="007755A2">
                <w:rPr>
                  <w:rFonts w:cs="Times New Roman"/>
                  <w:sz w:val="22"/>
                  <w:szCs w:val="24"/>
                  <w:rPrChange w:id="8832" w:author="Windows User" w:date="2019-09-19T02:32:00Z">
                    <w:rPr>
                      <w:sz w:val="22"/>
                      <w:szCs w:val="24"/>
                    </w:rPr>
                  </w:rPrChange>
                </w:rPr>
                <w:t>Aksi Aktor</w:t>
              </w:r>
            </w:ins>
          </w:p>
        </w:tc>
        <w:tc>
          <w:tcPr>
            <w:tcW w:w="3329" w:type="dxa"/>
          </w:tcPr>
          <w:p w14:paraId="3A753B70" w14:textId="77777777" w:rsidR="00755C33" w:rsidRPr="007755A2" w:rsidRDefault="00755C33" w:rsidP="00755C33">
            <w:pPr>
              <w:spacing w:after="0" w:line="240" w:lineRule="auto"/>
              <w:rPr>
                <w:ins w:id="8833" w:author="Windows User" w:date="2019-09-19T02:16:00Z"/>
                <w:rFonts w:cs="Times New Roman"/>
                <w:b/>
                <w:sz w:val="22"/>
                <w:szCs w:val="24"/>
                <w:rPrChange w:id="8834" w:author="Windows User" w:date="2019-09-19T02:32:00Z">
                  <w:rPr>
                    <w:ins w:id="8835" w:author="Windows User" w:date="2019-09-19T02:16:00Z"/>
                    <w:b/>
                    <w:sz w:val="22"/>
                    <w:szCs w:val="24"/>
                  </w:rPr>
                </w:rPrChange>
              </w:rPr>
            </w:pPr>
            <w:ins w:id="8836" w:author="Windows User" w:date="2019-09-19T02:16:00Z">
              <w:r w:rsidRPr="007755A2">
                <w:rPr>
                  <w:rFonts w:cs="Times New Roman"/>
                  <w:sz w:val="22"/>
                  <w:szCs w:val="24"/>
                  <w:rPrChange w:id="8837" w:author="Windows User" w:date="2019-09-19T02:32:00Z">
                    <w:rPr>
                      <w:sz w:val="22"/>
                      <w:szCs w:val="24"/>
                    </w:rPr>
                  </w:rPrChange>
                </w:rPr>
                <w:t>Reaksi Sistem</w:t>
              </w:r>
            </w:ins>
          </w:p>
        </w:tc>
      </w:tr>
      <w:tr w:rsidR="00755C33" w:rsidRPr="007755A2" w14:paraId="231AD4EB" w14:textId="77777777" w:rsidTr="00986BA5">
        <w:trPr>
          <w:trHeight w:val="371"/>
          <w:ins w:id="8838" w:author="Windows User" w:date="2019-09-19T02:16:00Z"/>
        </w:trPr>
        <w:tc>
          <w:tcPr>
            <w:tcW w:w="4604" w:type="dxa"/>
            <w:gridSpan w:val="2"/>
          </w:tcPr>
          <w:p w14:paraId="506BF228" w14:textId="77777777" w:rsidR="00755C33" w:rsidRPr="007755A2" w:rsidRDefault="00755C33" w:rsidP="00986BA5">
            <w:pPr>
              <w:pStyle w:val="ListParagraph"/>
              <w:numPr>
                <w:ilvl w:val="0"/>
                <w:numId w:val="11"/>
              </w:numPr>
              <w:spacing w:after="0" w:line="240" w:lineRule="auto"/>
              <w:jc w:val="left"/>
              <w:rPr>
                <w:ins w:id="8839" w:author="Windows User" w:date="2019-09-19T02:16:00Z"/>
                <w:rFonts w:cs="Times New Roman"/>
                <w:sz w:val="22"/>
                <w:szCs w:val="24"/>
                <w:rPrChange w:id="8840" w:author="Windows User" w:date="2019-09-19T02:32:00Z">
                  <w:rPr>
                    <w:ins w:id="8841" w:author="Windows User" w:date="2019-09-19T02:16:00Z"/>
                    <w:sz w:val="22"/>
                    <w:szCs w:val="24"/>
                  </w:rPr>
                </w:rPrChange>
              </w:rPr>
            </w:pPr>
            <w:ins w:id="8842" w:author="Windows User" w:date="2019-09-19T02:16:00Z">
              <w:r w:rsidRPr="007755A2">
                <w:rPr>
                  <w:rFonts w:cs="Times New Roman"/>
                  <w:sz w:val="22"/>
                  <w:szCs w:val="24"/>
                  <w:rPrChange w:id="8843" w:author="Windows User" w:date="2019-09-19T02:32:00Z">
                    <w:rPr>
                      <w:sz w:val="22"/>
                      <w:szCs w:val="24"/>
                    </w:rPr>
                  </w:rPrChange>
                </w:rPr>
                <w:t xml:space="preserve">Klik menu </w:t>
              </w:r>
            </w:ins>
            <w:r w:rsidRPr="007755A2">
              <w:rPr>
                <w:rFonts w:cs="Times New Roman"/>
                <w:sz w:val="22"/>
                <w:szCs w:val="24"/>
              </w:rPr>
              <w:t xml:space="preserve">user </w:t>
            </w:r>
            <w:ins w:id="8844" w:author="Windows User" w:date="2019-09-19T02:16:00Z">
              <w:r w:rsidRPr="007755A2">
                <w:rPr>
                  <w:rFonts w:cs="Times New Roman"/>
                  <w:sz w:val="22"/>
                  <w:szCs w:val="24"/>
                  <w:rPrChange w:id="8845" w:author="Windows User" w:date="2019-09-19T02:32:00Z">
                    <w:rPr>
                      <w:sz w:val="22"/>
                      <w:szCs w:val="24"/>
                    </w:rPr>
                  </w:rPrChange>
                </w:rPr>
                <w:t>pilih History login</w:t>
              </w:r>
            </w:ins>
          </w:p>
        </w:tc>
        <w:tc>
          <w:tcPr>
            <w:tcW w:w="3329" w:type="dxa"/>
          </w:tcPr>
          <w:p w14:paraId="5835CD89" w14:textId="77777777" w:rsidR="00755C33" w:rsidRPr="007755A2" w:rsidRDefault="00755C33" w:rsidP="00986BA5">
            <w:pPr>
              <w:spacing w:after="0" w:line="240" w:lineRule="auto"/>
              <w:jc w:val="left"/>
              <w:rPr>
                <w:ins w:id="8846" w:author="Windows User" w:date="2019-09-19T02:16:00Z"/>
                <w:rFonts w:cs="Times New Roman"/>
                <w:sz w:val="22"/>
                <w:szCs w:val="24"/>
                <w:rPrChange w:id="8847" w:author="Windows User" w:date="2019-09-19T02:32:00Z">
                  <w:rPr>
                    <w:ins w:id="8848" w:author="Windows User" w:date="2019-09-19T02:16:00Z"/>
                    <w:sz w:val="22"/>
                    <w:szCs w:val="24"/>
                  </w:rPr>
                </w:rPrChange>
              </w:rPr>
            </w:pPr>
          </w:p>
        </w:tc>
      </w:tr>
      <w:tr w:rsidR="00755C33" w:rsidRPr="007755A2" w14:paraId="0469913E" w14:textId="77777777" w:rsidTr="00986BA5">
        <w:trPr>
          <w:trHeight w:val="212"/>
        </w:trPr>
        <w:tc>
          <w:tcPr>
            <w:tcW w:w="4604" w:type="dxa"/>
            <w:gridSpan w:val="2"/>
          </w:tcPr>
          <w:p w14:paraId="5766EE2C" w14:textId="77777777" w:rsidR="00755C33" w:rsidRPr="007755A2" w:rsidRDefault="00755C33" w:rsidP="00986BA5">
            <w:pPr>
              <w:pStyle w:val="ListParagraph"/>
              <w:spacing w:after="0" w:line="240" w:lineRule="auto"/>
              <w:jc w:val="left"/>
              <w:rPr>
                <w:rFonts w:cs="Times New Roman"/>
                <w:sz w:val="22"/>
                <w:szCs w:val="24"/>
              </w:rPr>
            </w:pPr>
          </w:p>
        </w:tc>
        <w:tc>
          <w:tcPr>
            <w:tcW w:w="3329" w:type="dxa"/>
          </w:tcPr>
          <w:p w14:paraId="22CBEDAB" w14:textId="77777777" w:rsidR="00755C33" w:rsidRPr="007755A2" w:rsidRDefault="00755C33" w:rsidP="00986BA5">
            <w:pPr>
              <w:pStyle w:val="ListParagraph"/>
              <w:numPr>
                <w:ilvl w:val="0"/>
                <w:numId w:val="11"/>
              </w:numPr>
              <w:spacing w:after="0" w:line="240" w:lineRule="auto"/>
              <w:jc w:val="left"/>
              <w:rPr>
                <w:rFonts w:cs="Times New Roman"/>
                <w:sz w:val="22"/>
                <w:szCs w:val="24"/>
              </w:rPr>
            </w:pPr>
            <w:ins w:id="8849" w:author="Windows User" w:date="2019-09-19T02:16:00Z">
              <w:r w:rsidRPr="007755A2">
                <w:rPr>
                  <w:rFonts w:cs="Times New Roman"/>
                  <w:sz w:val="22"/>
                  <w:szCs w:val="24"/>
                  <w:rPrChange w:id="8850" w:author="Windows User" w:date="2019-09-19T02:32:00Z">
                    <w:rPr>
                      <w:sz w:val="22"/>
                      <w:szCs w:val="24"/>
                    </w:rPr>
                  </w:rPrChange>
                </w:rPr>
                <w:t>Menampilkan data history login</w:t>
              </w:r>
            </w:ins>
          </w:p>
        </w:tc>
      </w:tr>
    </w:tbl>
    <w:p w14:paraId="5AC2720F" w14:textId="107C0673" w:rsidR="00755C33" w:rsidRDefault="00755C33" w:rsidP="00755C33">
      <w:pPr>
        <w:pStyle w:val="Caption"/>
        <w:keepNext/>
      </w:pPr>
    </w:p>
    <w:p w14:paraId="1C39FE87" w14:textId="14F574B8" w:rsidR="007755A2" w:rsidRPr="007755A2" w:rsidRDefault="007755A2" w:rsidP="007755A2">
      <w:pPr>
        <w:pStyle w:val="Caption"/>
        <w:keepNext/>
        <w:jc w:val="center"/>
        <w:rPr>
          <w:i w:val="0"/>
          <w:color w:val="auto"/>
          <w:sz w:val="22"/>
        </w:rPr>
      </w:pPr>
      <w:bookmarkStart w:id="8851" w:name="_Toc23552227"/>
      <w:r w:rsidRPr="007755A2">
        <w:rPr>
          <w:i w:val="0"/>
          <w:color w:val="auto"/>
          <w:sz w:val="22"/>
        </w:rPr>
        <w:t xml:space="preserve">Tabel </w:t>
      </w:r>
      <w:r w:rsidR="00813475">
        <w:rPr>
          <w:i w:val="0"/>
          <w:color w:val="auto"/>
          <w:sz w:val="22"/>
        </w:rPr>
        <w:fldChar w:fldCharType="begin"/>
      </w:r>
      <w:r w:rsidR="00813475">
        <w:rPr>
          <w:i w:val="0"/>
          <w:color w:val="auto"/>
          <w:sz w:val="22"/>
        </w:rPr>
        <w:instrText xml:space="preserve"> STYLEREF 1 \s </w:instrText>
      </w:r>
      <w:r w:rsidR="00813475">
        <w:rPr>
          <w:i w:val="0"/>
          <w:color w:val="auto"/>
          <w:sz w:val="22"/>
        </w:rPr>
        <w:fldChar w:fldCharType="separate"/>
      </w:r>
      <w:r w:rsidR="00813475">
        <w:rPr>
          <w:i w:val="0"/>
          <w:noProof/>
          <w:color w:val="auto"/>
          <w:sz w:val="22"/>
        </w:rPr>
        <w:t>A</w:t>
      </w:r>
      <w:r w:rsidR="00813475">
        <w:rPr>
          <w:i w:val="0"/>
          <w:color w:val="auto"/>
          <w:sz w:val="22"/>
        </w:rPr>
        <w:fldChar w:fldCharType="end"/>
      </w:r>
      <w:r w:rsidR="00813475">
        <w:rPr>
          <w:i w:val="0"/>
          <w:color w:val="auto"/>
          <w:sz w:val="22"/>
        </w:rPr>
        <w:t>.</w:t>
      </w:r>
      <w:r w:rsidR="00813475">
        <w:rPr>
          <w:i w:val="0"/>
          <w:color w:val="auto"/>
          <w:sz w:val="22"/>
        </w:rPr>
        <w:fldChar w:fldCharType="begin"/>
      </w:r>
      <w:r w:rsidR="00813475">
        <w:rPr>
          <w:i w:val="0"/>
          <w:color w:val="auto"/>
          <w:sz w:val="22"/>
        </w:rPr>
        <w:instrText xml:space="preserve"> SEQ Tabel \* ARABIC \s 1 </w:instrText>
      </w:r>
      <w:r w:rsidR="00813475">
        <w:rPr>
          <w:i w:val="0"/>
          <w:color w:val="auto"/>
          <w:sz w:val="22"/>
        </w:rPr>
        <w:fldChar w:fldCharType="separate"/>
      </w:r>
      <w:r w:rsidR="00813475">
        <w:rPr>
          <w:i w:val="0"/>
          <w:noProof/>
          <w:color w:val="auto"/>
          <w:sz w:val="22"/>
        </w:rPr>
        <w:t>5</w:t>
      </w:r>
      <w:r w:rsidR="00813475">
        <w:rPr>
          <w:i w:val="0"/>
          <w:color w:val="auto"/>
          <w:sz w:val="22"/>
        </w:rPr>
        <w:fldChar w:fldCharType="end"/>
      </w:r>
      <w:r w:rsidRPr="007755A2">
        <w:rPr>
          <w:i w:val="0"/>
          <w:color w:val="auto"/>
          <w:sz w:val="22"/>
        </w:rPr>
        <w:t xml:space="preserve"> Skenario</w:t>
      </w:r>
      <w:r>
        <w:rPr>
          <w:i w:val="0"/>
          <w:color w:val="auto"/>
          <w:sz w:val="22"/>
        </w:rPr>
        <w:t xml:space="preserve"> Lihat</w:t>
      </w:r>
      <w:r w:rsidRPr="007755A2">
        <w:rPr>
          <w:i w:val="0"/>
          <w:color w:val="auto"/>
          <w:sz w:val="22"/>
        </w:rPr>
        <w:t xml:space="preserve"> </w:t>
      </w:r>
      <w:r w:rsidRPr="007755A2">
        <w:rPr>
          <w:color w:val="auto"/>
          <w:sz w:val="22"/>
        </w:rPr>
        <w:t>History Tracker</w:t>
      </w:r>
      <w:bookmarkEnd w:id="8851"/>
    </w:p>
    <w:tbl>
      <w:tblPr>
        <w:tblStyle w:val="TableGrid"/>
        <w:tblW w:w="7933" w:type="dxa"/>
        <w:tblLook w:val="04A0" w:firstRow="1" w:lastRow="0" w:firstColumn="1" w:lastColumn="0" w:noHBand="0" w:noVBand="1"/>
      </w:tblPr>
      <w:tblGrid>
        <w:gridCol w:w="4531"/>
        <w:gridCol w:w="73"/>
        <w:gridCol w:w="3329"/>
      </w:tblGrid>
      <w:tr w:rsidR="00755C33" w:rsidRPr="007755A2" w14:paraId="75C0525F" w14:textId="77777777" w:rsidTr="00986BA5">
        <w:trPr>
          <w:ins w:id="8852" w:author="Windows User" w:date="2019-09-19T02:16:00Z"/>
        </w:trPr>
        <w:tc>
          <w:tcPr>
            <w:tcW w:w="4531" w:type="dxa"/>
          </w:tcPr>
          <w:p w14:paraId="2FC9A454" w14:textId="77777777" w:rsidR="00755C33" w:rsidRPr="007755A2" w:rsidRDefault="00755C33" w:rsidP="00755C33">
            <w:pPr>
              <w:spacing w:after="0" w:line="240" w:lineRule="auto"/>
              <w:rPr>
                <w:ins w:id="8853" w:author="Windows User" w:date="2019-09-19T02:16:00Z"/>
                <w:rFonts w:cs="Times New Roman"/>
                <w:sz w:val="20"/>
                <w:szCs w:val="24"/>
                <w:lang w:val="en-ID"/>
                <w:rPrChange w:id="8854" w:author="Windows User" w:date="2019-09-19T02:35:00Z">
                  <w:rPr>
                    <w:ins w:id="8855" w:author="Windows User" w:date="2019-09-19T02:16:00Z"/>
                    <w:rFonts w:cs="Times New Roman"/>
                    <w:sz w:val="22"/>
                    <w:szCs w:val="24"/>
                    <w:lang w:val="en-ID"/>
                  </w:rPr>
                </w:rPrChange>
              </w:rPr>
            </w:pPr>
            <w:ins w:id="8856" w:author="Windows User" w:date="2019-09-19T02:16:00Z">
              <w:r w:rsidRPr="007755A2">
                <w:rPr>
                  <w:rFonts w:cs="Times New Roman"/>
                  <w:b/>
                  <w:sz w:val="20"/>
                  <w:szCs w:val="24"/>
                  <w:rPrChange w:id="8857" w:author="Windows User" w:date="2019-09-19T02:35:00Z">
                    <w:rPr>
                      <w:rFonts w:cs="Times New Roman"/>
                      <w:b/>
                      <w:sz w:val="22"/>
                      <w:szCs w:val="24"/>
                    </w:rPr>
                  </w:rPrChange>
                </w:rPr>
                <w:t>Nama Usecase</w:t>
              </w:r>
            </w:ins>
          </w:p>
        </w:tc>
        <w:tc>
          <w:tcPr>
            <w:tcW w:w="3402" w:type="dxa"/>
            <w:gridSpan w:val="2"/>
          </w:tcPr>
          <w:p w14:paraId="65B1EC3A" w14:textId="77777777" w:rsidR="00755C33" w:rsidRPr="007755A2" w:rsidRDefault="00755C33" w:rsidP="001C04EB">
            <w:pPr>
              <w:rPr>
                <w:ins w:id="8858" w:author="Windows User" w:date="2019-09-19T02:16:00Z"/>
                <w:rFonts w:cstheme="majorBidi"/>
                <w:sz w:val="20"/>
                <w:rPrChange w:id="8859" w:author="Windows User" w:date="2019-09-19T02:29:00Z">
                  <w:rPr>
                    <w:ins w:id="8860" w:author="Windows User" w:date="2019-09-19T02:16:00Z"/>
                    <w:rFonts w:cs="Times New Roman"/>
                    <w:sz w:val="22"/>
                    <w:lang w:val="en-ID"/>
                  </w:rPr>
                </w:rPrChange>
              </w:rPr>
            </w:pPr>
            <w:ins w:id="8861" w:author="Windows User" w:date="2019-09-19T02:16:00Z">
              <w:r w:rsidRPr="007755A2">
                <w:rPr>
                  <w:sz w:val="20"/>
                </w:rPr>
                <w:t xml:space="preserve">Lihat </w:t>
              </w:r>
            </w:ins>
            <w:r w:rsidRPr="007755A2">
              <w:rPr>
                <w:sz w:val="20"/>
              </w:rPr>
              <w:t>data history tracker</w:t>
            </w:r>
          </w:p>
        </w:tc>
      </w:tr>
      <w:tr w:rsidR="00755C33" w:rsidRPr="007755A2" w14:paraId="30FE751F" w14:textId="77777777" w:rsidTr="00986BA5">
        <w:trPr>
          <w:ins w:id="8862" w:author="Windows User" w:date="2019-09-19T02:16:00Z"/>
        </w:trPr>
        <w:tc>
          <w:tcPr>
            <w:tcW w:w="4531" w:type="dxa"/>
          </w:tcPr>
          <w:p w14:paraId="6E24F687" w14:textId="77777777" w:rsidR="00755C33" w:rsidRPr="007755A2" w:rsidRDefault="00755C33" w:rsidP="00755C33">
            <w:pPr>
              <w:spacing w:after="0" w:line="240" w:lineRule="auto"/>
              <w:rPr>
                <w:ins w:id="8863" w:author="Windows User" w:date="2019-09-19T02:16:00Z"/>
                <w:rFonts w:cs="Times New Roman"/>
                <w:sz w:val="20"/>
                <w:szCs w:val="24"/>
                <w:lang w:val="en-ID"/>
                <w:rPrChange w:id="8864" w:author="Windows User" w:date="2019-09-19T02:35:00Z">
                  <w:rPr>
                    <w:ins w:id="8865" w:author="Windows User" w:date="2019-09-19T02:16:00Z"/>
                    <w:rFonts w:cs="Times New Roman"/>
                    <w:sz w:val="22"/>
                    <w:szCs w:val="24"/>
                    <w:lang w:val="en-ID"/>
                  </w:rPr>
                </w:rPrChange>
              </w:rPr>
            </w:pPr>
            <w:ins w:id="8866" w:author="Windows User" w:date="2019-09-19T02:16:00Z">
              <w:r w:rsidRPr="007755A2">
                <w:rPr>
                  <w:rFonts w:cs="Times New Roman"/>
                  <w:b/>
                  <w:sz w:val="20"/>
                  <w:szCs w:val="24"/>
                  <w:rPrChange w:id="8867" w:author="Windows User" w:date="2019-09-19T02:35:00Z">
                    <w:rPr>
                      <w:rFonts w:cs="Times New Roman"/>
                      <w:b/>
                      <w:sz w:val="22"/>
                      <w:szCs w:val="24"/>
                    </w:rPr>
                  </w:rPrChange>
                </w:rPr>
                <w:t>Aktor</w:t>
              </w:r>
            </w:ins>
          </w:p>
        </w:tc>
        <w:tc>
          <w:tcPr>
            <w:tcW w:w="3402" w:type="dxa"/>
            <w:gridSpan w:val="2"/>
          </w:tcPr>
          <w:p w14:paraId="1B12882A" w14:textId="77777777" w:rsidR="00755C33" w:rsidRPr="007755A2" w:rsidRDefault="00755C33" w:rsidP="00755C33">
            <w:pPr>
              <w:spacing w:after="0" w:line="240" w:lineRule="auto"/>
              <w:rPr>
                <w:ins w:id="8868" w:author="Windows User" w:date="2019-09-19T02:16:00Z"/>
                <w:rFonts w:cs="Times New Roman"/>
                <w:sz w:val="20"/>
                <w:szCs w:val="24"/>
                <w:lang w:val="en-ID"/>
                <w:rPrChange w:id="8869" w:author="Windows User" w:date="2019-09-19T02:29:00Z">
                  <w:rPr>
                    <w:ins w:id="8870" w:author="Windows User" w:date="2019-09-19T02:16:00Z"/>
                    <w:rFonts w:cs="Times New Roman"/>
                    <w:sz w:val="22"/>
                    <w:szCs w:val="24"/>
                    <w:lang w:val="en-ID"/>
                  </w:rPr>
                </w:rPrChange>
              </w:rPr>
            </w:pPr>
            <w:ins w:id="8871" w:author="Windows User" w:date="2019-09-19T02:16:00Z">
              <w:r w:rsidRPr="007755A2">
                <w:rPr>
                  <w:rFonts w:cs="Times New Roman"/>
                  <w:sz w:val="20"/>
                  <w:szCs w:val="24"/>
                  <w:rPrChange w:id="8872" w:author="Windows User" w:date="2019-09-19T02:29:00Z">
                    <w:rPr>
                      <w:rFonts w:cs="Times New Roman"/>
                      <w:sz w:val="22"/>
                      <w:szCs w:val="24"/>
                    </w:rPr>
                  </w:rPrChange>
                </w:rPr>
                <w:t>Senua aktor</w:t>
              </w:r>
            </w:ins>
          </w:p>
        </w:tc>
      </w:tr>
      <w:tr w:rsidR="00755C33" w:rsidRPr="007755A2" w14:paraId="01984435" w14:textId="77777777" w:rsidTr="00986BA5">
        <w:trPr>
          <w:ins w:id="8873" w:author="Windows User" w:date="2019-09-19T02:16:00Z"/>
        </w:trPr>
        <w:tc>
          <w:tcPr>
            <w:tcW w:w="4531" w:type="dxa"/>
          </w:tcPr>
          <w:p w14:paraId="2CDFF324" w14:textId="77777777" w:rsidR="00755C33" w:rsidRPr="007755A2" w:rsidRDefault="00755C33" w:rsidP="00755C33">
            <w:pPr>
              <w:spacing w:after="0" w:line="240" w:lineRule="auto"/>
              <w:rPr>
                <w:ins w:id="8874" w:author="Windows User" w:date="2019-09-19T02:16:00Z"/>
                <w:rFonts w:cs="Times New Roman"/>
                <w:sz w:val="20"/>
                <w:szCs w:val="24"/>
                <w:lang w:val="en-ID"/>
                <w:rPrChange w:id="8875" w:author="Windows User" w:date="2019-09-19T02:35:00Z">
                  <w:rPr>
                    <w:ins w:id="8876" w:author="Windows User" w:date="2019-09-19T02:16:00Z"/>
                    <w:rFonts w:cs="Times New Roman"/>
                    <w:sz w:val="22"/>
                    <w:szCs w:val="24"/>
                    <w:lang w:val="en-ID"/>
                  </w:rPr>
                </w:rPrChange>
              </w:rPr>
            </w:pPr>
            <w:ins w:id="8877" w:author="Windows User" w:date="2019-09-19T02:16:00Z">
              <w:r w:rsidRPr="007755A2">
                <w:rPr>
                  <w:rFonts w:cs="Times New Roman"/>
                  <w:b/>
                  <w:sz w:val="20"/>
                  <w:szCs w:val="24"/>
                  <w:rPrChange w:id="8878" w:author="Windows User" w:date="2019-09-19T02:35:00Z">
                    <w:rPr>
                      <w:rFonts w:cs="Times New Roman"/>
                      <w:b/>
                      <w:sz w:val="22"/>
                      <w:szCs w:val="24"/>
                    </w:rPr>
                  </w:rPrChange>
                </w:rPr>
                <w:t>Deskripsi Singkat</w:t>
              </w:r>
            </w:ins>
          </w:p>
        </w:tc>
        <w:tc>
          <w:tcPr>
            <w:tcW w:w="3402" w:type="dxa"/>
            <w:gridSpan w:val="2"/>
          </w:tcPr>
          <w:p w14:paraId="267F6D7E" w14:textId="77777777" w:rsidR="00755C33" w:rsidRPr="007755A2" w:rsidRDefault="00755C33" w:rsidP="00755C33">
            <w:pPr>
              <w:spacing w:after="0" w:line="240" w:lineRule="auto"/>
              <w:rPr>
                <w:ins w:id="8879" w:author="Windows User" w:date="2019-09-19T02:16:00Z"/>
                <w:rFonts w:cs="Times New Roman"/>
                <w:sz w:val="20"/>
                <w:szCs w:val="24"/>
                <w:lang w:val="en-ID"/>
                <w:rPrChange w:id="8880" w:author="Windows User" w:date="2019-09-19T02:29:00Z">
                  <w:rPr>
                    <w:ins w:id="8881" w:author="Windows User" w:date="2019-09-19T02:16:00Z"/>
                    <w:rFonts w:cs="Times New Roman"/>
                    <w:sz w:val="22"/>
                    <w:szCs w:val="24"/>
                    <w:lang w:val="en-ID"/>
                  </w:rPr>
                </w:rPrChange>
              </w:rPr>
            </w:pPr>
            <w:ins w:id="8882" w:author="Windows User" w:date="2019-09-19T02:16:00Z">
              <w:r w:rsidRPr="007755A2">
                <w:rPr>
                  <w:rFonts w:cs="Times New Roman"/>
                  <w:sz w:val="20"/>
                  <w:szCs w:val="24"/>
                  <w:rPrChange w:id="8883" w:author="Windows User" w:date="2019-09-19T02:29:00Z">
                    <w:rPr>
                      <w:rFonts w:cs="Times New Roman"/>
                      <w:sz w:val="22"/>
                      <w:szCs w:val="24"/>
                    </w:rPr>
                  </w:rPrChange>
                </w:rPr>
                <w:t xml:space="preserve">Aktor melihat </w:t>
              </w:r>
            </w:ins>
            <w:r w:rsidRPr="007755A2">
              <w:rPr>
                <w:b/>
                <w:sz w:val="20"/>
              </w:rPr>
              <w:t>data</w:t>
            </w:r>
            <w:r w:rsidRPr="007755A2">
              <w:rPr>
                <w:b/>
                <w:i/>
                <w:sz w:val="20"/>
              </w:rPr>
              <w:t xml:space="preserve"> history tracker</w:t>
            </w:r>
          </w:p>
        </w:tc>
      </w:tr>
      <w:tr w:rsidR="00755C33" w:rsidRPr="007755A2" w14:paraId="275FF9BA" w14:textId="77777777" w:rsidTr="00986BA5">
        <w:trPr>
          <w:ins w:id="8884" w:author="Windows User" w:date="2019-09-19T02:16:00Z"/>
        </w:trPr>
        <w:tc>
          <w:tcPr>
            <w:tcW w:w="4531" w:type="dxa"/>
          </w:tcPr>
          <w:p w14:paraId="497D5907" w14:textId="77777777" w:rsidR="00755C33" w:rsidRPr="007755A2" w:rsidRDefault="00755C33" w:rsidP="00755C33">
            <w:pPr>
              <w:spacing w:after="0" w:line="240" w:lineRule="auto"/>
              <w:rPr>
                <w:ins w:id="8885" w:author="Windows User" w:date="2019-09-19T02:16:00Z"/>
                <w:rFonts w:cs="Times New Roman"/>
                <w:sz w:val="20"/>
                <w:szCs w:val="24"/>
                <w:lang w:val="en-ID"/>
                <w:rPrChange w:id="8886" w:author="Windows User" w:date="2019-09-19T02:35:00Z">
                  <w:rPr>
                    <w:ins w:id="8887" w:author="Windows User" w:date="2019-09-19T02:16:00Z"/>
                    <w:rFonts w:cs="Times New Roman"/>
                    <w:sz w:val="22"/>
                    <w:szCs w:val="24"/>
                    <w:lang w:val="en-ID"/>
                  </w:rPr>
                </w:rPrChange>
              </w:rPr>
            </w:pPr>
            <w:ins w:id="8888" w:author="Windows User" w:date="2019-09-19T02:16:00Z">
              <w:r w:rsidRPr="007755A2">
                <w:rPr>
                  <w:rFonts w:cs="Times New Roman"/>
                  <w:b/>
                  <w:sz w:val="20"/>
                  <w:szCs w:val="24"/>
                  <w:rPrChange w:id="8889" w:author="Windows User" w:date="2019-09-19T02:35:00Z">
                    <w:rPr>
                      <w:rFonts w:cs="Times New Roman"/>
                      <w:b/>
                      <w:sz w:val="22"/>
                      <w:szCs w:val="24"/>
                    </w:rPr>
                  </w:rPrChange>
                </w:rPr>
                <w:t>Prekondisi</w:t>
              </w:r>
            </w:ins>
          </w:p>
        </w:tc>
        <w:tc>
          <w:tcPr>
            <w:tcW w:w="3402" w:type="dxa"/>
            <w:gridSpan w:val="2"/>
          </w:tcPr>
          <w:p w14:paraId="68CD4F16" w14:textId="77777777" w:rsidR="00755C33" w:rsidRPr="007755A2" w:rsidRDefault="00755C33" w:rsidP="00755C33">
            <w:pPr>
              <w:spacing w:after="0" w:line="240" w:lineRule="auto"/>
              <w:rPr>
                <w:ins w:id="8890" w:author="Windows User" w:date="2019-09-19T02:16:00Z"/>
                <w:rFonts w:cs="Times New Roman"/>
                <w:sz w:val="20"/>
                <w:szCs w:val="24"/>
                <w:lang w:val="en-ID"/>
                <w:rPrChange w:id="8891" w:author="Windows User" w:date="2019-09-19T02:29:00Z">
                  <w:rPr>
                    <w:ins w:id="8892" w:author="Windows User" w:date="2019-09-19T02:16:00Z"/>
                    <w:rFonts w:cs="Times New Roman"/>
                    <w:sz w:val="22"/>
                    <w:szCs w:val="24"/>
                    <w:lang w:val="en-ID"/>
                  </w:rPr>
                </w:rPrChange>
              </w:rPr>
            </w:pPr>
            <w:ins w:id="8893" w:author="Windows User" w:date="2019-09-19T02:16:00Z">
              <w:r w:rsidRPr="007755A2">
                <w:rPr>
                  <w:rFonts w:cs="Times New Roman"/>
                  <w:sz w:val="20"/>
                  <w:szCs w:val="24"/>
                  <w:rPrChange w:id="8894" w:author="Windows User" w:date="2019-09-19T02:29:00Z">
                    <w:rPr>
                      <w:rFonts w:cs="Times New Roman"/>
                      <w:sz w:val="22"/>
                      <w:szCs w:val="24"/>
                    </w:rPr>
                  </w:rPrChange>
                </w:rPr>
                <w:t>Aktor masuk halaman dashboard masing-masing</w:t>
              </w:r>
            </w:ins>
          </w:p>
        </w:tc>
      </w:tr>
      <w:tr w:rsidR="00755C33" w:rsidRPr="007755A2" w14:paraId="57DF68C6" w14:textId="77777777" w:rsidTr="00986BA5">
        <w:trPr>
          <w:ins w:id="8895" w:author="Windows User" w:date="2019-09-19T02:16:00Z"/>
        </w:trPr>
        <w:tc>
          <w:tcPr>
            <w:tcW w:w="4531" w:type="dxa"/>
          </w:tcPr>
          <w:p w14:paraId="27FC1C47" w14:textId="77777777" w:rsidR="00755C33" w:rsidRPr="007755A2" w:rsidRDefault="00755C33" w:rsidP="00755C33">
            <w:pPr>
              <w:spacing w:after="0" w:line="240" w:lineRule="auto"/>
              <w:rPr>
                <w:ins w:id="8896" w:author="Windows User" w:date="2019-09-19T02:16:00Z"/>
                <w:rFonts w:cs="Times New Roman"/>
                <w:sz w:val="20"/>
                <w:szCs w:val="24"/>
                <w:lang w:val="en-ID"/>
                <w:rPrChange w:id="8897" w:author="Windows User" w:date="2019-09-19T02:35:00Z">
                  <w:rPr>
                    <w:ins w:id="8898" w:author="Windows User" w:date="2019-09-19T02:16:00Z"/>
                    <w:rFonts w:cs="Times New Roman"/>
                    <w:sz w:val="22"/>
                    <w:szCs w:val="24"/>
                    <w:lang w:val="en-ID"/>
                  </w:rPr>
                </w:rPrChange>
              </w:rPr>
            </w:pPr>
            <w:ins w:id="8899" w:author="Windows User" w:date="2019-09-19T02:16:00Z">
              <w:r w:rsidRPr="007755A2">
                <w:rPr>
                  <w:rFonts w:cs="Times New Roman"/>
                  <w:b/>
                  <w:sz w:val="20"/>
                  <w:szCs w:val="24"/>
                  <w:rPrChange w:id="8900" w:author="Windows User" w:date="2019-09-19T02:35:00Z">
                    <w:rPr>
                      <w:rFonts w:cs="Times New Roman"/>
                      <w:b/>
                      <w:sz w:val="22"/>
                      <w:szCs w:val="24"/>
                    </w:rPr>
                  </w:rPrChange>
                </w:rPr>
                <w:t>Pascakondisi</w:t>
              </w:r>
            </w:ins>
          </w:p>
        </w:tc>
        <w:tc>
          <w:tcPr>
            <w:tcW w:w="3402" w:type="dxa"/>
            <w:gridSpan w:val="2"/>
          </w:tcPr>
          <w:p w14:paraId="0DD5A31E" w14:textId="77777777" w:rsidR="00755C33" w:rsidRPr="007755A2" w:rsidRDefault="00755C33" w:rsidP="00755C33">
            <w:pPr>
              <w:spacing w:after="0" w:line="240" w:lineRule="auto"/>
              <w:rPr>
                <w:ins w:id="8901" w:author="Windows User" w:date="2019-09-19T02:16:00Z"/>
                <w:rFonts w:cs="Times New Roman"/>
                <w:sz w:val="20"/>
                <w:szCs w:val="24"/>
                <w:lang w:val="en-ID"/>
                <w:rPrChange w:id="8902" w:author="Windows User" w:date="2019-09-19T02:29:00Z">
                  <w:rPr>
                    <w:ins w:id="8903" w:author="Windows User" w:date="2019-09-19T02:16:00Z"/>
                    <w:rFonts w:cs="Times New Roman"/>
                    <w:sz w:val="22"/>
                    <w:szCs w:val="24"/>
                    <w:lang w:val="en-ID"/>
                  </w:rPr>
                </w:rPrChange>
              </w:rPr>
            </w:pPr>
            <w:ins w:id="8904" w:author="Windows User" w:date="2019-09-19T02:16:00Z">
              <w:r w:rsidRPr="007755A2">
                <w:rPr>
                  <w:rFonts w:cs="Times New Roman"/>
                  <w:sz w:val="20"/>
                  <w:szCs w:val="24"/>
                  <w:rPrChange w:id="8905" w:author="Windows User" w:date="2019-09-19T02:29:00Z">
                    <w:rPr>
                      <w:rFonts w:cs="Times New Roman"/>
                      <w:sz w:val="22"/>
                      <w:szCs w:val="24"/>
                    </w:rPr>
                  </w:rPrChange>
                </w:rPr>
                <w:t xml:space="preserve">Aktor dapat melihat </w:t>
              </w:r>
            </w:ins>
            <w:r w:rsidRPr="007755A2">
              <w:rPr>
                <w:b/>
                <w:sz w:val="20"/>
              </w:rPr>
              <w:t>data</w:t>
            </w:r>
            <w:r w:rsidRPr="007755A2">
              <w:rPr>
                <w:b/>
                <w:i/>
                <w:sz w:val="20"/>
              </w:rPr>
              <w:t xml:space="preserve"> history tracker</w:t>
            </w:r>
          </w:p>
        </w:tc>
      </w:tr>
      <w:tr w:rsidR="00755C33" w:rsidRPr="007755A2" w14:paraId="5176DA1F" w14:textId="77777777" w:rsidTr="00986BA5">
        <w:trPr>
          <w:ins w:id="8906" w:author="Windows User" w:date="2019-09-19T02:16:00Z"/>
        </w:trPr>
        <w:tc>
          <w:tcPr>
            <w:tcW w:w="7933" w:type="dxa"/>
            <w:gridSpan w:val="3"/>
          </w:tcPr>
          <w:p w14:paraId="30C35A95" w14:textId="77777777" w:rsidR="00755C33" w:rsidRPr="007755A2" w:rsidRDefault="00755C33" w:rsidP="00755C33">
            <w:pPr>
              <w:spacing w:after="0" w:line="240" w:lineRule="auto"/>
              <w:jc w:val="center"/>
              <w:rPr>
                <w:ins w:id="8907" w:author="Windows User" w:date="2019-09-19T02:16:00Z"/>
                <w:rFonts w:cs="Times New Roman"/>
                <w:sz w:val="20"/>
                <w:szCs w:val="24"/>
                <w:rPrChange w:id="8908" w:author="Windows User" w:date="2019-09-19T02:35:00Z">
                  <w:rPr>
                    <w:ins w:id="8909" w:author="Windows User" w:date="2019-09-19T02:16:00Z"/>
                    <w:rFonts w:cs="Times New Roman"/>
                    <w:sz w:val="22"/>
                    <w:szCs w:val="24"/>
                  </w:rPr>
                </w:rPrChange>
              </w:rPr>
            </w:pPr>
            <w:ins w:id="8910" w:author="Windows User" w:date="2019-09-19T02:16:00Z">
              <w:r w:rsidRPr="007755A2">
                <w:rPr>
                  <w:rFonts w:cs="Times New Roman"/>
                  <w:b/>
                  <w:bCs/>
                  <w:sz w:val="20"/>
                  <w:szCs w:val="24"/>
                  <w:rPrChange w:id="8911" w:author="Windows User" w:date="2019-09-19T02:35:00Z">
                    <w:rPr>
                      <w:b/>
                      <w:bCs/>
                      <w:sz w:val="22"/>
                      <w:szCs w:val="24"/>
                    </w:rPr>
                  </w:rPrChange>
                </w:rPr>
                <w:t>Flow Event</w:t>
              </w:r>
            </w:ins>
          </w:p>
        </w:tc>
      </w:tr>
      <w:tr w:rsidR="00755C33" w:rsidRPr="007755A2" w14:paraId="68183B1E" w14:textId="77777777" w:rsidTr="00986BA5">
        <w:trPr>
          <w:ins w:id="8912" w:author="Windows User" w:date="2019-09-19T02:16:00Z"/>
        </w:trPr>
        <w:tc>
          <w:tcPr>
            <w:tcW w:w="7933" w:type="dxa"/>
            <w:gridSpan w:val="3"/>
          </w:tcPr>
          <w:p w14:paraId="579AC8DA" w14:textId="77777777" w:rsidR="00755C33" w:rsidRPr="007755A2" w:rsidRDefault="00755C33" w:rsidP="00755C33">
            <w:pPr>
              <w:spacing w:after="0" w:line="240" w:lineRule="auto"/>
              <w:jc w:val="center"/>
              <w:rPr>
                <w:ins w:id="8913" w:author="Windows User" w:date="2019-09-19T02:16:00Z"/>
                <w:rFonts w:cs="Times New Roman"/>
                <w:sz w:val="20"/>
                <w:szCs w:val="24"/>
                <w:rPrChange w:id="8914" w:author="Windows User" w:date="2019-09-19T02:35:00Z">
                  <w:rPr>
                    <w:ins w:id="8915" w:author="Windows User" w:date="2019-09-19T02:16:00Z"/>
                    <w:rFonts w:cs="Times New Roman"/>
                    <w:sz w:val="22"/>
                    <w:szCs w:val="24"/>
                  </w:rPr>
                </w:rPrChange>
              </w:rPr>
            </w:pPr>
            <w:ins w:id="8916" w:author="Windows User" w:date="2019-09-19T02:16:00Z">
              <w:r w:rsidRPr="007755A2">
                <w:rPr>
                  <w:rFonts w:cs="Times New Roman"/>
                  <w:b/>
                  <w:sz w:val="20"/>
                  <w:szCs w:val="24"/>
                  <w:rPrChange w:id="8917" w:author="Windows User" w:date="2019-09-19T02:35:00Z">
                    <w:rPr>
                      <w:b/>
                      <w:sz w:val="22"/>
                      <w:szCs w:val="24"/>
                    </w:rPr>
                  </w:rPrChange>
                </w:rPr>
                <w:t xml:space="preserve">Normal Flow : </w:t>
              </w:r>
            </w:ins>
            <w:r w:rsidRPr="007755A2">
              <w:rPr>
                <w:b/>
                <w:sz w:val="20"/>
              </w:rPr>
              <w:t>data</w:t>
            </w:r>
            <w:r w:rsidRPr="007755A2">
              <w:rPr>
                <w:b/>
                <w:i/>
                <w:sz w:val="20"/>
              </w:rPr>
              <w:t xml:space="preserve"> history</w:t>
            </w:r>
            <w:r w:rsidRPr="007755A2">
              <w:rPr>
                <w:sz w:val="20"/>
              </w:rPr>
              <w:t xml:space="preserve"> </w:t>
            </w:r>
            <w:r w:rsidRPr="007755A2">
              <w:rPr>
                <w:i/>
                <w:sz w:val="20"/>
              </w:rPr>
              <w:t>tracker</w:t>
            </w:r>
          </w:p>
        </w:tc>
      </w:tr>
      <w:tr w:rsidR="00755C33" w:rsidRPr="007755A2" w14:paraId="384B0AE6" w14:textId="77777777" w:rsidTr="00986BA5">
        <w:trPr>
          <w:trHeight w:val="371"/>
          <w:ins w:id="8918" w:author="Windows User" w:date="2019-09-19T02:16:00Z"/>
        </w:trPr>
        <w:tc>
          <w:tcPr>
            <w:tcW w:w="4604" w:type="dxa"/>
            <w:gridSpan w:val="2"/>
          </w:tcPr>
          <w:p w14:paraId="04A0EBA2" w14:textId="77777777" w:rsidR="00755C33" w:rsidRPr="007755A2" w:rsidRDefault="00755C33" w:rsidP="00755C33">
            <w:pPr>
              <w:spacing w:after="0" w:line="240" w:lineRule="auto"/>
              <w:rPr>
                <w:ins w:id="8919" w:author="Windows User" w:date="2019-09-19T02:16:00Z"/>
                <w:rFonts w:cs="Times New Roman"/>
                <w:b/>
                <w:sz w:val="20"/>
                <w:szCs w:val="24"/>
                <w:rPrChange w:id="8920" w:author="Windows User" w:date="2019-09-19T02:29:00Z">
                  <w:rPr>
                    <w:ins w:id="8921" w:author="Windows User" w:date="2019-09-19T02:16:00Z"/>
                    <w:b/>
                    <w:sz w:val="22"/>
                    <w:szCs w:val="24"/>
                  </w:rPr>
                </w:rPrChange>
              </w:rPr>
            </w:pPr>
            <w:ins w:id="8922" w:author="Windows User" w:date="2019-09-19T02:16:00Z">
              <w:r w:rsidRPr="007755A2">
                <w:rPr>
                  <w:rFonts w:cs="Times New Roman"/>
                  <w:sz w:val="20"/>
                  <w:szCs w:val="24"/>
                  <w:rPrChange w:id="8923" w:author="Windows User" w:date="2019-09-19T02:29:00Z">
                    <w:rPr>
                      <w:sz w:val="22"/>
                      <w:szCs w:val="24"/>
                    </w:rPr>
                  </w:rPrChange>
                </w:rPr>
                <w:t>Aksi Aktor</w:t>
              </w:r>
            </w:ins>
          </w:p>
        </w:tc>
        <w:tc>
          <w:tcPr>
            <w:tcW w:w="3329" w:type="dxa"/>
          </w:tcPr>
          <w:p w14:paraId="2C7C5163" w14:textId="77777777" w:rsidR="00755C33" w:rsidRPr="007755A2" w:rsidRDefault="00755C33" w:rsidP="00755C33">
            <w:pPr>
              <w:spacing w:after="0" w:line="240" w:lineRule="auto"/>
              <w:rPr>
                <w:ins w:id="8924" w:author="Windows User" w:date="2019-09-19T02:16:00Z"/>
                <w:rFonts w:cs="Times New Roman"/>
                <w:b/>
                <w:sz w:val="20"/>
                <w:szCs w:val="24"/>
                <w:rPrChange w:id="8925" w:author="Windows User" w:date="2019-09-19T02:29:00Z">
                  <w:rPr>
                    <w:ins w:id="8926" w:author="Windows User" w:date="2019-09-19T02:16:00Z"/>
                    <w:b/>
                    <w:sz w:val="22"/>
                    <w:szCs w:val="24"/>
                  </w:rPr>
                </w:rPrChange>
              </w:rPr>
            </w:pPr>
            <w:ins w:id="8927" w:author="Windows User" w:date="2019-09-19T02:16:00Z">
              <w:r w:rsidRPr="007755A2">
                <w:rPr>
                  <w:rFonts w:cs="Times New Roman"/>
                  <w:sz w:val="20"/>
                  <w:szCs w:val="24"/>
                  <w:rPrChange w:id="8928" w:author="Windows User" w:date="2019-09-19T02:29:00Z">
                    <w:rPr>
                      <w:sz w:val="22"/>
                      <w:szCs w:val="24"/>
                    </w:rPr>
                  </w:rPrChange>
                </w:rPr>
                <w:t>Reaksi Sistem</w:t>
              </w:r>
            </w:ins>
          </w:p>
        </w:tc>
      </w:tr>
      <w:tr w:rsidR="00755C33" w:rsidRPr="007755A2" w14:paraId="6FB0DB29" w14:textId="77777777" w:rsidTr="00986BA5">
        <w:trPr>
          <w:trHeight w:val="371"/>
          <w:ins w:id="8929" w:author="Windows User" w:date="2019-09-19T02:16:00Z"/>
        </w:trPr>
        <w:tc>
          <w:tcPr>
            <w:tcW w:w="4604" w:type="dxa"/>
            <w:gridSpan w:val="2"/>
          </w:tcPr>
          <w:p w14:paraId="31EDDB6B" w14:textId="77777777" w:rsidR="00755C33" w:rsidRPr="007755A2" w:rsidRDefault="00755C33" w:rsidP="00986BA5">
            <w:pPr>
              <w:pStyle w:val="ListParagraph"/>
              <w:numPr>
                <w:ilvl w:val="0"/>
                <w:numId w:val="12"/>
              </w:numPr>
              <w:spacing w:after="0" w:line="240" w:lineRule="auto"/>
              <w:rPr>
                <w:ins w:id="8930" w:author="Windows User" w:date="2019-09-19T02:16:00Z"/>
                <w:rFonts w:cs="Times New Roman"/>
                <w:sz w:val="20"/>
                <w:szCs w:val="24"/>
                <w:rPrChange w:id="8931" w:author="Windows User" w:date="2019-09-19T02:29:00Z">
                  <w:rPr>
                    <w:ins w:id="8932" w:author="Windows User" w:date="2019-09-19T02:16:00Z"/>
                    <w:sz w:val="22"/>
                    <w:szCs w:val="24"/>
                  </w:rPr>
                </w:rPrChange>
              </w:rPr>
            </w:pPr>
            <w:ins w:id="8933" w:author="Windows User" w:date="2019-09-19T02:16:00Z">
              <w:r w:rsidRPr="007755A2">
                <w:rPr>
                  <w:rFonts w:cs="Times New Roman"/>
                  <w:sz w:val="20"/>
                  <w:szCs w:val="24"/>
                  <w:rPrChange w:id="8934" w:author="Windows User" w:date="2019-09-19T02:29:00Z">
                    <w:rPr>
                      <w:sz w:val="22"/>
                      <w:szCs w:val="24"/>
                    </w:rPr>
                  </w:rPrChange>
                </w:rPr>
                <w:t xml:space="preserve">Klik </w:t>
              </w:r>
            </w:ins>
            <w:r w:rsidRPr="007755A2">
              <w:rPr>
                <w:b/>
                <w:i/>
                <w:sz w:val="20"/>
              </w:rPr>
              <w:t>history tracker</w:t>
            </w:r>
          </w:p>
        </w:tc>
        <w:tc>
          <w:tcPr>
            <w:tcW w:w="3329" w:type="dxa"/>
          </w:tcPr>
          <w:p w14:paraId="0D0764C0" w14:textId="77777777" w:rsidR="00755C33" w:rsidRPr="007755A2" w:rsidRDefault="00755C33" w:rsidP="00986BA5">
            <w:pPr>
              <w:spacing w:after="0" w:line="240" w:lineRule="auto"/>
              <w:rPr>
                <w:ins w:id="8935" w:author="Windows User" w:date="2019-09-19T02:16:00Z"/>
                <w:rFonts w:cs="Times New Roman"/>
                <w:sz w:val="20"/>
                <w:szCs w:val="24"/>
                <w:rPrChange w:id="8936" w:author="Windows User" w:date="2019-09-19T02:29:00Z">
                  <w:rPr>
                    <w:ins w:id="8937" w:author="Windows User" w:date="2019-09-19T02:16:00Z"/>
                    <w:sz w:val="22"/>
                    <w:szCs w:val="24"/>
                  </w:rPr>
                </w:rPrChange>
              </w:rPr>
            </w:pPr>
          </w:p>
        </w:tc>
      </w:tr>
      <w:tr w:rsidR="00755C33" w:rsidRPr="007755A2" w14:paraId="775D8BA0" w14:textId="77777777" w:rsidTr="00986BA5">
        <w:trPr>
          <w:trHeight w:val="370"/>
          <w:ins w:id="8938" w:author="Windows User" w:date="2019-09-19T02:16:00Z"/>
        </w:trPr>
        <w:tc>
          <w:tcPr>
            <w:tcW w:w="4604" w:type="dxa"/>
            <w:gridSpan w:val="2"/>
          </w:tcPr>
          <w:p w14:paraId="6ED4A3AF" w14:textId="77777777" w:rsidR="00755C33" w:rsidRPr="007755A2" w:rsidRDefault="00755C33" w:rsidP="00986BA5">
            <w:pPr>
              <w:pStyle w:val="ListParagraph"/>
              <w:spacing w:after="0" w:line="240" w:lineRule="auto"/>
              <w:rPr>
                <w:ins w:id="8939" w:author="Windows User" w:date="2019-09-19T02:16:00Z"/>
                <w:rFonts w:cs="Times New Roman"/>
                <w:sz w:val="20"/>
                <w:szCs w:val="24"/>
                <w:rPrChange w:id="8940" w:author="Windows User" w:date="2019-09-19T02:29:00Z">
                  <w:rPr>
                    <w:ins w:id="8941" w:author="Windows User" w:date="2019-09-19T02:16:00Z"/>
                    <w:sz w:val="22"/>
                    <w:szCs w:val="24"/>
                  </w:rPr>
                </w:rPrChange>
              </w:rPr>
            </w:pPr>
          </w:p>
          <w:p w14:paraId="6E987113" w14:textId="77777777" w:rsidR="00755C33" w:rsidRPr="007755A2" w:rsidRDefault="00755C33" w:rsidP="00986BA5">
            <w:pPr>
              <w:spacing w:after="0" w:line="240" w:lineRule="auto"/>
              <w:rPr>
                <w:ins w:id="8942" w:author="Windows User" w:date="2019-09-19T02:16:00Z"/>
                <w:rFonts w:cs="Times New Roman"/>
                <w:b/>
                <w:sz w:val="20"/>
                <w:szCs w:val="24"/>
                <w:rPrChange w:id="8943" w:author="Windows User" w:date="2019-09-19T02:29:00Z">
                  <w:rPr>
                    <w:ins w:id="8944" w:author="Windows User" w:date="2019-09-19T02:16:00Z"/>
                    <w:b/>
                    <w:sz w:val="22"/>
                    <w:szCs w:val="24"/>
                  </w:rPr>
                </w:rPrChange>
              </w:rPr>
            </w:pPr>
          </w:p>
        </w:tc>
        <w:tc>
          <w:tcPr>
            <w:tcW w:w="3329" w:type="dxa"/>
          </w:tcPr>
          <w:p w14:paraId="6936D385" w14:textId="77777777" w:rsidR="00755C33" w:rsidRPr="007755A2" w:rsidRDefault="00755C33" w:rsidP="00986BA5">
            <w:pPr>
              <w:pStyle w:val="ListParagraph"/>
              <w:numPr>
                <w:ilvl w:val="0"/>
                <w:numId w:val="12"/>
              </w:numPr>
              <w:spacing w:after="0" w:line="240" w:lineRule="auto"/>
              <w:ind w:left="394"/>
              <w:rPr>
                <w:ins w:id="8945" w:author="Windows User" w:date="2019-09-19T02:16:00Z"/>
                <w:rFonts w:cs="Times New Roman"/>
                <w:sz w:val="20"/>
                <w:szCs w:val="24"/>
                <w:rPrChange w:id="8946" w:author="Windows User" w:date="2019-09-19T02:29:00Z">
                  <w:rPr>
                    <w:ins w:id="8947" w:author="Windows User" w:date="2019-09-19T02:16:00Z"/>
                    <w:sz w:val="22"/>
                    <w:szCs w:val="24"/>
                  </w:rPr>
                </w:rPrChange>
              </w:rPr>
            </w:pPr>
            <w:ins w:id="8948" w:author="Windows User" w:date="2019-09-19T02:16:00Z">
              <w:r w:rsidRPr="007755A2">
                <w:rPr>
                  <w:rFonts w:cs="Times New Roman"/>
                  <w:sz w:val="20"/>
                  <w:szCs w:val="24"/>
                  <w:rPrChange w:id="8949" w:author="Windows User" w:date="2019-09-19T02:29:00Z">
                    <w:rPr>
                      <w:sz w:val="22"/>
                      <w:szCs w:val="24"/>
                    </w:rPr>
                  </w:rPrChange>
                </w:rPr>
                <w:t xml:space="preserve">Menampilkan </w:t>
              </w:r>
            </w:ins>
            <w:r w:rsidRPr="007755A2">
              <w:rPr>
                <w:b/>
                <w:sz w:val="20"/>
              </w:rPr>
              <w:t>data</w:t>
            </w:r>
            <w:r w:rsidRPr="007755A2">
              <w:rPr>
                <w:b/>
                <w:i/>
                <w:sz w:val="20"/>
              </w:rPr>
              <w:t xml:space="preserve"> history tracker</w:t>
            </w:r>
          </w:p>
        </w:tc>
      </w:tr>
    </w:tbl>
    <w:p w14:paraId="0BFD7318" w14:textId="5D9A6D1F" w:rsidR="00755C33" w:rsidRDefault="00755C33" w:rsidP="00755C33">
      <w:pPr>
        <w:pStyle w:val="Caption"/>
        <w:keepNext/>
      </w:pPr>
    </w:p>
    <w:p w14:paraId="4B72269A" w14:textId="661EF473" w:rsidR="007755A2" w:rsidRPr="007755A2" w:rsidRDefault="007755A2" w:rsidP="007755A2">
      <w:pPr>
        <w:pStyle w:val="Caption"/>
        <w:keepNext/>
        <w:jc w:val="center"/>
        <w:rPr>
          <w:i w:val="0"/>
          <w:color w:val="auto"/>
          <w:sz w:val="22"/>
        </w:rPr>
      </w:pPr>
      <w:bookmarkStart w:id="8950" w:name="_Toc23552228"/>
      <w:r w:rsidRPr="007755A2">
        <w:rPr>
          <w:i w:val="0"/>
          <w:color w:val="auto"/>
          <w:sz w:val="22"/>
        </w:rPr>
        <w:t xml:space="preserve">Tabel </w:t>
      </w:r>
      <w:r w:rsidR="00813475">
        <w:rPr>
          <w:i w:val="0"/>
          <w:color w:val="auto"/>
          <w:sz w:val="22"/>
        </w:rPr>
        <w:fldChar w:fldCharType="begin"/>
      </w:r>
      <w:r w:rsidR="00813475">
        <w:rPr>
          <w:i w:val="0"/>
          <w:color w:val="auto"/>
          <w:sz w:val="22"/>
        </w:rPr>
        <w:instrText xml:space="preserve"> STYLEREF 1 \s </w:instrText>
      </w:r>
      <w:r w:rsidR="00813475">
        <w:rPr>
          <w:i w:val="0"/>
          <w:color w:val="auto"/>
          <w:sz w:val="22"/>
        </w:rPr>
        <w:fldChar w:fldCharType="separate"/>
      </w:r>
      <w:r w:rsidR="00813475">
        <w:rPr>
          <w:i w:val="0"/>
          <w:noProof/>
          <w:color w:val="auto"/>
          <w:sz w:val="22"/>
        </w:rPr>
        <w:t>A</w:t>
      </w:r>
      <w:r w:rsidR="00813475">
        <w:rPr>
          <w:i w:val="0"/>
          <w:color w:val="auto"/>
          <w:sz w:val="22"/>
        </w:rPr>
        <w:fldChar w:fldCharType="end"/>
      </w:r>
      <w:r w:rsidR="00813475">
        <w:rPr>
          <w:i w:val="0"/>
          <w:color w:val="auto"/>
          <w:sz w:val="22"/>
        </w:rPr>
        <w:t>.</w:t>
      </w:r>
      <w:r w:rsidR="00813475">
        <w:rPr>
          <w:i w:val="0"/>
          <w:color w:val="auto"/>
          <w:sz w:val="22"/>
        </w:rPr>
        <w:fldChar w:fldCharType="begin"/>
      </w:r>
      <w:r w:rsidR="00813475">
        <w:rPr>
          <w:i w:val="0"/>
          <w:color w:val="auto"/>
          <w:sz w:val="22"/>
        </w:rPr>
        <w:instrText xml:space="preserve"> SEQ Tabel \* ARABIC \s 1 </w:instrText>
      </w:r>
      <w:r w:rsidR="00813475">
        <w:rPr>
          <w:i w:val="0"/>
          <w:color w:val="auto"/>
          <w:sz w:val="22"/>
        </w:rPr>
        <w:fldChar w:fldCharType="separate"/>
      </w:r>
      <w:r w:rsidR="00813475">
        <w:rPr>
          <w:i w:val="0"/>
          <w:noProof/>
          <w:color w:val="auto"/>
          <w:sz w:val="22"/>
        </w:rPr>
        <w:t>6</w:t>
      </w:r>
      <w:r w:rsidR="00813475">
        <w:rPr>
          <w:i w:val="0"/>
          <w:color w:val="auto"/>
          <w:sz w:val="22"/>
        </w:rPr>
        <w:fldChar w:fldCharType="end"/>
      </w:r>
      <w:r w:rsidRPr="007755A2">
        <w:rPr>
          <w:i w:val="0"/>
          <w:color w:val="auto"/>
          <w:sz w:val="22"/>
        </w:rPr>
        <w:t xml:space="preserve"> Skenario</w:t>
      </w:r>
      <w:r>
        <w:rPr>
          <w:i w:val="0"/>
          <w:color w:val="auto"/>
          <w:sz w:val="22"/>
        </w:rPr>
        <w:t xml:space="preserve"> Lihat</w:t>
      </w:r>
      <w:r w:rsidRPr="007755A2">
        <w:rPr>
          <w:i w:val="0"/>
          <w:color w:val="auto"/>
          <w:sz w:val="22"/>
        </w:rPr>
        <w:t xml:space="preserve"> History Aktuator</w:t>
      </w:r>
      <w:bookmarkEnd w:id="8950"/>
    </w:p>
    <w:tbl>
      <w:tblPr>
        <w:tblStyle w:val="TableGrid"/>
        <w:tblW w:w="7933" w:type="dxa"/>
        <w:tblLook w:val="04A0" w:firstRow="1" w:lastRow="0" w:firstColumn="1" w:lastColumn="0" w:noHBand="0" w:noVBand="1"/>
      </w:tblPr>
      <w:tblGrid>
        <w:gridCol w:w="4531"/>
        <w:gridCol w:w="73"/>
        <w:gridCol w:w="3329"/>
      </w:tblGrid>
      <w:tr w:rsidR="00755C33" w:rsidRPr="007755A2" w14:paraId="41540BF9" w14:textId="77777777" w:rsidTr="00986BA5">
        <w:trPr>
          <w:ins w:id="8951" w:author="Windows User" w:date="2019-09-19T02:16:00Z"/>
        </w:trPr>
        <w:tc>
          <w:tcPr>
            <w:tcW w:w="4531" w:type="dxa"/>
          </w:tcPr>
          <w:p w14:paraId="67CD169F" w14:textId="77777777" w:rsidR="00755C33" w:rsidRPr="007755A2" w:rsidRDefault="00755C33" w:rsidP="00755C33">
            <w:pPr>
              <w:spacing w:after="0" w:line="240" w:lineRule="auto"/>
              <w:rPr>
                <w:ins w:id="8952" w:author="Windows User" w:date="2019-09-19T02:16:00Z"/>
                <w:rFonts w:cs="Times New Roman"/>
                <w:sz w:val="20"/>
                <w:szCs w:val="24"/>
                <w:lang w:val="en-ID"/>
                <w:rPrChange w:id="8953" w:author="Windows User" w:date="2019-09-19T02:58:00Z">
                  <w:rPr>
                    <w:ins w:id="8954" w:author="Windows User" w:date="2019-09-19T02:16:00Z"/>
                    <w:rFonts w:cs="Times New Roman"/>
                    <w:sz w:val="22"/>
                    <w:szCs w:val="24"/>
                    <w:lang w:val="en-ID"/>
                  </w:rPr>
                </w:rPrChange>
              </w:rPr>
            </w:pPr>
            <w:ins w:id="8955" w:author="Windows User" w:date="2019-09-19T02:16:00Z">
              <w:r w:rsidRPr="007755A2">
                <w:rPr>
                  <w:rFonts w:cs="Times New Roman"/>
                  <w:b/>
                  <w:sz w:val="20"/>
                  <w:szCs w:val="24"/>
                  <w:rPrChange w:id="8956" w:author="Windows User" w:date="2019-09-19T02:35:00Z">
                    <w:rPr>
                      <w:rFonts w:cs="Times New Roman"/>
                      <w:b/>
                      <w:sz w:val="22"/>
                      <w:szCs w:val="24"/>
                    </w:rPr>
                  </w:rPrChange>
                </w:rPr>
                <w:t>Nama Usecase</w:t>
              </w:r>
            </w:ins>
          </w:p>
        </w:tc>
        <w:tc>
          <w:tcPr>
            <w:tcW w:w="3402" w:type="dxa"/>
            <w:gridSpan w:val="2"/>
          </w:tcPr>
          <w:p w14:paraId="41E9CC6B" w14:textId="77777777" w:rsidR="00755C33" w:rsidRPr="007755A2" w:rsidRDefault="00755C33" w:rsidP="00755C33">
            <w:pPr>
              <w:spacing w:after="0" w:line="240" w:lineRule="auto"/>
              <w:rPr>
                <w:ins w:id="8957" w:author="Windows User" w:date="2019-09-19T02:16:00Z"/>
                <w:rFonts w:cs="Times New Roman"/>
                <w:sz w:val="20"/>
                <w:szCs w:val="24"/>
                <w:lang w:val="en-ID"/>
                <w:rPrChange w:id="8958" w:author="Windows User" w:date="2019-09-19T02:58:00Z">
                  <w:rPr>
                    <w:ins w:id="8959" w:author="Windows User" w:date="2019-09-19T02:16:00Z"/>
                    <w:rFonts w:cs="Times New Roman"/>
                    <w:sz w:val="22"/>
                    <w:szCs w:val="24"/>
                    <w:lang w:val="en-ID"/>
                  </w:rPr>
                </w:rPrChange>
              </w:rPr>
            </w:pPr>
            <w:ins w:id="8960" w:author="Windows User" w:date="2019-09-19T02:16:00Z">
              <w:r w:rsidRPr="007755A2">
                <w:rPr>
                  <w:b/>
                  <w:sz w:val="20"/>
                </w:rPr>
                <w:t xml:space="preserve">Lihat </w:t>
              </w:r>
            </w:ins>
            <w:r w:rsidRPr="007755A2">
              <w:rPr>
                <w:b/>
                <w:sz w:val="20"/>
              </w:rPr>
              <w:t>data</w:t>
            </w:r>
            <w:r w:rsidRPr="007755A2">
              <w:rPr>
                <w:b/>
                <w:i/>
                <w:sz w:val="20"/>
              </w:rPr>
              <w:t xml:space="preserve"> history </w:t>
            </w:r>
            <w:r w:rsidRPr="007755A2">
              <w:rPr>
                <w:sz w:val="20"/>
              </w:rPr>
              <w:t>aktuator</w:t>
            </w:r>
          </w:p>
        </w:tc>
      </w:tr>
      <w:tr w:rsidR="00755C33" w:rsidRPr="007755A2" w14:paraId="7B94D90B" w14:textId="77777777" w:rsidTr="00986BA5">
        <w:trPr>
          <w:ins w:id="8961" w:author="Windows User" w:date="2019-09-19T02:16:00Z"/>
        </w:trPr>
        <w:tc>
          <w:tcPr>
            <w:tcW w:w="4531" w:type="dxa"/>
          </w:tcPr>
          <w:p w14:paraId="505C26E6" w14:textId="77777777" w:rsidR="00755C33" w:rsidRPr="007755A2" w:rsidRDefault="00755C33" w:rsidP="00755C33">
            <w:pPr>
              <w:spacing w:after="0" w:line="240" w:lineRule="auto"/>
              <w:rPr>
                <w:ins w:id="8962" w:author="Windows User" w:date="2019-09-19T02:16:00Z"/>
                <w:rFonts w:cs="Times New Roman"/>
                <w:sz w:val="20"/>
                <w:szCs w:val="24"/>
                <w:lang w:val="en-ID"/>
                <w:rPrChange w:id="8963" w:author="Windows User" w:date="2019-09-19T02:58:00Z">
                  <w:rPr>
                    <w:ins w:id="8964" w:author="Windows User" w:date="2019-09-19T02:16:00Z"/>
                    <w:rFonts w:cs="Times New Roman"/>
                    <w:sz w:val="22"/>
                    <w:szCs w:val="24"/>
                    <w:lang w:val="en-ID"/>
                  </w:rPr>
                </w:rPrChange>
              </w:rPr>
            </w:pPr>
            <w:ins w:id="8965" w:author="Windows User" w:date="2019-09-19T02:16:00Z">
              <w:r w:rsidRPr="007755A2">
                <w:rPr>
                  <w:rFonts w:cs="Times New Roman"/>
                  <w:b/>
                  <w:sz w:val="20"/>
                  <w:szCs w:val="24"/>
                  <w:rPrChange w:id="8966" w:author="Windows User" w:date="2019-09-19T02:35:00Z">
                    <w:rPr>
                      <w:rFonts w:cs="Times New Roman"/>
                      <w:b/>
                      <w:sz w:val="22"/>
                      <w:szCs w:val="24"/>
                    </w:rPr>
                  </w:rPrChange>
                </w:rPr>
                <w:t>Aktor</w:t>
              </w:r>
            </w:ins>
          </w:p>
        </w:tc>
        <w:tc>
          <w:tcPr>
            <w:tcW w:w="3402" w:type="dxa"/>
            <w:gridSpan w:val="2"/>
          </w:tcPr>
          <w:p w14:paraId="7A4D1E6B" w14:textId="77777777" w:rsidR="00755C33" w:rsidRPr="007755A2" w:rsidRDefault="00755C33" w:rsidP="00755C33">
            <w:pPr>
              <w:spacing w:after="0" w:line="240" w:lineRule="auto"/>
              <w:rPr>
                <w:ins w:id="8967" w:author="Windows User" w:date="2019-09-19T02:16:00Z"/>
                <w:rFonts w:cs="Times New Roman"/>
                <w:sz w:val="20"/>
                <w:szCs w:val="24"/>
                <w:lang w:val="en-ID"/>
                <w:rPrChange w:id="8968" w:author="Windows User" w:date="2019-09-19T02:58:00Z">
                  <w:rPr>
                    <w:ins w:id="8969" w:author="Windows User" w:date="2019-09-19T02:16:00Z"/>
                    <w:rFonts w:cs="Times New Roman"/>
                    <w:sz w:val="22"/>
                    <w:szCs w:val="24"/>
                    <w:lang w:val="en-ID"/>
                  </w:rPr>
                </w:rPrChange>
              </w:rPr>
            </w:pPr>
            <w:ins w:id="8970" w:author="Windows User" w:date="2019-09-19T02:16:00Z">
              <w:r w:rsidRPr="007755A2">
                <w:rPr>
                  <w:rFonts w:cs="Times New Roman"/>
                  <w:sz w:val="20"/>
                  <w:szCs w:val="24"/>
                  <w:rPrChange w:id="8971" w:author="Windows User" w:date="2019-09-19T02:29:00Z">
                    <w:rPr>
                      <w:rFonts w:cs="Times New Roman"/>
                      <w:sz w:val="22"/>
                      <w:szCs w:val="24"/>
                    </w:rPr>
                  </w:rPrChange>
                </w:rPr>
                <w:t>Senua aktor</w:t>
              </w:r>
            </w:ins>
          </w:p>
        </w:tc>
      </w:tr>
      <w:tr w:rsidR="00755C33" w:rsidRPr="007755A2" w14:paraId="302AED1F" w14:textId="77777777" w:rsidTr="00986BA5">
        <w:trPr>
          <w:ins w:id="8972" w:author="Windows User" w:date="2019-09-19T02:16:00Z"/>
        </w:trPr>
        <w:tc>
          <w:tcPr>
            <w:tcW w:w="4531" w:type="dxa"/>
          </w:tcPr>
          <w:p w14:paraId="185763AC" w14:textId="77777777" w:rsidR="00755C33" w:rsidRPr="007755A2" w:rsidRDefault="00755C33" w:rsidP="00755C33">
            <w:pPr>
              <w:spacing w:after="0" w:line="240" w:lineRule="auto"/>
              <w:rPr>
                <w:ins w:id="8973" w:author="Windows User" w:date="2019-09-19T02:16:00Z"/>
                <w:rFonts w:cs="Times New Roman"/>
                <w:sz w:val="20"/>
                <w:szCs w:val="24"/>
                <w:lang w:val="en-ID"/>
                <w:rPrChange w:id="8974" w:author="Windows User" w:date="2019-09-19T02:58:00Z">
                  <w:rPr>
                    <w:ins w:id="8975" w:author="Windows User" w:date="2019-09-19T02:16:00Z"/>
                    <w:rFonts w:cs="Times New Roman"/>
                    <w:sz w:val="22"/>
                    <w:szCs w:val="24"/>
                    <w:lang w:val="en-ID"/>
                  </w:rPr>
                </w:rPrChange>
              </w:rPr>
            </w:pPr>
            <w:ins w:id="8976" w:author="Windows User" w:date="2019-09-19T02:16:00Z">
              <w:r w:rsidRPr="007755A2">
                <w:rPr>
                  <w:rFonts w:cs="Times New Roman"/>
                  <w:b/>
                  <w:sz w:val="20"/>
                  <w:szCs w:val="24"/>
                  <w:rPrChange w:id="8977" w:author="Windows User" w:date="2019-09-19T02:35:00Z">
                    <w:rPr>
                      <w:rFonts w:cs="Times New Roman"/>
                      <w:b/>
                      <w:sz w:val="22"/>
                      <w:szCs w:val="24"/>
                    </w:rPr>
                  </w:rPrChange>
                </w:rPr>
                <w:t>Deskripsi Singkat</w:t>
              </w:r>
            </w:ins>
          </w:p>
        </w:tc>
        <w:tc>
          <w:tcPr>
            <w:tcW w:w="3402" w:type="dxa"/>
            <w:gridSpan w:val="2"/>
          </w:tcPr>
          <w:p w14:paraId="6B978DE1" w14:textId="77777777" w:rsidR="00755C33" w:rsidRPr="007755A2" w:rsidRDefault="00755C33" w:rsidP="00755C33">
            <w:pPr>
              <w:spacing w:after="0" w:line="240" w:lineRule="auto"/>
              <w:rPr>
                <w:ins w:id="8978" w:author="Windows User" w:date="2019-09-19T02:16:00Z"/>
                <w:rFonts w:cs="Times New Roman"/>
                <w:sz w:val="20"/>
                <w:szCs w:val="24"/>
                <w:lang w:val="en-ID"/>
                <w:rPrChange w:id="8979" w:author="Windows User" w:date="2019-09-19T02:58:00Z">
                  <w:rPr>
                    <w:ins w:id="8980" w:author="Windows User" w:date="2019-09-19T02:16:00Z"/>
                    <w:rFonts w:cs="Times New Roman"/>
                    <w:sz w:val="22"/>
                    <w:szCs w:val="24"/>
                    <w:lang w:val="en-ID"/>
                  </w:rPr>
                </w:rPrChange>
              </w:rPr>
            </w:pPr>
            <w:ins w:id="8981" w:author="Windows User" w:date="2019-09-19T02:16:00Z">
              <w:r w:rsidRPr="007755A2">
                <w:rPr>
                  <w:rFonts w:cs="Times New Roman"/>
                  <w:sz w:val="20"/>
                  <w:szCs w:val="24"/>
                  <w:rPrChange w:id="8982" w:author="Windows User" w:date="2019-09-19T02:29:00Z">
                    <w:rPr>
                      <w:rFonts w:cs="Times New Roman"/>
                      <w:sz w:val="22"/>
                      <w:szCs w:val="24"/>
                    </w:rPr>
                  </w:rPrChange>
                </w:rPr>
                <w:t xml:space="preserve">Aktor melihat </w:t>
              </w:r>
            </w:ins>
            <w:r w:rsidRPr="007755A2">
              <w:rPr>
                <w:b/>
                <w:sz w:val="20"/>
              </w:rPr>
              <w:t>data</w:t>
            </w:r>
            <w:r w:rsidRPr="007755A2">
              <w:rPr>
                <w:b/>
                <w:i/>
                <w:sz w:val="20"/>
              </w:rPr>
              <w:t xml:space="preserve"> history </w:t>
            </w:r>
            <w:r w:rsidRPr="007755A2">
              <w:rPr>
                <w:sz w:val="20"/>
              </w:rPr>
              <w:t>aktuator</w:t>
            </w:r>
          </w:p>
        </w:tc>
      </w:tr>
      <w:tr w:rsidR="00755C33" w:rsidRPr="007755A2" w14:paraId="0DAF3E1F" w14:textId="77777777" w:rsidTr="00986BA5">
        <w:trPr>
          <w:ins w:id="8983" w:author="Windows User" w:date="2019-09-19T02:16:00Z"/>
        </w:trPr>
        <w:tc>
          <w:tcPr>
            <w:tcW w:w="4531" w:type="dxa"/>
          </w:tcPr>
          <w:p w14:paraId="79D785D1" w14:textId="77777777" w:rsidR="00755C33" w:rsidRPr="007755A2" w:rsidRDefault="00755C33" w:rsidP="00755C33">
            <w:pPr>
              <w:spacing w:after="0" w:line="240" w:lineRule="auto"/>
              <w:rPr>
                <w:ins w:id="8984" w:author="Windows User" w:date="2019-09-19T02:16:00Z"/>
                <w:rFonts w:cs="Times New Roman"/>
                <w:sz w:val="20"/>
                <w:szCs w:val="24"/>
                <w:lang w:val="en-ID"/>
                <w:rPrChange w:id="8985" w:author="Windows User" w:date="2019-09-19T02:58:00Z">
                  <w:rPr>
                    <w:ins w:id="8986" w:author="Windows User" w:date="2019-09-19T02:16:00Z"/>
                    <w:rFonts w:cs="Times New Roman"/>
                    <w:sz w:val="22"/>
                    <w:szCs w:val="24"/>
                    <w:lang w:val="en-ID"/>
                  </w:rPr>
                </w:rPrChange>
              </w:rPr>
            </w:pPr>
            <w:ins w:id="8987" w:author="Windows User" w:date="2019-09-19T02:16:00Z">
              <w:r w:rsidRPr="007755A2">
                <w:rPr>
                  <w:rFonts w:cs="Times New Roman"/>
                  <w:b/>
                  <w:sz w:val="20"/>
                  <w:szCs w:val="24"/>
                  <w:rPrChange w:id="8988" w:author="Windows User" w:date="2019-09-19T02:35:00Z">
                    <w:rPr>
                      <w:rFonts w:cs="Times New Roman"/>
                      <w:b/>
                      <w:sz w:val="22"/>
                      <w:szCs w:val="24"/>
                    </w:rPr>
                  </w:rPrChange>
                </w:rPr>
                <w:t>Prekondisi</w:t>
              </w:r>
            </w:ins>
          </w:p>
        </w:tc>
        <w:tc>
          <w:tcPr>
            <w:tcW w:w="3402" w:type="dxa"/>
            <w:gridSpan w:val="2"/>
          </w:tcPr>
          <w:p w14:paraId="5C358EAC" w14:textId="77777777" w:rsidR="00755C33" w:rsidRPr="007755A2" w:rsidRDefault="00755C33" w:rsidP="00755C33">
            <w:pPr>
              <w:spacing w:after="0" w:line="240" w:lineRule="auto"/>
              <w:rPr>
                <w:ins w:id="8989" w:author="Windows User" w:date="2019-09-19T02:16:00Z"/>
                <w:rFonts w:cs="Times New Roman"/>
                <w:sz w:val="20"/>
                <w:szCs w:val="24"/>
                <w:lang w:val="en-ID"/>
                <w:rPrChange w:id="8990" w:author="Windows User" w:date="2019-09-19T02:58:00Z">
                  <w:rPr>
                    <w:ins w:id="8991" w:author="Windows User" w:date="2019-09-19T02:16:00Z"/>
                    <w:rFonts w:cs="Times New Roman"/>
                    <w:sz w:val="22"/>
                    <w:szCs w:val="24"/>
                    <w:lang w:val="en-ID"/>
                  </w:rPr>
                </w:rPrChange>
              </w:rPr>
            </w:pPr>
            <w:ins w:id="8992" w:author="Windows User" w:date="2019-09-19T02:16:00Z">
              <w:r w:rsidRPr="007755A2">
                <w:rPr>
                  <w:rFonts w:cs="Times New Roman"/>
                  <w:sz w:val="20"/>
                  <w:szCs w:val="24"/>
                  <w:rPrChange w:id="8993" w:author="Windows User" w:date="2019-09-19T02:29:00Z">
                    <w:rPr>
                      <w:rFonts w:cs="Times New Roman"/>
                      <w:sz w:val="22"/>
                      <w:szCs w:val="24"/>
                    </w:rPr>
                  </w:rPrChange>
                </w:rPr>
                <w:t>Aktor masuk halaman dashboard masing-masing</w:t>
              </w:r>
            </w:ins>
          </w:p>
        </w:tc>
      </w:tr>
      <w:tr w:rsidR="00755C33" w:rsidRPr="007755A2" w14:paraId="7E73B84E" w14:textId="77777777" w:rsidTr="00986BA5">
        <w:trPr>
          <w:ins w:id="8994" w:author="Windows User" w:date="2019-09-19T02:16:00Z"/>
        </w:trPr>
        <w:tc>
          <w:tcPr>
            <w:tcW w:w="4531" w:type="dxa"/>
          </w:tcPr>
          <w:p w14:paraId="16EED261" w14:textId="77777777" w:rsidR="00755C33" w:rsidRPr="007755A2" w:rsidRDefault="00755C33" w:rsidP="00755C33">
            <w:pPr>
              <w:spacing w:after="0" w:line="240" w:lineRule="auto"/>
              <w:rPr>
                <w:ins w:id="8995" w:author="Windows User" w:date="2019-09-19T02:16:00Z"/>
                <w:rFonts w:cs="Times New Roman"/>
                <w:sz w:val="20"/>
                <w:szCs w:val="24"/>
                <w:lang w:val="en-ID"/>
                <w:rPrChange w:id="8996" w:author="Windows User" w:date="2019-09-19T02:58:00Z">
                  <w:rPr>
                    <w:ins w:id="8997" w:author="Windows User" w:date="2019-09-19T02:16:00Z"/>
                    <w:rFonts w:cs="Times New Roman"/>
                    <w:sz w:val="22"/>
                    <w:szCs w:val="24"/>
                    <w:lang w:val="en-ID"/>
                  </w:rPr>
                </w:rPrChange>
              </w:rPr>
            </w:pPr>
            <w:ins w:id="8998" w:author="Windows User" w:date="2019-09-19T02:16:00Z">
              <w:r w:rsidRPr="007755A2">
                <w:rPr>
                  <w:rFonts w:cs="Times New Roman"/>
                  <w:b/>
                  <w:sz w:val="20"/>
                  <w:szCs w:val="24"/>
                  <w:rPrChange w:id="8999" w:author="Windows User" w:date="2019-09-19T02:35:00Z">
                    <w:rPr>
                      <w:rFonts w:cs="Times New Roman"/>
                      <w:b/>
                      <w:sz w:val="22"/>
                      <w:szCs w:val="24"/>
                    </w:rPr>
                  </w:rPrChange>
                </w:rPr>
                <w:t>Pascakondisi</w:t>
              </w:r>
            </w:ins>
          </w:p>
        </w:tc>
        <w:tc>
          <w:tcPr>
            <w:tcW w:w="3402" w:type="dxa"/>
            <w:gridSpan w:val="2"/>
          </w:tcPr>
          <w:p w14:paraId="63097FAB" w14:textId="77777777" w:rsidR="00755C33" w:rsidRPr="007755A2" w:rsidRDefault="00755C33" w:rsidP="00755C33">
            <w:pPr>
              <w:spacing w:after="0" w:line="240" w:lineRule="auto"/>
              <w:rPr>
                <w:ins w:id="9000" w:author="Windows User" w:date="2019-09-19T02:16:00Z"/>
                <w:rFonts w:cs="Times New Roman"/>
                <w:sz w:val="20"/>
                <w:szCs w:val="24"/>
                <w:lang w:val="en-ID"/>
                <w:rPrChange w:id="9001" w:author="Windows User" w:date="2019-09-19T02:58:00Z">
                  <w:rPr>
                    <w:ins w:id="9002" w:author="Windows User" w:date="2019-09-19T02:16:00Z"/>
                    <w:rFonts w:cs="Times New Roman"/>
                    <w:sz w:val="22"/>
                    <w:szCs w:val="24"/>
                    <w:lang w:val="en-ID"/>
                  </w:rPr>
                </w:rPrChange>
              </w:rPr>
            </w:pPr>
            <w:ins w:id="9003" w:author="Windows User" w:date="2019-09-19T02:16:00Z">
              <w:r w:rsidRPr="007755A2">
                <w:rPr>
                  <w:rFonts w:cs="Times New Roman"/>
                  <w:sz w:val="20"/>
                  <w:szCs w:val="24"/>
                  <w:rPrChange w:id="9004" w:author="Windows User" w:date="2019-09-19T02:29:00Z">
                    <w:rPr>
                      <w:rFonts w:cs="Times New Roman"/>
                      <w:sz w:val="22"/>
                      <w:szCs w:val="24"/>
                    </w:rPr>
                  </w:rPrChange>
                </w:rPr>
                <w:t xml:space="preserve">Aktor dapat melihat </w:t>
              </w:r>
            </w:ins>
            <w:r w:rsidRPr="007755A2">
              <w:rPr>
                <w:b/>
                <w:sz w:val="20"/>
              </w:rPr>
              <w:t>data</w:t>
            </w:r>
            <w:r w:rsidRPr="007755A2">
              <w:rPr>
                <w:b/>
                <w:i/>
                <w:sz w:val="20"/>
              </w:rPr>
              <w:t xml:space="preserve"> history </w:t>
            </w:r>
            <w:r w:rsidRPr="007755A2">
              <w:rPr>
                <w:sz w:val="20"/>
              </w:rPr>
              <w:t>aktuator</w:t>
            </w:r>
          </w:p>
        </w:tc>
      </w:tr>
      <w:tr w:rsidR="00755C33" w:rsidRPr="007755A2" w14:paraId="1D6B6231" w14:textId="77777777" w:rsidTr="00986BA5">
        <w:trPr>
          <w:ins w:id="9005" w:author="Windows User" w:date="2019-09-19T02:16:00Z"/>
        </w:trPr>
        <w:tc>
          <w:tcPr>
            <w:tcW w:w="7933" w:type="dxa"/>
            <w:gridSpan w:val="3"/>
          </w:tcPr>
          <w:p w14:paraId="38728BD6" w14:textId="77777777" w:rsidR="00755C33" w:rsidRPr="007755A2" w:rsidRDefault="00755C33" w:rsidP="00755C33">
            <w:pPr>
              <w:spacing w:after="0" w:line="240" w:lineRule="auto"/>
              <w:jc w:val="center"/>
              <w:rPr>
                <w:ins w:id="9006" w:author="Windows User" w:date="2019-09-19T02:16:00Z"/>
                <w:rFonts w:cs="Times New Roman"/>
                <w:sz w:val="20"/>
                <w:szCs w:val="24"/>
                <w:rPrChange w:id="9007" w:author="Windows User" w:date="2019-09-19T02:58:00Z">
                  <w:rPr>
                    <w:ins w:id="9008" w:author="Windows User" w:date="2019-09-19T02:16:00Z"/>
                    <w:rFonts w:cs="Times New Roman"/>
                    <w:sz w:val="22"/>
                    <w:szCs w:val="24"/>
                  </w:rPr>
                </w:rPrChange>
              </w:rPr>
            </w:pPr>
            <w:ins w:id="9009" w:author="Windows User" w:date="2019-09-19T02:16:00Z">
              <w:r w:rsidRPr="007755A2">
                <w:rPr>
                  <w:rFonts w:cs="Times New Roman"/>
                  <w:b/>
                  <w:bCs/>
                  <w:sz w:val="20"/>
                  <w:szCs w:val="24"/>
                  <w:rPrChange w:id="9010" w:author="Windows User" w:date="2019-09-19T02:35:00Z">
                    <w:rPr>
                      <w:b/>
                      <w:bCs/>
                      <w:sz w:val="22"/>
                      <w:szCs w:val="24"/>
                    </w:rPr>
                  </w:rPrChange>
                </w:rPr>
                <w:t>Flow Event</w:t>
              </w:r>
            </w:ins>
          </w:p>
        </w:tc>
      </w:tr>
      <w:tr w:rsidR="00755C33" w:rsidRPr="007755A2" w14:paraId="6C37E91B" w14:textId="77777777" w:rsidTr="00986BA5">
        <w:trPr>
          <w:ins w:id="9011" w:author="Windows User" w:date="2019-09-19T02:16:00Z"/>
        </w:trPr>
        <w:tc>
          <w:tcPr>
            <w:tcW w:w="7933" w:type="dxa"/>
            <w:gridSpan w:val="3"/>
          </w:tcPr>
          <w:p w14:paraId="3BA2B649" w14:textId="77777777" w:rsidR="00755C33" w:rsidRPr="007755A2" w:rsidRDefault="00755C33" w:rsidP="00755C33">
            <w:pPr>
              <w:spacing w:after="0" w:line="240" w:lineRule="auto"/>
              <w:jc w:val="center"/>
              <w:rPr>
                <w:ins w:id="9012" w:author="Windows User" w:date="2019-09-19T02:16:00Z"/>
                <w:rFonts w:cs="Times New Roman"/>
                <w:sz w:val="20"/>
                <w:szCs w:val="24"/>
                <w:rPrChange w:id="9013" w:author="Windows User" w:date="2019-09-19T02:58:00Z">
                  <w:rPr>
                    <w:ins w:id="9014" w:author="Windows User" w:date="2019-09-19T02:16:00Z"/>
                    <w:rFonts w:cs="Times New Roman"/>
                    <w:sz w:val="22"/>
                    <w:szCs w:val="24"/>
                  </w:rPr>
                </w:rPrChange>
              </w:rPr>
            </w:pPr>
            <w:ins w:id="9015" w:author="Windows User" w:date="2019-09-19T02:16:00Z">
              <w:r w:rsidRPr="007755A2">
                <w:rPr>
                  <w:rFonts w:cs="Times New Roman"/>
                  <w:b/>
                  <w:sz w:val="20"/>
                  <w:szCs w:val="24"/>
                  <w:rPrChange w:id="9016" w:author="Windows User" w:date="2019-09-19T02:35:00Z">
                    <w:rPr>
                      <w:b/>
                      <w:sz w:val="22"/>
                      <w:szCs w:val="24"/>
                    </w:rPr>
                  </w:rPrChange>
                </w:rPr>
                <w:t xml:space="preserve">Normal Flow : </w:t>
              </w:r>
            </w:ins>
            <w:r w:rsidRPr="007755A2">
              <w:rPr>
                <w:rFonts w:cs="Times New Roman"/>
                <w:b/>
                <w:sz w:val="20"/>
                <w:szCs w:val="24"/>
              </w:rPr>
              <w:t xml:space="preserve">Lihat </w:t>
            </w:r>
            <w:r w:rsidRPr="007755A2">
              <w:rPr>
                <w:b/>
                <w:sz w:val="20"/>
              </w:rPr>
              <w:t>data</w:t>
            </w:r>
            <w:r w:rsidRPr="007755A2">
              <w:rPr>
                <w:b/>
                <w:i/>
                <w:sz w:val="20"/>
              </w:rPr>
              <w:t xml:space="preserve"> history </w:t>
            </w:r>
            <w:r w:rsidRPr="007755A2">
              <w:rPr>
                <w:sz w:val="20"/>
              </w:rPr>
              <w:t>aktuator</w:t>
            </w:r>
          </w:p>
        </w:tc>
      </w:tr>
      <w:tr w:rsidR="00755C33" w:rsidRPr="007755A2" w14:paraId="159BC76D" w14:textId="77777777" w:rsidTr="00986BA5">
        <w:trPr>
          <w:trHeight w:val="371"/>
          <w:ins w:id="9017" w:author="Windows User" w:date="2019-09-19T02:16:00Z"/>
        </w:trPr>
        <w:tc>
          <w:tcPr>
            <w:tcW w:w="4604" w:type="dxa"/>
            <w:gridSpan w:val="2"/>
          </w:tcPr>
          <w:p w14:paraId="37F6A1CD" w14:textId="77777777" w:rsidR="00755C33" w:rsidRPr="007755A2" w:rsidRDefault="00755C33" w:rsidP="00755C33">
            <w:pPr>
              <w:spacing w:after="0" w:line="240" w:lineRule="auto"/>
              <w:rPr>
                <w:ins w:id="9018" w:author="Windows User" w:date="2019-09-19T02:16:00Z"/>
                <w:rFonts w:cs="Times New Roman"/>
                <w:b/>
                <w:sz w:val="20"/>
                <w:szCs w:val="24"/>
                <w:rPrChange w:id="9019" w:author="Windows User" w:date="2019-09-19T02:58:00Z">
                  <w:rPr>
                    <w:ins w:id="9020" w:author="Windows User" w:date="2019-09-19T02:16:00Z"/>
                    <w:b/>
                    <w:sz w:val="22"/>
                    <w:szCs w:val="24"/>
                  </w:rPr>
                </w:rPrChange>
              </w:rPr>
            </w:pPr>
            <w:ins w:id="9021" w:author="Windows User" w:date="2019-09-19T02:16:00Z">
              <w:r w:rsidRPr="007755A2">
                <w:rPr>
                  <w:rFonts w:cs="Times New Roman"/>
                  <w:sz w:val="20"/>
                  <w:szCs w:val="24"/>
                  <w:rPrChange w:id="9022" w:author="Windows User" w:date="2019-09-19T02:29:00Z">
                    <w:rPr>
                      <w:sz w:val="22"/>
                      <w:szCs w:val="24"/>
                    </w:rPr>
                  </w:rPrChange>
                </w:rPr>
                <w:t>Aksi Aktor</w:t>
              </w:r>
            </w:ins>
          </w:p>
        </w:tc>
        <w:tc>
          <w:tcPr>
            <w:tcW w:w="3329" w:type="dxa"/>
          </w:tcPr>
          <w:p w14:paraId="0BAA0C05" w14:textId="77777777" w:rsidR="00755C33" w:rsidRPr="007755A2" w:rsidRDefault="00755C33" w:rsidP="00755C33">
            <w:pPr>
              <w:spacing w:after="0" w:line="240" w:lineRule="auto"/>
              <w:rPr>
                <w:ins w:id="9023" w:author="Windows User" w:date="2019-09-19T02:16:00Z"/>
                <w:rFonts w:cs="Times New Roman"/>
                <w:b/>
                <w:sz w:val="20"/>
                <w:szCs w:val="24"/>
                <w:rPrChange w:id="9024" w:author="Windows User" w:date="2019-09-19T02:58:00Z">
                  <w:rPr>
                    <w:ins w:id="9025" w:author="Windows User" w:date="2019-09-19T02:16:00Z"/>
                    <w:b/>
                    <w:sz w:val="22"/>
                    <w:szCs w:val="24"/>
                  </w:rPr>
                </w:rPrChange>
              </w:rPr>
            </w:pPr>
            <w:ins w:id="9026" w:author="Windows User" w:date="2019-09-19T02:16:00Z">
              <w:r w:rsidRPr="007755A2">
                <w:rPr>
                  <w:rFonts w:cs="Times New Roman"/>
                  <w:sz w:val="20"/>
                  <w:szCs w:val="24"/>
                  <w:rPrChange w:id="9027" w:author="Windows User" w:date="2019-09-19T02:29:00Z">
                    <w:rPr>
                      <w:sz w:val="22"/>
                      <w:szCs w:val="24"/>
                    </w:rPr>
                  </w:rPrChange>
                </w:rPr>
                <w:t>Reaksi Sistem</w:t>
              </w:r>
            </w:ins>
          </w:p>
        </w:tc>
      </w:tr>
      <w:tr w:rsidR="00755C33" w:rsidRPr="007755A2" w14:paraId="00AEFAC7" w14:textId="77777777" w:rsidTr="00986BA5">
        <w:trPr>
          <w:trHeight w:val="371"/>
          <w:ins w:id="9028" w:author="Windows User" w:date="2019-09-19T02:16:00Z"/>
        </w:trPr>
        <w:tc>
          <w:tcPr>
            <w:tcW w:w="4604" w:type="dxa"/>
            <w:gridSpan w:val="2"/>
          </w:tcPr>
          <w:p w14:paraId="143E6F80" w14:textId="77777777" w:rsidR="00755C33" w:rsidRPr="007755A2" w:rsidRDefault="00755C33" w:rsidP="00986BA5">
            <w:pPr>
              <w:pStyle w:val="ListParagraph"/>
              <w:numPr>
                <w:ilvl w:val="0"/>
                <w:numId w:val="13"/>
              </w:numPr>
              <w:spacing w:after="0" w:line="240" w:lineRule="auto"/>
              <w:rPr>
                <w:ins w:id="9029" w:author="Windows User" w:date="2019-09-19T02:16:00Z"/>
                <w:rFonts w:cs="Times New Roman"/>
                <w:sz w:val="20"/>
                <w:szCs w:val="24"/>
                <w:rPrChange w:id="9030" w:author="Windows User" w:date="2019-09-19T02:58:00Z">
                  <w:rPr>
                    <w:ins w:id="9031" w:author="Windows User" w:date="2019-09-19T02:16:00Z"/>
                    <w:sz w:val="22"/>
                    <w:szCs w:val="24"/>
                  </w:rPr>
                </w:rPrChange>
              </w:rPr>
            </w:pPr>
            <w:ins w:id="9032" w:author="Windows User" w:date="2019-09-19T02:16:00Z">
              <w:r w:rsidRPr="007755A2">
                <w:rPr>
                  <w:rFonts w:cs="Times New Roman"/>
                  <w:sz w:val="20"/>
                  <w:szCs w:val="24"/>
                  <w:rPrChange w:id="9033" w:author="Windows User" w:date="2019-09-19T02:29:00Z">
                    <w:rPr>
                      <w:sz w:val="22"/>
                      <w:szCs w:val="24"/>
                    </w:rPr>
                  </w:rPrChange>
                </w:rPr>
                <w:t xml:space="preserve">Klik </w:t>
              </w:r>
            </w:ins>
            <w:r w:rsidRPr="007755A2">
              <w:rPr>
                <w:b/>
                <w:i/>
                <w:sz w:val="20"/>
              </w:rPr>
              <w:t xml:space="preserve">history </w:t>
            </w:r>
            <w:r w:rsidRPr="007755A2">
              <w:rPr>
                <w:b/>
                <w:sz w:val="20"/>
              </w:rPr>
              <w:t>aktuator</w:t>
            </w:r>
          </w:p>
        </w:tc>
        <w:tc>
          <w:tcPr>
            <w:tcW w:w="3329" w:type="dxa"/>
          </w:tcPr>
          <w:p w14:paraId="3A483F3E" w14:textId="77777777" w:rsidR="00755C33" w:rsidRPr="007755A2" w:rsidRDefault="00755C33" w:rsidP="00986BA5">
            <w:pPr>
              <w:spacing w:after="0" w:line="240" w:lineRule="auto"/>
              <w:rPr>
                <w:ins w:id="9034" w:author="Windows User" w:date="2019-09-19T02:16:00Z"/>
                <w:rFonts w:cs="Times New Roman"/>
                <w:sz w:val="20"/>
                <w:szCs w:val="24"/>
                <w:rPrChange w:id="9035" w:author="Windows User" w:date="2019-09-19T02:58:00Z">
                  <w:rPr>
                    <w:ins w:id="9036" w:author="Windows User" w:date="2019-09-19T02:16:00Z"/>
                    <w:sz w:val="22"/>
                    <w:szCs w:val="24"/>
                  </w:rPr>
                </w:rPrChange>
              </w:rPr>
            </w:pPr>
          </w:p>
        </w:tc>
      </w:tr>
      <w:tr w:rsidR="00755C33" w:rsidRPr="007755A2" w14:paraId="157A32D9" w14:textId="77777777" w:rsidTr="00986BA5">
        <w:trPr>
          <w:trHeight w:val="370"/>
          <w:ins w:id="9037" w:author="Windows User" w:date="2019-09-19T02:16:00Z"/>
        </w:trPr>
        <w:tc>
          <w:tcPr>
            <w:tcW w:w="4604" w:type="dxa"/>
            <w:gridSpan w:val="2"/>
          </w:tcPr>
          <w:p w14:paraId="53D7622F" w14:textId="77777777" w:rsidR="00755C33" w:rsidRPr="007755A2" w:rsidRDefault="00755C33" w:rsidP="00986BA5">
            <w:pPr>
              <w:pStyle w:val="ListParagraph"/>
              <w:spacing w:after="0" w:line="240" w:lineRule="auto"/>
              <w:rPr>
                <w:ins w:id="9038" w:author="Windows User" w:date="2019-09-19T02:16:00Z"/>
                <w:rFonts w:cs="Times New Roman"/>
                <w:sz w:val="20"/>
                <w:szCs w:val="24"/>
                <w:rPrChange w:id="9039" w:author="Windows User" w:date="2019-09-19T02:29:00Z">
                  <w:rPr>
                    <w:ins w:id="9040" w:author="Windows User" w:date="2019-09-19T02:16:00Z"/>
                    <w:sz w:val="22"/>
                    <w:szCs w:val="24"/>
                  </w:rPr>
                </w:rPrChange>
              </w:rPr>
            </w:pPr>
          </w:p>
          <w:p w14:paraId="08DE8044" w14:textId="77777777" w:rsidR="00755C33" w:rsidRPr="007755A2" w:rsidRDefault="00755C33" w:rsidP="00986BA5">
            <w:pPr>
              <w:spacing w:after="0" w:line="240" w:lineRule="auto"/>
              <w:rPr>
                <w:ins w:id="9041" w:author="Windows User" w:date="2019-09-19T02:16:00Z"/>
                <w:rFonts w:cs="Times New Roman"/>
                <w:b/>
                <w:sz w:val="20"/>
                <w:szCs w:val="24"/>
                <w:rPrChange w:id="9042" w:author="Windows User" w:date="2019-09-19T02:58:00Z">
                  <w:rPr>
                    <w:ins w:id="9043" w:author="Windows User" w:date="2019-09-19T02:16:00Z"/>
                    <w:b/>
                    <w:sz w:val="22"/>
                    <w:szCs w:val="24"/>
                  </w:rPr>
                </w:rPrChange>
              </w:rPr>
            </w:pPr>
          </w:p>
        </w:tc>
        <w:tc>
          <w:tcPr>
            <w:tcW w:w="3329" w:type="dxa"/>
          </w:tcPr>
          <w:p w14:paraId="5AEB71D1" w14:textId="77777777" w:rsidR="00755C33" w:rsidRPr="007755A2" w:rsidRDefault="00755C33" w:rsidP="00986BA5">
            <w:pPr>
              <w:pStyle w:val="ListParagraph"/>
              <w:numPr>
                <w:ilvl w:val="0"/>
                <w:numId w:val="13"/>
              </w:numPr>
              <w:spacing w:after="0" w:line="240" w:lineRule="auto"/>
              <w:rPr>
                <w:ins w:id="9044" w:author="Windows User" w:date="2019-09-19T02:16:00Z"/>
                <w:rFonts w:cs="Times New Roman"/>
                <w:sz w:val="20"/>
                <w:szCs w:val="24"/>
                <w:rPrChange w:id="9045" w:author="Windows User" w:date="2019-09-19T02:58:00Z">
                  <w:rPr>
                    <w:ins w:id="9046" w:author="Windows User" w:date="2019-09-19T02:16:00Z"/>
                    <w:sz w:val="22"/>
                    <w:szCs w:val="24"/>
                  </w:rPr>
                </w:rPrChange>
              </w:rPr>
            </w:pPr>
            <w:ins w:id="9047" w:author="Windows User" w:date="2019-09-19T02:16:00Z">
              <w:r w:rsidRPr="007755A2">
                <w:rPr>
                  <w:rFonts w:cs="Times New Roman"/>
                  <w:sz w:val="20"/>
                  <w:szCs w:val="24"/>
                  <w:rPrChange w:id="9048" w:author="Windows User" w:date="2019-09-19T02:29:00Z">
                    <w:rPr>
                      <w:sz w:val="22"/>
                      <w:szCs w:val="24"/>
                    </w:rPr>
                  </w:rPrChange>
                </w:rPr>
                <w:t xml:space="preserve">Menampilkan </w:t>
              </w:r>
            </w:ins>
            <w:r w:rsidRPr="007755A2">
              <w:rPr>
                <w:b/>
                <w:sz w:val="20"/>
              </w:rPr>
              <w:t>data</w:t>
            </w:r>
            <w:r w:rsidRPr="007755A2">
              <w:rPr>
                <w:b/>
                <w:i/>
                <w:sz w:val="20"/>
              </w:rPr>
              <w:t xml:space="preserve"> history </w:t>
            </w:r>
            <w:r w:rsidRPr="007755A2">
              <w:rPr>
                <w:b/>
                <w:sz w:val="20"/>
              </w:rPr>
              <w:t>aktuator</w:t>
            </w:r>
          </w:p>
        </w:tc>
      </w:tr>
    </w:tbl>
    <w:p w14:paraId="32909E96" w14:textId="6152A563" w:rsidR="00755C33" w:rsidRDefault="00755C33" w:rsidP="00755C33">
      <w:pPr>
        <w:pStyle w:val="Caption"/>
        <w:keepNext/>
      </w:pPr>
    </w:p>
    <w:p w14:paraId="287B64D6" w14:textId="186EDEFA" w:rsidR="007755A2" w:rsidRPr="007755A2" w:rsidRDefault="007755A2" w:rsidP="007755A2">
      <w:pPr>
        <w:pStyle w:val="Caption"/>
        <w:keepNext/>
        <w:jc w:val="center"/>
        <w:rPr>
          <w:i w:val="0"/>
          <w:color w:val="auto"/>
          <w:sz w:val="22"/>
          <w:szCs w:val="22"/>
        </w:rPr>
      </w:pPr>
      <w:bookmarkStart w:id="9049" w:name="_Toc23552229"/>
      <w:r w:rsidRPr="007755A2">
        <w:rPr>
          <w:i w:val="0"/>
          <w:color w:val="auto"/>
          <w:sz w:val="22"/>
          <w:szCs w:val="22"/>
        </w:rPr>
        <w:t xml:space="preserve">Tabel </w:t>
      </w:r>
      <w:r w:rsidR="00813475">
        <w:rPr>
          <w:i w:val="0"/>
          <w:color w:val="auto"/>
          <w:sz w:val="22"/>
          <w:szCs w:val="22"/>
        </w:rPr>
        <w:fldChar w:fldCharType="begin"/>
      </w:r>
      <w:r w:rsidR="00813475">
        <w:rPr>
          <w:i w:val="0"/>
          <w:color w:val="auto"/>
          <w:sz w:val="22"/>
          <w:szCs w:val="22"/>
        </w:rPr>
        <w:instrText xml:space="preserve"> STYLEREF 1 \s </w:instrText>
      </w:r>
      <w:r w:rsidR="00813475">
        <w:rPr>
          <w:i w:val="0"/>
          <w:color w:val="auto"/>
          <w:sz w:val="22"/>
          <w:szCs w:val="22"/>
        </w:rPr>
        <w:fldChar w:fldCharType="separate"/>
      </w:r>
      <w:r w:rsidR="00813475">
        <w:rPr>
          <w:i w:val="0"/>
          <w:noProof/>
          <w:color w:val="auto"/>
          <w:sz w:val="22"/>
          <w:szCs w:val="22"/>
        </w:rPr>
        <w:t>A</w:t>
      </w:r>
      <w:r w:rsidR="00813475">
        <w:rPr>
          <w:i w:val="0"/>
          <w:color w:val="auto"/>
          <w:sz w:val="22"/>
          <w:szCs w:val="22"/>
        </w:rPr>
        <w:fldChar w:fldCharType="end"/>
      </w:r>
      <w:r w:rsidR="00813475">
        <w:rPr>
          <w:i w:val="0"/>
          <w:color w:val="auto"/>
          <w:sz w:val="22"/>
          <w:szCs w:val="22"/>
        </w:rPr>
        <w:t>.</w:t>
      </w:r>
      <w:r w:rsidR="00813475">
        <w:rPr>
          <w:i w:val="0"/>
          <w:color w:val="auto"/>
          <w:sz w:val="22"/>
          <w:szCs w:val="22"/>
        </w:rPr>
        <w:fldChar w:fldCharType="begin"/>
      </w:r>
      <w:r w:rsidR="00813475">
        <w:rPr>
          <w:i w:val="0"/>
          <w:color w:val="auto"/>
          <w:sz w:val="22"/>
          <w:szCs w:val="22"/>
        </w:rPr>
        <w:instrText xml:space="preserve"> SEQ Tabel \* ARABIC \s 1 </w:instrText>
      </w:r>
      <w:r w:rsidR="00813475">
        <w:rPr>
          <w:i w:val="0"/>
          <w:color w:val="auto"/>
          <w:sz w:val="22"/>
          <w:szCs w:val="22"/>
        </w:rPr>
        <w:fldChar w:fldCharType="separate"/>
      </w:r>
      <w:r w:rsidR="00813475">
        <w:rPr>
          <w:i w:val="0"/>
          <w:noProof/>
          <w:color w:val="auto"/>
          <w:sz w:val="22"/>
          <w:szCs w:val="22"/>
        </w:rPr>
        <w:t>7</w:t>
      </w:r>
      <w:r w:rsidR="00813475">
        <w:rPr>
          <w:i w:val="0"/>
          <w:color w:val="auto"/>
          <w:sz w:val="22"/>
          <w:szCs w:val="22"/>
        </w:rPr>
        <w:fldChar w:fldCharType="end"/>
      </w:r>
      <w:r w:rsidRPr="007755A2">
        <w:rPr>
          <w:i w:val="0"/>
          <w:color w:val="auto"/>
          <w:sz w:val="22"/>
          <w:szCs w:val="22"/>
        </w:rPr>
        <w:t xml:space="preserve"> Skenario</w:t>
      </w:r>
      <w:r w:rsidRPr="007755A2">
        <w:rPr>
          <w:i w:val="0"/>
          <w:noProof/>
          <w:color w:val="auto"/>
          <w:sz w:val="22"/>
          <w:szCs w:val="22"/>
        </w:rPr>
        <w:t xml:space="preserve"> Lihat Grafik Sensor</w:t>
      </w:r>
      <w:bookmarkEnd w:id="9049"/>
    </w:p>
    <w:tbl>
      <w:tblPr>
        <w:tblStyle w:val="TableGrid"/>
        <w:tblW w:w="8075" w:type="dxa"/>
        <w:tblLook w:val="04A0" w:firstRow="1" w:lastRow="0" w:firstColumn="1" w:lastColumn="0" w:noHBand="0" w:noVBand="1"/>
      </w:tblPr>
      <w:tblGrid>
        <w:gridCol w:w="4531"/>
        <w:gridCol w:w="73"/>
        <w:gridCol w:w="3471"/>
      </w:tblGrid>
      <w:tr w:rsidR="00755C33" w:rsidRPr="006A0BE8" w14:paraId="1B72C42F" w14:textId="77777777" w:rsidTr="00986BA5">
        <w:trPr>
          <w:ins w:id="9050" w:author="Windows User" w:date="2019-09-19T02:16:00Z"/>
        </w:trPr>
        <w:tc>
          <w:tcPr>
            <w:tcW w:w="4531" w:type="dxa"/>
          </w:tcPr>
          <w:p w14:paraId="563CA71E" w14:textId="77777777" w:rsidR="00755C33" w:rsidRPr="006A0BE8" w:rsidRDefault="00755C33" w:rsidP="00755C33">
            <w:pPr>
              <w:spacing w:after="0" w:line="240" w:lineRule="auto"/>
              <w:rPr>
                <w:ins w:id="9051" w:author="Windows User" w:date="2019-09-19T02:16:00Z"/>
                <w:rFonts w:cs="Times New Roman"/>
                <w:sz w:val="16"/>
                <w:szCs w:val="16"/>
                <w:lang w:val="en-ID"/>
                <w:rPrChange w:id="9052" w:author="Windows User" w:date="2019-09-19T03:09:00Z">
                  <w:rPr>
                    <w:ins w:id="9053" w:author="Windows User" w:date="2019-09-19T02:16:00Z"/>
                    <w:rFonts w:cs="Times New Roman"/>
                    <w:sz w:val="22"/>
                    <w:szCs w:val="24"/>
                    <w:lang w:val="en-ID"/>
                  </w:rPr>
                </w:rPrChange>
              </w:rPr>
            </w:pPr>
            <w:ins w:id="9054" w:author="Windows User" w:date="2019-09-19T02:16:00Z">
              <w:r w:rsidRPr="006A0BE8">
                <w:rPr>
                  <w:rFonts w:cs="Times New Roman"/>
                  <w:b/>
                  <w:sz w:val="16"/>
                  <w:szCs w:val="16"/>
                  <w:rPrChange w:id="9055" w:author="Windows User" w:date="2019-09-19T03:09:00Z">
                    <w:rPr>
                      <w:rFonts w:cs="Times New Roman"/>
                      <w:b/>
                      <w:sz w:val="22"/>
                      <w:szCs w:val="24"/>
                    </w:rPr>
                  </w:rPrChange>
                </w:rPr>
                <w:t>Nama Usecase</w:t>
              </w:r>
            </w:ins>
          </w:p>
        </w:tc>
        <w:tc>
          <w:tcPr>
            <w:tcW w:w="3544" w:type="dxa"/>
            <w:gridSpan w:val="2"/>
          </w:tcPr>
          <w:p w14:paraId="6FE41126" w14:textId="77777777" w:rsidR="00755C33" w:rsidRPr="006A0BE8" w:rsidRDefault="00755C33" w:rsidP="00755C33">
            <w:pPr>
              <w:spacing w:after="0" w:line="240" w:lineRule="auto"/>
              <w:rPr>
                <w:ins w:id="9056" w:author="Windows User" w:date="2019-09-19T02:16:00Z"/>
                <w:rFonts w:cs="Times New Roman"/>
                <w:sz w:val="16"/>
                <w:szCs w:val="16"/>
                <w:lang w:val="en-ID"/>
                <w:rPrChange w:id="9057" w:author="Windows User" w:date="2019-09-19T03:09:00Z">
                  <w:rPr>
                    <w:ins w:id="9058" w:author="Windows User" w:date="2019-09-19T02:16:00Z"/>
                    <w:rFonts w:cs="Times New Roman"/>
                    <w:sz w:val="22"/>
                    <w:szCs w:val="24"/>
                    <w:lang w:val="en-ID"/>
                  </w:rPr>
                </w:rPrChange>
              </w:rPr>
            </w:pPr>
            <w:ins w:id="9059" w:author="Windows User" w:date="2019-09-19T02:16:00Z">
              <w:r w:rsidRPr="006A0BE8">
                <w:rPr>
                  <w:rFonts w:cs="Times New Roman"/>
                  <w:sz w:val="16"/>
                  <w:szCs w:val="16"/>
                  <w:rPrChange w:id="9060" w:author="Windows User" w:date="2019-09-19T03:09:00Z">
                    <w:rPr>
                      <w:rFonts w:cs="Times New Roman"/>
                      <w:sz w:val="22"/>
                      <w:szCs w:val="24"/>
                    </w:rPr>
                  </w:rPrChange>
                </w:rPr>
                <w:t>Lihat</w:t>
              </w:r>
              <w:r w:rsidRPr="006A0BE8">
                <w:rPr>
                  <w:rFonts w:cs="Times New Roman"/>
                  <w:i/>
                  <w:sz w:val="16"/>
                  <w:szCs w:val="16"/>
                  <w:rPrChange w:id="9061" w:author="Windows User" w:date="2019-09-19T03:09:00Z">
                    <w:rPr>
                      <w:rFonts w:cs="Times New Roman"/>
                      <w:sz w:val="22"/>
                      <w:szCs w:val="24"/>
                    </w:rPr>
                  </w:rPrChange>
                </w:rPr>
                <w:t xml:space="preserve"> </w:t>
              </w:r>
            </w:ins>
            <w:r>
              <w:rPr>
                <w:rFonts w:cs="Times New Roman"/>
                <w:i/>
                <w:sz w:val="16"/>
                <w:szCs w:val="16"/>
              </w:rPr>
              <w:t>Lihat Grafik Sensor</w:t>
            </w:r>
          </w:p>
        </w:tc>
      </w:tr>
      <w:tr w:rsidR="00755C33" w:rsidRPr="006A0BE8" w14:paraId="55D967F0" w14:textId="77777777" w:rsidTr="00986BA5">
        <w:trPr>
          <w:ins w:id="9062" w:author="Windows User" w:date="2019-09-19T02:16:00Z"/>
        </w:trPr>
        <w:tc>
          <w:tcPr>
            <w:tcW w:w="4531" w:type="dxa"/>
          </w:tcPr>
          <w:p w14:paraId="1CDD0FC6" w14:textId="77777777" w:rsidR="00755C33" w:rsidRPr="006A0BE8" w:rsidRDefault="00755C33" w:rsidP="00755C33">
            <w:pPr>
              <w:spacing w:after="0" w:line="240" w:lineRule="auto"/>
              <w:rPr>
                <w:ins w:id="9063" w:author="Windows User" w:date="2019-09-19T02:16:00Z"/>
                <w:rFonts w:cs="Times New Roman"/>
                <w:sz w:val="16"/>
                <w:szCs w:val="16"/>
                <w:lang w:val="en-ID"/>
                <w:rPrChange w:id="9064" w:author="Windows User" w:date="2019-09-19T03:09:00Z">
                  <w:rPr>
                    <w:ins w:id="9065" w:author="Windows User" w:date="2019-09-19T02:16:00Z"/>
                    <w:rFonts w:cs="Times New Roman"/>
                    <w:sz w:val="22"/>
                    <w:szCs w:val="24"/>
                    <w:lang w:val="en-ID"/>
                  </w:rPr>
                </w:rPrChange>
              </w:rPr>
            </w:pPr>
            <w:ins w:id="9066" w:author="Windows User" w:date="2019-09-19T02:16:00Z">
              <w:r w:rsidRPr="006A0BE8">
                <w:rPr>
                  <w:rFonts w:cs="Times New Roman"/>
                  <w:b/>
                  <w:sz w:val="16"/>
                  <w:szCs w:val="16"/>
                  <w:rPrChange w:id="9067" w:author="Windows User" w:date="2019-09-19T03:09:00Z">
                    <w:rPr>
                      <w:rFonts w:cs="Times New Roman"/>
                      <w:b/>
                      <w:sz w:val="22"/>
                      <w:szCs w:val="24"/>
                    </w:rPr>
                  </w:rPrChange>
                </w:rPr>
                <w:t>Aktor</w:t>
              </w:r>
            </w:ins>
          </w:p>
        </w:tc>
        <w:tc>
          <w:tcPr>
            <w:tcW w:w="3544" w:type="dxa"/>
            <w:gridSpan w:val="2"/>
          </w:tcPr>
          <w:p w14:paraId="67B2EA75" w14:textId="77777777" w:rsidR="00755C33" w:rsidRPr="006A0BE8" w:rsidRDefault="00755C33" w:rsidP="00755C33">
            <w:pPr>
              <w:spacing w:after="0" w:line="240" w:lineRule="auto"/>
              <w:rPr>
                <w:ins w:id="9068" w:author="Windows User" w:date="2019-09-19T02:16:00Z"/>
                <w:rFonts w:cs="Times New Roman"/>
                <w:sz w:val="16"/>
                <w:szCs w:val="16"/>
                <w:lang w:val="en-ID"/>
                <w:rPrChange w:id="9069" w:author="Windows User" w:date="2019-09-19T03:09:00Z">
                  <w:rPr>
                    <w:ins w:id="9070" w:author="Windows User" w:date="2019-09-19T02:16:00Z"/>
                    <w:rFonts w:cs="Times New Roman"/>
                    <w:sz w:val="22"/>
                    <w:szCs w:val="24"/>
                    <w:lang w:val="en-ID"/>
                  </w:rPr>
                </w:rPrChange>
              </w:rPr>
            </w:pPr>
            <w:ins w:id="9071" w:author="Windows User" w:date="2019-09-19T02:16:00Z">
              <w:r w:rsidRPr="006A0BE8">
                <w:rPr>
                  <w:rFonts w:cs="Times New Roman"/>
                  <w:sz w:val="16"/>
                  <w:szCs w:val="16"/>
                  <w:rPrChange w:id="9072" w:author="Windows User" w:date="2019-09-19T03:09:00Z">
                    <w:rPr>
                      <w:rFonts w:cs="Times New Roman"/>
                      <w:sz w:val="22"/>
                      <w:szCs w:val="24"/>
                    </w:rPr>
                  </w:rPrChange>
                </w:rPr>
                <w:t>Senua aktor</w:t>
              </w:r>
            </w:ins>
          </w:p>
        </w:tc>
      </w:tr>
      <w:tr w:rsidR="00755C33" w:rsidRPr="006A0BE8" w14:paraId="4CA7FB0D" w14:textId="77777777" w:rsidTr="00986BA5">
        <w:trPr>
          <w:ins w:id="9073" w:author="Windows User" w:date="2019-09-19T02:16:00Z"/>
        </w:trPr>
        <w:tc>
          <w:tcPr>
            <w:tcW w:w="4531" w:type="dxa"/>
          </w:tcPr>
          <w:p w14:paraId="10754F70" w14:textId="77777777" w:rsidR="00755C33" w:rsidRPr="006A0BE8" w:rsidRDefault="00755C33" w:rsidP="00755C33">
            <w:pPr>
              <w:spacing w:after="0" w:line="240" w:lineRule="auto"/>
              <w:rPr>
                <w:ins w:id="9074" w:author="Windows User" w:date="2019-09-19T02:16:00Z"/>
                <w:rFonts w:cs="Times New Roman"/>
                <w:sz w:val="16"/>
                <w:szCs w:val="16"/>
                <w:lang w:val="en-ID"/>
                <w:rPrChange w:id="9075" w:author="Windows User" w:date="2019-09-19T03:09:00Z">
                  <w:rPr>
                    <w:ins w:id="9076" w:author="Windows User" w:date="2019-09-19T02:16:00Z"/>
                    <w:rFonts w:cs="Times New Roman"/>
                    <w:sz w:val="22"/>
                    <w:szCs w:val="24"/>
                    <w:lang w:val="en-ID"/>
                  </w:rPr>
                </w:rPrChange>
              </w:rPr>
            </w:pPr>
            <w:ins w:id="9077" w:author="Windows User" w:date="2019-09-19T02:16:00Z">
              <w:r w:rsidRPr="006A0BE8">
                <w:rPr>
                  <w:rFonts w:cs="Times New Roman"/>
                  <w:b/>
                  <w:sz w:val="16"/>
                  <w:szCs w:val="16"/>
                  <w:rPrChange w:id="9078" w:author="Windows User" w:date="2019-09-19T03:09:00Z">
                    <w:rPr>
                      <w:rFonts w:cs="Times New Roman"/>
                      <w:b/>
                      <w:sz w:val="22"/>
                      <w:szCs w:val="24"/>
                    </w:rPr>
                  </w:rPrChange>
                </w:rPr>
                <w:t>Deskripsi Singkat</w:t>
              </w:r>
            </w:ins>
          </w:p>
        </w:tc>
        <w:tc>
          <w:tcPr>
            <w:tcW w:w="3544" w:type="dxa"/>
            <w:gridSpan w:val="2"/>
          </w:tcPr>
          <w:p w14:paraId="7F7528B7" w14:textId="77777777" w:rsidR="00755C33" w:rsidRPr="006A0BE8" w:rsidRDefault="00755C33" w:rsidP="00755C33">
            <w:pPr>
              <w:spacing w:after="0" w:line="240" w:lineRule="auto"/>
              <w:rPr>
                <w:ins w:id="9079" w:author="Windows User" w:date="2019-09-19T02:16:00Z"/>
                <w:rFonts w:cs="Times New Roman"/>
                <w:sz w:val="16"/>
                <w:szCs w:val="16"/>
                <w:lang w:val="en-ID"/>
                <w:rPrChange w:id="9080" w:author="Windows User" w:date="2019-09-19T03:09:00Z">
                  <w:rPr>
                    <w:ins w:id="9081" w:author="Windows User" w:date="2019-09-19T02:16:00Z"/>
                    <w:rFonts w:cs="Times New Roman"/>
                    <w:sz w:val="22"/>
                    <w:szCs w:val="24"/>
                    <w:lang w:val="en-ID"/>
                  </w:rPr>
                </w:rPrChange>
              </w:rPr>
            </w:pPr>
            <w:ins w:id="9082" w:author="Windows User" w:date="2019-09-19T02:16:00Z">
              <w:r w:rsidRPr="006A0BE8">
                <w:rPr>
                  <w:rFonts w:cs="Times New Roman"/>
                  <w:sz w:val="16"/>
                  <w:szCs w:val="16"/>
                  <w:rPrChange w:id="9083" w:author="Windows User" w:date="2019-09-19T03:09:00Z">
                    <w:rPr>
                      <w:rFonts w:cs="Times New Roman"/>
                      <w:sz w:val="22"/>
                      <w:szCs w:val="24"/>
                    </w:rPr>
                  </w:rPrChange>
                </w:rPr>
                <w:t xml:space="preserve">Aktor melihat </w:t>
              </w:r>
            </w:ins>
            <w:r>
              <w:rPr>
                <w:rFonts w:cs="Times New Roman"/>
                <w:sz w:val="16"/>
                <w:szCs w:val="16"/>
              </w:rPr>
              <w:t>Lihat Grafik Sensor</w:t>
            </w:r>
          </w:p>
        </w:tc>
      </w:tr>
      <w:tr w:rsidR="00755C33" w:rsidRPr="006A0BE8" w14:paraId="05315C42" w14:textId="77777777" w:rsidTr="00986BA5">
        <w:trPr>
          <w:ins w:id="9084" w:author="Windows User" w:date="2019-09-19T02:16:00Z"/>
        </w:trPr>
        <w:tc>
          <w:tcPr>
            <w:tcW w:w="4531" w:type="dxa"/>
          </w:tcPr>
          <w:p w14:paraId="63570440" w14:textId="77777777" w:rsidR="00755C33" w:rsidRPr="006A0BE8" w:rsidRDefault="00755C33" w:rsidP="00755C33">
            <w:pPr>
              <w:spacing w:after="0" w:line="240" w:lineRule="auto"/>
              <w:rPr>
                <w:ins w:id="9085" w:author="Windows User" w:date="2019-09-19T02:16:00Z"/>
                <w:rFonts w:cs="Times New Roman"/>
                <w:sz w:val="16"/>
                <w:szCs w:val="16"/>
                <w:lang w:val="en-ID"/>
                <w:rPrChange w:id="9086" w:author="Windows User" w:date="2019-09-19T03:09:00Z">
                  <w:rPr>
                    <w:ins w:id="9087" w:author="Windows User" w:date="2019-09-19T02:16:00Z"/>
                    <w:rFonts w:cs="Times New Roman"/>
                    <w:sz w:val="22"/>
                    <w:szCs w:val="24"/>
                    <w:lang w:val="en-ID"/>
                  </w:rPr>
                </w:rPrChange>
              </w:rPr>
            </w:pPr>
            <w:ins w:id="9088" w:author="Windows User" w:date="2019-09-19T02:16:00Z">
              <w:r w:rsidRPr="006A0BE8">
                <w:rPr>
                  <w:rFonts w:cs="Times New Roman"/>
                  <w:b/>
                  <w:sz w:val="16"/>
                  <w:szCs w:val="16"/>
                  <w:rPrChange w:id="9089" w:author="Windows User" w:date="2019-09-19T03:09:00Z">
                    <w:rPr>
                      <w:rFonts w:cs="Times New Roman"/>
                      <w:b/>
                      <w:sz w:val="22"/>
                      <w:szCs w:val="24"/>
                    </w:rPr>
                  </w:rPrChange>
                </w:rPr>
                <w:t>Prekondisi</w:t>
              </w:r>
            </w:ins>
          </w:p>
        </w:tc>
        <w:tc>
          <w:tcPr>
            <w:tcW w:w="3544" w:type="dxa"/>
            <w:gridSpan w:val="2"/>
          </w:tcPr>
          <w:p w14:paraId="1C4B05FC" w14:textId="77777777" w:rsidR="00755C33" w:rsidRPr="006A0BE8" w:rsidRDefault="00755C33" w:rsidP="00755C33">
            <w:pPr>
              <w:spacing w:after="0" w:line="240" w:lineRule="auto"/>
              <w:rPr>
                <w:ins w:id="9090" w:author="Windows User" w:date="2019-09-19T02:16:00Z"/>
                <w:rFonts w:cs="Times New Roman"/>
                <w:sz w:val="16"/>
                <w:szCs w:val="16"/>
                <w:lang w:val="en-ID"/>
                <w:rPrChange w:id="9091" w:author="Windows User" w:date="2019-09-19T03:09:00Z">
                  <w:rPr>
                    <w:ins w:id="9092" w:author="Windows User" w:date="2019-09-19T02:16:00Z"/>
                    <w:rFonts w:cs="Times New Roman"/>
                    <w:sz w:val="22"/>
                    <w:szCs w:val="24"/>
                    <w:lang w:val="en-ID"/>
                  </w:rPr>
                </w:rPrChange>
              </w:rPr>
            </w:pPr>
            <w:ins w:id="9093" w:author="Windows User" w:date="2019-09-19T02:16:00Z">
              <w:r w:rsidRPr="006A0BE8">
                <w:rPr>
                  <w:rFonts w:cs="Times New Roman"/>
                  <w:sz w:val="16"/>
                  <w:szCs w:val="16"/>
                  <w:rPrChange w:id="9094" w:author="Windows User" w:date="2019-09-19T03:09:00Z">
                    <w:rPr>
                      <w:rFonts w:cs="Times New Roman"/>
                      <w:sz w:val="22"/>
                      <w:szCs w:val="24"/>
                    </w:rPr>
                  </w:rPrChange>
                </w:rPr>
                <w:t>Aktor masuk halaman dashboard masing-masing</w:t>
              </w:r>
            </w:ins>
          </w:p>
        </w:tc>
      </w:tr>
      <w:tr w:rsidR="00755C33" w:rsidRPr="006A0BE8" w14:paraId="0FD6EA78" w14:textId="77777777" w:rsidTr="00986BA5">
        <w:trPr>
          <w:ins w:id="9095" w:author="Windows User" w:date="2019-09-19T02:16:00Z"/>
        </w:trPr>
        <w:tc>
          <w:tcPr>
            <w:tcW w:w="4531" w:type="dxa"/>
          </w:tcPr>
          <w:p w14:paraId="51ACFCEF" w14:textId="77777777" w:rsidR="00755C33" w:rsidRPr="006A0BE8" w:rsidRDefault="00755C33" w:rsidP="00755C33">
            <w:pPr>
              <w:spacing w:after="0" w:line="240" w:lineRule="auto"/>
              <w:rPr>
                <w:ins w:id="9096" w:author="Windows User" w:date="2019-09-19T02:16:00Z"/>
                <w:rFonts w:cs="Times New Roman"/>
                <w:sz w:val="16"/>
                <w:szCs w:val="16"/>
                <w:lang w:val="en-ID"/>
                <w:rPrChange w:id="9097" w:author="Windows User" w:date="2019-09-19T03:09:00Z">
                  <w:rPr>
                    <w:ins w:id="9098" w:author="Windows User" w:date="2019-09-19T02:16:00Z"/>
                    <w:rFonts w:cs="Times New Roman"/>
                    <w:sz w:val="22"/>
                    <w:szCs w:val="24"/>
                    <w:lang w:val="en-ID"/>
                  </w:rPr>
                </w:rPrChange>
              </w:rPr>
            </w:pPr>
            <w:ins w:id="9099" w:author="Windows User" w:date="2019-09-19T02:16:00Z">
              <w:r w:rsidRPr="006A0BE8">
                <w:rPr>
                  <w:rFonts w:cs="Times New Roman"/>
                  <w:b/>
                  <w:sz w:val="16"/>
                  <w:szCs w:val="16"/>
                  <w:rPrChange w:id="9100" w:author="Windows User" w:date="2019-09-19T03:09:00Z">
                    <w:rPr>
                      <w:rFonts w:cs="Times New Roman"/>
                      <w:b/>
                      <w:sz w:val="22"/>
                      <w:szCs w:val="24"/>
                    </w:rPr>
                  </w:rPrChange>
                </w:rPr>
                <w:t>Pascakondisi</w:t>
              </w:r>
            </w:ins>
          </w:p>
        </w:tc>
        <w:tc>
          <w:tcPr>
            <w:tcW w:w="3544" w:type="dxa"/>
            <w:gridSpan w:val="2"/>
          </w:tcPr>
          <w:p w14:paraId="74703610" w14:textId="77777777" w:rsidR="00755C33" w:rsidRPr="006A0BE8" w:rsidRDefault="00755C33" w:rsidP="00755C33">
            <w:pPr>
              <w:spacing w:after="0" w:line="240" w:lineRule="auto"/>
              <w:rPr>
                <w:ins w:id="9101" w:author="Windows User" w:date="2019-09-19T02:16:00Z"/>
                <w:rFonts w:cs="Times New Roman"/>
                <w:sz w:val="16"/>
                <w:szCs w:val="16"/>
                <w:lang w:val="en-ID"/>
                <w:rPrChange w:id="9102" w:author="Windows User" w:date="2019-09-19T03:09:00Z">
                  <w:rPr>
                    <w:ins w:id="9103" w:author="Windows User" w:date="2019-09-19T02:16:00Z"/>
                    <w:rFonts w:cs="Times New Roman"/>
                    <w:sz w:val="22"/>
                    <w:szCs w:val="24"/>
                    <w:lang w:val="en-ID"/>
                  </w:rPr>
                </w:rPrChange>
              </w:rPr>
            </w:pPr>
            <w:ins w:id="9104" w:author="Windows User" w:date="2019-09-19T02:16:00Z">
              <w:r w:rsidRPr="006A0BE8">
                <w:rPr>
                  <w:rFonts w:cs="Times New Roman"/>
                  <w:sz w:val="16"/>
                  <w:szCs w:val="16"/>
                  <w:rPrChange w:id="9105" w:author="Windows User" w:date="2019-09-19T03:09:00Z">
                    <w:rPr>
                      <w:rFonts w:cs="Times New Roman"/>
                      <w:sz w:val="22"/>
                      <w:szCs w:val="24"/>
                    </w:rPr>
                  </w:rPrChange>
                </w:rPr>
                <w:t xml:space="preserve">Aktor dapat melihat </w:t>
              </w:r>
            </w:ins>
            <w:r>
              <w:rPr>
                <w:rFonts w:cs="Times New Roman"/>
                <w:sz w:val="16"/>
                <w:szCs w:val="16"/>
              </w:rPr>
              <w:t>Lihat Grafik Sensor</w:t>
            </w:r>
            <w:ins w:id="9106" w:author="Windows User" w:date="2019-09-19T02:16:00Z">
              <w:r w:rsidRPr="006A0BE8">
                <w:rPr>
                  <w:rFonts w:cs="Times New Roman"/>
                  <w:sz w:val="16"/>
                  <w:szCs w:val="16"/>
                  <w:rPrChange w:id="9107" w:author="Windows User" w:date="2019-09-19T03:09:00Z">
                    <w:rPr>
                      <w:rFonts w:cs="Times New Roman"/>
                      <w:sz w:val="22"/>
                      <w:szCs w:val="24"/>
                    </w:rPr>
                  </w:rPrChange>
                </w:rPr>
                <w:t xml:space="preserve"> </w:t>
              </w:r>
            </w:ins>
          </w:p>
        </w:tc>
      </w:tr>
      <w:tr w:rsidR="00755C33" w:rsidRPr="006A0BE8" w14:paraId="32D45B0A" w14:textId="77777777" w:rsidTr="00986BA5">
        <w:trPr>
          <w:ins w:id="9108" w:author="Windows User" w:date="2019-09-19T02:16:00Z"/>
        </w:trPr>
        <w:tc>
          <w:tcPr>
            <w:tcW w:w="8075" w:type="dxa"/>
            <w:gridSpan w:val="3"/>
          </w:tcPr>
          <w:p w14:paraId="42EDAB60" w14:textId="77777777" w:rsidR="00755C33" w:rsidRPr="006A0BE8" w:rsidRDefault="00755C33" w:rsidP="00755C33">
            <w:pPr>
              <w:spacing w:after="0" w:line="240" w:lineRule="auto"/>
              <w:jc w:val="center"/>
              <w:rPr>
                <w:ins w:id="9109" w:author="Windows User" w:date="2019-09-19T02:16:00Z"/>
                <w:rFonts w:cs="Times New Roman"/>
                <w:sz w:val="16"/>
                <w:szCs w:val="16"/>
                <w:rPrChange w:id="9110" w:author="Windows User" w:date="2019-09-19T03:09:00Z">
                  <w:rPr>
                    <w:ins w:id="9111" w:author="Windows User" w:date="2019-09-19T02:16:00Z"/>
                    <w:rFonts w:cs="Times New Roman"/>
                    <w:sz w:val="22"/>
                    <w:szCs w:val="24"/>
                  </w:rPr>
                </w:rPrChange>
              </w:rPr>
            </w:pPr>
            <w:ins w:id="9112" w:author="Windows User" w:date="2019-09-19T02:16:00Z">
              <w:r w:rsidRPr="006A0BE8">
                <w:rPr>
                  <w:rFonts w:cs="Times New Roman"/>
                  <w:b/>
                  <w:bCs/>
                  <w:sz w:val="16"/>
                  <w:szCs w:val="16"/>
                  <w:rPrChange w:id="9113" w:author="Windows User" w:date="2019-09-19T03:09:00Z">
                    <w:rPr>
                      <w:b/>
                      <w:bCs/>
                      <w:sz w:val="22"/>
                      <w:szCs w:val="24"/>
                    </w:rPr>
                  </w:rPrChange>
                </w:rPr>
                <w:t>Flow Event</w:t>
              </w:r>
            </w:ins>
          </w:p>
        </w:tc>
      </w:tr>
      <w:tr w:rsidR="00755C33" w:rsidRPr="006A0BE8" w14:paraId="2655F18B" w14:textId="77777777" w:rsidTr="00986BA5">
        <w:trPr>
          <w:ins w:id="9114" w:author="Windows User" w:date="2019-09-19T02:16:00Z"/>
        </w:trPr>
        <w:tc>
          <w:tcPr>
            <w:tcW w:w="8075" w:type="dxa"/>
            <w:gridSpan w:val="3"/>
          </w:tcPr>
          <w:p w14:paraId="17B56E52" w14:textId="77777777" w:rsidR="00755C33" w:rsidRPr="006A0BE8" w:rsidRDefault="00755C33" w:rsidP="00755C33">
            <w:pPr>
              <w:spacing w:after="0" w:line="240" w:lineRule="auto"/>
              <w:jc w:val="center"/>
              <w:rPr>
                <w:ins w:id="9115" w:author="Windows User" w:date="2019-09-19T02:16:00Z"/>
                <w:rFonts w:cs="Times New Roman"/>
                <w:sz w:val="16"/>
                <w:szCs w:val="16"/>
                <w:rPrChange w:id="9116" w:author="Windows User" w:date="2019-09-19T03:09:00Z">
                  <w:rPr>
                    <w:ins w:id="9117" w:author="Windows User" w:date="2019-09-19T02:16:00Z"/>
                    <w:rFonts w:cs="Times New Roman"/>
                    <w:sz w:val="22"/>
                    <w:szCs w:val="24"/>
                  </w:rPr>
                </w:rPrChange>
              </w:rPr>
            </w:pPr>
            <w:ins w:id="9118" w:author="Windows User" w:date="2019-09-19T02:16:00Z">
              <w:r w:rsidRPr="006A0BE8">
                <w:rPr>
                  <w:rFonts w:cs="Times New Roman"/>
                  <w:b/>
                  <w:sz w:val="16"/>
                  <w:szCs w:val="16"/>
                  <w:rPrChange w:id="9119" w:author="Windows User" w:date="2019-09-19T03:09:00Z">
                    <w:rPr>
                      <w:b/>
                      <w:sz w:val="22"/>
                      <w:szCs w:val="24"/>
                    </w:rPr>
                  </w:rPrChange>
                </w:rPr>
                <w:t xml:space="preserve">Normal Flow : Lihat </w:t>
              </w:r>
            </w:ins>
            <w:r>
              <w:rPr>
                <w:rFonts w:cs="Times New Roman"/>
                <w:b/>
                <w:sz w:val="16"/>
                <w:szCs w:val="16"/>
              </w:rPr>
              <w:t>Lihat Grafik Sensor</w:t>
            </w:r>
          </w:p>
        </w:tc>
      </w:tr>
      <w:tr w:rsidR="00755C33" w:rsidRPr="006A0BE8" w14:paraId="2118E744" w14:textId="77777777" w:rsidTr="00986BA5">
        <w:trPr>
          <w:trHeight w:val="517"/>
          <w:ins w:id="9120" w:author="Windows User" w:date="2019-09-19T02:16:00Z"/>
        </w:trPr>
        <w:tc>
          <w:tcPr>
            <w:tcW w:w="4604" w:type="dxa"/>
            <w:gridSpan w:val="2"/>
          </w:tcPr>
          <w:p w14:paraId="4A202C59" w14:textId="77777777" w:rsidR="00755C33" w:rsidRPr="006A0BE8" w:rsidRDefault="00755C33" w:rsidP="00755C33">
            <w:pPr>
              <w:spacing w:after="0" w:line="240" w:lineRule="auto"/>
              <w:rPr>
                <w:ins w:id="9121" w:author="Windows User" w:date="2019-09-19T02:16:00Z"/>
                <w:rFonts w:cs="Times New Roman"/>
                <w:b/>
                <w:sz w:val="16"/>
                <w:szCs w:val="16"/>
                <w:rPrChange w:id="9122" w:author="Windows User" w:date="2019-09-19T03:09:00Z">
                  <w:rPr>
                    <w:ins w:id="9123" w:author="Windows User" w:date="2019-09-19T02:16:00Z"/>
                    <w:b/>
                    <w:sz w:val="22"/>
                    <w:szCs w:val="24"/>
                  </w:rPr>
                </w:rPrChange>
              </w:rPr>
            </w:pPr>
            <w:ins w:id="9124" w:author="Windows User" w:date="2019-09-19T02:16:00Z">
              <w:r w:rsidRPr="006A0BE8">
                <w:rPr>
                  <w:rFonts w:cs="Times New Roman"/>
                  <w:sz w:val="16"/>
                  <w:szCs w:val="16"/>
                  <w:rPrChange w:id="9125" w:author="Windows User" w:date="2019-09-19T03:09:00Z">
                    <w:rPr>
                      <w:sz w:val="22"/>
                      <w:szCs w:val="24"/>
                    </w:rPr>
                  </w:rPrChange>
                </w:rPr>
                <w:t>Aksi Aktor</w:t>
              </w:r>
            </w:ins>
          </w:p>
        </w:tc>
        <w:tc>
          <w:tcPr>
            <w:tcW w:w="3471" w:type="dxa"/>
          </w:tcPr>
          <w:p w14:paraId="4F523DC7" w14:textId="77777777" w:rsidR="00755C33" w:rsidRPr="006A0BE8" w:rsidRDefault="00755C33" w:rsidP="00755C33">
            <w:pPr>
              <w:spacing w:after="0" w:line="240" w:lineRule="auto"/>
              <w:rPr>
                <w:ins w:id="9126" w:author="Windows User" w:date="2019-09-19T02:16:00Z"/>
                <w:rFonts w:cs="Times New Roman"/>
                <w:b/>
                <w:sz w:val="16"/>
                <w:szCs w:val="16"/>
                <w:rPrChange w:id="9127" w:author="Windows User" w:date="2019-09-19T03:09:00Z">
                  <w:rPr>
                    <w:ins w:id="9128" w:author="Windows User" w:date="2019-09-19T02:16:00Z"/>
                    <w:b/>
                    <w:sz w:val="22"/>
                    <w:szCs w:val="24"/>
                  </w:rPr>
                </w:rPrChange>
              </w:rPr>
            </w:pPr>
            <w:ins w:id="9129" w:author="Windows User" w:date="2019-09-19T02:16:00Z">
              <w:r w:rsidRPr="006A0BE8">
                <w:rPr>
                  <w:rFonts w:cs="Times New Roman"/>
                  <w:sz w:val="16"/>
                  <w:szCs w:val="16"/>
                  <w:rPrChange w:id="9130" w:author="Windows User" w:date="2019-09-19T03:09:00Z">
                    <w:rPr>
                      <w:sz w:val="22"/>
                      <w:szCs w:val="24"/>
                    </w:rPr>
                  </w:rPrChange>
                </w:rPr>
                <w:t>Reaksi Sistem</w:t>
              </w:r>
            </w:ins>
          </w:p>
        </w:tc>
      </w:tr>
      <w:tr w:rsidR="00755C33" w:rsidRPr="006A0BE8" w14:paraId="4355C655" w14:textId="77777777" w:rsidTr="00986BA5">
        <w:trPr>
          <w:trHeight w:val="371"/>
          <w:ins w:id="9131" w:author="Windows User" w:date="2019-09-19T02:16:00Z"/>
        </w:trPr>
        <w:tc>
          <w:tcPr>
            <w:tcW w:w="4604" w:type="dxa"/>
            <w:gridSpan w:val="2"/>
          </w:tcPr>
          <w:p w14:paraId="536CEBBA" w14:textId="77777777" w:rsidR="00755C33" w:rsidRPr="009935E8" w:rsidRDefault="00755C33" w:rsidP="00986BA5">
            <w:pPr>
              <w:pStyle w:val="ListParagraph"/>
              <w:numPr>
                <w:ilvl w:val="0"/>
                <w:numId w:val="18"/>
              </w:numPr>
              <w:spacing w:after="0" w:line="240" w:lineRule="auto"/>
              <w:rPr>
                <w:ins w:id="9132" w:author="Windows User" w:date="2019-09-19T02:16:00Z"/>
                <w:rFonts w:cs="Times New Roman"/>
                <w:sz w:val="18"/>
                <w:szCs w:val="18"/>
                <w:rPrChange w:id="9133" w:author="Windows User" w:date="2019-09-19T03:09:00Z">
                  <w:rPr>
                    <w:ins w:id="9134" w:author="Windows User" w:date="2019-09-19T02:16:00Z"/>
                    <w:sz w:val="22"/>
                    <w:szCs w:val="24"/>
                  </w:rPr>
                </w:rPrChange>
              </w:rPr>
            </w:pPr>
            <w:ins w:id="9135" w:author="Windows User" w:date="2019-09-19T02:16:00Z">
              <w:r w:rsidRPr="009935E8">
                <w:rPr>
                  <w:rFonts w:cs="Times New Roman"/>
                  <w:sz w:val="18"/>
                  <w:szCs w:val="18"/>
                  <w:rPrChange w:id="9136" w:author="Windows User" w:date="2019-09-19T03:09:00Z">
                    <w:rPr>
                      <w:sz w:val="22"/>
                      <w:szCs w:val="24"/>
                    </w:rPr>
                  </w:rPrChange>
                </w:rPr>
                <w:t>Klik menu</w:t>
              </w:r>
            </w:ins>
            <w:r>
              <w:rPr>
                <w:rFonts w:cs="Times New Roman"/>
                <w:sz w:val="18"/>
                <w:szCs w:val="18"/>
              </w:rPr>
              <w:t xml:space="preserve"> Grafik pilih</w:t>
            </w:r>
            <w:ins w:id="9137" w:author="Windows User" w:date="2019-09-19T02:16:00Z">
              <w:r w:rsidRPr="009935E8">
                <w:rPr>
                  <w:rFonts w:cs="Times New Roman"/>
                  <w:sz w:val="18"/>
                  <w:szCs w:val="18"/>
                  <w:rPrChange w:id="9138" w:author="Windows User" w:date="2019-09-19T03:09:00Z">
                    <w:rPr>
                      <w:sz w:val="22"/>
                      <w:szCs w:val="24"/>
                    </w:rPr>
                  </w:rPrChange>
                </w:rPr>
                <w:t xml:space="preserve"> </w:t>
              </w:r>
            </w:ins>
            <w:r>
              <w:rPr>
                <w:sz w:val="18"/>
                <w:szCs w:val="18"/>
              </w:rPr>
              <w:t>menu grafik sensor</w:t>
            </w:r>
          </w:p>
        </w:tc>
        <w:tc>
          <w:tcPr>
            <w:tcW w:w="3471" w:type="dxa"/>
          </w:tcPr>
          <w:p w14:paraId="149C181D" w14:textId="77777777" w:rsidR="00755C33" w:rsidRPr="006A0BE8" w:rsidRDefault="00755C33" w:rsidP="00986BA5">
            <w:pPr>
              <w:spacing w:after="0" w:line="240" w:lineRule="auto"/>
              <w:rPr>
                <w:ins w:id="9139" w:author="Windows User" w:date="2019-09-19T02:16:00Z"/>
                <w:rFonts w:cs="Times New Roman"/>
                <w:sz w:val="16"/>
                <w:szCs w:val="16"/>
                <w:rPrChange w:id="9140" w:author="Windows User" w:date="2019-09-19T03:09:00Z">
                  <w:rPr>
                    <w:ins w:id="9141" w:author="Windows User" w:date="2019-09-19T02:16:00Z"/>
                    <w:sz w:val="22"/>
                    <w:szCs w:val="24"/>
                  </w:rPr>
                </w:rPrChange>
              </w:rPr>
            </w:pPr>
          </w:p>
        </w:tc>
      </w:tr>
      <w:tr w:rsidR="00755C33" w:rsidRPr="006A0BE8" w14:paraId="40B31DF2" w14:textId="77777777" w:rsidTr="00986BA5">
        <w:trPr>
          <w:trHeight w:val="370"/>
          <w:ins w:id="9142" w:author="Windows User" w:date="2019-09-19T02:16:00Z"/>
        </w:trPr>
        <w:tc>
          <w:tcPr>
            <w:tcW w:w="4604" w:type="dxa"/>
            <w:gridSpan w:val="2"/>
          </w:tcPr>
          <w:p w14:paraId="4CA694C1" w14:textId="77777777" w:rsidR="00755C33" w:rsidRPr="006A0BE8" w:rsidRDefault="00755C33" w:rsidP="00986BA5">
            <w:pPr>
              <w:spacing w:after="0" w:line="240" w:lineRule="auto"/>
              <w:rPr>
                <w:ins w:id="9143" w:author="Windows User" w:date="2019-09-19T02:16:00Z"/>
                <w:rFonts w:cs="Times New Roman"/>
                <w:b/>
                <w:sz w:val="16"/>
                <w:szCs w:val="16"/>
                <w:rPrChange w:id="9144" w:author="Windows User" w:date="2019-09-19T03:09:00Z">
                  <w:rPr>
                    <w:ins w:id="9145" w:author="Windows User" w:date="2019-09-19T02:16:00Z"/>
                    <w:b/>
                    <w:sz w:val="22"/>
                    <w:szCs w:val="24"/>
                  </w:rPr>
                </w:rPrChange>
              </w:rPr>
            </w:pPr>
          </w:p>
        </w:tc>
        <w:tc>
          <w:tcPr>
            <w:tcW w:w="3471" w:type="dxa"/>
          </w:tcPr>
          <w:p w14:paraId="2DA57CD7" w14:textId="77777777" w:rsidR="00755C33" w:rsidRPr="006A0BE8" w:rsidRDefault="00755C33" w:rsidP="00986BA5">
            <w:pPr>
              <w:pStyle w:val="ListParagraph"/>
              <w:numPr>
                <w:ilvl w:val="0"/>
                <w:numId w:val="18"/>
              </w:numPr>
              <w:spacing w:after="0" w:line="240" w:lineRule="auto"/>
              <w:ind w:left="524"/>
              <w:rPr>
                <w:ins w:id="9146" w:author="Windows User" w:date="2019-09-19T02:16:00Z"/>
                <w:rFonts w:cs="Times New Roman"/>
                <w:sz w:val="16"/>
                <w:szCs w:val="16"/>
                <w:rPrChange w:id="9147" w:author="Windows User" w:date="2019-09-19T03:09:00Z">
                  <w:rPr>
                    <w:ins w:id="9148" w:author="Windows User" w:date="2019-09-19T02:16:00Z"/>
                    <w:sz w:val="22"/>
                    <w:szCs w:val="24"/>
                  </w:rPr>
                </w:rPrChange>
              </w:rPr>
            </w:pPr>
            <w:ins w:id="9149" w:author="Windows User" w:date="2019-09-19T02:16:00Z">
              <w:r w:rsidRPr="006A0BE8">
                <w:rPr>
                  <w:rFonts w:cs="Times New Roman"/>
                  <w:sz w:val="16"/>
                  <w:szCs w:val="16"/>
                  <w:rPrChange w:id="9150" w:author="Windows User" w:date="2019-09-19T03:09:00Z">
                    <w:rPr>
                      <w:sz w:val="22"/>
                      <w:szCs w:val="24"/>
                    </w:rPr>
                  </w:rPrChange>
                </w:rPr>
                <w:t xml:space="preserve">Menampilkan </w:t>
              </w:r>
            </w:ins>
            <w:r>
              <w:rPr>
                <w:rFonts w:cs="Times New Roman"/>
                <w:sz w:val="16"/>
                <w:szCs w:val="16"/>
              </w:rPr>
              <w:t>Lihat Grafik Sensor</w:t>
            </w:r>
          </w:p>
        </w:tc>
      </w:tr>
    </w:tbl>
    <w:p w14:paraId="2B57F3B5" w14:textId="1980588C" w:rsidR="00755C33" w:rsidRDefault="00755C33" w:rsidP="00755C33">
      <w:pPr>
        <w:pStyle w:val="Caption"/>
        <w:keepNext/>
      </w:pPr>
    </w:p>
    <w:p w14:paraId="7B270662" w14:textId="45E91362" w:rsidR="007755A2" w:rsidRPr="007755A2" w:rsidRDefault="007755A2" w:rsidP="007755A2">
      <w:pPr>
        <w:pStyle w:val="Caption"/>
        <w:keepNext/>
        <w:jc w:val="center"/>
        <w:rPr>
          <w:i w:val="0"/>
          <w:color w:val="auto"/>
          <w:sz w:val="22"/>
        </w:rPr>
      </w:pPr>
      <w:bookmarkStart w:id="9151" w:name="_Toc23552230"/>
      <w:r w:rsidRPr="007755A2">
        <w:rPr>
          <w:i w:val="0"/>
          <w:color w:val="auto"/>
          <w:sz w:val="22"/>
        </w:rPr>
        <w:t xml:space="preserve">Tabel </w:t>
      </w:r>
      <w:r w:rsidR="00813475">
        <w:rPr>
          <w:i w:val="0"/>
          <w:color w:val="auto"/>
          <w:sz w:val="22"/>
        </w:rPr>
        <w:fldChar w:fldCharType="begin"/>
      </w:r>
      <w:r w:rsidR="00813475">
        <w:rPr>
          <w:i w:val="0"/>
          <w:color w:val="auto"/>
          <w:sz w:val="22"/>
        </w:rPr>
        <w:instrText xml:space="preserve"> STYLEREF 1 \s </w:instrText>
      </w:r>
      <w:r w:rsidR="00813475">
        <w:rPr>
          <w:i w:val="0"/>
          <w:color w:val="auto"/>
          <w:sz w:val="22"/>
        </w:rPr>
        <w:fldChar w:fldCharType="separate"/>
      </w:r>
      <w:r w:rsidR="00813475">
        <w:rPr>
          <w:i w:val="0"/>
          <w:noProof/>
          <w:color w:val="auto"/>
          <w:sz w:val="22"/>
        </w:rPr>
        <w:t>A</w:t>
      </w:r>
      <w:r w:rsidR="00813475">
        <w:rPr>
          <w:i w:val="0"/>
          <w:color w:val="auto"/>
          <w:sz w:val="22"/>
        </w:rPr>
        <w:fldChar w:fldCharType="end"/>
      </w:r>
      <w:r w:rsidR="00813475">
        <w:rPr>
          <w:i w:val="0"/>
          <w:color w:val="auto"/>
          <w:sz w:val="22"/>
        </w:rPr>
        <w:t>.</w:t>
      </w:r>
      <w:r w:rsidR="00813475">
        <w:rPr>
          <w:i w:val="0"/>
          <w:color w:val="auto"/>
          <w:sz w:val="22"/>
        </w:rPr>
        <w:fldChar w:fldCharType="begin"/>
      </w:r>
      <w:r w:rsidR="00813475">
        <w:rPr>
          <w:i w:val="0"/>
          <w:color w:val="auto"/>
          <w:sz w:val="22"/>
        </w:rPr>
        <w:instrText xml:space="preserve"> SEQ Tabel \* ARABIC \s 1 </w:instrText>
      </w:r>
      <w:r w:rsidR="00813475">
        <w:rPr>
          <w:i w:val="0"/>
          <w:color w:val="auto"/>
          <w:sz w:val="22"/>
        </w:rPr>
        <w:fldChar w:fldCharType="separate"/>
      </w:r>
      <w:r w:rsidR="00813475">
        <w:rPr>
          <w:i w:val="0"/>
          <w:noProof/>
          <w:color w:val="auto"/>
          <w:sz w:val="22"/>
        </w:rPr>
        <w:t>8</w:t>
      </w:r>
      <w:r w:rsidR="00813475">
        <w:rPr>
          <w:i w:val="0"/>
          <w:color w:val="auto"/>
          <w:sz w:val="22"/>
        </w:rPr>
        <w:fldChar w:fldCharType="end"/>
      </w:r>
      <w:r w:rsidRPr="007755A2">
        <w:rPr>
          <w:i w:val="0"/>
          <w:color w:val="auto"/>
          <w:sz w:val="22"/>
        </w:rPr>
        <w:t xml:space="preserve"> Lihat Data Setpoint</w:t>
      </w:r>
      <w:bookmarkEnd w:id="9151"/>
    </w:p>
    <w:tbl>
      <w:tblPr>
        <w:tblStyle w:val="TableGrid"/>
        <w:tblW w:w="8075" w:type="dxa"/>
        <w:tblLook w:val="04A0" w:firstRow="1" w:lastRow="0" w:firstColumn="1" w:lastColumn="0" w:noHBand="0" w:noVBand="1"/>
      </w:tblPr>
      <w:tblGrid>
        <w:gridCol w:w="4531"/>
        <w:gridCol w:w="73"/>
        <w:gridCol w:w="3471"/>
      </w:tblGrid>
      <w:tr w:rsidR="00755C33" w:rsidRPr="006A0BE8" w14:paraId="1AFC3F07" w14:textId="77777777" w:rsidTr="00986BA5">
        <w:trPr>
          <w:ins w:id="9152" w:author="Windows User" w:date="2019-09-19T02:16:00Z"/>
        </w:trPr>
        <w:tc>
          <w:tcPr>
            <w:tcW w:w="4531" w:type="dxa"/>
          </w:tcPr>
          <w:p w14:paraId="7F83A2B6" w14:textId="77777777" w:rsidR="00755C33" w:rsidRPr="006A0BE8" w:rsidRDefault="00755C33" w:rsidP="00755C33">
            <w:pPr>
              <w:spacing w:after="0" w:line="240" w:lineRule="auto"/>
              <w:rPr>
                <w:ins w:id="9153" w:author="Windows User" w:date="2019-09-19T02:16:00Z"/>
                <w:rFonts w:cs="Times New Roman"/>
                <w:sz w:val="20"/>
                <w:szCs w:val="24"/>
                <w:lang w:val="en-ID"/>
                <w:rPrChange w:id="9154" w:author="Windows User" w:date="2019-09-19T03:15:00Z">
                  <w:rPr>
                    <w:ins w:id="9155" w:author="Windows User" w:date="2019-09-19T02:16:00Z"/>
                    <w:rFonts w:cs="Times New Roman"/>
                    <w:sz w:val="22"/>
                    <w:szCs w:val="24"/>
                    <w:lang w:val="en-ID"/>
                  </w:rPr>
                </w:rPrChange>
              </w:rPr>
            </w:pPr>
            <w:ins w:id="9156" w:author="Windows User" w:date="2019-09-19T02:16:00Z">
              <w:r w:rsidRPr="006A0BE8">
                <w:rPr>
                  <w:rFonts w:cs="Times New Roman"/>
                  <w:b/>
                  <w:sz w:val="20"/>
                  <w:szCs w:val="24"/>
                  <w:rPrChange w:id="9157" w:author="Windows User" w:date="2019-09-19T03:15:00Z">
                    <w:rPr>
                      <w:rFonts w:cs="Times New Roman"/>
                      <w:b/>
                      <w:sz w:val="22"/>
                      <w:szCs w:val="24"/>
                    </w:rPr>
                  </w:rPrChange>
                </w:rPr>
                <w:t>Nama Usecase</w:t>
              </w:r>
            </w:ins>
          </w:p>
        </w:tc>
        <w:tc>
          <w:tcPr>
            <w:tcW w:w="3544" w:type="dxa"/>
            <w:gridSpan w:val="2"/>
          </w:tcPr>
          <w:p w14:paraId="78060BB6" w14:textId="77777777" w:rsidR="00755C33" w:rsidRPr="006A0BE8" w:rsidRDefault="00755C33" w:rsidP="00755C33">
            <w:pPr>
              <w:spacing w:after="0" w:line="240" w:lineRule="auto"/>
              <w:rPr>
                <w:ins w:id="9158" w:author="Windows User" w:date="2019-09-19T02:16:00Z"/>
                <w:rFonts w:cs="Times New Roman"/>
                <w:sz w:val="20"/>
                <w:szCs w:val="24"/>
                <w:lang w:val="en-ID"/>
                <w:rPrChange w:id="9159" w:author="Windows User" w:date="2019-09-19T03:15:00Z">
                  <w:rPr>
                    <w:ins w:id="9160" w:author="Windows User" w:date="2019-09-19T02:16:00Z"/>
                    <w:rFonts w:cs="Times New Roman"/>
                    <w:sz w:val="22"/>
                    <w:szCs w:val="24"/>
                    <w:lang w:val="en-ID"/>
                  </w:rPr>
                </w:rPrChange>
              </w:rPr>
            </w:pPr>
            <w:ins w:id="9161" w:author="Windows User" w:date="2019-09-19T02:16:00Z">
              <w:r w:rsidRPr="006A0BE8">
                <w:rPr>
                  <w:rFonts w:cs="Times New Roman"/>
                  <w:sz w:val="20"/>
                  <w:szCs w:val="24"/>
                  <w:rPrChange w:id="9162" w:author="Windows User" w:date="2019-09-19T03:15:00Z">
                    <w:rPr>
                      <w:rFonts w:cs="Times New Roman"/>
                      <w:sz w:val="22"/>
                      <w:szCs w:val="24"/>
                    </w:rPr>
                  </w:rPrChange>
                </w:rPr>
                <w:t>Lihat</w:t>
              </w:r>
            </w:ins>
            <w:r>
              <w:rPr>
                <w:rFonts w:cs="Times New Roman"/>
                <w:sz w:val="20"/>
                <w:szCs w:val="24"/>
              </w:rPr>
              <w:t xml:space="preserve"> Data Nilai</w:t>
            </w:r>
            <w:ins w:id="9163" w:author="Windows User" w:date="2019-09-19T02:16:00Z">
              <w:r w:rsidRPr="006A0BE8">
                <w:rPr>
                  <w:rFonts w:cs="Times New Roman"/>
                  <w:sz w:val="20"/>
                  <w:szCs w:val="24"/>
                  <w:rPrChange w:id="9164" w:author="Windows User" w:date="2019-09-19T03:15:00Z">
                    <w:rPr>
                      <w:rFonts w:cs="Times New Roman"/>
                      <w:sz w:val="22"/>
                      <w:szCs w:val="24"/>
                    </w:rPr>
                  </w:rPrChange>
                </w:rPr>
                <w:t xml:space="preserve"> </w:t>
              </w:r>
            </w:ins>
            <w:r>
              <w:rPr>
                <w:rFonts w:cs="Times New Roman"/>
                <w:i/>
                <w:sz w:val="20"/>
                <w:szCs w:val="24"/>
              </w:rPr>
              <w:t>Setpoint</w:t>
            </w:r>
          </w:p>
        </w:tc>
      </w:tr>
      <w:tr w:rsidR="00755C33" w:rsidRPr="006A0BE8" w14:paraId="4714BF0F" w14:textId="77777777" w:rsidTr="00986BA5">
        <w:trPr>
          <w:ins w:id="9165" w:author="Windows User" w:date="2019-09-19T02:16:00Z"/>
        </w:trPr>
        <w:tc>
          <w:tcPr>
            <w:tcW w:w="4531" w:type="dxa"/>
          </w:tcPr>
          <w:p w14:paraId="5A0AB766" w14:textId="77777777" w:rsidR="00755C33" w:rsidRPr="006A0BE8" w:rsidRDefault="00755C33" w:rsidP="00755C33">
            <w:pPr>
              <w:spacing w:after="0" w:line="240" w:lineRule="auto"/>
              <w:rPr>
                <w:ins w:id="9166" w:author="Windows User" w:date="2019-09-19T02:16:00Z"/>
                <w:rFonts w:cs="Times New Roman"/>
                <w:sz w:val="20"/>
                <w:szCs w:val="24"/>
                <w:lang w:val="en-ID"/>
                <w:rPrChange w:id="9167" w:author="Windows User" w:date="2019-09-19T03:15:00Z">
                  <w:rPr>
                    <w:ins w:id="9168" w:author="Windows User" w:date="2019-09-19T02:16:00Z"/>
                    <w:rFonts w:cs="Times New Roman"/>
                    <w:sz w:val="22"/>
                    <w:szCs w:val="24"/>
                    <w:lang w:val="en-ID"/>
                  </w:rPr>
                </w:rPrChange>
              </w:rPr>
            </w:pPr>
            <w:ins w:id="9169" w:author="Windows User" w:date="2019-09-19T02:16:00Z">
              <w:r w:rsidRPr="006A0BE8">
                <w:rPr>
                  <w:rFonts w:cs="Times New Roman"/>
                  <w:b/>
                  <w:sz w:val="20"/>
                  <w:szCs w:val="24"/>
                  <w:rPrChange w:id="9170" w:author="Windows User" w:date="2019-09-19T03:15:00Z">
                    <w:rPr>
                      <w:rFonts w:cs="Times New Roman"/>
                      <w:b/>
                      <w:sz w:val="22"/>
                      <w:szCs w:val="24"/>
                    </w:rPr>
                  </w:rPrChange>
                </w:rPr>
                <w:t>Aktor</w:t>
              </w:r>
            </w:ins>
          </w:p>
        </w:tc>
        <w:tc>
          <w:tcPr>
            <w:tcW w:w="3544" w:type="dxa"/>
            <w:gridSpan w:val="2"/>
          </w:tcPr>
          <w:p w14:paraId="682AA54F" w14:textId="77777777" w:rsidR="00755C33" w:rsidRPr="006A0BE8" w:rsidRDefault="00755C33" w:rsidP="00755C33">
            <w:pPr>
              <w:spacing w:after="0" w:line="240" w:lineRule="auto"/>
              <w:rPr>
                <w:ins w:id="9171" w:author="Windows User" w:date="2019-09-19T02:16:00Z"/>
                <w:rFonts w:cs="Times New Roman"/>
                <w:sz w:val="20"/>
                <w:szCs w:val="24"/>
                <w:lang w:val="en-ID"/>
                <w:rPrChange w:id="9172" w:author="Windows User" w:date="2019-09-19T03:15:00Z">
                  <w:rPr>
                    <w:ins w:id="9173" w:author="Windows User" w:date="2019-09-19T02:16:00Z"/>
                    <w:rFonts w:cs="Times New Roman"/>
                    <w:sz w:val="22"/>
                    <w:szCs w:val="24"/>
                    <w:lang w:val="en-ID"/>
                  </w:rPr>
                </w:rPrChange>
              </w:rPr>
            </w:pPr>
            <w:ins w:id="9174" w:author="Windows User" w:date="2019-09-19T02:16:00Z">
              <w:r w:rsidRPr="006A0BE8">
                <w:rPr>
                  <w:rFonts w:cs="Times New Roman"/>
                  <w:sz w:val="20"/>
                  <w:szCs w:val="24"/>
                  <w:rPrChange w:id="9175" w:author="Windows User" w:date="2019-09-19T03:15:00Z">
                    <w:rPr>
                      <w:rFonts w:cs="Times New Roman"/>
                      <w:sz w:val="22"/>
                      <w:szCs w:val="24"/>
                    </w:rPr>
                  </w:rPrChange>
                </w:rPr>
                <w:t>Senua aktor</w:t>
              </w:r>
            </w:ins>
          </w:p>
        </w:tc>
      </w:tr>
      <w:tr w:rsidR="00755C33" w:rsidRPr="006A0BE8" w14:paraId="07F9A331" w14:textId="77777777" w:rsidTr="00986BA5">
        <w:trPr>
          <w:ins w:id="9176" w:author="Windows User" w:date="2019-09-19T02:16:00Z"/>
        </w:trPr>
        <w:tc>
          <w:tcPr>
            <w:tcW w:w="4531" w:type="dxa"/>
          </w:tcPr>
          <w:p w14:paraId="01F289DB" w14:textId="77777777" w:rsidR="00755C33" w:rsidRPr="006A0BE8" w:rsidRDefault="00755C33" w:rsidP="00755C33">
            <w:pPr>
              <w:spacing w:after="0" w:line="240" w:lineRule="auto"/>
              <w:rPr>
                <w:ins w:id="9177" w:author="Windows User" w:date="2019-09-19T02:16:00Z"/>
                <w:rFonts w:cs="Times New Roman"/>
                <w:sz w:val="20"/>
                <w:szCs w:val="24"/>
                <w:lang w:val="en-ID"/>
                <w:rPrChange w:id="9178" w:author="Windows User" w:date="2019-09-19T03:15:00Z">
                  <w:rPr>
                    <w:ins w:id="9179" w:author="Windows User" w:date="2019-09-19T02:16:00Z"/>
                    <w:rFonts w:cs="Times New Roman"/>
                    <w:sz w:val="22"/>
                    <w:szCs w:val="24"/>
                    <w:lang w:val="en-ID"/>
                  </w:rPr>
                </w:rPrChange>
              </w:rPr>
            </w:pPr>
            <w:ins w:id="9180" w:author="Windows User" w:date="2019-09-19T02:16:00Z">
              <w:r w:rsidRPr="006A0BE8">
                <w:rPr>
                  <w:rFonts w:cs="Times New Roman"/>
                  <w:b/>
                  <w:sz w:val="20"/>
                  <w:szCs w:val="24"/>
                  <w:rPrChange w:id="9181" w:author="Windows User" w:date="2019-09-19T03:15:00Z">
                    <w:rPr>
                      <w:rFonts w:cs="Times New Roman"/>
                      <w:b/>
                      <w:sz w:val="22"/>
                      <w:szCs w:val="24"/>
                    </w:rPr>
                  </w:rPrChange>
                </w:rPr>
                <w:t>Deskripsi Singkat</w:t>
              </w:r>
            </w:ins>
          </w:p>
        </w:tc>
        <w:tc>
          <w:tcPr>
            <w:tcW w:w="3544" w:type="dxa"/>
            <w:gridSpan w:val="2"/>
          </w:tcPr>
          <w:p w14:paraId="509F3D25" w14:textId="77777777" w:rsidR="00755C33" w:rsidRPr="006A0BE8" w:rsidRDefault="00755C33" w:rsidP="00755C33">
            <w:pPr>
              <w:spacing w:after="0" w:line="240" w:lineRule="auto"/>
              <w:rPr>
                <w:ins w:id="9182" w:author="Windows User" w:date="2019-09-19T02:16:00Z"/>
                <w:rFonts w:cs="Times New Roman"/>
                <w:sz w:val="20"/>
                <w:szCs w:val="24"/>
                <w:lang w:val="en-ID"/>
                <w:rPrChange w:id="9183" w:author="Windows User" w:date="2019-09-19T03:15:00Z">
                  <w:rPr>
                    <w:ins w:id="9184" w:author="Windows User" w:date="2019-09-19T02:16:00Z"/>
                    <w:rFonts w:cs="Times New Roman"/>
                    <w:sz w:val="22"/>
                    <w:szCs w:val="24"/>
                    <w:lang w:val="en-ID"/>
                  </w:rPr>
                </w:rPrChange>
              </w:rPr>
            </w:pPr>
            <w:ins w:id="9185" w:author="Windows User" w:date="2019-09-19T02:16:00Z">
              <w:r w:rsidRPr="006A0BE8">
                <w:rPr>
                  <w:rFonts w:cs="Times New Roman"/>
                  <w:sz w:val="20"/>
                  <w:szCs w:val="24"/>
                  <w:rPrChange w:id="9186" w:author="Windows User" w:date="2019-09-19T03:15:00Z">
                    <w:rPr>
                      <w:rFonts w:cs="Times New Roman"/>
                      <w:sz w:val="22"/>
                      <w:szCs w:val="24"/>
                    </w:rPr>
                  </w:rPrChange>
                </w:rPr>
                <w:t xml:space="preserve">Aktor melihat </w:t>
              </w:r>
            </w:ins>
            <w:r w:rsidRPr="009935E8">
              <w:rPr>
                <w:rFonts w:cs="Times New Roman"/>
                <w:sz w:val="20"/>
                <w:szCs w:val="24"/>
              </w:rPr>
              <w:t>nilai</w:t>
            </w:r>
            <w:r>
              <w:rPr>
                <w:rFonts w:cs="Times New Roman"/>
                <w:i/>
                <w:sz w:val="20"/>
                <w:szCs w:val="24"/>
              </w:rPr>
              <w:t xml:space="preserve"> setpoint</w:t>
            </w:r>
          </w:p>
        </w:tc>
      </w:tr>
      <w:tr w:rsidR="00755C33" w:rsidRPr="006A0BE8" w14:paraId="7129A802" w14:textId="77777777" w:rsidTr="00986BA5">
        <w:trPr>
          <w:ins w:id="9187" w:author="Windows User" w:date="2019-09-19T02:16:00Z"/>
        </w:trPr>
        <w:tc>
          <w:tcPr>
            <w:tcW w:w="4531" w:type="dxa"/>
          </w:tcPr>
          <w:p w14:paraId="0EF644C1" w14:textId="77777777" w:rsidR="00755C33" w:rsidRPr="006A0BE8" w:rsidRDefault="00755C33" w:rsidP="00755C33">
            <w:pPr>
              <w:spacing w:after="0" w:line="240" w:lineRule="auto"/>
              <w:rPr>
                <w:ins w:id="9188" w:author="Windows User" w:date="2019-09-19T02:16:00Z"/>
                <w:rFonts w:cs="Times New Roman"/>
                <w:sz w:val="20"/>
                <w:szCs w:val="24"/>
                <w:lang w:val="en-ID"/>
                <w:rPrChange w:id="9189" w:author="Windows User" w:date="2019-09-19T03:15:00Z">
                  <w:rPr>
                    <w:ins w:id="9190" w:author="Windows User" w:date="2019-09-19T02:16:00Z"/>
                    <w:rFonts w:cs="Times New Roman"/>
                    <w:sz w:val="22"/>
                    <w:szCs w:val="24"/>
                    <w:lang w:val="en-ID"/>
                  </w:rPr>
                </w:rPrChange>
              </w:rPr>
            </w:pPr>
            <w:ins w:id="9191" w:author="Windows User" w:date="2019-09-19T02:16:00Z">
              <w:r w:rsidRPr="006A0BE8">
                <w:rPr>
                  <w:rFonts w:cs="Times New Roman"/>
                  <w:b/>
                  <w:sz w:val="20"/>
                  <w:szCs w:val="24"/>
                  <w:rPrChange w:id="9192" w:author="Windows User" w:date="2019-09-19T03:15:00Z">
                    <w:rPr>
                      <w:rFonts w:cs="Times New Roman"/>
                      <w:b/>
                      <w:sz w:val="22"/>
                      <w:szCs w:val="24"/>
                    </w:rPr>
                  </w:rPrChange>
                </w:rPr>
                <w:t>Prekondisi</w:t>
              </w:r>
            </w:ins>
          </w:p>
        </w:tc>
        <w:tc>
          <w:tcPr>
            <w:tcW w:w="3544" w:type="dxa"/>
            <w:gridSpan w:val="2"/>
          </w:tcPr>
          <w:p w14:paraId="18B84B33" w14:textId="77777777" w:rsidR="00755C33" w:rsidRPr="006A0BE8" w:rsidRDefault="00755C33" w:rsidP="00755C33">
            <w:pPr>
              <w:spacing w:after="0" w:line="240" w:lineRule="auto"/>
              <w:rPr>
                <w:ins w:id="9193" w:author="Windows User" w:date="2019-09-19T02:16:00Z"/>
                <w:rFonts w:cs="Times New Roman"/>
                <w:sz w:val="20"/>
                <w:szCs w:val="24"/>
                <w:lang w:val="en-ID"/>
                <w:rPrChange w:id="9194" w:author="Windows User" w:date="2019-09-19T03:15:00Z">
                  <w:rPr>
                    <w:ins w:id="9195" w:author="Windows User" w:date="2019-09-19T02:16:00Z"/>
                    <w:rFonts w:cs="Times New Roman"/>
                    <w:sz w:val="22"/>
                    <w:szCs w:val="24"/>
                    <w:lang w:val="en-ID"/>
                  </w:rPr>
                </w:rPrChange>
              </w:rPr>
            </w:pPr>
            <w:ins w:id="9196" w:author="Windows User" w:date="2019-09-19T02:16:00Z">
              <w:r w:rsidRPr="006A0BE8">
                <w:rPr>
                  <w:rFonts w:cs="Times New Roman"/>
                  <w:sz w:val="20"/>
                  <w:szCs w:val="24"/>
                  <w:rPrChange w:id="9197" w:author="Windows User" w:date="2019-09-19T03:15:00Z">
                    <w:rPr>
                      <w:rFonts w:cs="Times New Roman"/>
                      <w:sz w:val="22"/>
                      <w:szCs w:val="24"/>
                    </w:rPr>
                  </w:rPrChange>
                </w:rPr>
                <w:t>Aktor masuk halaman dashboard masing-masing</w:t>
              </w:r>
            </w:ins>
          </w:p>
        </w:tc>
      </w:tr>
      <w:tr w:rsidR="00755C33" w:rsidRPr="006A0BE8" w14:paraId="7876F484" w14:textId="77777777" w:rsidTr="00986BA5">
        <w:trPr>
          <w:ins w:id="9198" w:author="Windows User" w:date="2019-09-19T02:16:00Z"/>
        </w:trPr>
        <w:tc>
          <w:tcPr>
            <w:tcW w:w="4531" w:type="dxa"/>
          </w:tcPr>
          <w:p w14:paraId="661F55AD" w14:textId="77777777" w:rsidR="00755C33" w:rsidRPr="006A0BE8" w:rsidRDefault="00755C33" w:rsidP="00755C33">
            <w:pPr>
              <w:spacing w:after="0" w:line="240" w:lineRule="auto"/>
              <w:rPr>
                <w:ins w:id="9199" w:author="Windows User" w:date="2019-09-19T02:16:00Z"/>
                <w:rFonts w:cs="Times New Roman"/>
                <w:sz w:val="20"/>
                <w:szCs w:val="24"/>
                <w:lang w:val="en-ID"/>
                <w:rPrChange w:id="9200" w:author="Windows User" w:date="2019-09-19T03:15:00Z">
                  <w:rPr>
                    <w:ins w:id="9201" w:author="Windows User" w:date="2019-09-19T02:16:00Z"/>
                    <w:rFonts w:cs="Times New Roman"/>
                    <w:sz w:val="22"/>
                    <w:szCs w:val="24"/>
                    <w:lang w:val="en-ID"/>
                  </w:rPr>
                </w:rPrChange>
              </w:rPr>
            </w:pPr>
            <w:ins w:id="9202" w:author="Windows User" w:date="2019-09-19T02:16:00Z">
              <w:r w:rsidRPr="006A0BE8">
                <w:rPr>
                  <w:rFonts w:cs="Times New Roman"/>
                  <w:b/>
                  <w:sz w:val="20"/>
                  <w:szCs w:val="24"/>
                  <w:rPrChange w:id="9203" w:author="Windows User" w:date="2019-09-19T03:15:00Z">
                    <w:rPr>
                      <w:rFonts w:cs="Times New Roman"/>
                      <w:b/>
                      <w:sz w:val="22"/>
                      <w:szCs w:val="24"/>
                    </w:rPr>
                  </w:rPrChange>
                </w:rPr>
                <w:t>Pascakondisi</w:t>
              </w:r>
            </w:ins>
          </w:p>
        </w:tc>
        <w:tc>
          <w:tcPr>
            <w:tcW w:w="3544" w:type="dxa"/>
            <w:gridSpan w:val="2"/>
          </w:tcPr>
          <w:p w14:paraId="5B26BEEA" w14:textId="77777777" w:rsidR="00755C33" w:rsidRPr="006A0BE8" w:rsidRDefault="00755C33" w:rsidP="00755C33">
            <w:pPr>
              <w:spacing w:after="0" w:line="240" w:lineRule="auto"/>
              <w:rPr>
                <w:ins w:id="9204" w:author="Windows User" w:date="2019-09-19T02:16:00Z"/>
                <w:rFonts w:cs="Times New Roman"/>
                <w:sz w:val="20"/>
                <w:szCs w:val="24"/>
                <w:lang w:val="en-ID"/>
                <w:rPrChange w:id="9205" w:author="Windows User" w:date="2019-09-19T03:15:00Z">
                  <w:rPr>
                    <w:ins w:id="9206" w:author="Windows User" w:date="2019-09-19T02:16:00Z"/>
                    <w:rFonts w:cs="Times New Roman"/>
                    <w:sz w:val="22"/>
                    <w:szCs w:val="24"/>
                    <w:lang w:val="en-ID"/>
                  </w:rPr>
                </w:rPrChange>
              </w:rPr>
            </w:pPr>
            <w:ins w:id="9207" w:author="Windows User" w:date="2019-09-19T02:16:00Z">
              <w:r w:rsidRPr="006A0BE8">
                <w:rPr>
                  <w:rFonts w:cs="Times New Roman"/>
                  <w:sz w:val="20"/>
                  <w:szCs w:val="24"/>
                  <w:rPrChange w:id="9208" w:author="Windows User" w:date="2019-09-19T03:15:00Z">
                    <w:rPr>
                      <w:rFonts w:cs="Times New Roman"/>
                      <w:sz w:val="22"/>
                      <w:szCs w:val="24"/>
                    </w:rPr>
                  </w:rPrChange>
                </w:rPr>
                <w:t xml:space="preserve">Aktor dapat melihat </w:t>
              </w:r>
            </w:ins>
            <w:r>
              <w:rPr>
                <w:rFonts w:cs="Times New Roman"/>
                <w:sz w:val="20"/>
                <w:szCs w:val="24"/>
              </w:rPr>
              <w:t xml:space="preserve">data </w:t>
            </w:r>
            <w:r w:rsidRPr="009935E8">
              <w:rPr>
                <w:rFonts w:cs="Times New Roman"/>
                <w:sz w:val="20"/>
                <w:szCs w:val="24"/>
              </w:rPr>
              <w:t>nilai</w:t>
            </w:r>
            <w:r>
              <w:rPr>
                <w:rFonts w:cs="Times New Roman"/>
                <w:i/>
                <w:sz w:val="20"/>
                <w:szCs w:val="24"/>
              </w:rPr>
              <w:t xml:space="preserve"> setpoint</w:t>
            </w:r>
          </w:p>
        </w:tc>
      </w:tr>
      <w:tr w:rsidR="00755C33" w:rsidRPr="006A0BE8" w14:paraId="456920F8" w14:textId="77777777" w:rsidTr="00986BA5">
        <w:trPr>
          <w:ins w:id="9209" w:author="Windows User" w:date="2019-09-19T02:16:00Z"/>
        </w:trPr>
        <w:tc>
          <w:tcPr>
            <w:tcW w:w="8075" w:type="dxa"/>
            <w:gridSpan w:val="3"/>
          </w:tcPr>
          <w:p w14:paraId="068F602C" w14:textId="77777777" w:rsidR="00755C33" w:rsidRPr="006A0BE8" w:rsidRDefault="00755C33" w:rsidP="00755C33">
            <w:pPr>
              <w:spacing w:after="0" w:line="240" w:lineRule="auto"/>
              <w:jc w:val="center"/>
              <w:rPr>
                <w:ins w:id="9210" w:author="Windows User" w:date="2019-09-19T02:16:00Z"/>
                <w:rFonts w:cs="Times New Roman"/>
                <w:sz w:val="20"/>
                <w:szCs w:val="24"/>
                <w:rPrChange w:id="9211" w:author="Windows User" w:date="2019-09-19T03:15:00Z">
                  <w:rPr>
                    <w:ins w:id="9212" w:author="Windows User" w:date="2019-09-19T02:16:00Z"/>
                    <w:rFonts w:cs="Times New Roman"/>
                    <w:sz w:val="22"/>
                    <w:szCs w:val="24"/>
                  </w:rPr>
                </w:rPrChange>
              </w:rPr>
            </w:pPr>
            <w:ins w:id="9213" w:author="Windows User" w:date="2019-09-19T02:16:00Z">
              <w:r w:rsidRPr="006A0BE8">
                <w:rPr>
                  <w:rFonts w:cs="Times New Roman"/>
                  <w:b/>
                  <w:bCs/>
                  <w:sz w:val="20"/>
                  <w:szCs w:val="24"/>
                  <w:rPrChange w:id="9214" w:author="Windows User" w:date="2019-09-19T03:15:00Z">
                    <w:rPr>
                      <w:b/>
                      <w:bCs/>
                      <w:sz w:val="22"/>
                      <w:szCs w:val="24"/>
                    </w:rPr>
                  </w:rPrChange>
                </w:rPr>
                <w:t>Flow Event</w:t>
              </w:r>
            </w:ins>
          </w:p>
        </w:tc>
      </w:tr>
      <w:tr w:rsidR="00755C33" w:rsidRPr="006A0BE8" w14:paraId="6705E1D4" w14:textId="77777777" w:rsidTr="00986BA5">
        <w:trPr>
          <w:ins w:id="9215" w:author="Windows User" w:date="2019-09-19T02:16:00Z"/>
        </w:trPr>
        <w:tc>
          <w:tcPr>
            <w:tcW w:w="8075" w:type="dxa"/>
            <w:gridSpan w:val="3"/>
          </w:tcPr>
          <w:p w14:paraId="6D22B1A4" w14:textId="77777777" w:rsidR="00755C33" w:rsidRPr="006A0BE8" w:rsidRDefault="00755C33" w:rsidP="00755C33">
            <w:pPr>
              <w:spacing w:after="0" w:line="240" w:lineRule="auto"/>
              <w:jc w:val="center"/>
              <w:rPr>
                <w:ins w:id="9216" w:author="Windows User" w:date="2019-09-19T02:16:00Z"/>
                <w:rFonts w:cs="Times New Roman"/>
                <w:sz w:val="20"/>
                <w:szCs w:val="24"/>
                <w:rPrChange w:id="9217" w:author="Windows User" w:date="2019-09-19T03:15:00Z">
                  <w:rPr>
                    <w:ins w:id="9218" w:author="Windows User" w:date="2019-09-19T02:16:00Z"/>
                    <w:rFonts w:cs="Times New Roman"/>
                    <w:sz w:val="22"/>
                    <w:szCs w:val="24"/>
                  </w:rPr>
                </w:rPrChange>
              </w:rPr>
            </w:pPr>
            <w:ins w:id="9219" w:author="Windows User" w:date="2019-09-19T02:16:00Z">
              <w:r w:rsidRPr="006A0BE8">
                <w:rPr>
                  <w:rFonts w:cs="Times New Roman"/>
                  <w:b/>
                  <w:sz w:val="20"/>
                  <w:szCs w:val="24"/>
                  <w:rPrChange w:id="9220" w:author="Windows User" w:date="2019-09-19T03:15:00Z">
                    <w:rPr>
                      <w:b/>
                      <w:sz w:val="22"/>
                      <w:szCs w:val="24"/>
                    </w:rPr>
                  </w:rPrChange>
                </w:rPr>
                <w:t>Normal Flow : Lihat history sudut y</w:t>
              </w:r>
            </w:ins>
          </w:p>
        </w:tc>
      </w:tr>
      <w:tr w:rsidR="00755C33" w:rsidRPr="006A0BE8" w14:paraId="3231AC3D" w14:textId="77777777" w:rsidTr="00986BA5">
        <w:trPr>
          <w:trHeight w:val="517"/>
          <w:ins w:id="9221" w:author="Windows User" w:date="2019-09-19T02:16:00Z"/>
        </w:trPr>
        <w:tc>
          <w:tcPr>
            <w:tcW w:w="4604" w:type="dxa"/>
            <w:gridSpan w:val="2"/>
          </w:tcPr>
          <w:p w14:paraId="67B56897" w14:textId="77777777" w:rsidR="00755C33" w:rsidRPr="006A0BE8" w:rsidRDefault="00755C33" w:rsidP="00755C33">
            <w:pPr>
              <w:spacing w:after="0" w:line="240" w:lineRule="auto"/>
              <w:rPr>
                <w:ins w:id="9222" w:author="Windows User" w:date="2019-09-19T02:16:00Z"/>
                <w:rFonts w:cs="Times New Roman"/>
                <w:b/>
                <w:sz w:val="20"/>
                <w:szCs w:val="24"/>
                <w:rPrChange w:id="9223" w:author="Windows User" w:date="2019-09-19T03:15:00Z">
                  <w:rPr>
                    <w:ins w:id="9224" w:author="Windows User" w:date="2019-09-19T02:16:00Z"/>
                    <w:b/>
                    <w:sz w:val="22"/>
                    <w:szCs w:val="24"/>
                  </w:rPr>
                </w:rPrChange>
              </w:rPr>
            </w:pPr>
            <w:ins w:id="9225" w:author="Windows User" w:date="2019-09-19T02:16:00Z">
              <w:r w:rsidRPr="006A0BE8">
                <w:rPr>
                  <w:rFonts w:cs="Times New Roman"/>
                  <w:sz w:val="20"/>
                  <w:szCs w:val="24"/>
                  <w:rPrChange w:id="9226" w:author="Windows User" w:date="2019-09-19T03:15:00Z">
                    <w:rPr>
                      <w:sz w:val="22"/>
                      <w:szCs w:val="24"/>
                    </w:rPr>
                  </w:rPrChange>
                </w:rPr>
                <w:t>Aksi Aktor</w:t>
              </w:r>
            </w:ins>
          </w:p>
        </w:tc>
        <w:tc>
          <w:tcPr>
            <w:tcW w:w="3471" w:type="dxa"/>
          </w:tcPr>
          <w:p w14:paraId="357A5C3F" w14:textId="77777777" w:rsidR="00755C33" w:rsidRPr="006A0BE8" w:rsidRDefault="00755C33" w:rsidP="00755C33">
            <w:pPr>
              <w:spacing w:after="0" w:line="240" w:lineRule="auto"/>
              <w:rPr>
                <w:ins w:id="9227" w:author="Windows User" w:date="2019-09-19T02:16:00Z"/>
                <w:rFonts w:cs="Times New Roman"/>
                <w:b/>
                <w:sz w:val="20"/>
                <w:szCs w:val="24"/>
                <w:rPrChange w:id="9228" w:author="Windows User" w:date="2019-09-19T03:15:00Z">
                  <w:rPr>
                    <w:ins w:id="9229" w:author="Windows User" w:date="2019-09-19T02:16:00Z"/>
                    <w:b/>
                    <w:sz w:val="22"/>
                    <w:szCs w:val="24"/>
                  </w:rPr>
                </w:rPrChange>
              </w:rPr>
            </w:pPr>
            <w:ins w:id="9230" w:author="Windows User" w:date="2019-09-19T02:16:00Z">
              <w:r w:rsidRPr="006A0BE8">
                <w:rPr>
                  <w:rFonts w:cs="Times New Roman"/>
                  <w:sz w:val="20"/>
                  <w:szCs w:val="24"/>
                  <w:rPrChange w:id="9231" w:author="Windows User" w:date="2019-09-19T03:15:00Z">
                    <w:rPr>
                      <w:sz w:val="22"/>
                      <w:szCs w:val="24"/>
                    </w:rPr>
                  </w:rPrChange>
                </w:rPr>
                <w:t>Reaksi Sistem</w:t>
              </w:r>
            </w:ins>
          </w:p>
        </w:tc>
      </w:tr>
      <w:tr w:rsidR="00755C33" w:rsidRPr="006A0BE8" w14:paraId="2D7940D9" w14:textId="77777777" w:rsidTr="00986BA5">
        <w:trPr>
          <w:trHeight w:val="371"/>
          <w:ins w:id="9232" w:author="Windows User" w:date="2019-09-19T02:16:00Z"/>
        </w:trPr>
        <w:tc>
          <w:tcPr>
            <w:tcW w:w="4604" w:type="dxa"/>
            <w:gridSpan w:val="2"/>
          </w:tcPr>
          <w:p w14:paraId="36A96159" w14:textId="77777777" w:rsidR="00755C33" w:rsidRPr="006A0BE8" w:rsidRDefault="00755C33" w:rsidP="00986BA5">
            <w:pPr>
              <w:pStyle w:val="ListParagraph"/>
              <w:numPr>
                <w:ilvl w:val="0"/>
                <w:numId w:val="19"/>
              </w:numPr>
              <w:spacing w:after="0" w:line="240" w:lineRule="auto"/>
              <w:rPr>
                <w:ins w:id="9233" w:author="Windows User" w:date="2019-09-19T02:16:00Z"/>
                <w:rFonts w:cs="Times New Roman"/>
                <w:sz w:val="20"/>
                <w:szCs w:val="24"/>
                <w:rPrChange w:id="9234" w:author="Windows User" w:date="2019-09-19T03:15:00Z">
                  <w:rPr>
                    <w:ins w:id="9235" w:author="Windows User" w:date="2019-09-19T02:16:00Z"/>
                    <w:sz w:val="22"/>
                    <w:szCs w:val="24"/>
                  </w:rPr>
                </w:rPrChange>
              </w:rPr>
            </w:pPr>
            <w:ins w:id="9236" w:author="Windows User" w:date="2019-09-19T02:16:00Z">
              <w:r w:rsidRPr="006A0BE8">
                <w:rPr>
                  <w:rFonts w:cs="Times New Roman"/>
                  <w:sz w:val="20"/>
                  <w:szCs w:val="24"/>
                  <w:rPrChange w:id="9237" w:author="Windows User" w:date="2019-09-19T03:15:00Z">
                    <w:rPr>
                      <w:sz w:val="22"/>
                      <w:szCs w:val="24"/>
                    </w:rPr>
                  </w:rPrChange>
                </w:rPr>
                <w:t xml:space="preserve">Klik menu </w:t>
              </w:r>
            </w:ins>
            <w:r>
              <w:rPr>
                <w:rFonts w:cs="Times New Roman"/>
                <w:sz w:val="20"/>
                <w:szCs w:val="24"/>
              </w:rPr>
              <w:t xml:space="preserve">nilai </w:t>
            </w:r>
            <w:r w:rsidRPr="009935E8">
              <w:rPr>
                <w:rFonts w:cs="Times New Roman"/>
                <w:i/>
                <w:sz w:val="20"/>
                <w:szCs w:val="24"/>
              </w:rPr>
              <w:t>setpoint</w:t>
            </w:r>
          </w:p>
        </w:tc>
        <w:tc>
          <w:tcPr>
            <w:tcW w:w="3471" w:type="dxa"/>
          </w:tcPr>
          <w:p w14:paraId="1B086E39" w14:textId="77777777" w:rsidR="00755C33" w:rsidRPr="006A0BE8" w:rsidRDefault="00755C33" w:rsidP="00986BA5">
            <w:pPr>
              <w:spacing w:after="0" w:line="240" w:lineRule="auto"/>
              <w:rPr>
                <w:ins w:id="9238" w:author="Windows User" w:date="2019-09-19T02:16:00Z"/>
                <w:rFonts w:cs="Times New Roman"/>
                <w:sz w:val="20"/>
                <w:szCs w:val="24"/>
                <w:rPrChange w:id="9239" w:author="Windows User" w:date="2019-09-19T03:15:00Z">
                  <w:rPr>
                    <w:ins w:id="9240" w:author="Windows User" w:date="2019-09-19T02:16:00Z"/>
                    <w:sz w:val="22"/>
                    <w:szCs w:val="24"/>
                  </w:rPr>
                </w:rPrChange>
              </w:rPr>
            </w:pPr>
          </w:p>
        </w:tc>
      </w:tr>
      <w:tr w:rsidR="00755C33" w:rsidRPr="006A0BE8" w14:paraId="69D4FF6D" w14:textId="77777777" w:rsidTr="00986BA5">
        <w:trPr>
          <w:trHeight w:val="370"/>
          <w:ins w:id="9241" w:author="Windows User" w:date="2019-09-19T02:16:00Z"/>
        </w:trPr>
        <w:tc>
          <w:tcPr>
            <w:tcW w:w="4604" w:type="dxa"/>
            <w:gridSpan w:val="2"/>
          </w:tcPr>
          <w:p w14:paraId="1FB98AE4" w14:textId="77777777" w:rsidR="00755C33" w:rsidRPr="006A0BE8" w:rsidRDefault="00755C33" w:rsidP="007755A2">
            <w:pPr>
              <w:pStyle w:val="ListParagraph"/>
              <w:spacing w:after="0" w:line="240" w:lineRule="auto"/>
              <w:rPr>
                <w:ins w:id="9242" w:author="Windows User" w:date="2019-09-19T02:16:00Z"/>
                <w:rFonts w:cs="Times New Roman"/>
                <w:sz w:val="20"/>
                <w:szCs w:val="24"/>
                <w:rPrChange w:id="9243" w:author="Windows User" w:date="2019-09-19T03:15:00Z">
                  <w:rPr>
                    <w:ins w:id="9244" w:author="Windows User" w:date="2019-09-19T02:16:00Z"/>
                    <w:sz w:val="22"/>
                    <w:szCs w:val="24"/>
                  </w:rPr>
                </w:rPrChange>
              </w:rPr>
            </w:pPr>
          </w:p>
          <w:p w14:paraId="2C12204D" w14:textId="77777777" w:rsidR="00755C33" w:rsidRPr="006A0BE8" w:rsidRDefault="00755C33" w:rsidP="007755A2">
            <w:pPr>
              <w:spacing w:after="0" w:line="240" w:lineRule="auto"/>
              <w:rPr>
                <w:ins w:id="9245" w:author="Windows User" w:date="2019-09-19T02:16:00Z"/>
                <w:rFonts w:cs="Times New Roman"/>
                <w:b/>
                <w:sz w:val="20"/>
                <w:szCs w:val="24"/>
                <w:rPrChange w:id="9246" w:author="Windows User" w:date="2019-09-19T03:15:00Z">
                  <w:rPr>
                    <w:ins w:id="9247" w:author="Windows User" w:date="2019-09-19T02:16:00Z"/>
                    <w:b/>
                    <w:sz w:val="22"/>
                    <w:szCs w:val="24"/>
                  </w:rPr>
                </w:rPrChange>
              </w:rPr>
            </w:pPr>
          </w:p>
        </w:tc>
        <w:tc>
          <w:tcPr>
            <w:tcW w:w="3471" w:type="dxa"/>
          </w:tcPr>
          <w:p w14:paraId="4E6DEAC9" w14:textId="77777777" w:rsidR="00755C33" w:rsidRPr="006A0BE8" w:rsidRDefault="00755C33" w:rsidP="007755A2">
            <w:pPr>
              <w:pStyle w:val="ListParagraph"/>
              <w:numPr>
                <w:ilvl w:val="0"/>
                <w:numId w:val="19"/>
              </w:numPr>
              <w:spacing w:after="0" w:line="240" w:lineRule="auto"/>
              <w:rPr>
                <w:ins w:id="9248" w:author="Windows User" w:date="2019-09-19T02:16:00Z"/>
                <w:rFonts w:cs="Times New Roman"/>
                <w:sz w:val="20"/>
                <w:szCs w:val="24"/>
                <w:rPrChange w:id="9249" w:author="Windows User" w:date="2019-09-19T03:15:00Z">
                  <w:rPr>
                    <w:ins w:id="9250" w:author="Windows User" w:date="2019-09-19T02:16:00Z"/>
                    <w:sz w:val="22"/>
                    <w:szCs w:val="24"/>
                  </w:rPr>
                </w:rPrChange>
              </w:rPr>
            </w:pPr>
            <w:ins w:id="9251" w:author="Windows User" w:date="2019-09-19T02:16:00Z">
              <w:r w:rsidRPr="006A0BE8">
                <w:rPr>
                  <w:rFonts w:cs="Times New Roman"/>
                  <w:sz w:val="20"/>
                  <w:szCs w:val="24"/>
                  <w:rPrChange w:id="9252" w:author="Windows User" w:date="2019-09-19T03:15:00Z">
                    <w:rPr>
                      <w:sz w:val="22"/>
                      <w:szCs w:val="24"/>
                    </w:rPr>
                  </w:rPrChange>
                </w:rPr>
                <w:t xml:space="preserve">Menampilkan </w:t>
              </w:r>
            </w:ins>
            <w:r>
              <w:rPr>
                <w:rFonts w:cs="Times New Roman"/>
                <w:sz w:val="20"/>
                <w:szCs w:val="24"/>
              </w:rPr>
              <w:t xml:space="preserve">data nilai </w:t>
            </w:r>
            <w:r w:rsidRPr="009935E8">
              <w:rPr>
                <w:rFonts w:cs="Times New Roman"/>
                <w:i/>
                <w:sz w:val="20"/>
                <w:szCs w:val="24"/>
              </w:rPr>
              <w:t>setpoint</w:t>
            </w:r>
          </w:p>
        </w:tc>
      </w:tr>
    </w:tbl>
    <w:p w14:paraId="34A124B0" w14:textId="159624BF" w:rsidR="007755A2" w:rsidRPr="007755A2" w:rsidRDefault="007755A2" w:rsidP="007755A2">
      <w:pPr>
        <w:pStyle w:val="Caption"/>
        <w:keepNext/>
        <w:spacing w:before="240"/>
        <w:jc w:val="center"/>
        <w:rPr>
          <w:color w:val="auto"/>
          <w:sz w:val="22"/>
        </w:rPr>
      </w:pPr>
      <w:bookmarkStart w:id="9253" w:name="_Toc23552231"/>
      <w:r w:rsidRPr="007755A2">
        <w:rPr>
          <w:i w:val="0"/>
          <w:color w:val="auto"/>
          <w:sz w:val="22"/>
        </w:rPr>
        <w:t xml:space="preserve">Tabel </w:t>
      </w:r>
      <w:r w:rsidR="00813475">
        <w:rPr>
          <w:i w:val="0"/>
          <w:color w:val="auto"/>
          <w:sz w:val="22"/>
        </w:rPr>
        <w:fldChar w:fldCharType="begin"/>
      </w:r>
      <w:r w:rsidR="00813475">
        <w:rPr>
          <w:i w:val="0"/>
          <w:color w:val="auto"/>
          <w:sz w:val="22"/>
        </w:rPr>
        <w:instrText xml:space="preserve"> STYLEREF 1 \s </w:instrText>
      </w:r>
      <w:r w:rsidR="00813475">
        <w:rPr>
          <w:i w:val="0"/>
          <w:color w:val="auto"/>
          <w:sz w:val="22"/>
        </w:rPr>
        <w:fldChar w:fldCharType="separate"/>
      </w:r>
      <w:r w:rsidR="00813475">
        <w:rPr>
          <w:i w:val="0"/>
          <w:noProof/>
          <w:color w:val="auto"/>
          <w:sz w:val="22"/>
        </w:rPr>
        <w:t>A</w:t>
      </w:r>
      <w:r w:rsidR="00813475">
        <w:rPr>
          <w:i w:val="0"/>
          <w:color w:val="auto"/>
          <w:sz w:val="22"/>
        </w:rPr>
        <w:fldChar w:fldCharType="end"/>
      </w:r>
      <w:r w:rsidR="00813475">
        <w:rPr>
          <w:i w:val="0"/>
          <w:color w:val="auto"/>
          <w:sz w:val="22"/>
        </w:rPr>
        <w:t>.</w:t>
      </w:r>
      <w:r w:rsidR="00813475">
        <w:rPr>
          <w:i w:val="0"/>
          <w:color w:val="auto"/>
          <w:sz w:val="22"/>
        </w:rPr>
        <w:fldChar w:fldCharType="begin"/>
      </w:r>
      <w:r w:rsidR="00813475">
        <w:rPr>
          <w:i w:val="0"/>
          <w:color w:val="auto"/>
          <w:sz w:val="22"/>
        </w:rPr>
        <w:instrText xml:space="preserve"> SEQ Tabel \* ARABIC \s 1 </w:instrText>
      </w:r>
      <w:r w:rsidR="00813475">
        <w:rPr>
          <w:i w:val="0"/>
          <w:color w:val="auto"/>
          <w:sz w:val="22"/>
        </w:rPr>
        <w:fldChar w:fldCharType="separate"/>
      </w:r>
      <w:r w:rsidR="00813475">
        <w:rPr>
          <w:i w:val="0"/>
          <w:noProof/>
          <w:color w:val="auto"/>
          <w:sz w:val="22"/>
        </w:rPr>
        <w:t>9</w:t>
      </w:r>
      <w:r w:rsidR="00813475">
        <w:rPr>
          <w:i w:val="0"/>
          <w:color w:val="auto"/>
          <w:sz w:val="22"/>
        </w:rPr>
        <w:fldChar w:fldCharType="end"/>
      </w:r>
      <w:r w:rsidRPr="007755A2">
        <w:rPr>
          <w:i w:val="0"/>
          <w:color w:val="auto"/>
          <w:sz w:val="22"/>
        </w:rPr>
        <w:t xml:space="preserve"> Skenario Lihat Grafik</w:t>
      </w:r>
      <w:r w:rsidRPr="007755A2">
        <w:rPr>
          <w:color w:val="auto"/>
          <w:sz w:val="22"/>
        </w:rPr>
        <w:t xml:space="preserve"> Tracker</w:t>
      </w:r>
      <w:bookmarkEnd w:id="9253"/>
    </w:p>
    <w:tbl>
      <w:tblPr>
        <w:tblStyle w:val="TableGrid"/>
        <w:tblW w:w="8075" w:type="dxa"/>
        <w:tblLook w:val="04A0" w:firstRow="1" w:lastRow="0" w:firstColumn="1" w:lastColumn="0" w:noHBand="0" w:noVBand="1"/>
      </w:tblPr>
      <w:tblGrid>
        <w:gridCol w:w="4531"/>
        <w:gridCol w:w="73"/>
        <w:gridCol w:w="3471"/>
      </w:tblGrid>
      <w:tr w:rsidR="00755C33" w:rsidRPr="006A0BE8" w14:paraId="29F54AC0" w14:textId="77777777" w:rsidTr="00986BA5">
        <w:trPr>
          <w:ins w:id="9254" w:author="Windows User" w:date="2019-09-19T02:16:00Z"/>
        </w:trPr>
        <w:tc>
          <w:tcPr>
            <w:tcW w:w="4531" w:type="dxa"/>
          </w:tcPr>
          <w:p w14:paraId="320AD0EF" w14:textId="77777777" w:rsidR="00755C33" w:rsidRPr="006A0BE8" w:rsidRDefault="00755C33" w:rsidP="00755C33">
            <w:pPr>
              <w:spacing w:after="0" w:line="240" w:lineRule="auto"/>
              <w:rPr>
                <w:ins w:id="9255" w:author="Windows User" w:date="2019-09-19T02:16:00Z"/>
                <w:rFonts w:cs="Times New Roman"/>
                <w:sz w:val="20"/>
                <w:szCs w:val="24"/>
                <w:lang w:val="en-ID"/>
                <w:rPrChange w:id="9256" w:author="Windows User" w:date="2019-09-19T03:16:00Z">
                  <w:rPr>
                    <w:ins w:id="9257" w:author="Windows User" w:date="2019-09-19T02:16:00Z"/>
                    <w:rFonts w:cs="Times New Roman"/>
                    <w:szCs w:val="24"/>
                    <w:lang w:val="en-ID"/>
                  </w:rPr>
                </w:rPrChange>
              </w:rPr>
            </w:pPr>
            <w:ins w:id="9258" w:author="Windows User" w:date="2019-09-19T02:16:00Z">
              <w:r w:rsidRPr="006A0BE8">
                <w:rPr>
                  <w:rFonts w:cs="Times New Roman"/>
                  <w:b/>
                  <w:sz w:val="20"/>
                  <w:szCs w:val="24"/>
                  <w:rPrChange w:id="9259" w:author="Windows User" w:date="2019-09-19T03:17:00Z">
                    <w:rPr>
                      <w:rFonts w:cs="Times New Roman"/>
                      <w:b/>
                      <w:sz w:val="22"/>
                      <w:szCs w:val="24"/>
                    </w:rPr>
                  </w:rPrChange>
                </w:rPr>
                <w:t>Nama Usecase</w:t>
              </w:r>
            </w:ins>
          </w:p>
        </w:tc>
        <w:tc>
          <w:tcPr>
            <w:tcW w:w="3544" w:type="dxa"/>
            <w:gridSpan w:val="2"/>
          </w:tcPr>
          <w:p w14:paraId="63FE32F2" w14:textId="77777777" w:rsidR="00755C33" w:rsidRPr="006A0BE8" w:rsidRDefault="00755C33" w:rsidP="00755C33">
            <w:pPr>
              <w:spacing w:after="0" w:line="240" w:lineRule="auto"/>
              <w:rPr>
                <w:ins w:id="9260" w:author="Windows User" w:date="2019-09-19T02:16:00Z"/>
                <w:rFonts w:cs="Times New Roman"/>
                <w:sz w:val="20"/>
                <w:szCs w:val="24"/>
                <w:lang w:val="en-ID"/>
                <w:rPrChange w:id="9261" w:author="Windows User" w:date="2019-09-19T03:16:00Z">
                  <w:rPr>
                    <w:ins w:id="9262" w:author="Windows User" w:date="2019-09-19T02:16:00Z"/>
                    <w:rFonts w:cs="Times New Roman"/>
                    <w:szCs w:val="24"/>
                    <w:lang w:val="en-ID"/>
                  </w:rPr>
                </w:rPrChange>
              </w:rPr>
            </w:pPr>
            <w:ins w:id="9263" w:author="Windows User" w:date="2019-09-19T02:16:00Z">
              <w:r w:rsidRPr="006A0BE8">
                <w:rPr>
                  <w:rFonts w:cs="Times New Roman"/>
                  <w:sz w:val="20"/>
                  <w:szCs w:val="24"/>
                  <w:rPrChange w:id="9264" w:author="Windows User" w:date="2019-09-19T03:17:00Z">
                    <w:rPr>
                      <w:rFonts w:cs="Times New Roman"/>
                      <w:sz w:val="22"/>
                      <w:szCs w:val="24"/>
                    </w:rPr>
                  </w:rPrChange>
                </w:rPr>
                <w:t>Lihat grafik</w:t>
              </w:r>
              <w:r w:rsidRPr="009935E8">
                <w:rPr>
                  <w:rFonts w:cs="Times New Roman"/>
                  <w:i/>
                  <w:sz w:val="20"/>
                  <w:szCs w:val="24"/>
                  <w:rPrChange w:id="9265" w:author="Windows User" w:date="2019-09-19T03:17:00Z">
                    <w:rPr>
                      <w:rFonts w:cs="Times New Roman"/>
                      <w:sz w:val="22"/>
                      <w:szCs w:val="24"/>
                    </w:rPr>
                  </w:rPrChange>
                </w:rPr>
                <w:t xml:space="preserve"> </w:t>
              </w:r>
            </w:ins>
            <w:r w:rsidRPr="009935E8">
              <w:rPr>
                <w:rFonts w:cs="Times New Roman"/>
                <w:i/>
                <w:sz w:val="20"/>
                <w:szCs w:val="24"/>
              </w:rPr>
              <w:t>tracker</w:t>
            </w:r>
          </w:p>
        </w:tc>
      </w:tr>
      <w:tr w:rsidR="00755C33" w:rsidRPr="006A0BE8" w14:paraId="7C05F27A" w14:textId="77777777" w:rsidTr="00986BA5">
        <w:trPr>
          <w:ins w:id="9266" w:author="Windows User" w:date="2019-09-19T02:16:00Z"/>
        </w:trPr>
        <w:tc>
          <w:tcPr>
            <w:tcW w:w="4531" w:type="dxa"/>
          </w:tcPr>
          <w:p w14:paraId="4241839D" w14:textId="77777777" w:rsidR="00755C33" w:rsidRPr="006A0BE8" w:rsidRDefault="00755C33" w:rsidP="00755C33">
            <w:pPr>
              <w:spacing w:after="0" w:line="240" w:lineRule="auto"/>
              <w:rPr>
                <w:ins w:id="9267" w:author="Windows User" w:date="2019-09-19T02:16:00Z"/>
                <w:rFonts w:cs="Times New Roman"/>
                <w:sz w:val="20"/>
                <w:szCs w:val="24"/>
                <w:lang w:val="en-ID"/>
                <w:rPrChange w:id="9268" w:author="Windows User" w:date="2019-09-19T03:16:00Z">
                  <w:rPr>
                    <w:ins w:id="9269" w:author="Windows User" w:date="2019-09-19T02:16:00Z"/>
                    <w:rFonts w:cs="Times New Roman"/>
                    <w:szCs w:val="24"/>
                    <w:lang w:val="en-ID"/>
                  </w:rPr>
                </w:rPrChange>
              </w:rPr>
            </w:pPr>
            <w:ins w:id="9270" w:author="Windows User" w:date="2019-09-19T02:16:00Z">
              <w:r w:rsidRPr="006A0BE8">
                <w:rPr>
                  <w:rFonts w:cs="Times New Roman"/>
                  <w:b/>
                  <w:sz w:val="20"/>
                  <w:szCs w:val="24"/>
                  <w:rPrChange w:id="9271" w:author="Windows User" w:date="2019-09-19T03:17:00Z">
                    <w:rPr>
                      <w:rFonts w:cs="Times New Roman"/>
                      <w:b/>
                      <w:sz w:val="22"/>
                      <w:szCs w:val="24"/>
                    </w:rPr>
                  </w:rPrChange>
                </w:rPr>
                <w:t>Aktor</w:t>
              </w:r>
            </w:ins>
          </w:p>
        </w:tc>
        <w:tc>
          <w:tcPr>
            <w:tcW w:w="3544" w:type="dxa"/>
            <w:gridSpan w:val="2"/>
          </w:tcPr>
          <w:p w14:paraId="6662EC09" w14:textId="77777777" w:rsidR="00755C33" w:rsidRPr="006A0BE8" w:rsidRDefault="00755C33" w:rsidP="00755C33">
            <w:pPr>
              <w:spacing w:after="0" w:line="240" w:lineRule="auto"/>
              <w:rPr>
                <w:ins w:id="9272" w:author="Windows User" w:date="2019-09-19T02:16:00Z"/>
                <w:rFonts w:cs="Times New Roman"/>
                <w:sz w:val="20"/>
                <w:szCs w:val="24"/>
                <w:lang w:val="en-ID"/>
                <w:rPrChange w:id="9273" w:author="Windows User" w:date="2019-09-19T03:16:00Z">
                  <w:rPr>
                    <w:ins w:id="9274" w:author="Windows User" w:date="2019-09-19T02:16:00Z"/>
                    <w:rFonts w:cs="Times New Roman"/>
                    <w:szCs w:val="24"/>
                    <w:lang w:val="en-ID"/>
                  </w:rPr>
                </w:rPrChange>
              </w:rPr>
            </w:pPr>
            <w:ins w:id="9275" w:author="Windows User" w:date="2019-09-19T02:16:00Z">
              <w:r w:rsidRPr="006A0BE8">
                <w:rPr>
                  <w:rFonts w:cs="Times New Roman"/>
                  <w:sz w:val="20"/>
                  <w:szCs w:val="24"/>
                  <w:rPrChange w:id="9276" w:author="Windows User" w:date="2019-09-19T03:17:00Z">
                    <w:rPr>
                      <w:rFonts w:cs="Times New Roman"/>
                      <w:sz w:val="22"/>
                      <w:szCs w:val="24"/>
                    </w:rPr>
                  </w:rPrChange>
                </w:rPr>
                <w:t>Senua aktor</w:t>
              </w:r>
            </w:ins>
          </w:p>
        </w:tc>
      </w:tr>
      <w:tr w:rsidR="00755C33" w:rsidRPr="006A0BE8" w14:paraId="5D99C024" w14:textId="77777777" w:rsidTr="00986BA5">
        <w:trPr>
          <w:ins w:id="9277" w:author="Windows User" w:date="2019-09-19T02:16:00Z"/>
        </w:trPr>
        <w:tc>
          <w:tcPr>
            <w:tcW w:w="4531" w:type="dxa"/>
          </w:tcPr>
          <w:p w14:paraId="0B343107" w14:textId="77777777" w:rsidR="00755C33" w:rsidRPr="006A0BE8" w:rsidRDefault="00755C33" w:rsidP="00755C33">
            <w:pPr>
              <w:spacing w:after="0" w:line="240" w:lineRule="auto"/>
              <w:rPr>
                <w:ins w:id="9278" w:author="Windows User" w:date="2019-09-19T02:16:00Z"/>
                <w:rFonts w:cs="Times New Roman"/>
                <w:sz w:val="20"/>
                <w:szCs w:val="24"/>
                <w:lang w:val="en-ID"/>
                <w:rPrChange w:id="9279" w:author="Windows User" w:date="2019-09-19T03:16:00Z">
                  <w:rPr>
                    <w:ins w:id="9280" w:author="Windows User" w:date="2019-09-19T02:16:00Z"/>
                    <w:rFonts w:cs="Times New Roman"/>
                    <w:szCs w:val="24"/>
                    <w:lang w:val="en-ID"/>
                  </w:rPr>
                </w:rPrChange>
              </w:rPr>
            </w:pPr>
            <w:ins w:id="9281" w:author="Windows User" w:date="2019-09-19T02:16:00Z">
              <w:r w:rsidRPr="006A0BE8">
                <w:rPr>
                  <w:rFonts w:cs="Times New Roman"/>
                  <w:b/>
                  <w:sz w:val="20"/>
                  <w:szCs w:val="24"/>
                  <w:rPrChange w:id="9282" w:author="Windows User" w:date="2019-09-19T03:17:00Z">
                    <w:rPr>
                      <w:rFonts w:cs="Times New Roman"/>
                      <w:b/>
                      <w:sz w:val="22"/>
                      <w:szCs w:val="24"/>
                    </w:rPr>
                  </w:rPrChange>
                </w:rPr>
                <w:t>Deskripsi Singkat</w:t>
              </w:r>
            </w:ins>
          </w:p>
        </w:tc>
        <w:tc>
          <w:tcPr>
            <w:tcW w:w="3544" w:type="dxa"/>
            <w:gridSpan w:val="2"/>
          </w:tcPr>
          <w:p w14:paraId="6C499303" w14:textId="77777777" w:rsidR="00755C33" w:rsidRPr="006A0BE8" w:rsidRDefault="00755C33" w:rsidP="00755C33">
            <w:pPr>
              <w:spacing w:after="0" w:line="240" w:lineRule="auto"/>
              <w:rPr>
                <w:ins w:id="9283" w:author="Windows User" w:date="2019-09-19T02:16:00Z"/>
                <w:rFonts w:cs="Times New Roman"/>
                <w:sz w:val="20"/>
                <w:szCs w:val="24"/>
                <w:lang w:val="en-ID"/>
                <w:rPrChange w:id="9284" w:author="Windows User" w:date="2019-09-19T03:16:00Z">
                  <w:rPr>
                    <w:ins w:id="9285" w:author="Windows User" w:date="2019-09-19T02:16:00Z"/>
                    <w:rFonts w:cs="Times New Roman"/>
                    <w:szCs w:val="24"/>
                    <w:lang w:val="en-ID"/>
                  </w:rPr>
                </w:rPrChange>
              </w:rPr>
            </w:pPr>
            <w:ins w:id="9286" w:author="Windows User" w:date="2019-09-19T02:16:00Z">
              <w:r w:rsidRPr="006A0BE8">
                <w:rPr>
                  <w:rFonts w:cs="Times New Roman"/>
                  <w:sz w:val="20"/>
                  <w:szCs w:val="24"/>
                  <w:rPrChange w:id="9287" w:author="Windows User" w:date="2019-09-19T03:17:00Z">
                    <w:rPr>
                      <w:rFonts w:cs="Times New Roman"/>
                      <w:sz w:val="22"/>
                      <w:szCs w:val="24"/>
                    </w:rPr>
                  </w:rPrChange>
                </w:rPr>
                <w:t xml:space="preserve">Aktor melihat grafik </w:t>
              </w:r>
            </w:ins>
            <w:r w:rsidRPr="009935E8">
              <w:rPr>
                <w:rFonts w:cs="Times New Roman"/>
                <w:i/>
                <w:sz w:val="20"/>
                <w:szCs w:val="24"/>
              </w:rPr>
              <w:t>tracker</w:t>
            </w:r>
          </w:p>
        </w:tc>
      </w:tr>
      <w:tr w:rsidR="00755C33" w:rsidRPr="006A0BE8" w14:paraId="2A0D943B" w14:textId="77777777" w:rsidTr="00986BA5">
        <w:trPr>
          <w:ins w:id="9288" w:author="Windows User" w:date="2019-09-19T02:16:00Z"/>
        </w:trPr>
        <w:tc>
          <w:tcPr>
            <w:tcW w:w="4531" w:type="dxa"/>
          </w:tcPr>
          <w:p w14:paraId="6E6D0E33" w14:textId="77777777" w:rsidR="00755C33" w:rsidRPr="006A0BE8" w:rsidRDefault="00755C33" w:rsidP="00755C33">
            <w:pPr>
              <w:spacing w:after="0" w:line="240" w:lineRule="auto"/>
              <w:rPr>
                <w:ins w:id="9289" w:author="Windows User" w:date="2019-09-19T02:16:00Z"/>
                <w:rFonts w:cs="Times New Roman"/>
                <w:sz w:val="20"/>
                <w:szCs w:val="24"/>
                <w:lang w:val="en-ID"/>
                <w:rPrChange w:id="9290" w:author="Windows User" w:date="2019-09-19T03:16:00Z">
                  <w:rPr>
                    <w:ins w:id="9291" w:author="Windows User" w:date="2019-09-19T02:16:00Z"/>
                    <w:rFonts w:cs="Times New Roman"/>
                    <w:szCs w:val="24"/>
                    <w:lang w:val="en-ID"/>
                  </w:rPr>
                </w:rPrChange>
              </w:rPr>
            </w:pPr>
            <w:ins w:id="9292" w:author="Windows User" w:date="2019-09-19T02:16:00Z">
              <w:r w:rsidRPr="006A0BE8">
                <w:rPr>
                  <w:rFonts w:cs="Times New Roman"/>
                  <w:b/>
                  <w:sz w:val="20"/>
                  <w:szCs w:val="24"/>
                  <w:rPrChange w:id="9293" w:author="Windows User" w:date="2019-09-19T03:17:00Z">
                    <w:rPr>
                      <w:rFonts w:cs="Times New Roman"/>
                      <w:b/>
                      <w:sz w:val="22"/>
                      <w:szCs w:val="24"/>
                    </w:rPr>
                  </w:rPrChange>
                </w:rPr>
                <w:t>Prekondisi</w:t>
              </w:r>
            </w:ins>
          </w:p>
        </w:tc>
        <w:tc>
          <w:tcPr>
            <w:tcW w:w="3544" w:type="dxa"/>
            <w:gridSpan w:val="2"/>
          </w:tcPr>
          <w:p w14:paraId="68C6B4A9" w14:textId="77777777" w:rsidR="00755C33" w:rsidRPr="006A0BE8" w:rsidRDefault="00755C33" w:rsidP="00755C33">
            <w:pPr>
              <w:spacing w:after="0" w:line="240" w:lineRule="auto"/>
              <w:rPr>
                <w:ins w:id="9294" w:author="Windows User" w:date="2019-09-19T02:16:00Z"/>
                <w:rFonts w:cs="Times New Roman"/>
                <w:sz w:val="20"/>
                <w:szCs w:val="24"/>
                <w:lang w:val="en-ID"/>
                <w:rPrChange w:id="9295" w:author="Windows User" w:date="2019-09-19T03:16:00Z">
                  <w:rPr>
                    <w:ins w:id="9296" w:author="Windows User" w:date="2019-09-19T02:16:00Z"/>
                    <w:rFonts w:cs="Times New Roman"/>
                    <w:szCs w:val="24"/>
                    <w:lang w:val="en-ID"/>
                  </w:rPr>
                </w:rPrChange>
              </w:rPr>
            </w:pPr>
            <w:ins w:id="9297" w:author="Windows User" w:date="2019-09-19T02:16:00Z">
              <w:r w:rsidRPr="006A0BE8">
                <w:rPr>
                  <w:rFonts w:cs="Times New Roman"/>
                  <w:sz w:val="20"/>
                  <w:szCs w:val="24"/>
                  <w:rPrChange w:id="9298" w:author="Windows User" w:date="2019-09-19T03:17:00Z">
                    <w:rPr>
                      <w:rFonts w:cs="Times New Roman"/>
                      <w:sz w:val="22"/>
                      <w:szCs w:val="24"/>
                    </w:rPr>
                  </w:rPrChange>
                </w:rPr>
                <w:t>Aktor masuk halaman dashboard masing-masing</w:t>
              </w:r>
            </w:ins>
          </w:p>
        </w:tc>
      </w:tr>
      <w:tr w:rsidR="00755C33" w:rsidRPr="006A0BE8" w14:paraId="4A4879E2" w14:textId="77777777" w:rsidTr="00986BA5">
        <w:trPr>
          <w:ins w:id="9299" w:author="Windows User" w:date="2019-09-19T02:16:00Z"/>
        </w:trPr>
        <w:tc>
          <w:tcPr>
            <w:tcW w:w="4531" w:type="dxa"/>
          </w:tcPr>
          <w:p w14:paraId="65FC774B" w14:textId="77777777" w:rsidR="00755C33" w:rsidRPr="006A0BE8" w:rsidRDefault="00755C33" w:rsidP="00755C33">
            <w:pPr>
              <w:spacing w:after="0" w:line="240" w:lineRule="auto"/>
              <w:rPr>
                <w:ins w:id="9300" w:author="Windows User" w:date="2019-09-19T02:16:00Z"/>
                <w:rFonts w:cs="Times New Roman"/>
                <w:sz w:val="20"/>
                <w:szCs w:val="24"/>
                <w:lang w:val="en-ID"/>
                <w:rPrChange w:id="9301" w:author="Windows User" w:date="2019-09-19T03:16:00Z">
                  <w:rPr>
                    <w:ins w:id="9302" w:author="Windows User" w:date="2019-09-19T02:16:00Z"/>
                    <w:rFonts w:cs="Times New Roman"/>
                    <w:szCs w:val="24"/>
                    <w:lang w:val="en-ID"/>
                  </w:rPr>
                </w:rPrChange>
              </w:rPr>
            </w:pPr>
            <w:ins w:id="9303" w:author="Windows User" w:date="2019-09-19T02:16:00Z">
              <w:r w:rsidRPr="006A0BE8">
                <w:rPr>
                  <w:rFonts w:cs="Times New Roman"/>
                  <w:b/>
                  <w:sz w:val="20"/>
                  <w:szCs w:val="24"/>
                  <w:rPrChange w:id="9304" w:author="Windows User" w:date="2019-09-19T03:17:00Z">
                    <w:rPr>
                      <w:rFonts w:cs="Times New Roman"/>
                      <w:b/>
                      <w:sz w:val="22"/>
                      <w:szCs w:val="24"/>
                    </w:rPr>
                  </w:rPrChange>
                </w:rPr>
                <w:t>Pascakondisi</w:t>
              </w:r>
            </w:ins>
          </w:p>
        </w:tc>
        <w:tc>
          <w:tcPr>
            <w:tcW w:w="3544" w:type="dxa"/>
            <w:gridSpan w:val="2"/>
          </w:tcPr>
          <w:p w14:paraId="21796C9D" w14:textId="77777777" w:rsidR="00755C33" w:rsidRPr="006A0BE8" w:rsidRDefault="00755C33" w:rsidP="00755C33">
            <w:pPr>
              <w:spacing w:after="0" w:line="240" w:lineRule="auto"/>
              <w:rPr>
                <w:ins w:id="9305" w:author="Windows User" w:date="2019-09-19T02:16:00Z"/>
                <w:rFonts w:cs="Times New Roman"/>
                <w:sz w:val="20"/>
                <w:szCs w:val="24"/>
                <w:lang w:val="en-ID"/>
                <w:rPrChange w:id="9306" w:author="Windows User" w:date="2019-09-19T03:16:00Z">
                  <w:rPr>
                    <w:ins w:id="9307" w:author="Windows User" w:date="2019-09-19T02:16:00Z"/>
                    <w:rFonts w:cs="Times New Roman"/>
                    <w:szCs w:val="24"/>
                    <w:lang w:val="en-ID"/>
                  </w:rPr>
                </w:rPrChange>
              </w:rPr>
            </w:pPr>
            <w:ins w:id="9308" w:author="Windows User" w:date="2019-09-19T02:16:00Z">
              <w:r w:rsidRPr="006A0BE8">
                <w:rPr>
                  <w:rFonts w:cs="Times New Roman"/>
                  <w:sz w:val="20"/>
                  <w:szCs w:val="24"/>
                  <w:rPrChange w:id="9309" w:author="Windows User" w:date="2019-09-19T03:17:00Z">
                    <w:rPr>
                      <w:rFonts w:cs="Times New Roman"/>
                      <w:sz w:val="22"/>
                      <w:szCs w:val="24"/>
                    </w:rPr>
                  </w:rPrChange>
                </w:rPr>
                <w:t>Aktor dapat melihat</w:t>
              </w:r>
            </w:ins>
            <w:r w:rsidRPr="006A0BE8">
              <w:rPr>
                <w:rFonts w:cs="Times New Roman"/>
                <w:sz w:val="20"/>
                <w:szCs w:val="24"/>
              </w:rPr>
              <w:t xml:space="preserve"> </w:t>
            </w:r>
            <w:ins w:id="9310" w:author="Windows User" w:date="2019-09-19T02:16:00Z">
              <w:r w:rsidRPr="006A0BE8">
                <w:rPr>
                  <w:rFonts w:cs="Times New Roman"/>
                  <w:sz w:val="20"/>
                  <w:szCs w:val="24"/>
                  <w:rPrChange w:id="9311" w:author="Windows User" w:date="2019-09-19T03:17:00Z">
                    <w:rPr>
                      <w:rFonts w:cs="Times New Roman"/>
                      <w:sz w:val="22"/>
                      <w:szCs w:val="24"/>
                    </w:rPr>
                  </w:rPrChange>
                </w:rPr>
                <w:t xml:space="preserve">grafik </w:t>
              </w:r>
            </w:ins>
            <w:r w:rsidRPr="009935E8">
              <w:rPr>
                <w:rFonts w:cs="Times New Roman"/>
                <w:i/>
                <w:sz w:val="20"/>
                <w:szCs w:val="24"/>
              </w:rPr>
              <w:t>tracker</w:t>
            </w:r>
          </w:p>
        </w:tc>
      </w:tr>
      <w:tr w:rsidR="00755C33" w:rsidRPr="006A0BE8" w14:paraId="0555EDD0" w14:textId="77777777" w:rsidTr="00986BA5">
        <w:trPr>
          <w:ins w:id="9312" w:author="Windows User" w:date="2019-09-19T02:16:00Z"/>
        </w:trPr>
        <w:tc>
          <w:tcPr>
            <w:tcW w:w="8075" w:type="dxa"/>
            <w:gridSpan w:val="3"/>
          </w:tcPr>
          <w:p w14:paraId="5978AB71" w14:textId="77777777" w:rsidR="00755C33" w:rsidRPr="006A0BE8" w:rsidRDefault="00755C33" w:rsidP="00755C33">
            <w:pPr>
              <w:spacing w:after="0" w:line="240" w:lineRule="auto"/>
              <w:jc w:val="center"/>
              <w:rPr>
                <w:ins w:id="9313" w:author="Windows User" w:date="2019-09-19T02:16:00Z"/>
                <w:rFonts w:cs="Times New Roman"/>
                <w:sz w:val="22"/>
                <w:szCs w:val="24"/>
                <w:rPrChange w:id="9314" w:author="Windows User" w:date="2019-09-19T03:16:00Z">
                  <w:rPr>
                    <w:ins w:id="9315" w:author="Windows User" w:date="2019-09-19T02:16:00Z"/>
                    <w:rFonts w:cs="Times New Roman"/>
                    <w:szCs w:val="24"/>
                  </w:rPr>
                </w:rPrChange>
              </w:rPr>
            </w:pPr>
            <w:ins w:id="9316" w:author="Windows User" w:date="2019-09-19T02:16:00Z">
              <w:r w:rsidRPr="006A0BE8">
                <w:rPr>
                  <w:rFonts w:cs="Times New Roman"/>
                  <w:b/>
                  <w:bCs/>
                  <w:sz w:val="20"/>
                  <w:szCs w:val="24"/>
                  <w:rPrChange w:id="9317" w:author="Windows User" w:date="2019-09-19T03:17:00Z">
                    <w:rPr>
                      <w:b/>
                      <w:bCs/>
                      <w:sz w:val="22"/>
                      <w:szCs w:val="24"/>
                    </w:rPr>
                  </w:rPrChange>
                </w:rPr>
                <w:t>Flow Event</w:t>
              </w:r>
            </w:ins>
          </w:p>
        </w:tc>
      </w:tr>
      <w:tr w:rsidR="00755C33" w:rsidRPr="006A0BE8" w14:paraId="7151A040" w14:textId="77777777" w:rsidTr="00986BA5">
        <w:trPr>
          <w:ins w:id="9318" w:author="Windows User" w:date="2019-09-19T02:16:00Z"/>
        </w:trPr>
        <w:tc>
          <w:tcPr>
            <w:tcW w:w="8075" w:type="dxa"/>
            <w:gridSpan w:val="3"/>
          </w:tcPr>
          <w:p w14:paraId="4C90FD48" w14:textId="77777777" w:rsidR="00755C33" w:rsidRPr="006A0BE8" w:rsidRDefault="00755C33" w:rsidP="00755C33">
            <w:pPr>
              <w:spacing w:after="0" w:line="240" w:lineRule="auto"/>
              <w:jc w:val="center"/>
              <w:rPr>
                <w:ins w:id="9319" w:author="Windows User" w:date="2019-09-19T02:16:00Z"/>
                <w:rFonts w:cs="Times New Roman"/>
                <w:sz w:val="22"/>
                <w:szCs w:val="24"/>
                <w:rPrChange w:id="9320" w:author="Windows User" w:date="2019-09-19T03:16:00Z">
                  <w:rPr>
                    <w:ins w:id="9321" w:author="Windows User" w:date="2019-09-19T02:16:00Z"/>
                    <w:rFonts w:cs="Times New Roman"/>
                    <w:szCs w:val="24"/>
                  </w:rPr>
                </w:rPrChange>
              </w:rPr>
            </w:pPr>
            <w:ins w:id="9322" w:author="Windows User" w:date="2019-09-19T02:16:00Z">
              <w:r w:rsidRPr="006A0BE8">
                <w:rPr>
                  <w:rFonts w:cs="Times New Roman"/>
                  <w:b/>
                  <w:sz w:val="20"/>
                  <w:szCs w:val="24"/>
                  <w:rPrChange w:id="9323" w:author="Windows User" w:date="2019-09-19T03:17:00Z">
                    <w:rPr>
                      <w:b/>
                      <w:sz w:val="22"/>
                      <w:szCs w:val="24"/>
                    </w:rPr>
                  </w:rPrChange>
                </w:rPr>
                <w:t>Normal Flow : Lihat grafik sudut y</w:t>
              </w:r>
            </w:ins>
          </w:p>
        </w:tc>
      </w:tr>
      <w:tr w:rsidR="00755C33" w:rsidRPr="006A0BE8" w14:paraId="3CB89890" w14:textId="77777777" w:rsidTr="00986BA5">
        <w:trPr>
          <w:trHeight w:val="517"/>
          <w:ins w:id="9324" w:author="Windows User" w:date="2019-09-19T02:16:00Z"/>
        </w:trPr>
        <w:tc>
          <w:tcPr>
            <w:tcW w:w="4604" w:type="dxa"/>
            <w:gridSpan w:val="2"/>
          </w:tcPr>
          <w:p w14:paraId="637DA312" w14:textId="77777777" w:rsidR="00755C33" w:rsidRPr="006A0BE8" w:rsidRDefault="00755C33" w:rsidP="00755C33">
            <w:pPr>
              <w:spacing w:after="0" w:line="240" w:lineRule="auto"/>
              <w:rPr>
                <w:ins w:id="9325" w:author="Windows User" w:date="2019-09-19T02:16:00Z"/>
                <w:rFonts w:cs="Times New Roman"/>
                <w:b/>
                <w:sz w:val="20"/>
                <w:szCs w:val="24"/>
                <w:rPrChange w:id="9326" w:author="Windows User" w:date="2019-09-19T03:16:00Z">
                  <w:rPr>
                    <w:ins w:id="9327" w:author="Windows User" w:date="2019-09-19T02:16:00Z"/>
                    <w:b/>
                    <w:szCs w:val="24"/>
                  </w:rPr>
                </w:rPrChange>
              </w:rPr>
            </w:pPr>
            <w:ins w:id="9328" w:author="Windows User" w:date="2019-09-19T02:16:00Z">
              <w:r w:rsidRPr="006A0BE8">
                <w:rPr>
                  <w:rFonts w:cs="Times New Roman"/>
                  <w:sz w:val="20"/>
                  <w:szCs w:val="24"/>
                  <w:rPrChange w:id="9329" w:author="Windows User" w:date="2019-09-19T03:17:00Z">
                    <w:rPr>
                      <w:sz w:val="22"/>
                      <w:szCs w:val="24"/>
                    </w:rPr>
                  </w:rPrChange>
                </w:rPr>
                <w:t>Aksi Aktor</w:t>
              </w:r>
            </w:ins>
          </w:p>
        </w:tc>
        <w:tc>
          <w:tcPr>
            <w:tcW w:w="3471" w:type="dxa"/>
          </w:tcPr>
          <w:p w14:paraId="65E5D210" w14:textId="77777777" w:rsidR="00755C33" w:rsidRPr="006A0BE8" w:rsidRDefault="00755C33" w:rsidP="00755C33">
            <w:pPr>
              <w:spacing w:after="0" w:line="240" w:lineRule="auto"/>
              <w:rPr>
                <w:ins w:id="9330" w:author="Windows User" w:date="2019-09-19T02:16:00Z"/>
                <w:rFonts w:cs="Times New Roman"/>
                <w:b/>
                <w:sz w:val="20"/>
                <w:szCs w:val="24"/>
                <w:rPrChange w:id="9331" w:author="Windows User" w:date="2019-09-19T03:16:00Z">
                  <w:rPr>
                    <w:ins w:id="9332" w:author="Windows User" w:date="2019-09-19T02:16:00Z"/>
                    <w:b/>
                    <w:szCs w:val="24"/>
                  </w:rPr>
                </w:rPrChange>
              </w:rPr>
            </w:pPr>
            <w:ins w:id="9333" w:author="Windows User" w:date="2019-09-19T02:16:00Z">
              <w:r w:rsidRPr="006A0BE8">
                <w:rPr>
                  <w:rFonts w:cs="Times New Roman"/>
                  <w:sz w:val="20"/>
                  <w:szCs w:val="24"/>
                  <w:rPrChange w:id="9334" w:author="Windows User" w:date="2019-09-19T03:17:00Z">
                    <w:rPr>
                      <w:sz w:val="22"/>
                      <w:szCs w:val="24"/>
                    </w:rPr>
                  </w:rPrChange>
                </w:rPr>
                <w:t>Reaksi Sistem</w:t>
              </w:r>
            </w:ins>
          </w:p>
        </w:tc>
      </w:tr>
      <w:tr w:rsidR="00755C33" w:rsidRPr="006A0BE8" w14:paraId="0A49BC37" w14:textId="77777777" w:rsidTr="00986BA5">
        <w:trPr>
          <w:trHeight w:val="371"/>
          <w:ins w:id="9335" w:author="Windows User" w:date="2019-09-19T02:16:00Z"/>
        </w:trPr>
        <w:tc>
          <w:tcPr>
            <w:tcW w:w="4604" w:type="dxa"/>
            <w:gridSpan w:val="2"/>
          </w:tcPr>
          <w:p w14:paraId="10C1A39B" w14:textId="77777777" w:rsidR="00755C33" w:rsidRPr="006A0BE8" w:rsidRDefault="00755C33" w:rsidP="00986BA5">
            <w:pPr>
              <w:pStyle w:val="ListParagraph"/>
              <w:numPr>
                <w:ilvl w:val="0"/>
                <w:numId w:val="20"/>
              </w:numPr>
              <w:spacing w:after="0" w:line="240" w:lineRule="auto"/>
              <w:rPr>
                <w:ins w:id="9336" w:author="Windows User" w:date="2019-09-19T02:16:00Z"/>
                <w:rFonts w:cs="Times New Roman"/>
                <w:sz w:val="20"/>
                <w:szCs w:val="24"/>
                <w:rPrChange w:id="9337" w:author="Windows User" w:date="2019-09-19T03:16:00Z">
                  <w:rPr>
                    <w:ins w:id="9338" w:author="Windows User" w:date="2019-09-19T02:16:00Z"/>
                    <w:szCs w:val="24"/>
                  </w:rPr>
                </w:rPrChange>
              </w:rPr>
            </w:pPr>
            <w:ins w:id="9339" w:author="Windows User" w:date="2019-09-19T02:16:00Z">
              <w:r w:rsidRPr="006A0BE8">
                <w:rPr>
                  <w:rFonts w:cs="Times New Roman"/>
                  <w:sz w:val="20"/>
                  <w:szCs w:val="24"/>
                  <w:rPrChange w:id="9340" w:author="Windows User" w:date="2019-09-19T03:17:00Z">
                    <w:rPr>
                      <w:sz w:val="22"/>
                      <w:szCs w:val="24"/>
                    </w:rPr>
                  </w:rPrChange>
                </w:rPr>
                <w:t xml:space="preserve">Klik menu </w:t>
              </w:r>
            </w:ins>
            <w:r>
              <w:rPr>
                <w:rFonts w:cs="Times New Roman"/>
                <w:sz w:val="20"/>
                <w:szCs w:val="24"/>
              </w:rPr>
              <w:t xml:space="preserve">grafik pilih menu </w:t>
            </w:r>
            <w:ins w:id="9341" w:author="Windows User" w:date="2019-09-19T02:16:00Z">
              <w:r w:rsidRPr="006A0BE8">
                <w:rPr>
                  <w:rFonts w:cs="Times New Roman"/>
                  <w:sz w:val="20"/>
                  <w:szCs w:val="24"/>
                  <w:rPrChange w:id="9342" w:author="Windows User" w:date="2019-09-19T03:17:00Z">
                    <w:rPr>
                      <w:rFonts w:cs="Times New Roman"/>
                      <w:sz w:val="22"/>
                      <w:szCs w:val="24"/>
                    </w:rPr>
                  </w:rPrChange>
                </w:rPr>
                <w:t>grafik</w:t>
              </w:r>
              <w:r w:rsidRPr="009935E8">
                <w:rPr>
                  <w:rFonts w:cs="Times New Roman"/>
                  <w:i/>
                  <w:sz w:val="20"/>
                  <w:szCs w:val="24"/>
                  <w:rPrChange w:id="9343" w:author="Windows User" w:date="2019-09-19T03:17:00Z">
                    <w:rPr>
                      <w:rFonts w:cs="Times New Roman"/>
                      <w:sz w:val="22"/>
                      <w:szCs w:val="24"/>
                    </w:rPr>
                  </w:rPrChange>
                </w:rPr>
                <w:t xml:space="preserve"> </w:t>
              </w:r>
            </w:ins>
            <w:r w:rsidRPr="009935E8">
              <w:rPr>
                <w:rFonts w:cs="Times New Roman"/>
                <w:i/>
                <w:sz w:val="20"/>
                <w:szCs w:val="24"/>
              </w:rPr>
              <w:t>tracker</w:t>
            </w:r>
          </w:p>
        </w:tc>
        <w:tc>
          <w:tcPr>
            <w:tcW w:w="3471" w:type="dxa"/>
          </w:tcPr>
          <w:p w14:paraId="6FAE3C3C" w14:textId="77777777" w:rsidR="00755C33" w:rsidRPr="006A0BE8" w:rsidRDefault="00755C33" w:rsidP="00986BA5">
            <w:pPr>
              <w:spacing w:after="0" w:line="240" w:lineRule="auto"/>
              <w:rPr>
                <w:ins w:id="9344" w:author="Windows User" w:date="2019-09-19T02:16:00Z"/>
                <w:rFonts w:cs="Times New Roman"/>
                <w:sz w:val="20"/>
                <w:szCs w:val="24"/>
                <w:rPrChange w:id="9345" w:author="Windows User" w:date="2019-09-19T03:16:00Z">
                  <w:rPr>
                    <w:ins w:id="9346" w:author="Windows User" w:date="2019-09-19T02:16:00Z"/>
                    <w:szCs w:val="24"/>
                  </w:rPr>
                </w:rPrChange>
              </w:rPr>
            </w:pPr>
          </w:p>
        </w:tc>
      </w:tr>
      <w:tr w:rsidR="00755C33" w:rsidRPr="006A0BE8" w14:paraId="3689BD02" w14:textId="77777777" w:rsidTr="00986BA5">
        <w:trPr>
          <w:trHeight w:val="370"/>
          <w:ins w:id="9347" w:author="Windows User" w:date="2019-09-19T02:16:00Z"/>
        </w:trPr>
        <w:tc>
          <w:tcPr>
            <w:tcW w:w="4604" w:type="dxa"/>
            <w:gridSpan w:val="2"/>
          </w:tcPr>
          <w:p w14:paraId="49C64B8B" w14:textId="77777777" w:rsidR="00755C33" w:rsidRPr="006A0BE8" w:rsidRDefault="00755C33" w:rsidP="00986BA5">
            <w:pPr>
              <w:pStyle w:val="ListParagraph"/>
              <w:spacing w:after="0" w:line="240" w:lineRule="auto"/>
              <w:rPr>
                <w:ins w:id="9348" w:author="Windows User" w:date="2019-09-19T02:16:00Z"/>
                <w:rFonts w:cs="Times New Roman"/>
                <w:sz w:val="20"/>
                <w:szCs w:val="24"/>
                <w:rPrChange w:id="9349" w:author="Windows User" w:date="2019-09-19T03:17:00Z">
                  <w:rPr>
                    <w:ins w:id="9350" w:author="Windows User" w:date="2019-09-19T02:16:00Z"/>
                    <w:sz w:val="22"/>
                    <w:szCs w:val="24"/>
                  </w:rPr>
                </w:rPrChange>
              </w:rPr>
            </w:pPr>
          </w:p>
          <w:p w14:paraId="574CEADD" w14:textId="77777777" w:rsidR="00755C33" w:rsidRPr="006A0BE8" w:rsidRDefault="00755C33" w:rsidP="00986BA5">
            <w:pPr>
              <w:spacing w:after="0" w:line="240" w:lineRule="auto"/>
              <w:rPr>
                <w:ins w:id="9351" w:author="Windows User" w:date="2019-09-19T02:16:00Z"/>
                <w:rFonts w:cs="Times New Roman"/>
                <w:b/>
                <w:sz w:val="20"/>
                <w:szCs w:val="24"/>
                <w:rPrChange w:id="9352" w:author="Windows User" w:date="2019-09-19T03:16:00Z">
                  <w:rPr>
                    <w:ins w:id="9353" w:author="Windows User" w:date="2019-09-19T02:16:00Z"/>
                    <w:b/>
                    <w:szCs w:val="24"/>
                  </w:rPr>
                </w:rPrChange>
              </w:rPr>
            </w:pPr>
          </w:p>
        </w:tc>
        <w:tc>
          <w:tcPr>
            <w:tcW w:w="3471" w:type="dxa"/>
          </w:tcPr>
          <w:p w14:paraId="3CDAF22F" w14:textId="77777777" w:rsidR="00755C33" w:rsidRPr="006A0BE8" w:rsidRDefault="00755C33" w:rsidP="00986BA5">
            <w:pPr>
              <w:pStyle w:val="ListParagraph"/>
              <w:numPr>
                <w:ilvl w:val="0"/>
                <w:numId w:val="20"/>
              </w:numPr>
              <w:spacing w:after="0" w:line="240" w:lineRule="auto"/>
              <w:ind w:left="382"/>
              <w:rPr>
                <w:ins w:id="9354" w:author="Windows User" w:date="2019-09-19T02:16:00Z"/>
                <w:rFonts w:cs="Times New Roman"/>
                <w:sz w:val="20"/>
                <w:szCs w:val="24"/>
                <w:rPrChange w:id="9355" w:author="Windows User" w:date="2019-09-19T03:16:00Z">
                  <w:rPr>
                    <w:ins w:id="9356" w:author="Windows User" w:date="2019-09-19T02:16:00Z"/>
                    <w:szCs w:val="24"/>
                  </w:rPr>
                </w:rPrChange>
              </w:rPr>
            </w:pPr>
            <w:ins w:id="9357" w:author="Windows User" w:date="2019-09-19T02:16:00Z">
              <w:r w:rsidRPr="006A0BE8">
                <w:rPr>
                  <w:rFonts w:cs="Times New Roman"/>
                  <w:sz w:val="20"/>
                  <w:szCs w:val="24"/>
                  <w:rPrChange w:id="9358" w:author="Windows User" w:date="2019-09-19T03:17:00Z">
                    <w:rPr>
                      <w:sz w:val="22"/>
                      <w:szCs w:val="24"/>
                    </w:rPr>
                  </w:rPrChange>
                </w:rPr>
                <w:t xml:space="preserve">Menampilkan </w:t>
              </w:r>
              <w:r w:rsidRPr="006A0BE8">
                <w:rPr>
                  <w:rFonts w:cs="Times New Roman"/>
                  <w:sz w:val="20"/>
                  <w:szCs w:val="24"/>
                  <w:rPrChange w:id="9359" w:author="Windows User" w:date="2019-09-19T03:17:00Z">
                    <w:rPr>
                      <w:rFonts w:cs="Times New Roman"/>
                      <w:sz w:val="22"/>
                      <w:szCs w:val="24"/>
                    </w:rPr>
                  </w:rPrChange>
                </w:rPr>
                <w:t>grafik</w:t>
              </w:r>
              <w:r w:rsidRPr="009935E8">
                <w:rPr>
                  <w:rFonts w:cs="Times New Roman"/>
                  <w:i/>
                  <w:sz w:val="20"/>
                  <w:szCs w:val="24"/>
                  <w:rPrChange w:id="9360" w:author="Windows User" w:date="2019-09-19T03:17:00Z">
                    <w:rPr>
                      <w:rFonts w:cs="Times New Roman"/>
                      <w:sz w:val="22"/>
                      <w:szCs w:val="24"/>
                    </w:rPr>
                  </w:rPrChange>
                </w:rPr>
                <w:t xml:space="preserve"> </w:t>
              </w:r>
            </w:ins>
            <w:r w:rsidRPr="009935E8">
              <w:rPr>
                <w:rFonts w:cs="Times New Roman"/>
                <w:i/>
                <w:sz w:val="20"/>
                <w:szCs w:val="24"/>
              </w:rPr>
              <w:t>tracker</w:t>
            </w:r>
          </w:p>
        </w:tc>
      </w:tr>
    </w:tbl>
    <w:p w14:paraId="712F078B" w14:textId="26F16A72" w:rsidR="00813475" w:rsidRDefault="00813475" w:rsidP="00755C33">
      <w:pPr>
        <w:pStyle w:val="Caption"/>
        <w:keepNext/>
      </w:pPr>
    </w:p>
    <w:p w14:paraId="79A4161E" w14:textId="5CAE9210" w:rsidR="00755C33" w:rsidRPr="00813475" w:rsidRDefault="00813475" w:rsidP="00813475">
      <w:pPr>
        <w:spacing w:after="160" w:line="259" w:lineRule="auto"/>
        <w:jc w:val="left"/>
        <w:rPr>
          <w:i/>
          <w:iCs/>
          <w:color w:val="44546A" w:themeColor="text2"/>
          <w:sz w:val="18"/>
          <w:szCs w:val="18"/>
        </w:rPr>
      </w:pPr>
      <w:r>
        <w:br w:type="page"/>
      </w:r>
    </w:p>
    <w:p w14:paraId="46CDB809" w14:textId="0B45FB66" w:rsidR="007755A2" w:rsidRPr="007755A2" w:rsidRDefault="007755A2" w:rsidP="007755A2">
      <w:pPr>
        <w:pStyle w:val="Caption"/>
        <w:keepNext/>
        <w:jc w:val="center"/>
        <w:rPr>
          <w:i w:val="0"/>
          <w:color w:val="auto"/>
          <w:sz w:val="22"/>
        </w:rPr>
      </w:pPr>
      <w:bookmarkStart w:id="9361" w:name="_Toc23552232"/>
      <w:r w:rsidRPr="007755A2">
        <w:rPr>
          <w:i w:val="0"/>
          <w:color w:val="auto"/>
          <w:sz w:val="22"/>
        </w:rPr>
        <w:lastRenderedPageBreak/>
        <w:t xml:space="preserve">Tabel </w:t>
      </w:r>
      <w:r w:rsidR="00813475">
        <w:rPr>
          <w:i w:val="0"/>
          <w:color w:val="auto"/>
          <w:sz w:val="22"/>
        </w:rPr>
        <w:fldChar w:fldCharType="begin"/>
      </w:r>
      <w:r w:rsidR="00813475">
        <w:rPr>
          <w:i w:val="0"/>
          <w:color w:val="auto"/>
          <w:sz w:val="22"/>
        </w:rPr>
        <w:instrText xml:space="preserve"> STYLEREF 1 \s </w:instrText>
      </w:r>
      <w:r w:rsidR="00813475">
        <w:rPr>
          <w:i w:val="0"/>
          <w:color w:val="auto"/>
          <w:sz w:val="22"/>
        </w:rPr>
        <w:fldChar w:fldCharType="separate"/>
      </w:r>
      <w:r w:rsidR="00813475">
        <w:rPr>
          <w:i w:val="0"/>
          <w:noProof/>
          <w:color w:val="auto"/>
          <w:sz w:val="22"/>
        </w:rPr>
        <w:t>A</w:t>
      </w:r>
      <w:r w:rsidR="00813475">
        <w:rPr>
          <w:i w:val="0"/>
          <w:color w:val="auto"/>
          <w:sz w:val="22"/>
        </w:rPr>
        <w:fldChar w:fldCharType="end"/>
      </w:r>
      <w:r w:rsidR="00813475">
        <w:rPr>
          <w:i w:val="0"/>
          <w:color w:val="auto"/>
          <w:sz w:val="22"/>
        </w:rPr>
        <w:t>.</w:t>
      </w:r>
      <w:r w:rsidR="00813475">
        <w:rPr>
          <w:i w:val="0"/>
          <w:color w:val="auto"/>
          <w:sz w:val="22"/>
        </w:rPr>
        <w:fldChar w:fldCharType="begin"/>
      </w:r>
      <w:r w:rsidR="00813475">
        <w:rPr>
          <w:i w:val="0"/>
          <w:color w:val="auto"/>
          <w:sz w:val="22"/>
        </w:rPr>
        <w:instrText xml:space="preserve"> SEQ Tabel \* ARABIC \s 1 </w:instrText>
      </w:r>
      <w:r w:rsidR="00813475">
        <w:rPr>
          <w:i w:val="0"/>
          <w:color w:val="auto"/>
          <w:sz w:val="22"/>
        </w:rPr>
        <w:fldChar w:fldCharType="separate"/>
      </w:r>
      <w:r w:rsidR="00813475">
        <w:rPr>
          <w:i w:val="0"/>
          <w:noProof/>
          <w:color w:val="auto"/>
          <w:sz w:val="22"/>
        </w:rPr>
        <w:t>10</w:t>
      </w:r>
      <w:r w:rsidR="00813475">
        <w:rPr>
          <w:i w:val="0"/>
          <w:color w:val="auto"/>
          <w:sz w:val="22"/>
        </w:rPr>
        <w:fldChar w:fldCharType="end"/>
      </w:r>
      <w:r w:rsidRPr="007755A2">
        <w:rPr>
          <w:i w:val="0"/>
          <w:color w:val="auto"/>
          <w:sz w:val="22"/>
        </w:rPr>
        <w:t xml:space="preserve"> Skenario Lihat Grafik Aktuator</w:t>
      </w:r>
      <w:bookmarkEnd w:id="9361"/>
    </w:p>
    <w:tbl>
      <w:tblPr>
        <w:tblStyle w:val="TableGrid"/>
        <w:tblW w:w="8075" w:type="dxa"/>
        <w:tblLook w:val="04A0" w:firstRow="1" w:lastRow="0" w:firstColumn="1" w:lastColumn="0" w:noHBand="0" w:noVBand="1"/>
      </w:tblPr>
      <w:tblGrid>
        <w:gridCol w:w="4531"/>
        <w:gridCol w:w="73"/>
        <w:gridCol w:w="3471"/>
      </w:tblGrid>
      <w:tr w:rsidR="00755C33" w:rsidRPr="006A0BE8" w14:paraId="553ACD6F" w14:textId="77777777" w:rsidTr="00986BA5">
        <w:trPr>
          <w:ins w:id="9362" w:author="Windows User" w:date="2019-09-19T02:16:00Z"/>
        </w:trPr>
        <w:tc>
          <w:tcPr>
            <w:tcW w:w="4531" w:type="dxa"/>
          </w:tcPr>
          <w:p w14:paraId="40F9E175" w14:textId="77777777" w:rsidR="00755C33" w:rsidRPr="006A0BE8" w:rsidRDefault="00755C33" w:rsidP="00755C33">
            <w:pPr>
              <w:spacing w:after="0" w:line="240" w:lineRule="auto"/>
              <w:rPr>
                <w:ins w:id="9363" w:author="Windows User" w:date="2019-09-19T02:16:00Z"/>
                <w:rFonts w:cs="Times New Roman"/>
                <w:sz w:val="20"/>
                <w:szCs w:val="24"/>
                <w:lang w:val="en-ID"/>
                <w:rPrChange w:id="9364" w:author="Windows User" w:date="2019-09-19T03:17:00Z">
                  <w:rPr>
                    <w:ins w:id="9365" w:author="Windows User" w:date="2019-09-19T02:16:00Z"/>
                    <w:rFonts w:cs="Times New Roman"/>
                    <w:sz w:val="22"/>
                    <w:szCs w:val="24"/>
                    <w:lang w:val="en-ID"/>
                  </w:rPr>
                </w:rPrChange>
              </w:rPr>
            </w:pPr>
            <w:ins w:id="9366" w:author="Windows User" w:date="2019-09-19T02:16:00Z">
              <w:r w:rsidRPr="006A0BE8">
                <w:rPr>
                  <w:rFonts w:cs="Times New Roman"/>
                  <w:b/>
                  <w:sz w:val="20"/>
                  <w:szCs w:val="24"/>
                  <w:rPrChange w:id="9367" w:author="Windows User" w:date="2019-09-19T03:17:00Z">
                    <w:rPr>
                      <w:rFonts w:cs="Times New Roman"/>
                      <w:b/>
                      <w:sz w:val="22"/>
                      <w:szCs w:val="24"/>
                    </w:rPr>
                  </w:rPrChange>
                </w:rPr>
                <w:t>Nama Usecase</w:t>
              </w:r>
            </w:ins>
          </w:p>
        </w:tc>
        <w:tc>
          <w:tcPr>
            <w:tcW w:w="3544" w:type="dxa"/>
            <w:gridSpan w:val="2"/>
          </w:tcPr>
          <w:p w14:paraId="4D4B1A3F" w14:textId="77777777" w:rsidR="00755C33" w:rsidRPr="006A0BE8" w:rsidRDefault="00755C33" w:rsidP="00755C33">
            <w:pPr>
              <w:spacing w:after="0" w:line="240" w:lineRule="auto"/>
              <w:rPr>
                <w:ins w:id="9368" w:author="Windows User" w:date="2019-09-19T02:16:00Z"/>
                <w:rFonts w:cs="Times New Roman"/>
                <w:sz w:val="20"/>
                <w:szCs w:val="24"/>
                <w:lang w:val="en-ID"/>
                <w:rPrChange w:id="9369" w:author="Windows User" w:date="2019-09-19T03:17:00Z">
                  <w:rPr>
                    <w:ins w:id="9370" w:author="Windows User" w:date="2019-09-19T02:16:00Z"/>
                    <w:rFonts w:cs="Times New Roman"/>
                    <w:sz w:val="22"/>
                    <w:szCs w:val="24"/>
                    <w:lang w:val="en-ID"/>
                  </w:rPr>
                </w:rPrChange>
              </w:rPr>
            </w:pPr>
            <w:ins w:id="9371" w:author="Windows User" w:date="2019-09-19T02:16:00Z">
              <w:r w:rsidRPr="006A0BE8">
                <w:rPr>
                  <w:rFonts w:cs="Times New Roman"/>
                  <w:sz w:val="20"/>
                  <w:szCs w:val="24"/>
                  <w:rPrChange w:id="9372" w:author="Windows User" w:date="2019-09-19T03:17:00Z">
                    <w:rPr>
                      <w:rFonts w:cs="Times New Roman"/>
                      <w:sz w:val="22"/>
                      <w:szCs w:val="24"/>
                    </w:rPr>
                  </w:rPrChange>
                </w:rPr>
                <w:t xml:space="preserve">Lihat grafik </w:t>
              </w:r>
            </w:ins>
            <w:r>
              <w:rPr>
                <w:rFonts w:cs="Times New Roman"/>
                <w:sz w:val="20"/>
                <w:szCs w:val="24"/>
              </w:rPr>
              <w:t>aktuator</w:t>
            </w:r>
          </w:p>
        </w:tc>
      </w:tr>
      <w:tr w:rsidR="00755C33" w:rsidRPr="006A0BE8" w14:paraId="088C1874" w14:textId="77777777" w:rsidTr="00986BA5">
        <w:trPr>
          <w:ins w:id="9373" w:author="Windows User" w:date="2019-09-19T02:16:00Z"/>
        </w:trPr>
        <w:tc>
          <w:tcPr>
            <w:tcW w:w="4531" w:type="dxa"/>
          </w:tcPr>
          <w:p w14:paraId="4BE80067" w14:textId="77777777" w:rsidR="00755C33" w:rsidRPr="006A0BE8" w:rsidRDefault="00755C33" w:rsidP="00755C33">
            <w:pPr>
              <w:spacing w:after="0" w:line="240" w:lineRule="auto"/>
              <w:rPr>
                <w:ins w:id="9374" w:author="Windows User" w:date="2019-09-19T02:16:00Z"/>
                <w:rFonts w:cs="Times New Roman"/>
                <w:sz w:val="20"/>
                <w:szCs w:val="24"/>
                <w:lang w:val="en-ID"/>
                <w:rPrChange w:id="9375" w:author="Windows User" w:date="2019-09-19T03:17:00Z">
                  <w:rPr>
                    <w:ins w:id="9376" w:author="Windows User" w:date="2019-09-19T02:16:00Z"/>
                    <w:rFonts w:cs="Times New Roman"/>
                    <w:sz w:val="22"/>
                    <w:szCs w:val="24"/>
                    <w:lang w:val="en-ID"/>
                  </w:rPr>
                </w:rPrChange>
              </w:rPr>
            </w:pPr>
            <w:ins w:id="9377" w:author="Windows User" w:date="2019-09-19T02:16:00Z">
              <w:r w:rsidRPr="006A0BE8">
                <w:rPr>
                  <w:rFonts w:cs="Times New Roman"/>
                  <w:b/>
                  <w:sz w:val="20"/>
                  <w:szCs w:val="24"/>
                  <w:rPrChange w:id="9378" w:author="Windows User" w:date="2019-09-19T03:17:00Z">
                    <w:rPr>
                      <w:rFonts w:cs="Times New Roman"/>
                      <w:b/>
                      <w:sz w:val="22"/>
                      <w:szCs w:val="24"/>
                    </w:rPr>
                  </w:rPrChange>
                </w:rPr>
                <w:t>Aktor</w:t>
              </w:r>
            </w:ins>
          </w:p>
        </w:tc>
        <w:tc>
          <w:tcPr>
            <w:tcW w:w="3544" w:type="dxa"/>
            <w:gridSpan w:val="2"/>
          </w:tcPr>
          <w:p w14:paraId="1E644A88" w14:textId="77777777" w:rsidR="00755C33" w:rsidRPr="006A0BE8" w:rsidRDefault="00755C33" w:rsidP="00755C33">
            <w:pPr>
              <w:spacing w:after="0" w:line="240" w:lineRule="auto"/>
              <w:rPr>
                <w:ins w:id="9379" w:author="Windows User" w:date="2019-09-19T02:16:00Z"/>
                <w:rFonts w:cs="Times New Roman"/>
                <w:sz w:val="20"/>
                <w:szCs w:val="24"/>
                <w:lang w:val="en-ID"/>
                <w:rPrChange w:id="9380" w:author="Windows User" w:date="2019-09-19T03:17:00Z">
                  <w:rPr>
                    <w:ins w:id="9381" w:author="Windows User" w:date="2019-09-19T02:16:00Z"/>
                    <w:rFonts w:cs="Times New Roman"/>
                    <w:sz w:val="22"/>
                    <w:szCs w:val="24"/>
                    <w:lang w:val="en-ID"/>
                  </w:rPr>
                </w:rPrChange>
              </w:rPr>
            </w:pPr>
            <w:ins w:id="9382" w:author="Windows User" w:date="2019-09-19T02:16:00Z">
              <w:r w:rsidRPr="006A0BE8">
                <w:rPr>
                  <w:rFonts w:cs="Times New Roman"/>
                  <w:sz w:val="20"/>
                  <w:szCs w:val="24"/>
                  <w:rPrChange w:id="9383" w:author="Windows User" w:date="2019-09-19T03:17:00Z">
                    <w:rPr>
                      <w:rFonts w:cs="Times New Roman"/>
                      <w:sz w:val="22"/>
                      <w:szCs w:val="24"/>
                    </w:rPr>
                  </w:rPrChange>
                </w:rPr>
                <w:t>Senua aktor</w:t>
              </w:r>
            </w:ins>
          </w:p>
        </w:tc>
      </w:tr>
      <w:tr w:rsidR="00755C33" w:rsidRPr="006A0BE8" w14:paraId="339BF8DB" w14:textId="77777777" w:rsidTr="00986BA5">
        <w:trPr>
          <w:ins w:id="9384" w:author="Windows User" w:date="2019-09-19T02:16:00Z"/>
        </w:trPr>
        <w:tc>
          <w:tcPr>
            <w:tcW w:w="4531" w:type="dxa"/>
          </w:tcPr>
          <w:p w14:paraId="0192D3D7" w14:textId="77777777" w:rsidR="00755C33" w:rsidRPr="006A0BE8" w:rsidRDefault="00755C33" w:rsidP="00755C33">
            <w:pPr>
              <w:spacing w:after="0" w:line="240" w:lineRule="auto"/>
              <w:rPr>
                <w:ins w:id="9385" w:author="Windows User" w:date="2019-09-19T02:16:00Z"/>
                <w:rFonts w:cs="Times New Roman"/>
                <w:sz w:val="20"/>
                <w:szCs w:val="24"/>
                <w:lang w:val="en-ID"/>
                <w:rPrChange w:id="9386" w:author="Windows User" w:date="2019-09-19T03:17:00Z">
                  <w:rPr>
                    <w:ins w:id="9387" w:author="Windows User" w:date="2019-09-19T02:16:00Z"/>
                    <w:rFonts w:cs="Times New Roman"/>
                    <w:sz w:val="22"/>
                    <w:szCs w:val="24"/>
                    <w:lang w:val="en-ID"/>
                  </w:rPr>
                </w:rPrChange>
              </w:rPr>
            </w:pPr>
            <w:ins w:id="9388" w:author="Windows User" w:date="2019-09-19T02:16:00Z">
              <w:r w:rsidRPr="006A0BE8">
                <w:rPr>
                  <w:rFonts w:cs="Times New Roman"/>
                  <w:b/>
                  <w:sz w:val="20"/>
                  <w:szCs w:val="24"/>
                  <w:rPrChange w:id="9389" w:author="Windows User" w:date="2019-09-19T03:17:00Z">
                    <w:rPr>
                      <w:rFonts w:cs="Times New Roman"/>
                      <w:b/>
                      <w:sz w:val="22"/>
                      <w:szCs w:val="24"/>
                    </w:rPr>
                  </w:rPrChange>
                </w:rPr>
                <w:t>Deskripsi Singkat</w:t>
              </w:r>
            </w:ins>
          </w:p>
        </w:tc>
        <w:tc>
          <w:tcPr>
            <w:tcW w:w="3544" w:type="dxa"/>
            <w:gridSpan w:val="2"/>
          </w:tcPr>
          <w:p w14:paraId="78D58D55" w14:textId="77777777" w:rsidR="00755C33" w:rsidRPr="006A0BE8" w:rsidRDefault="00755C33" w:rsidP="00755C33">
            <w:pPr>
              <w:spacing w:after="0" w:line="240" w:lineRule="auto"/>
              <w:rPr>
                <w:ins w:id="9390" w:author="Windows User" w:date="2019-09-19T02:16:00Z"/>
                <w:rFonts w:cs="Times New Roman"/>
                <w:sz w:val="20"/>
                <w:szCs w:val="24"/>
                <w:lang w:val="en-ID"/>
                <w:rPrChange w:id="9391" w:author="Windows User" w:date="2019-09-19T03:17:00Z">
                  <w:rPr>
                    <w:ins w:id="9392" w:author="Windows User" w:date="2019-09-19T02:16:00Z"/>
                    <w:rFonts w:cs="Times New Roman"/>
                    <w:sz w:val="22"/>
                    <w:szCs w:val="24"/>
                    <w:lang w:val="en-ID"/>
                  </w:rPr>
                </w:rPrChange>
              </w:rPr>
            </w:pPr>
            <w:ins w:id="9393" w:author="Windows User" w:date="2019-09-19T02:16:00Z">
              <w:r w:rsidRPr="006A0BE8">
                <w:rPr>
                  <w:rFonts w:cs="Times New Roman"/>
                  <w:sz w:val="20"/>
                  <w:szCs w:val="24"/>
                  <w:rPrChange w:id="9394" w:author="Windows User" w:date="2019-09-19T03:17:00Z">
                    <w:rPr>
                      <w:rFonts w:cs="Times New Roman"/>
                      <w:sz w:val="22"/>
                      <w:szCs w:val="24"/>
                    </w:rPr>
                  </w:rPrChange>
                </w:rPr>
                <w:t xml:space="preserve">Aktor melihat grafik </w:t>
              </w:r>
            </w:ins>
            <w:r>
              <w:rPr>
                <w:rFonts w:cs="Times New Roman"/>
                <w:sz w:val="20"/>
                <w:szCs w:val="24"/>
              </w:rPr>
              <w:t>aktuator</w:t>
            </w:r>
          </w:p>
        </w:tc>
      </w:tr>
      <w:tr w:rsidR="00755C33" w:rsidRPr="006A0BE8" w14:paraId="502BBCAD" w14:textId="77777777" w:rsidTr="00986BA5">
        <w:trPr>
          <w:ins w:id="9395" w:author="Windows User" w:date="2019-09-19T02:16:00Z"/>
        </w:trPr>
        <w:tc>
          <w:tcPr>
            <w:tcW w:w="4531" w:type="dxa"/>
          </w:tcPr>
          <w:p w14:paraId="01A6BC0F" w14:textId="77777777" w:rsidR="00755C33" w:rsidRPr="006A0BE8" w:rsidRDefault="00755C33" w:rsidP="00755C33">
            <w:pPr>
              <w:spacing w:after="0" w:line="240" w:lineRule="auto"/>
              <w:rPr>
                <w:ins w:id="9396" w:author="Windows User" w:date="2019-09-19T02:16:00Z"/>
                <w:rFonts w:cs="Times New Roman"/>
                <w:sz w:val="20"/>
                <w:szCs w:val="24"/>
                <w:lang w:val="en-ID"/>
                <w:rPrChange w:id="9397" w:author="Windows User" w:date="2019-09-19T03:17:00Z">
                  <w:rPr>
                    <w:ins w:id="9398" w:author="Windows User" w:date="2019-09-19T02:16:00Z"/>
                    <w:rFonts w:cs="Times New Roman"/>
                    <w:sz w:val="22"/>
                    <w:szCs w:val="24"/>
                    <w:lang w:val="en-ID"/>
                  </w:rPr>
                </w:rPrChange>
              </w:rPr>
            </w:pPr>
            <w:ins w:id="9399" w:author="Windows User" w:date="2019-09-19T02:16:00Z">
              <w:r w:rsidRPr="006A0BE8">
                <w:rPr>
                  <w:rFonts w:cs="Times New Roman"/>
                  <w:b/>
                  <w:sz w:val="20"/>
                  <w:szCs w:val="24"/>
                  <w:rPrChange w:id="9400" w:author="Windows User" w:date="2019-09-19T03:17:00Z">
                    <w:rPr>
                      <w:rFonts w:cs="Times New Roman"/>
                      <w:b/>
                      <w:sz w:val="22"/>
                      <w:szCs w:val="24"/>
                    </w:rPr>
                  </w:rPrChange>
                </w:rPr>
                <w:t>Prekondisi</w:t>
              </w:r>
            </w:ins>
          </w:p>
        </w:tc>
        <w:tc>
          <w:tcPr>
            <w:tcW w:w="3544" w:type="dxa"/>
            <w:gridSpan w:val="2"/>
          </w:tcPr>
          <w:p w14:paraId="74893E66" w14:textId="77777777" w:rsidR="00755C33" w:rsidRPr="006A0BE8" w:rsidRDefault="00755C33" w:rsidP="00755C33">
            <w:pPr>
              <w:spacing w:after="0" w:line="240" w:lineRule="auto"/>
              <w:rPr>
                <w:ins w:id="9401" w:author="Windows User" w:date="2019-09-19T02:16:00Z"/>
                <w:rFonts w:cs="Times New Roman"/>
                <w:sz w:val="20"/>
                <w:szCs w:val="24"/>
                <w:lang w:val="en-ID"/>
                <w:rPrChange w:id="9402" w:author="Windows User" w:date="2019-09-19T03:17:00Z">
                  <w:rPr>
                    <w:ins w:id="9403" w:author="Windows User" w:date="2019-09-19T02:16:00Z"/>
                    <w:rFonts w:cs="Times New Roman"/>
                    <w:sz w:val="22"/>
                    <w:szCs w:val="24"/>
                    <w:lang w:val="en-ID"/>
                  </w:rPr>
                </w:rPrChange>
              </w:rPr>
            </w:pPr>
            <w:ins w:id="9404" w:author="Windows User" w:date="2019-09-19T02:16:00Z">
              <w:r w:rsidRPr="006A0BE8">
                <w:rPr>
                  <w:rFonts w:cs="Times New Roman"/>
                  <w:sz w:val="20"/>
                  <w:szCs w:val="24"/>
                  <w:rPrChange w:id="9405" w:author="Windows User" w:date="2019-09-19T03:17:00Z">
                    <w:rPr>
                      <w:rFonts w:cs="Times New Roman"/>
                      <w:sz w:val="22"/>
                      <w:szCs w:val="24"/>
                    </w:rPr>
                  </w:rPrChange>
                </w:rPr>
                <w:t>Aktor masuk halaman dashboard masing-masing</w:t>
              </w:r>
            </w:ins>
          </w:p>
        </w:tc>
      </w:tr>
      <w:tr w:rsidR="00755C33" w:rsidRPr="006A0BE8" w14:paraId="1F0E42A9" w14:textId="77777777" w:rsidTr="00986BA5">
        <w:trPr>
          <w:ins w:id="9406" w:author="Windows User" w:date="2019-09-19T02:16:00Z"/>
        </w:trPr>
        <w:tc>
          <w:tcPr>
            <w:tcW w:w="4531" w:type="dxa"/>
          </w:tcPr>
          <w:p w14:paraId="38F21456" w14:textId="77777777" w:rsidR="00755C33" w:rsidRPr="006A0BE8" w:rsidRDefault="00755C33" w:rsidP="00755C33">
            <w:pPr>
              <w:spacing w:after="0" w:line="240" w:lineRule="auto"/>
              <w:rPr>
                <w:ins w:id="9407" w:author="Windows User" w:date="2019-09-19T02:16:00Z"/>
                <w:rFonts w:cs="Times New Roman"/>
                <w:sz w:val="20"/>
                <w:szCs w:val="24"/>
                <w:lang w:val="en-ID"/>
                <w:rPrChange w:id="9408" w:author="Windows User" w:date="2019-09-19T03:17:00Z">
                  <w:rPr>
                    <w:ins w:id="9409" w:author="Windows User" w:date="2019-09-19T02:16:00Z"/>
                    <w:rFonts w:cs="Times New Roman"/>
                    <w:sz w:val="22"/>
                    <w:szCs w:val="24"/>
                    <w:lang w:val="en-ID"/>
                  </w:rPr>
                </w:rPrChange>
              </w:rPr>
            </w:pPr>
            <w:ins w:id="9410" w:author="Windows User" w:date="2019-09-19T02:16:00Z">
              <w:r w:rsidRPr="006A0BE8">
                <w:rPr>
                  <w:rFonts w:cs="Times New Roman"/>
                  <w:b/>
                  <w:sz w:val="20"/>
                  <w:szCs w:val="24"/>
                  <w:rPrChange w:id="9411" w:author="Windows User" w:date="2019-09-19T03:17:00Z">
                    <w:rPr>
                      <w:rFonts w:cs="Times New Roman"/>
                      <w:b/>
                      <w:sz w:val="22"/>
                      <w:szCs w:val="24"/>
                    </w:rPr>
                  </w:rPrChange>
                </w:rPr>
                <w:t>Pascakondisi</w:t>
              </w:r>
            </w:ins>
          </w:p>
        </w:tc>
        <w:tc>
          <w:tcPr>
            <w:tcW w:w="3544" w:type="dxa"/>
            <w:gridSpan w:val="2"/>
          </w:tcPr>
          <w:p w14:paraId="3A02F8C4" w14:textId="77777777" w:rsidR="00755C33" w:rsidRPr="006A0BE8" w:rsidRDefault="00755C33" w:rsidP="00755C33">
            <w:pPr>
              <w:spacing w:after="0" w:line="240" w:lineRule="auto"/>
              <w:rPr>
                <w:ins w:id="9412" w:author="Windows User" w:date="2019-09-19T02:16:00Z"/>
                <w:rFonts w:cs="Times New Roman"/>
                <w:sz w:val="20"/>
                <w:szCs w:val="24"/>
                <w:lang w:val="en-ID"/>
                <w:rPrChange w:id="9413" w:author="Windows User" w:date="2019-09-19T03:17:00Z">
                  <w:rPr>
                    <w:ins w:id="9414" w:author="Windows User" w:date="2019-09-19T02:16:00Z"/>
                    <w:rFonts w:cs="Times New Roman"/>
                    <w:sz w:val="22"/>
                    <w:szCs w:val="24"/>
                    <w:lang w:val="en-ID"/>
                  </w:rPr>
                </w:rPrChange>
              </w:rPr>
            </w:pPr>
            <w:ins w:id="9415" w:author="Windows User" w:date="2019-09-19T02:16:00Z">
              <w:r w:rsidRPr="006A0BE8">
                <w:rPr>
                  <w:rFonts w:cs="Times New Roman"/>
                  <w:sz w:val="20"/>
                  <w:szCs w:val="24"/>
                  <w:rPrChange w:id="9416" w:author="Windows User" w:date="2019-09-19T03:17:00Z">
                    <w:rPr>
                      <w:rFonts w:cs="Times New Roman"/>
                      <w:sz w:val="22"/>
                      <w:szCs w:val="24"/>
                    </w:rPr>
                  </w:rPrChange>
                </w:rPr>
                <w:t>Aktor dapat melihat</w:t>
              </w:r>
            </w:ins>
            <w:r w:rsidRPr="006A0BE8">
              <w:rPr>
                <w:rFonts w:cs="Times New Roman"/>
                <w:sz w:val="20"/>
                <w:szCs w:val="24"/>
              </w:rPr>
              <w:t xml:space="preserve"> </w:t>
            </w:r>
            <w:ins w:id="9417" w:author="Windows User" w:date="2019-09-19T02:16:00Z">
              <w:r w:rsidRPr="006A0BE8">
                <w:rPr>
                  <w:rFonts w:cs="Times New Roman"/>
                  <w:sz w:val="20"/>
                  <w:szCs w:val="24"/>
                  <w:rPrChange w:id="9418" w:author="Windows User" w:date="2019-09-19T03:17:00Z">
                    <w:rPr>
                      <w:rFonts w:cs="Times New Roman"/>
                      <w:sz w:val="22"/>
                      <w:szCs w:val="24"/>
                    </w:rPr>
                  </w:rPrChange>
                </w:rPr>
                <w:t xml:space="preserve">grafik </w:t>
              </w:r>
            </w:ins>
            <w:r>
              <w:rPr>
                <w:rFonts w:cs="Times New Roman"/>
                <w:sz w:val="20"/>
                <w:szCs w:val="24"/>
              </w:rPr>
              <w:t>aktuator</w:t>
            </w:r>
          </w:p>
        </w:tc>
      </w:tr>
      <w:tr w:rsidR="00755C33" w:rsidRPr="006A0BE8" w14:paraId="434CE281" w14:textId="77777777" w:rsidTr="00986BA5">
        <w:trPr>
          <w:ins w:id="9419" w:author="Windows User" w:date="2019-09-19T02:16:00Z"/>
        </w:trPr>
        <w:tc>
          <w:tcPr>
            <w:tcW w:w="8075" w:type="dxa"/>
            <w:gridSpan w:val="3"/>
          </w:tcPr>
          <w:p w14:paraId="011FFD81" w14:textId="77777777" w:rsidR="00755C33" w:rsidRPr="006A0BE8" w:rsidRDefault="00755C33" w:rsidP="00755C33">
            <w:pPr>
              <w:spacing w:after="0" w:line="240" w:lineRule="auto"/>
              <w:jc w:val="center"/>
              <w:rPr>
                <w:ins w:id="9420" w:author="Windows User" w:date="2019-09-19T02:16:00Z"/>
                <w:rFonts w:cs="Times New Roman"/>
                <w:sz w:val="20"/>
                <w:szCs w:val="24"/>
                <w:rPrChange w:id="9421" w:author="Windows User" w:date="2019-09-19T03:17:00Z">
                  <w:rPr>
                    <w:ins w:id="9422" w:author="Windows User" w:date="2019-09-19T02:16:00Z"/>
                    <w:rFonts w:cs="Times New Roman"/>
                    <w:sz w:val="22"/>
                    <w:szCs w:val="24"/>
                  </w:rPr>
                </w:rPrChange>
              </w:rPr>
            </w:pPr>
            <w:ins w:id="9423" w:author="Windows User" w:date="2019-09-19T02:16:00Z">
              <w:r w:rsidRPr="006A0BE8">
                <w:rPr>
                  <w:rFonts w:cs="Times New Roman"/>
                  <w:b/>
                  <w:bCs/>
                  <w:sz w:val="20"/>
                  <w:szCs w:val="24"/>
                  <w:rPrChange w:id="9424" w:author="Windows User" w:date="2019-09-19T03:17:00Z">
                    <w:rPr>
                      <w:b/>
                      <w:bCs/>
                      <w:sz w:val="22"/>
                      <w:szCs w:val="24"/>
                    </w:rPr>
                  </w:rPrChange>
                </w:rPr>
                <w:t>Flow Event</w:t>
              </w:r>
            </w:ins>
          </w:p>
        </w:tc>
      </w:tr>
      <w:tr w:rsidR="00755C33" w:rsidRPr="006A0BE8" w14:paraId="73DE6A4B" w14:textId="77777777" w:rsidTr="00986BA5">
        <w:trPr>
          <w:ins w:id="9425" w:author="Windows User" w:date="2019-09-19T02:16:00Z"/>
        </w:trPr>
        <w:tc>
          <w:tcPr>
            <w:tcW w:w="8075" w:type="dxa"/>
            <w:gridSpan w:val="3"/>
          </w:tcPr>
          <w:p w14:paraId="779A41E2" w14:textId="77777777" w:rsidR="00755C33" w:rsidRPr="006A0BE8" w:rsidRDefault="00755C33" w:rsidP="00755C33">
            <w:pPr>
              <w:spacing w:after="0" w:line="240" w:lineRule="auto"/>
              <w:jc w:val="center"/>
              <w:rPr>
                <w:ins w:id="9426" w:author="Windows User" w:date="2019-09-19T02:16:00Z"/>
                <w:rFonts w:cs="Times New Roman"/>
                <w:sz w:val="20"/>
                <w:szCs w:val="24"/>
                <w:rPrChange w:id="9427" w:author="Windows User" w:date="2019-09-19T03:17:00Z">
                  <w:rPr>
                    <w:ins w:id="9428" w:author="Windows User" w:date="2019-09-19T02:16:00Z"/>
                    <w:rFonts w:cs="Times New Roman"/>
                    <w:sz w:val="22"/>
                    <w:szCs w:val="24"/>
                  </w:rPr>
                </w:rPrChange>
              </w:rPr>
            </w:pPr>
            <w:ins w:id="9429" w:author="Windows User" w:date="2019-09-19T02:16:00Z">
              <w:r w:rsidRPr="006A0BE8">
                <w:rPr>
                  <w:rFonts w:cs="Times New Roman"/>
                  <w:b/>
                  <w:sz w:val="20"/>
                  <w:szCs w:val="24"/>
                  <w:rPrChange w:id="9430" w:author="Windows User" w:date="2019-09-19T03:17:00Z">
                    <w:rPr>
                      <w:b/>
                      <w:sz w:val="22"/>
                      <w:szCs w:val="24"/>
                    </w:rPr>
                  </w:rPrChange>
                </w:rPr>
                <w:t>Normal Flow : Lihat grafik sudut y</w:t>
              </w:r>
            </w:ins>
          </w:p>
        </w:tc>
      </w:tr>
      <w:tr w:rsidR="00755C33" w:rsidRPr="006A0BE8" w14:paraId="467C55F7" w14:textId="77777777" w:rsidTr="00986BA5">
        <w:trPr>
          <w:trHeight w:val="517"/>
          <w:ins w:id="9431" w:author="Windows User" w:date="2019-09-19T02:16:00Z"/>
        </w:trPr>
        <w:tc>
          <w:tcPr>
            <w:tcW w:w="4604" w:type="dxa"/>
            <w:gridSpan w:val="2"/>
          </w:tcPr>
          <w:p w14:paraId="36A0AE5E" w14:textId="77777777" w:rsidR="00755C33" w:rsidRPr="006A0BE8" w:rsidRDefault="00755C33" w:rsidP="00755C33">
            <w:pPr>
              <w:spacing w:after="0" w:line="240" w:lineRule="auto"/>
              <w:rPr>
                <w:ins w:id="9432" w:author="Windows User" w:date="2019-09-19T02:16:00Z"/>
                <w:rFonts w:cs="Times New Roman"/>
                <w:b/>
                <w:sz w:val="20"/>
                <w:szCs w:val="24"/>
                <w:rPrChange w:id="9433" w:author="Windows User" w:date="2019-09-19T03:17:00Z">
                  <w:rPr>
                    <w:ins w:id="9434" w:author="Windows User" w:date="2019-09-19T02:16:00Z"/>
                    <w:b/>
                    <w:sz w:val="22"/>
                    <w:szCs w:val="24"/>
                  </w:rPr>
                </w:rPrChange>
              </w:rPr>
            </w:pPr>
            <w:ins w:id="9435" w:author="Windows User" w:date="2019-09-19T02:16:00Z">
              <w:r w:rsidRPr="006A0BE8">
                <w:rPr>
                  <w:rFonts w:cs="Times New Roman"/>
                  <w:sz w:val="20"/>
                  <w:szCs w:val="24"/>
                  <w:rPrChange w:id="9436" w:author="Windows User" w:date="2019-09-19T03:17:00Z">
                    <w:rPr>
                      <w:sz w:val="22"/>
                      <w:szCs w:val="24"/>
                    </w:rPr>
                  </w:rPrChange>
                </w:rPr>
                <w:t>Aksi Aktor</w:t>
              </w:r>
            </w:ins>
          </w:p>
        </w:tc>
        <w:tc>
          <w:tcPr>
            <w:tcW w:w="3471" w:type="dxa"/>
          </w:tcPr>
          <w:p w14:paraId="4D4E0E03" w14:textId="77777777" w:rsidR="00755C33" w:rsidRPr="006A0BE8" w:rsidRDefault="00755C33" w:rsidP="00755C33">
            <w:pPr>
              <w:spacing w:after="0" w:line="240" w:lineRule="auto"/>
              <w:rPr>
                <w:ins w:id="9437" w:author="Windows User" w:date="2019-09-19T02:16:00Z"/>
                <w:rFonts w:cs="Times New Roman"/>
                <w:b/>
                <w:sz w:val="20"/>
                <w:szCs w:val="24"/>
                <w:rPrChange w:id="9438" w:author="Windows User" w:date="2019-09-19T03:17:00Z">
                  <w:rPr>
                    <w:ins w:id="9439" w:author="Windows User" w:date="2019-09-19T02:16:00Z"/>
                    <w:b/>
                    <w:sz w:val="22"/>
                    <w:szCs w:val="24"/>
                  </w:rPr>
                </w:rPrChange>
              </w:rPr>
            </w:pPr>
            <w:ins w:id="9440" w:author="Windows User" w:date="2019-09-19T02:16:00Z">
              <w:r w:rsidRPr="006A0BE8">
                <w:rPr>
                  <w:rFonts w:cs="Times New Roman"/>
                  <w:sz w:val="20"/>
                  <w:szCs w:val="24"/>
                  <w:rPrChange w:id="9441" w:author="Windows User" w:date="2019-09-19T03:17:00Z">
                    <w:rPr>
                      <w:sz w:val="22"/>
                      <w:szCs w:val="24"/>
                    </w:rPr>
                  </w:rPrChange>
                </w:rPr>
                <w:t>Reaksi Sistem</w:t>
              </w:r>
            </w:ins>
          </w:p>
        </w:tc>
      </w:tr>
      <w:tr w:rsidR="00755C33" w:rsidRPr="006A0BE8" w14:paraId="5B7CE72B" w14:textId="77777777" w:rsidTr="00986BA5">
        <w:trPr>
          <w:trHeight w:val="371"/>
          <w:ins w:id="9442" w:author="Windows User" w:date="2019-09-19T02:16:00Z"/>
        </w:trPr>
        <w:tc>
          <w:tcPr>
            <w:tcW w:w="4604" w:type="dxa"/>
            <w:gridSpan w:val="2"/>
          </w:tcPr>
          <w:p w14:paraId="2AFACC82" w14:textId="77777777" w:rsidR="00755C33" w:rsidRPr="006A0BE8" w:rsidRDefault="00755C33" w:rsidP="00986BA5">
            <w:pPr>
              <w:pStyle w:val="ListParagraph"/>
              <w:numPr>
                <w:ilvl w:val="0"/>
                <w:numId w:val="21"/>
              </w:numPr>
              <w:spacing w:after="0" w:line="240" w:lineRule="auto"/>
              <w:rPr>
                <w:ins w:id="9443" w:author="Windows User" w:date="2019-09-19T02:16:00Z"/>
                <w:rFonts w:cs="Times New Roman"/>
                <w:sz w:val="20"/>
                <w:szCs w:val="24"/>
                <w:rPrChange w:id="9444" w:author="Windows User" w:date="2019-09-19T03:17:00Z">
                  <w:rPr>
                    <w:ins w:id="9445" w:author="Windows User" w:date="2019-09-19T02:16:00Z"/>
                    <w:sz w:val="22"/>
                    <w:szCs w:val="24"/>
                  </w:rPr>
                </w:rPrChange>
              </w:rPr>
            </w:pPr>
            <w:ins w:id="9446" w:author="Windows User" w:date="2019-09-19T02:16:00Z">
              <w:r w:rsidRPr="006A0BE8">
                <w:rPr>
                  <w:rFonts w:cs="Times New Roman"/>
                  <w:sz w:val="20"/>
                  <w:szCs w:val="24"/>
                  <w:rPrChange w:id="9447" w:author="Windows User" w:date="2019-09-19T03:17:00Z">
                    <w:rPr>
                      <w:sz w:val="22"/>
                      <w:szCs w:val="24"/>
                    </w:rPr>
                  </w:rPrChange>
                </w:rPr>
                <w:t xml:space="preserve">Klik menu </w:t>
              </w:r>
              <w:r w:rsidRPr="006A0BE8">
                <w:rPr>
                  <w:rFonts w:cs="Times New Roman"/>
                  <w:sz w:val="20"/>
                  <w:szCs w:val="24"/>
                  <w:rPrChange w:id="9448" w:author="Windows User" w:date="2019-09-19T03:17:00Z">
                    <w:rPr>
                      <w:rFonts w:cs="Times New Roman"/>
                      <w:sz w:val="22"/>
                      <w:szCs w:val="24"/>
                    </w:rPr>
                  </w:rPrChange>
                </w:rPr>
                <w:t>grafik</w:t>
              </w:r>
            </w:ins>
            <w:r>
              <w:rPr>
                <w:rFonts w:cs="Times New Roman"/>
                <w:sz w:val="20"/>
                <w:szCs w:val="24"/>
              </w:rPr>
              <w:t xml:space="preserve"> pilih menu grafik</w:t>
            </w:r>
            <w:ins w:id="9449" w:author="Windows User" w:date="2019-09-19T02:16:00Z">
              <w:r w:rsidRPr="006A0BE8">
                <w:rPr>
                  <w:rFonts w:cs="Times New Roman"/>
                  <w:sz w:val="20"/>
                  <w:szCs w:val="24"/>
                  <w:rPrChange w:id="9450" w:author="Windows User" w:date="2019-09-19T03:17:00Z">
                    <w:rPr>
                      <w:rFonts w:cs="Times New Roman"/>
                      <w:sz w:val="22"/>
                      <w:szCs w:val="24"/>
                    </w:rPr>
                  </w:rPrChange>
                </w:rPr>
                <w:t xml:space="preserve"> </w:t>
              </w:r>
            </w:ins>
            <w:r>
              <w:rPr>
                <w:rFonts w:cs="Times New Roman"/>
                <w:sz w:val="20"/>
                <w:szCs w:val="24"/>
              </w:rPr>
              <w:t>aktuator</w:t>
            </w:r>
          </w:p>
        </w:tc>
        <w:tc>
          <w:tcPr>
            <w:tcW w:w="3471" w:type="dxa"/>
          </w:tcPr>
          <w:p w14:paraId="728460A7" w14:textId="77777777" w:rsidR="00755C33" w:rsidRPr="006A0BE8" w:rsidRDefault="00755C33" w:rsidP="00986BA5">
            <w:pPr>
              <w:spacing w:after="0" w:line="240" w:lineRule="auto"/>
              <w:rPr>
                <w:ins w:id="9451" w:author="Windows User" w:date="2019-09-19T02:16:00Z"/>
                <w:rFonts w:cs="Times New Roman"/>
                <w:sz w:val="20"/>
                <w:szCs w:val="24"/>
                <w:rPrChange w:id="9452" w:author="Windows User" w:date="2019-09-19T03:17:00Z">
                  <w:rPr>
                    <w:ins w:id="9453" w:author="Windows User" w:date="2019-09-19T02:16:00Z"/>
                    <w:sz w:val="22"/>
                    <w:szCs w:val="24"/>
                  </w:rPr>
                </w:rPrChange>
              </w:rPr>
            </w:pPr>
          </w:p>
        </w:tc>
      </w:tr>
      <w:tr w:rsidR="00755C33" w:rsidRPr="006A0BE8" w14:paraId="7C555872" w14:textId="77777777" w:rsidTr="00986BA5">
        <w:trPr>
          <w:trHeight w:val="370"/>
          <w:ins w:id="9454" w:author="Windows User" w:date="2019-09-19T02:16:00Z"/>
        </w:trPr>
        <w:tc>
          <w:tcPr>
            <w:tcW w:w="4604" w:type="dxa"/>
            <w:gridSpan w:val="2"/>
          </w:tcPr>
          <w:p w14:paraId="61BD4A3D" w14:textId="77777777" w:rsidR="00755C33" w:rsidRPr="006A0BE8" w:rsidRDefault="00755C33" w:rsidP="00986BA5">
            <w:pPr>
              <w:pStyle w:val="ListParagraph"/>
              <w:spacing w:after="0" w:line="240" w:lineRule="auto"/>
              <w:rPr>
                <w:ins w:id="9455" w:author="Windows User" w:date="2019-09-19T02:16:00Z"/>
                <w:rFonts w:cs="Times New Roman"/>
                <w:sz w:val="20"/>
                <w:szCs w:val="24"/>
                <w:rPrChange w:id="9456" w:author="Windows User" w:date="2019-09-19T03:17:00Z">
                  <w:rPr>
                    <w:ins w:id="9457" w:author="Windows User" w:date="2019-09-19T02:16:00Z"/>
                    <w:sz w:val="22"/>
                    <w:szCs w:val="24"/>
                  </w:rPr>
                </w:rPrChange>
              </w:rPr>
            </w:pPr>
          </w:p>
          <w:p w14:paraId="35D5FC66" w14:textId="77777777" w:rsidR="00755C33" w:rsidRPr="006A0BE8" w:rsidRDefault="00755C33" w:rsidP="00986BA5">
            <w:pPr>
              <w:pStyle w:val="ListParagraph"/>
              <w:spacing w:after="0" w:line="240" w:lineRule="auto"/>
              <w:rPr>
                <w:ins w:id="9458" w:author="Windows User" w:date="2019-09-19T02:16:00Z"/>
                <w:rFonts w:cs="Times New Roman"/>
                <w:sz w:val="20"/>
                <w:szCs w:val="24"/>
                <w:rPrChange w:id="9459" w:author="Windows User" w:date="2019-09-19T03:17:00Z">
                  <w:rPr>
                    <w:ins w:id="9460" w:author="Windows User" w:date="2019-09-19T02:16:00Z"/>
                    <w:sz w:val="22"/>
                    <w:szCs w:val="24"/>
                  </w:rPr>
                </w:rPrChange>
              </w:rPr>
            </w:pPr>
          </w:p>
          <w:p w14:paraId="6D40A0A8" w14:textId="77777777" w:rsidR="00755C33" w:rsidRPr="006A0BE8" w:rsidRDefault="00755C33" w:rsidP="00986BA5">
            <w:pPr>
              <w:spacing w:after="0" w:line="240" w:lineRule="auto"/>
              <w:rPr>
                <w:ins w:id="9461" w:author="Windows User" w:date="2019-09-19T02:16:00Z"/>
                <w:rFonts w:cs="Times New Roman"/>
                <w:b/>
                <w:sz w:val="20"/>
                <w:szCs w:val="24"/>
                <w:rPrChange w:id="9462" w:author="Windows User" w:date="2019-09-19T03:17:00Z">
                  <w:rPr>
                    <w:ins w:id="9463" w:author="Windows User" w:date="2019-09-19T02:16:00Z"/>
                    <w:b/>
                    <w:sz w:val="22"/>
                    <w:szCs w:val="24"/>
                  </w:rPr>
                </w:rPrChange>
              </w:rPr>
            </w:pPr>
          </w:p>
        </w:tc>
        <w:tc>
          <w:tcPr>
            <w:tcW w:w="3471" w:type="dxa"/>
          </w:tcPr>
          <w:p w14:paraId="6360316F" w14:textId="77777777" w:rsidR="00755C33" w:rsidRPr="006A0BE8" w:rsidRDefault="00755C33" w:rsidP="00986BA5">
            <w:pPr>
              <w:pStyle w:val="ListParagraph"/>
              <w:numPr>
                <w:ilvl w:val="0"/>
                <w:numId w:val="21"/>
              </w:numPr>
              <w:spacing w:after="0" w:line="240" w:lineRule="auto"/>
              <w:rPr>
                <w:ins w:id="9464" w:author="Windows User" w:date="2019-09-19T02:16:00Z"/>
                <w:rFonts w:cs="Times New Roman"/>
                <w:sz w:val="20"/>
                <w:szCs w:val="24"/>
                <w:rPrChange w:id="9465" w:author="Windows User" w:date="2019-09-19T03:17:00Z">
                  <w:rPr>
                    <w:ins w:id="9466" w:author="Windows User" w:date="2019-09-19T02:16:00Z"/>
                    <w:sz w:val="22"/>
                    <w:szCs w:val="24"/>
                  </w:rPr>
                </w:rPrChange>
              </w:rPr>
            </w:pPr>
            <w:ins w:id="9467" w:author="Windows User" w:date="2019-09-19T02:16:00Z">
              <w:r w:rsidRPr="006A0BE8">
                <w:rPr>
                  <w:rFonts w:cs="Times New Roman"/>
                  <w:sz w:val="20"/>
                  <w:szCs w:val="24"/>
                  <w:rPrChange w:id="9468" w:author="Windows User" w:date="2019-09-19T03:17:00Z">
                    <w:rPr>
                      <w:sz w:val="22"/>
                      <w:szCs w:val="24"/>
                    </w:rPr>
                  </w:rPrChange>
                </w:rPr>
                <w:t xml:space="preserve">Menampilkan </w:t>
              </w:r>
              <w:r w:rsidRPr="006A0BE8">
                <w:rPr>
                  <w:rFonts w:cs="Times New Roman"/>
                  <w:sz w:val="20"/>
                  <w:szCs w:val="24"/>
                  <w:rPrChange w:id="9469" w:author="Windows User" w:date="2019-09-19T03:17:00Z">
                    <w:rPr>
                      <w:rFonts w:cs="Times New Roman"/>
                      <w:sz w:val="22"/>
                      <w:szCs w:val="24"/>
                    </w:rPr>
                  </w:rPrChange>
                </w:rPr>
                <w:t xml:space="preserve">grafik </w:t>
              </w:r>
            </w:ins>
            <w:r>
              <w:rPr>
                <w:rFonts w:cs="Times New Roman"/>
                <w:sz w:val="20"/>
                <w:szCs w:val="24"/>
              </w:rPr>
              <w:t>aktuator</w:t>
            </w:r>
          </w:p>
        </w:tc>
      </w:tr>
    </w:tbl>
    <w:p w14:paraId="4760F564" w14:textId="04BFA5E5" w:rsidR="00FD5629" w:rsidRDefault="00FD5629" w:rsidP="00FD5629">
      <w:pPr>
        <w:pStyle w:val="Caption"/>
        <w:keepNext/>
      </w:pPr>
    </w:p>
    <w:p w14:paraId="13104C3B" w14:textId="0E89F9CD" w:rsidR="00813475" w:rsidRPr="00813475" w:rsidRDefault="00813475" w:rsidP="00813475">
      <w:pPr>
        <w:pStyle w:val="Caption"/>
        <w:keepNext/>
        <w:jc w:val="center"/>
        <w:rPr>
          <w:color w:val="auto"/>
          <w:sz w:val="22"/>
        </w:rPr>
      </w:pPr>
      <w:bookmarkStart w:id="9470" w:name="_Toc23552233"/>
      <w:r w:rsidRPr="00813475">
        <w:rPr>
          <w:color w:val="auto"/>
          <w:sz w:val="22"/>
        </w:rPr>
        <w:t xml:space="preserve">Tabel </w:t>
      </w:r>
      <w:r w:rsidRPr="00813475">
        <w:rPr>
          <w:color w:val="auto"/>
          <w:sz w:val="22"/>
        </w:rPr>
        <w:fldChar w:fldCharType="begin"/>
      </w:r>
      <w:r w:rsidRPr="00813475">
        <w:rPr>
          <w:color w:val="auto"/>
          <w:sz w:val="22"/>
        </w:rPr>
        <w:instrText xml:space="preserve"> STYLEREF 1 \s </w:instrText>
      </w:r>
      <w:r w:rsidRPr="00813475">
        <w:rPr>
          <w:color w:val="auto"/>
          <w:sz w:val="22"/>
        </w:rPr>
        <w:fldChar w:fldCharType="separate"/>
      </w:r>
      <w:r w:rsidRPr="00813475">
        <w:rPr>
          <w:noProof/>
          <w:color w:val="auto"/>
          <w:sz w:val="22"/>
        </w:rPr>
        <w:t>A</w:t>
      </w:r>
      <w:r w:rsidRPr="00813475">
        <w:rPr>
          <w:color w:val="auto"/>
          <w:sz w:val="22"/>
        </w:rPr>
        <w:fldChar w:fldCharType="end"/>
      </w:r>
      <w:r w:rsidRPr="00813475">
        <w:rPr>
          <w:color w:val="auto"/>
          <w:sz w:val="22"/>
        </w:rPr>
        <w:t>.</w:t>
      </w:r>
      <w:r w:rsidRPr="00813475">
        <w:rPr>
          <w:color w:val="auto"/>
          <w:sz w:val="22"/>
        </w:rPr>
        <w:fldChar w:fldCharType="begin"/>
      </w:r>
      <w:r w:rsidRPr="00813475">
        <w:rPr>
          <w:color w:val="auto"/>
          <w:sz w:val="22"/>
        </w:rPr>
        <w:instrText xml:space="preserve"> SEQ Tabel \* ARABIC \s 1 </w:instrText>
      </w:r>
      <w:r w:rsidRPr="00813475">
        <w:rPr>
          <w:color w:val="auto"/>
          <w:sz w:val="22"/>
        </w:rPr>
        <w:fldChar w:fldCharType="separate"/>
      </w:r>
      <w:r w:rsidRPr="00813475">
        <w:rPr>
          <w:noProof/>
          <w:color w:val="auto"/>
          <w:sz w:val="22"/>
        </w:rPr>
        <w:t>11</w:t>
      </w:r>
      <w:r w:rsidRPr="00813475">
        <w:rPr>
          <w:color w:val="auto"/>
          <w:sz w:val="22"/>
        </w:rPr>
        <w:fldChar w:fldCharType="end"/>
      </w:r>
      <w:r w:rsidRPr="00813475">
        <w:rPr>
          <w:color w:val="auto"/>
          <w:sz w:val="22"/>
        </w:rPr>
        <w:t xml:space="preserve"> Skenario Log Out</w:t>
      </w:r>
      <w:bookmarkEnd w:id="9470"/>
    </w:p>
    <w:tbl>
      <w:tblPr>
        <w:tblStyle w:val="TableGrid"/>
        <w:tblW w:w="8017" w:type="dxa"/>
        <w:tblLook w:val="04A0" w:firstRow="1" w:lastRow="0" w:firstColumn="1" w:lastColumn="0" w:noHBand="0" w:noVBand="1"/>
      </w:tblPr>
      <w:tblGrid>
        <w:gridCol w:w="4420"/>
        <w:gridCol w:w="71"/>
        <w:gridCol w:w="3526"/>
      </w:tblGrid>
      <w:tr w:rsidR="00FD5629" w:rsidRPr="006A0BE8" w14:paraId="6755889A" w14:textId="77777777" w:rsidTr="00813475">
        <w:trPr>
          <w:trHeight w:val="188"/>
          <w:ins w:id="9471" w:author="Windows User" w:date="2019-09-19T02:16:00Z"/>
        </w:trPr>
        <w:tc>
          <w:tcPr>
            <w:tcW w:w="4420" w:type="dxa"/>
          </w:tcPr>
          <w:p w14:paraId="5185E168" w14:textId="77777777" w:rsidR="00FD5629" w:rsidRPr="006A0BE8" w:rsidRDefault="00FD5629" w:rsidP="00FD5629">
            <w:pPr>
              <w:spacing w:after="0" w:line="240" w:lineRule="auto"/>
              <w:rPr>
                <w:ins w:id="9472" w:author="Windows User" w:date="2019-09-19T02:16:00Z"/>
                <w:rFonts w:cs="Times New Roman"/>
                <w:sz w:val="18"/>
                <w:szCs w:val="18"/>
                <w:lang w:val="en-ID"/>
                <w:rPrChange w:id="9473" w:author="Windows User" w:date="2019-09-19T03:31:00Z">
                  <w:rPr>
                    <w:ins w:id="9474" w:author="Windows User" w:date="2019-09-19T02:16:00Z"/>
                    <w:rFonts w:cs="Times New Roman"/>
                    <w:szCs w:val="24"/>
                    <w:lang w:val="en-ID"/>
                  </w:rPr>
                </w:rPrChange>
              </w:rPr>
            </w:pPr>
            <w:ins w:id="9475" w:author="Windows User" w:date="2019-09-19T02:16:00Z">
              <w:r w:rsidRPr="006A0BE8">
                <w:rPr>
                  <w:rFonts w:cs="Times New Roman"/>
                  <w:b/>
                  <w:sz w:val="18"/>
                  <w:szCs w:val="18"/>
                  <w:rPrChange w:id="9476" w:author="Windows User" w:date="2019-09-19T03:31:00Z">
                    <w:rPr>
                      <w:rFonts w:cs="Times New Roman"/>
                      <w:b/>
                      <w:szCs w:val="24"/>
                    </w:rPr>
                  </w:rPrChange>
                </w:rPr>
                <w:t>Nama Usecase</w:t>
              </w:r>
            </w:ins>
          </w:p>
        </w:tc>
        <w:tc>
          <w:tcPr>
            <w:tcW w:w="3597" w:type="dxa"/>
            <w:gridSpan w:val="2"/>
          </w:tcPr>
          <w:p w14:paraId="18253B02" w14:textId="77777777" w:rsidR="00FD5629" w:rsidRPr="006A0BE8" w:rsidRDefault="00FD5629" w:rsidP="00FD5629">
            <w:pPr>
              <w:spacing w:after="0" w:line="240" w:lineRule="auto"/>
              <w:rPr>
                <w:ins w:id="9477" w:author="Windows User" w:date="2019-09-19T02:16:00Z"/>
                <w:rFonts w:cs="Times New Roman"/>
                <w:i/>
                <w:sz w:val="18"/>
                <w:szCs w:val="18"/>
                <w:lang w:val="en-ID"/>
                <w:rPrChange w:id="9478" w:author="Windows User" w:date="2019-09-19T03:31:00Z">
                  <w:rPr>
                    <w:ins w:id="9479" w:author="Windows User" w:date="2019-09-19T02:16:00Z"/>
                    <w:rFonts w:cs="Times New Roman"/>
                    <w:szCs w:val="24"/>
                    <w:lang w:val="en-ID"/>
                  </w:rPr>
                </w:rPrChange>
              </w:rPr>
            </w:pPr>
            <w:ins w:id="9480" w:author="Windows User" w:date="2019-09-19T02:16:00Z">
              <w:r w:rsidRPr="006A0BE8">
                <w:rPr>
                  <w:rFonts w:cs="Times New Roman"/>
                  <w:i/>
                  <w:sz w:val="18"/>
                  <w:szCs w:val="18"/>
                  <w:rPrChange w:id="9481" w:author="Windows User" w:date="2019-09-19T03:31:00Z">
                    <w:rPr>
                      <w:rFonts w:cs="Times New Roman"/>
                      <w:szCs w:val="24"/>
                    </w:rPr>
                  </w:rPrChange>
                </w:rPr>
                <w:t>Log out</w:t>
              </w:r>
            </w:ins>
          </w:p>
        </w:tc>
      </w:tr>
      <w:tr w:rsidR="00FD5629" w:rsidRPr="006A0BE8" w14:paraId="0FA33C5B" w14:textId="77777777" w:rsidTr="00813475">
        <w:trPr>
          <w:trHeight w:val="188"/>
          <w:ins w:id="9482" w:author="Windows User" w:date="2019-09-19T02:16:00Z"/>
        </w:trPr>
        <w:tc>
          <w:tcPr>
            <w:tcW w:w="4420" w:type="dxa"/>
          </w:tcPr>
          <w:p w14:paraId="576663B8" w14:textId="77777777" w:rsidR="00FD5629" w:rsidRPr="006A0BE8" w:rsidRDefault="00FD5629" w:rsidP="00FD5629">
            <w:pPr>
              <w:spacing w:after="0" w:line="240" w:lineRule="auto"/>
              <w:rPr>
                <w:ins w:id="9483" w:author="Windows User" w:date="2019-09-19T02:16:00Z"/>
                <w:rFonts w:cs="Times New Roman"/>
                <w:sz w:val="18"/>
                <w:szCs w:val="18"/>
                <w:lang w:val="en-ID"/>
                <w:rPrChange w:id="9484" w:author="Windows User" w:date="2019-09-19T03:31:00Z">
                  <w:rPr>
                    <w:ins w:id="9485" w:author="Windows User" w:date="2019-09-19T02:16:00Z"/>
                    <w:rFonts w:cs="Times New Roman"/>
                    <w:szCs w:val="24"/>
                    <w:lang w:val="en-ID"/>
                  </w:rPr>
                </w:rPrChange>
              </w:rPr>
            </w:pPr>
            <w:ins w:id="9486" w:author="Windows User" w:date="2019-09-19T02:16:00Z">
              <w:r w:rsidRPr="006A0BE8">
                <w:rPr>
                  <w:rFonts w:cs="Times New Roman"/>
                  <w:b/>
                  <w:sz w:val="18"/>
                  <w:szCs w:val="18"/>
                  <w:rPrChange w:id="9487" w:author="Windows User" w:date="2019-09-19T03:31:00Z">
                    <w:rPr>
                      <w:rFonts w:cs="Times New Roman"/>
                      <w:b/>
                      <w:szCs w:val="24"/>
                    </w:rPr>
                  </w:rPrChange>
                </w:rPr>
                <w:t>Aktor</w:t>
              </w:r>
            </w:ins>
          </w:p>
        </w:tc>
        <w:tc>
          <w:tcPr>
            <w:tcW w:w="3597" w:type="dxa"/>
            <w:gridSpan w:val="2"/>
          </w:tcPr>
          <w:p w14:paraId="0E0C79A4" w14:textId="77777777" w:rsidR="00FD5629" w:rsidRPr="006A0BE8" w:rsidRDefault="00FD5629" w:rsidP="00FD5629">
            <w:pPr>
              <w:spacing w:after="0" w:line="240" w:lineRule="auto"/>
              <w:rPr>
                <w:ins w:id="9488" w:author="Windows User" w:date="2019-09-19T02:16:00Z"/>
                <w:rFonts w:cs="Times New Roman"/>
                <w:sz w:val="18"/>
                <w:szCs w:val="18"/>
                <w:lang w:val="en-ID"/>
                <w:rPrChange w:id="9489" w:author="Windows User" w:date="2019-09-19T03:31:00Z">
                  <w:rPr>
                    <w:ins w:id="9490" w:author="Windows User" w:date="2019-09-19T02:16:00Z"/>
                    <w:rFonts w:cs="Times New Roman"/>
                    <w:szCs w:val="24"/>
                    <w:lang w:val="en-ID"/>
                  </w:rPr>
                </w:rPrChange>
              </w:rPr>
            </w:pPr>
            <w:ins w:id="9491" w:author="Windows User" w:date="2019-09-19T02:16:00Z">
              <w:r w:rsidRPr="006A0BE8">
                <w:rPr>
                  <w:rFonts w:cs="Times New Roman"/>
                  <w:sz w:val="18"/>
                  <w:szCs w:val="18"/>
                  <w:rPrChange w:id="9492" w:author="Windows User" w:date="2019-09-19T03:31:00Z">
                    <w:rPr>
                      <w:rFonts w:cs="Times New Roman"/>
                      <w:szCs w:val="24"/>
                    </w:rPr>
                  </w:rPrChange>
                </w:rPr>
                <w:t>Senua aktor</w:t>
              </w:r>
            </w:ins>
          </w:p>
        </w:tc>
      </w:tr>
      <w:tr w:rsidR="00FD5629" w:rsidRPr="006A0BE8" w14:paraId="600398AF" w14:textId="77777777" w:rsidTr="00813475">
        <w:trPr>
          <w:trHeight w:val="188"/>
          <w:ins w:id="9493" w:author="Windows User" w:date="2019-09-19T02:16:00Z"/>
        </w:trPr>
        <w:tc>
          <w:tcPr>
            <w:tcW w:w="4420" w:type="dxa"/>
          </w:tcPr>
          <w:p w14:paraId="044F363F" w14:textId="77777777" w:rsidR="00FD5629" w:rsidRPr="006A0BE8" w:rsidRDefault="00FD5629" w:rsidP="00FD5629">
            <w:pPr>
              <w:spacing w:after="0" w:line="240" w:lineRule="auto"/>
              <w:rPr>
                <w:ins w:id="9494" w:author="Windows User" w:date="2019-09-19T02:16:00Z"/>
                <w:rFonts w:cs="Times New Roman"/>
                <w:sz w:val="18"/>
                <w:szCs w:val="18"/>
                <w:lang w:val="en-ID"/>
                <w:rPrChange w:id="9495" w:author="Windows User" w:date="2019-09-19T03:31:00Z">
                  <w:rPr>
                    <w:ins w:id="9496" w:author="Windows User" w:date="2019-09-19T02:16:00Z"/>
                    <w:rFonts w:cs="Times New Roman"/>
                    <w:szCs w:val="24"/>
                    <w:lang w:val="en-ID"/>
                  </w:rPr>
                </w:rPrChange>
              </w:rPr>
            </w:pPr>
            <w:ins w:id="9497" w:author="Windows User" w:date="2019-09-19T02:16:00Z">
              <w:r w:rsidRPr="006A0BE8">
                <w:rPr>
                  <w:rFonts w:cs="Times New Roman"/>
                  <w:b/>
                  <w:sz w:val="18"/>
                  <w:szCs w:val="18"/>
                  <w:rPrChange w:id="9498" w:author="Windows User" w:date="2019-09-19T03:31:00Z">
                    <w:rPr>
                      <w:rFonts w:cs="Times New Roman"/>
                      <w:b/>
                      <w:szCs w:val="24"/>
                    </w:rPr>
                  </w:rPrChange>
                </w:rPr>
                <w:t>Deskripsi Singkat</w:t>
              </w:r>
            </w:ins>
          </w:p>
        </w:tc>
        <w:tc>
          <w:tcPr>
            <w:tcW w:w="3597" w:type="dxa"/>
            <w:gridSpan w:val="2"/>
          </w:tcPr>
          <w:p w14:paraId="6DE0B16D" w14:textId="77777777" w:rsidR="00FD5629" w:rsidRPr="006A0BE8" w:rsidRDefault="00FD5629" w:rsidP="00FD5629">
            <w:pPr>
              <w:spacing w:after="0" w:line="240" w:lineRule="auto"/>
              <w:rPr>
                <w:ins w:id="9499" w:author="Windows User" w:date="2019-09-19T02:16:00Z"/>
                <w:rFonts w:cs="Times New Roman"/>
                <w:sz w:val="18"/>
                <w:szCs w:val="18"/>
                <w:lang w:val="en-ID"/>
                <w:rPrChange w:id="9500" w:author="Windows User" w:date="2019-09-19T03:31:00Z">
                  <w:rPr>
                    <w:ins w:id="9501" w:author="Windows User" w:date="2019-09-19T02:16:00Z"/>
                    <w:rFonts w:cs="Times New Roman"/>
                    <w:szCs w:val="24"/>
                    <w:lang w:val="en-ID"/>
                  </w:rPr>
                </w:rPrChange>
              </w:rPr>
            </w:pPr>
            <w:ins w:id="9502" w:author="Windows User" w:date="2019-09-19T02:16:00Z">
              <w:r w:rsidRPr="006A0BE8">
                <w:rPr>
                  <w:rFonts w:cs="Times New Roman"/>
                  <w:sz w:val="18"/>
                  <w:szCs w:val="18"/>
                  <w:rPrChange w:id="9503" w:author="Windows User" w:date="2019-09-19T03:31:00Z">
                    <w:rPr>
                      <w:rFonts w:cs="Times New Roman"/>
                      <w:szCs w:val="24"/>
                    </w:rPr>
                  </w:rPrChange>
                </w:rPr>
                <w:t>Aktor keluar dari sistem</w:t>
              </w:r>
            </w:ins>
          </w:p>
        </w:tc>
      </w:tr>
      <w:tr w:rsidR="00FD5629" w:rsidRPr="006A0BE8" w14:paraId="1B28463C" w14:textId="77777777" w:rsidTr="00813475">
        <w:trPr>
          <w:trHeight w:val="377"/>
          <w:ins w:id="9504" w:author="Windows User" w:date="2019-09-19T02:16:00Z"/>
        </w:trPr>
        <w:tc>
          <w:tcPr>
            <w:tcW w:w="4420" w:type="dxa"/>
          </w:tcPr>
          <w:p w14:paraId="0505559B" w14:textId="77777777" w:rsidR="00FD5629" w:rsidRPr="006A0BE8" w:rsidRDefault="00FD5629" w:rsidP="00FD5629">
            <w:pPr>
              <w:spacing w:after="0" w:line="240" w:lineRule="auto"/>
              <w:rPr>
                <w:ins w:id="9505" w:author="Windows User" w:date="2019-09-19T02:16:00Z"/>
                <w:rFonts w:cs="Times New Roman"/>
                <w:sz w:val="18"/>
                <w:szCs w:val="18"/>
                <w:lang w:val="en-ID"/>
                <w:rPrChange w:id="9506" w:author="Windows User" w:date="2019-09-19T03:31:00Z">
                  <w:rPr>
                    <w:ins w:id="9507" w:author="Windows User" w:date="2019-09-19T02:16:00Z"/>
                    <w:rFonts w:cs="Times New Roman"/>
                    <w:szCs w:val="24"/>
                    <w:lang w:val="en-ID"/>
                  </w:rPr>
                </w:rPrChange>
              </w:rPr>
            </w:pPr>
            <w:ins w:id="9508" w:author="Windows User" w:date="2019-09-19T02:16:00Z">
              <w:r w:rsidRPr="006A0BE8">
                <w:rPr>
                  <w:rFonts w:cs="Times New Roman"/>
                  <w:b/>
                  <w:sz w:val="18"/>
                  <w:szCs w:val="18"/>
                  <w:rPrChange w:id="9509" w:author="Windows User" w:date="2019-09-19T03:31:00Z">
                    <w:rPr>
                      <w:rFonts w:cs="Times New Roman"/>
                      <w:b/>
                      <w:szCs w:val="24"/>
                    </w:rPr>
                  </w:rPrChange>
                </w:rPr>
                <w:t>Prekondisi</w:t>
              </w:r>
            </w:ins>
          </w:p>
        </w:tc>
        <w:tc>
          <w:tcPr>
            <w:tcW w:w="3597" w:type="dxa"/>
            <w:gridSpan w:val="2"/>
          </w:tcPr>
          <w:p w14:paraId="38B1E198" w14:textId="77777777" w:rsidR="00FD5629" w:rsidRPr="006A0BE8" w:rsidRDefault="00FD5629" w:rsidP="00FD5629">
            <w:pPr>
              <w:spacing w:after="0" w:line="240" w:lineRule="auto"/>
              <w:rPr>
                <w:ins w:id="9510" w:author="Windows User" w:date="2019-09-19T02:16:00Z"/>
                <w:rFonts w:cs="Times New Roman"/>
                <w:sz w:val="18"/>
                <w:szCs w:val="18"/>
                <w:lang w:val="en-ID"/>
                <w:rPrChange w:id="9511" w:author="Windows User" w:date="2019-09-19T03:31:00Z">
                  <w:rPr>
                    <w:ins w:id="9512" w:author="Windows User" w:date="2019-09-19T02:16:00Z"/>
                    <w:rFonts w:cs="Times New Roman"/>
                    <w:szCs w:val="24"/>
                    <w:lang w:val="en-ID"/>
                  </w:rPr>
                </w:rPrChange>
              </w:rPr>
            </w:pPr>
            <w:ins w:id="9513" w:author="Windows User" w:date="2019-09-19T02:16:00Z">
              <w:r w:rsidRPr="006A0BE8">
                <w:rPr>
                  <w:rFonts w:cs="Times New Roman"/>
                  <w:sz w:val="18"/>
                  <w:szCs w:val="18"/>
                  <w:rPrChange w:id="9514" w:author="Windows User" w:date="2019-09-19T03:31:00Z">
                    <w:rPr>
                      <w:rFonts w:cs="Times New Roman"/>
                      <w:szCs w:val="24"/>
                    </w:rPr>
                  </w:rPrChange>
                </w:rPr>
                <w:t>Aktor masuk halaman dashboard masing-masing</w:t>
              </w:r>
            </w:ins>
          </w:p>
        </w:tc>
      </w:tr>
      <w:tr w:rsidR="00FD5629" w:rsidRPr="006A0BE8" w14:paraId="0904297E" w14:textId="77777777" w:rsidTr="00813475">
        <w:trPr>
          <w:trHeight w:val="188"/>
          <w:ins w:id="9515" w:author="Windows User" w:date="2019-09-19T02:16:00Z"/>
        </w:trPr>
        <w:tc>
          <w:tcPr>
            <w:tcW w:w="4420" w:type="dxa"/>
          </w:tcPr>
          <w:p w14:paraId="731B203E" w14:textId="77777777" w:rsidR="00FD5629" w:rsidRPr="006A0BE8" w:rsidRDefault="00FD5629" w:rsidP="00FD5629">
            <w:pPr>
              <w:spacing w:after="0" w:line="240" w:lineRule="auto"/>
              <w:rPr>
                <w:ins w:id="9516" w:author="Windows User" w:date="2019-09-19T02:16:00Z"/>
                <w:rFonts w:cs="Times New Roman"/>
                <w:sz w:val="18"/>
                <w:szCs w:val="18"/>
                <w:lang w:val="en-ID"/>
                <w:rPrChange w:id="9517" w:author="Windows User" w:date="2019-09-19T03:31:00Z">
                  <w:rPr>
                    <w:ins w:id="9518" w:author="Windows User" w:date="2019-09-19T02:16:00Z"/>
                    <w:rFonts w:cs="Times New Roman"/>
                    <w:szCs w:val="24"/>
                    <w:lang w:val="en-ID"/>
                  </w:rPr>
                </w:rPrChange>
              </w:rPr>
            </w:pPr>
            <w:ins w:id="9519" w:author="Windows User" w:date="2019-09-19T02:16:00Z">
              <w:r w:rsidRPr="006A0BE8">
                <w:rPr>
                  <w:rFonts w:cs="Times New Roman"/>
                  <w:b/>
                  <w:sz w:val="18"/>
                  <w:szCs w:val="18"/>
                  <w:rPrChange w:id="9520" w:author="Windows User" w:date="2019-09-19T03:31:00Z">
                    <w:rPr>
                      <w:rFonts w:cs="Times New Roman"/>
                      <w:b/>
                      <w:szCs w:val="24"/>
                    </w:rPr>
                  </w:rPrChange>
                </w:rPr>
                <w:t>Pascakondisi</w:t>
              </w:r>
            </w:ins>
          </w:p>
        </w:tc>
        <w:tc>
          <w:tcPr>
            <w:tcW w:w="3597" w:type="dxa"/>
            <w:gridSpan w:val="2"/>
          </w:tcPr>
          <w:p w14:paraId="72B0F06B" w14:textId="77777777" w:rsidR="00FD5629" w:rsidRPr="006A0BE8" w:rsidRDefault="00FD5629" w:rsidP="00FD5629">
            <w:pPr>
              <w:spacing w:after="0" w:line="240" w:lineRule="auto"/>
              <w:rPr>
                <w:ins w:id="9521" w:author="Windows User" w:date="2019-09-19T02:16:00Z"/>
                <w:rFonts w:cs="Times New Roman"/>
                <w:sz w:val="18"/>
                <w:szCs w:val="18"/>
                <w:lang w:val="en-ID"/>
                <w:rPrChange w:id="9522" w:author="Windows User" w:date="2019-09-19T03:31:00Z">
                  <w:rPr>
                    <w:ins w:id="9523" w:author="Windows User" w:date="2019-09-19T02:16:00Z"/>
                    <w:rFonts w:cs="Times New Roman"/>
                    <w:szCs w:val="24"/>
                    <w:lang w:val="en-ID"/>
                  </w:rPr>
                </w:rPrChange>
              </w:rPr>
            </w:pPr>
            <w:ins w:id="9524" w:author="Windows User" w:date="2019-09-19T02:16:00Z">
              <w:r w:rsidRPr="006A0BE8">
                <w:rPr>
                  <w:rFonts w:cs="Times New Roman"/>
                  <w:sz w:val="18"/>
                  <w:szCs w:val="18"/>
                  <w:rPrChange w:id="9525" w:author="Windows User" w:date="2019-09-19T03:31:00Z">
                    <w:rPr>
                      <w:rFonts w:cs="Times New Roman"/>
                      <w:szCs w:val="24"/>
                    </w:rPr>
                  </w:rPrChange>
                </w:rPr>
                <w:t>Aktor keluar dari sistem</w:t>
              </w:r>
            </w:ins>
          </w:p>
        </w:tc>
      </w:tr>
      <w:tr w:rsidR="00FD5629" w:rsidRPr="006A0BE8" w14:paraId="63423A67" w14:textId="77777777" w:rsidTr="00D46FD1">
        <w:trPr>
          <w:trHeight w:val="170"/>
          <w:ins w:id="9526" w:author="Windows User" w:date="2019-09-19T02:16:00Z"/>
        </w:trPr>
        <w:tc>
          <w:tcPr>
            <w:tcW w:w="8017" w:type="dxa"/>
            <w:gridSpan w:val="3"/>
          </w:tcPr>
          <w:p w14:paraId="7FB87A8C" w14:textId="77777777" w:rsidR="00FD5629" w:rsidRPr="006A0BE8" w:rsidRDefault="00FD5629" w:rsidP="00FD5629">
            <w:pPr>
              <w:spacing w:after="0" w:line="240" w:lineRule="auto"/>
              <w:jc w:val="center"/>
              <w:rPr>
                <w:ins w:id="9527" w:author="Windows User" w:date="2019-09-19T02:16:00Z"/>
                <w:rFonts w:cs="Times New Roman"/>
                <w:sz w:val="18"/>
                <w:szCs w:val="18"/>
                <w:rPrChange w:id="9528" w:author="Windows User" w:date="2019-09-19T03:31:00Z">
                  <w:rPr>
                    <w:ins w:id="9529" w:author="Windows User" w:date="2019-09-19T02:16:00Z"/>
                    <w:rFonts w:cs="Times New Roman"/>
                    <w:szCs w:val="24"/>
                  </w:rPr>
                </w:rPrChange>
              </w:rPr>
            </w:pPr>
            <w:ins w:id="9530" w:author="Windows User" w:date="2019-09-19T02:16:00Z">
              <w:r w:rsidRPr="006A0BE8">
                <w:rPr>
                  <w:rFonts w:cs="Times New Roman"/>
                  <w:b/>
                  <w:bCs/>
                  <w:sz w:val="18"/>
                  <w:szCs w:val="18"/>
                  <w:rPrChange w:id="9531" w:author="Windows User" w:date="2019-09-19T03:31:00Z">
                    <w:rPr>
                      <w:b/>
                      <w:bCs/>
                      <w:szCs w:val="24"/>
                    </w:rPr>
                  </w:rPrChange>
                </w:rPr>
                <w:t>Flow Event</w:t>
              </w:r>
            </w:ins>
          </w:p>
        </w:tc>
      </w:tr>
      <w:tr w:rsidR="00FD5629" w:rsidRPr="006A0BE8" w14:paraId="44409F67" w14:textId="77777777" w:rsidTr="00D46FD1">
        <w:trPr>
          <w:trHeight w:val="188"/>
          <w:ins w:id="9532" w:author="Windows User" w:date="2019-09-19T02:16:00Z"/>
        </w:trPr>
        <w:tc>
          <w:tcPr>
            <w:tcW w:w="8017" w:type="dxa"/>
            <w:gridSpan w:val="3"/>
          </w:tcPr>
          <w:p w14:paraId="7EC770D5" w14:textId="77777777" w:rsidR="00FD5629" w:rsidRPr="006A0BE8" w:rsidRDefault="00FD5629" w:rsidP="00FD5629">
            <w:pPr>
              <w:spacing w:after="0" w:line="240" w:lineRule="auto"/>
              <w:jc w:val="center"/>
              <w:rPr>
                <w:ins w:id="9533" w:author="Windows User" w:date="2019-09-19T02:16:00Z"/>
                <w:rFonts w:cs="Times New Roman"/>
                <w:sz w:val="18"/>
                <w:szCs w:val="18"/>
                <w:rPrChange w:id="9534" w:author="Windows User" w:date="2019-09-19T03:31:00Z">
                  <w:rPr>
                    <w:ins w:id="9535" w:author="Windows User" w:date="2019-09-19T02:16:00Z"/>
                    <w:rFonts w:cs="Times New Roman"/>
                    <w:szCs w:val="24"/>
                  </w:rPr>
                </w:rPrChange>
              </w:rPr>
            </w:pPr>
            <w:ins w:id="9536" w:author="Windows User" w:date="2019-09-19T02:16:00Z">
              <w:r w:rsidRPr="006A0BE8">
                <w:rPr>
                  <w:rFonts w:cs="Times New Roman"/>
                  <w:b/>
                  <w:sz w:val="18"/>
                  <w:szCs w:val="18"/>
                  <w:rPrChange w:id="9537" w:author="Windows User" w:date="2019-09-19T03:31:00Z">
                    <w:rPr>
                      <w:b/>
                      <w:szCs w:val="24"/>
                    </w:rPr>
                  </w:rPrChange>
                </w:rPr>
                <w:t>Normal Flow : Log out</w:t>
              </w:r>
            </w:ins>
          </w:p>
        </w:tc>
      </w:tr>
      <w:tr w:rsidR="00FD5629" w:rsidRPr="006A0BE8" w14:paraId="618C7BC8" w14:textId="77777777" w:rsidTr="00813475">
        <w:trPr>
          <w:trHeight w:val="488"/>
          <w:ins w:id="9538" w:author="Windows User" w:date="2019-09-19T02:16:00Z"/>
        </w:trPr>
        <w:tc>
          <w:tcPr>
            <w:tcW w:w="4491" w:type="dxa"/>
            <w:gridSpan w:val="2"/>
          </w:tcPr>
          <w:p w14:paraId="7E300E5A" w14:textId="77777777" w:rsidR="00FD5629" w:rsidRPr="006A0BE8" w:rsidRDefault="00FD5629" w:rsidP="00FD5629">
            <w:pPr>
              <w:spacing w:after="0" w:line="240" w:lineRule="auto"/>
              <w:rPr>
                <w:ins w:id="9539" w:author="Windows User" w:date="2019-09-19T02:16:00Z"/>
                <w:rFonts w:cs="Times New Roman"/>
                <w:b/>
                <w:sz w:val="18"/>
                <w:szCs w:val="18"/>
                <w:rPrChange w:id="9540" w:author="Windows User" w:date="2019-09-19T03:31:00Z">
                  <w:rPr>
                    <w:ins w:id="9541" w:author="Windows User" w:date="2019-09-19T02:16:00Z"/>
                    <w:b/>
                    <w:szCs w:val="24"/>
                  </w:rPr>
                </w:rPrChange>
              </w:rPr>
            </w:pPr>
            <w:ins w:id="9542" w:author="Windows User" w:date="2019-09-19T02:16:00Z">
              <w:r w:rsidRPr="006A0BE8">
                <w:rPr>
                  <w:rFonts w:cs="Times New Roman"/>
                  <w:sz w:val="18"/>
                  <w:szCs w:val="18"/>
                  <w:rPrChange w:id="9543" w:author="Windows User" w:date="2019-09-19T03:31:00Z">
                    <w:rPr>
                      <w:szCs w:val="24"/>
                    </w:rPr>
                  </w:rPrChange>
                </w:rPr>
                <w:t>Aksi Aktor</w:t>
              </w:r>
            </w:ins>
          </w:p>
        </w:tc>
        <w:tc>
          <w:tcPr>
            <w:tcW w:w="3526" w:type="dxa"/>
          </w:tcPr>
          <w:p w14:paraId="14A38E08" w14:textId="77777777" w:rsidR="00FD5629" w:rsidRPr="006A0BE8" w:rsidRDefault="00FD5629" w:rsidP="00FD5629">
            <w:pPr>
              <w:spacing w:after="0" w:line="240" w:lineRule="auto"/>
              <w:rPr>
                <w:ins w:id="9544" w:author="Windows User" w:date="2019-09-19T02:16:00Z"/>
                <w:rFonts w:cs="Times New Roman"/>
                <w:b/>
                <w:sz w:val="18"/>
                <w:szCs w:val="18"/>
                <w:rPrChange w:id="9545" w:author="Windows User" w:date="2019-09-19T03:31:00Z">
                  <w:rPr>
                    <w:ins w:id="9546" w:author="Windows User" w:date="2019-09-19T02:16:00Z"/>
                    <w:b/>
                    <w:szCs w:val="24"/>
                  </w:rPr>
                </w:rPrChange>
              </w:rPr>
            </w:pPr>
            <w:ins w:id="9547" w:author="Windows User" w:date="2019-09-19T02:16:00Z">
              <w:r w:rsidRPr="006A0BE8">
                <w:rPr>
                  <w:rFonts w:cs="Times New Roman"/>
                  <w:sz w:val="18"/>
                  <w:szCs w:val="18"/>
                  <w:rPrChange w:id="9548" w:author="Windows User" w:date="2019-09-19T03:31:00Z">
                    <w:rPr>
                      <w:szCs w:val="24"/>
                    </w:rPr>
                  </w:rPrChange>
                </w:rPr>
                <w:t>Reaksi Sistem</w:t>
              </w:r>
            </w:ins>
          </w:p>
        </w:tc>
      </w:tr>
      <w:tr w:rsidR="00FD5629" w:rsidRPr="006A0BE8" w14:paraId="017BB7E5" w14:textId="77777777" w:rsidTr="00813475">
        <w:trPr>
          <w:trHeight w:val="350"/>
          <w:ins w:id="9549" w:author="Windows User" w:date="2019-09-19T02:16:00Z"/>
        </w:trPr>
        <w:tc>
          <w:tcPr>
            <w:tcW w:w="4491" w:type="dxa"/>
            <w:gridSpan w:val="2"/>
          </w:tcPr>
          <w:p w14:paraId="65758E4E" w14:textId="77777777" w:rsidR="00FD5629" w:rsidRPr="006A0BE8" w:rsidRDefault="00FD5629" w:rsidP="00986BA5">
            <w:pPr>
              <w:pStyle w:val="ListParagraph"/>
              <w:numPr>
                <w:ilvl w:val="0"/>
                <w:numId w:val="28"/>
              </w:numPr>
              <w:spacing w:after="0" w:line="240" w:lineRule="auto"/>
              <w:rPr>
                <w:ins w:id="9550" w:author="Windows User" w:date="2019-09-19T02:16:00Z"/>
                <w:rFonts w:cs="Times New Roman"/>
                <w:sz w:val="18"/>
                <w:szCs w:val="18"/>
                <w:rPrChange w:id="9551" w:author="Windows User" w:date="2019-09-19T03:31:00Z">
                  <w:rPr>
                    <w:ins w:id="9552" w:author="Windows User" w:date="2019-09-19T02:16:00Z"/>
                    <w:szCs w:val="24"/>
                  </w:rPr>
                </w:rPrChange>
              </w:rPr>
            </w:pPr>
            <w:ins w:id="9553" w:author="Windows User" w:date="2019-09-19T02:16:00Z">
              <w:r w:rsidRPr="006A0BE8">
                <w:rPr>
                  <w:rFonts w:cs="Times New Roman"/>
                  <w:sz w:val="18"/>
                  <w:szCs w:val="18"/>
                  <w:rPrChange w:id="9554" w:author="Windows User" w:date="2019-09-19T03:31:00Z">
                    <w:rPr>
                      <w:szCs w:val="24"/>
                    </w:rPr>
                  </w:rPrChange>
                </w:rPr>
                <w:t>Klik menu logout</w:t>
              </w:r>
            </w:ins>
          </w:p>
        </w:tc>
        <w:tc>
          <w:tcPr>
            <w:tcW w:w="3526" w:type="dxa"/>
          </w:tcPr>
          <w:p w14:paraId="69E140B1" w14:textId="77777777" w:rsidR="00FD5629" w:rsidRPr="006A0BE8" w:rsidRDefault="00FD5629" w:rsidP="00986BA5">
            <w:pPr>
              <w:spacing w:after="0" w:line="240" w:lineRule="auto"/>
              <w:rPr>
                <w:ins w:id="9555" w:author="Windows User" w:date="2019-09-19T02:16:00Z"/>
                <w:rFonts w:cs="Times New Roman"/>
                <w:sz w:val="18"/>
                <w:szCs w:val="18"/>
                <w:rPrChange w:id="9556" w:author="Windows User" w:date="2019-09-19T03:31:00Z">
                  <w:rPr>
                    <w:ins w:id="9557" w:author="Windows User" w:date="2019-09-19T02:16:00Z"/>
                    <w:szCs w:val="24"/>
                  </w:rPr>
                </w:rPrChange>
              </w:rPr>
            </w:pPr>
          </w:p>
        </w:tc>
      </w:tr>
      <w:tr w:rsidR="00FD5629" w:rsidRPr="006A0BE8" w14:paraId="164A9C75" w14:textId="77777777" w:rsidTr="00813475">
        <w:trPr>
          <w:trHeight w:val="349"/>
          <w:ins w:id="9558" w:author="Windows User" w:date="2019-09-19T02:16:00Z"/>
        </w:trPr>
        <w:tc>
          <w:tcPr>
            <w:tcW w:w="4491" w:type="dxa"/>
            <w:gridSpan w:val="2"/>
          </w:tcPr>
          <w:p w14:paraId="024A8DC2" w14:textId="77777777" w:rsidR="00FD5629" w:rsidRPr="006A0BE8" w:rsidRDefault="00FD5629" w:rsidP="00986BA5">
            <w:pPr>
              <w:pStyle w:val="ListParagraph"/>
              <w:spacing w:after="0" w:line="240" w:lineRule="auto"/>
              <w:rPr>
                <w:ins w:id="9559" w:author="Windows User" w:date="2019-09-19T02:16:00Z"/>
                <w:rFonts w:cs="Times New Roman"/>
                <w:sz w:val="18"/>
                <w:szCs w:val="18"/>
                <w:rPrChange w:id="9560" w:author="Windows User" w:date="2019-09-19T03:31:00Z">
                  <w:rPr>
                    <w:ins w:id="9561" w:author="Windows User" w:date="2019-09-19T02:16:00Z"/>
                    <w:szCs w:val="24"/>
                  </w:rPr>
                </w:rPrChange>
              </w:rPr>
            </w:pPr>
          </w:p>
          <w:p w14:paraId="012CFC7C" w14:textId="77777777" w:rsidR="00FD5629" w:rsidRPr="006A0BE8" w:rsidRDefault="00FD5629" w:rsidP="00986BA5">
            <w:pPr>
              <w:pStyle w:val="ListParagraph"/>
              <w:spacing w:after="0" w:line="240" w:lineRule="auto"/>
              <w:rPr>
                <w:ins w:id="9562" w:author="Windows User" w:date="2019-09-19T02:16:00Z"/>
                <w:rFonts w:cs="Times New Roman"/>
                <w:sz w:val="18"/>
                <w:szCs w:val="18"/>
                <w:rPrChange w:id="9563" w:author="Windows User" w:date="2019-09-19T03:31:00Z">
                  <w:rPr>
                    <w:ins w:id="9564" w:author="Windows User" w:date="2019-09-19T02:16:00Z"/>
                    <w:szCs w:val="24"/>
                  </w:rPr>
                </w:rPrChange>
              </w:rPr>
            </w:pPr>
          </w:p>
          <w:p w14:paraId="35DED815" w14:textId="77777777" w:rsidR="00FD5629" w:rsidRPr="006A0BE8" w:rsidRDefault="00FD5629" w:rsidP="00986BA5">
            <w:pPr>
              <w:spacing w:after="0" w:line="240" w:lineRule="auto"/>
              <w:rPr>
                <w:ins w:id="9565" w:author="Windows User" w:date="2019-09-19T02:16:00Z"/>
                <w:rFonts w:cs="Times New Roman"/>
                <w:b/>
                <w:sz w:val="18"/>
                <w:szCs w:val="18"/>
                <w:rPrChange w:id="9566" w:author="Windows User" w:date="2019-09-19T03:31:00Z">
                  <w:rPr>
                    <w:ins w:id="9567" w:author="Windows User" w:date="2019-09-19T02:16:00Z"/>
                    <w:b/>
                    <w:szCs w:val="24"/>
                  </w:rPr>
                </w:rPrChange>
              </w:rPr>
            </w:pPr>
          </w:p>
        </w:tc>
        <w:tc>
          <w:tcPr>
            <w:tcW w:w="3526" w:type="dxa"/>
          </w:tcPr>
          <w:p w14:paraId="41145D37" w14:textId="77777777" w:rsidR="00FD5629" w:rsidRPr="006A0BE8" w:rsidRDefault="00FD5629" w:rsidP="00986BA5">
            <w:pPr>
              <w:pStyle w:val="ListParagraph"/>
              <w:numPr>
                <w:ilvl w:val="0"/>
                <w:numId w:val="28"/>
              </w:numPr>
              <w:spacing w:after="0" w:line="240" w:lineRule="auto"/>
              <w:ind w:left="382"/>
              <w:rPr>
                <w:rFonts w:cs="Times New Roman"/>
                <w:sz w:val="18"/>
                <w:szCs w:val="18"/>
              </w:rPr>
            </w:pPr>
            <w:ins w:id="9568" w:author="Windows User" w:date="2019-09-19T02:16:00Z">
              <w:r w:rsidRPr="006A0BE8">
                <w:rPr>
                  <w:rFonts w:cs="Times New Roman"/>
                  <w:sz w:val="18"/>
                  <w:szCs w:val="18"/>
                  <w:rPrChange w:id="9569" w:author="Windows User" w:date="2019-09-19T03:31:00Z">
                    <w:rPr>
                      <w:szCs w:val="24"/>
                    </w:rPr>
                  </w:rPrChange>
                </w:rPr>
                <w:t>Keluar sistem, Menampilkan halaman</w:t>
              </w:r>
              <w:r w:rsidRPr="006A0BE8">
                <w:rPr>
                  <w:rFonts w:cs="Times New Roman"/>
                  <w:i/>
                  <w:sz w:val="18"/>
                  <w:szCs w:val="18"/>
                  <w:rPrChange w:id="9570" w:author="Windows User" w:date="2019-09-19T03:31:00Z">
                    <w:rPr>
                      <w:szCs w:val="24"/>
                    </w:rPr>
                  </w:rPrChange>
                </w:rPr>
                <w:t xml:space="preserve"> log</w:t>
              </w:r>
            </w:ins>
            <w:ins w:id="9571" w:author="Windows User" w:date="2019-09-19T03:27:00Z">
              <w:r w:rsidRPr="006A0BE8">
                <w:rPr>
                  <w:rFonts w:cs="Times New Roman"/>
                  <w:i/>
                  <w:sz w:val="18"/>
                  <w:szCs w:val="18"/>
                  <w:rPrChange w:id="9572" w:author="Windows User" w:date="2019-09-19T03:31:00Z">
                    <w:rPr>
                      <w:szCs w:val="24"/>
                    </w:rPr>
                  </w:rPrChange>
                </w:rPr>
                <w:t xml:space="preserve"> </w:t>
              </w:r>
            </w:ins>
            <w:ins w:id="9573" w:author="Windows User" w:date="2019-09-19T02:16:00Z">
              <w:r w:rsidRPr="006A0BE8">
                <w:rPr>
                  <w:rFonts w:cs="Times New Roman"/>
                  <w:i/>
                  <w:sz w:val="18"/>
                  <w:szCs w:val="18"/>
                  <w:rPrChange w:id="9574" w:author="Windows User" w:date="2019-09-19T03:31:00Z">
                    <w:rPr>
                      <w:szCs w:val="24"/>
                    </w:rPr>
                  </w:rPrChange>
                </w:rPr>
                <w:t>in</w:t>
              </w:r>
            </w:ins>
          </w:p>
          <w:p w14:paraId="4548D61B" w14:textId="77777777" w:rsidR="00FD5629" w:rsidRPr="006A0BE8" w:rsidRDefault="00FD5629" w:rsidP="00986BA5">
            <w:pPr>
              <w:spacing w:after="0" w:line="240" w:lineRule="auto"/>
              <w:rPr>
                <w:ins w:id="9575" w:author="Windows User" w:date="2019-09-19T02:16:00Z"/>
                <w:rFonts w:cs="Times New Roman"/>
                <w:sz w:val="18"/>
                <w:szCs w:val="18"/>
                <w:rPrChange w:id="9576" w:author="Windows User" w:date="2019-09-19T03:31:00Z">
                  <w:rPr>
                    <w:ins w:id="9577" w:author="Windows User" w:date="2019-09-19T02:16:00Z"/>
                    <w:szCs w:val="24"/>
                  </w:rPr>
                </w:rPrChange>
              </w:rPr>
            </w:pPr>
          </w:p>
        </w:tc>
      </w:tr>
    </w:tbl>
    <w:p w14:paraId="27139829" w14:textId="3027950D" w:rsidR="00755C33" w:rsidRDefault="00755C33" w:rsidP="0018198B">
      <w:pPr>
        <w:rPr>
          <w:lang w:val="en-ID" w:eastAsia="id-ID"/>
        </w:rPr>
      </w:pPr>
    </w:p>
    <w:p w14:paraId="1576A356" w14:textId="30478766" w:rsidR="00813475" w:rsidRDefault="00813475" w:rsidP="00813475">
      <w:pPr>
        <w:pStyle w:val="Heading1"/>
        <w:numPr>
          <w:ilvl w:val="0"/>
          <w:numId w:val="56"/>
        </w:numPr>
        <w:ind w:left="426"/>
        <w:jc w:val="both"/>
      </w:pPr>
      <w:bookmarkStart w:id="9578" w:name="_Toc23553707"/>
      <w:r>
        <w:rPr>
          <w:i/>
        </w:rPr>
        <w:lastRenderedPageBreak/>
        <w:t>Activity Diagram</w:t>
      </w:r>
      <w:bookmarkEnd w:id="9578"/>
    </w:p>
    <w:p w14:paraId="7706590B" w14:textId="77777777" w:rsidR="00813475" w:rsidRDefault="00D46FD1" w:rsidP="00813475">
      <w:pPr>
        <w:keepNext/>
      </w:pPr>
      <w:ins w:id="9579" w:author="Windows User" w:date="2019-09-19T03:30:00Z">
        <w:r w:rsidRPr="006A0BE8">
          <w:rPr>
            <w:rFonts w:cs="Times New Roman"/>
            <w:noProof/>
          </w:rPr>
          <w:drawing>
            <wp:inline distT="0" distB="0" distL="0" distR="0" wp14:anchorId="01DD29E4" wp14:editId="0AF7D71F">
              <wp:extent cx="4210039" cy="2969110"/>
              <wp:effectExtent l="0" t="0" r="635"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png"/>
                      <pic:cNvPicPr/>
                    </pic:nvPicPr>
                    <pic:blipFill>
                      <a:blip r:embed="rId47">
                        <a:extLst>
                          <a:ext uri="{28A0092B-C50C-407E-A947-70E740481C1C}">
                            <a14:useLocalDpi xmlns:a14="http://schemas.microsoft.com/office/drawing/2010/main" val="0"/>
                          </a:ext>
                        </a:extLst>
                      </a:blip>
                      <a:stretch>
                        <a:fillRect/>
                      </a:stretch>
                    </pic:blipFill>
                    <pic:spPr>
                      <a:xfrm>
                        <a:off x="0" y="0"/>
                        <a:ext cx="4275011" cy="3014931"/>
                      </a:xfrm>
                      <a:prstGeom prst="rect">
                        <a:avLst/>
                      </a:prstGeom>
                    </pic:spPr>
                  </pic:pic>
                </a:graphicData>
              </a:graphic>
            </wp:inline>
          </w:drawing>
        </w:r>
      </w:ins>
    </w:p>
    <w:p w14:paraId="798DEAB6" w14:textId="6988C6FF" w:rsidR="00D46FD1" w:rsidRPr="00813475" w:rsidRDefault="00813475" w:rsidP="00813475">
      <w:pPr>
        <w:pStyle w:val="Caption"/>
        <w:jc w:val="center"/>
        <w:rPr>
          <w:color w:val="auto"/>
          <w:sz w:val="22"/>
          <w:lang w:val="en-ID" w:eastAsia="id-ID"/>
        </w:rPr>
      </w:pPr>
      <w:bookmarkStart w:id="9580" w:name="_Toc23552275"/>
      <w:r w:rsidRPr="00813475">
        <w:rPr>
          <w:color w:val="auto"/>
          <w:sz w:val="22"/>
        </w:rPr>
        <w:t xml:space="preserve">Gambar </w:t>
      </w:r>
      <w:r w:rsidR="002B0652">
        <w:rPr>
          <w:color w:val="auto"/>
          <w:sz w:val="22"/>
        </w:rPr>
        <w:fldChar w:fldCharType="begin"/>
      </w:r>
      <w:r w:rsidR="002B0652">
        <w:rPr>
          <w:color w:val="auto"/>
          <w:sz w:val="22"/>
        </w:rPr>
        <w:instrText xml:space="preserve"> STYLEREF 1 \s </w:instrText>
      </w:r>
      <w:r w:rsidR="002B0652">
        <w:rPr>
          <w:color w:val="auto"/>
          <w:sz w:val="22"/>
        </w:rPr>
        <w:fldChar w:fldCharType="separate"/>
      </w:r>
      <w:r w:rsidR="002B0652">
        <w:rPr>
          <w:noProof/>
          <w:color w:val="auto"/>
          <w:sz w:val="22"/>
        </w:rPr>
        <w:t>B</w:t>
      </w:r>
      <w:r w:rsidR="002B0652">
        <w:rPr>
          <w:color w:val="auto"/>
          <w:sz w:val="22"/>
        </w:rPr>
        <w:fldChar w:fldCharType="end"/>
      </w:r>
      <w:r w:rsidR="002B0652">
        <w:rPr>
          <w:color w:val="auto"/>
          <w:sz w:val="22"/>
        </w:rPr>
        <w:t>.</w:t>
      </w:r>
      <w:r w:rsidR="002B0652">
        <w:rPr>
          <w:color w:val="auto"/>
          <w:sz w:val="22"/>
        </w:rPr>
        <w:fldChar w:fldCharType="begin"/>
      </w:r>
      <w:r w:rsidR="002B0652">
        <w:rPr>
          <w:color w:val="auto"/>
          <w:sz w:val="22"/>
        </w:rPr>
        <w:instrText xml:space="preserve"> SEQ Gambar \* ARABIC \s 1 </w:instrText>
      </w:r>
      <w:r w:rsidR="002B0652">
        <w:rPr>
          <w:color w:val="auto"/>
          <w:sz w:val="22"/>
        </w:rPr>
        <w:fldChar w:fldCharType="separate"/>
      </w:r>
      <w:r w:rsidR="002B0652">
        <w:rPr>
          <w:noProof/>
          <w:color w:val="auto"/>
          <w:sz w:val="22"/>
        </w:rPr>
        <w:t>1</w:t>
      </w:r>
      <w:r w:rsidR="002B0652">
        <w:rPr>
          <w:color w:val="auto"/>
          <w:sz w:val="22"/>
        </w:rPr>
        <w:fldChar w:fldCharType="end"/>
      </w:r>
      <w:r w:rsidRPr="00813475">
        <w:rPr>
          <w:color w:val="auto"/>
          <w:sz w:val="22"/>
        </w:rPr>
        <w:t xml:space="preserve"> Activity Diagram Log In</w:t>
      </w:r>
      <w:bookmarkEnd w:id="9580"/>
    </w:p>
    <w:p w14:paraId="10BD858A" w14:textId="77777777" w:rsidR="00813475" w:rsidRDefault="00D46FD1" w:rsidP="00813475">
      <w:pPr>
        <w:keepNext/>
      </w:pPr>
      <w:r>
        <w:rPr>
          <w:noProof/>
        </w:rPr>
        <w:drawing>
          <wp:inline distT="0" distB="0" distL="0" distR="0" wp14:anchorId="543AB41F" wp14:editId="43AA7D34">
            <wp:extent cx="4195482" cy="397188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2. tambah user.jpg"/>
                    <pic:cNvPicPr/>
                  </pic:nvPicPr>
                  <pic:blipFill>
                    <a:blip r:embed="rId98">
                      <a:extLst>
                        <a:ext uri="{28A0092B-C50C-407E-A947-70E740481C1C}">
                          <a14:useLocalDpi xmlns:a14="http://schemas.microsoft.com/office/drawing/2010/main" val="0"/>
                        </a:ext>
                      </a:extLst>
                    </a:blip>
                    <a:stretch>
                      <a:fillRect/>
                    </a:stretch>
                  </pic:blipFill>
                  <pic:spPr>
                    <a:xfrm>
                      <a:off x="0" y="0"/>
                      <a:ext cx="4217113" cy="3992364"/>
                    </a:xfrm>
                    <a:prstGeom prst="rect">
                      <a:avLst/>
                    </a:prstGeom>
                  </pic:spPr>
                </pic:pic>
              </a:graphicData>
            </a:graphic>
          </wp:inline>
        </w:drawing>
      </w:r>
    </w:p>
    <w:p w14:paraId="0ED4461A" w14:textId="57748E5A" w:rsidR="00D46FD1" w:rsidRPr="00813475" w:rsidRDefault="00813475" w:rsidP="00813475">
      <w:pPr>
        <w:pStyle w:val="Caption"/>
        <w:jc w:val="center"/>
        <w:rPr>
          <w:i w:val="0"/>
          <w:color w:val="auto"/>
          <w:sz w:val="22"/>
          <w:lang w:val="en-ID" w:eastAsia="id-ID"/>
        </w:rPr>
      </w:pPr>
      <w:bookmarkStart w:id="9581" w:name="_Toc23552276"/>
      <w:r w:rsidRPr="00813475">
        <w:rPr>
          <w:i w:val="0"/>
          <w:color w:val="auto"/>
          <w:sz w:val="22"/>
        </w:rPr>
        <w:t xml:space="preserve">Gambar </w:t>
      </w:r>
      <w:r w:rsidR="002B0652">
        <w:rPr>
          <w:i w:val="0"/>
          <w:color w:val="auto"/>
          <w:sz w:val="22"/>
        </w:rPr>
        <w:fldChar w:fldCharType="begin"/>
      </w:r>
      <w:r w:rsidR="002B0652">
        <w:rPr>
          <w:i w:val="0"/>
          <w:color w:val="auto"/>
          <w:sz w:val="22"/>
        </w:rPr>
        <w:instrText xml:space="preserve"> STYLEREF 1 \s </w:instrText>
      </w:r>
      <w:r w:rsidR="002B0652">
        <w:rPr>
          <w:i w:val="0"/>
          <w:color w:val="auto"/>
          <w:sz w:val="22"/>
        </w:rPr>
        <w:fldChar w:fldCharType="separate"/>
      </w:r>
      <w:r w:rsidR="002B0652">
        <w:rPr>
          <w:i w:val="0"/>
          <w:noProof/>
          <w:color w:val="auto"/>
          <w:sz w:val="22"/>
        </w:rPr>
        <w:t>B</w:t>
      </w:r>
      <w:r w:rsidR="002B0652">
        <w:rPr>
          <w:i w:val="0"/>
          <w:color w:val="auto"/>
          <w:sz w:val="22"/>
        </w:rPr>
        <w:fldChar w:fldCharType="end"/>
      </w:r>
      <w:r w:rsidR="002B0652">
        <w:rPr>
          <w:i w:val="0"/>
          <w:color w:val="auto"/>
          <w:sz w:val="22"/>
        </w:rPr>
        <w:t>.</w:t>
      </w:r>
      <w:r w:rsidR="002B0652">
        <w:rPr>
          <w:i w:val="0"/>
          <w:color w:val="auto"/>
          <w:sz w:val="22"/>
        </w:rPr>
        <w:fldChar w:fldCharType="begin"/>
      </w:r>
      <w:r w:rsidR="002B0652">
        <w:rPr>
          <w:i w:val="0"/>
          <w:color w:val="auto"/>
          <w:sz w:val="22"/>
        </w:rPr>
        <w:instrText xml:space="preserve"> SEQ Gambar \* ARABIC \s 1 </w:instrText>
      </w:r>
      <w:r w:rsidR="002B0652">
        <w:rPr>
          <w:i w:val="0"/>
          <w:color w:val="auto"/>
          <w:sz w:val="22"/>
        </w:rPr>
        <w:fldChar w:fldCharType="separate"/>
      </w:r>
      <w:r w:rsidR="002B0652">
        <w:rPr>
          <w:i w:val="0"/>
          <w:noProof/>
          <w:color w:val="auto"/>
          <w:sz w:val="22"/>
        </w:rPr>
        <w:t>2</w:t>
      </w:r>
      <w:r w:rsidR="002B0652">
        <w:rPr>
          <w:i w:val="0"/>
          <w:color w:val="auto"/>
          <w:sz w:val="22"/>
        </w:rPr>
        <w:fldChar w:fldCharType="end"/>
      </w:r>
      <w:r w:rsidRPr="00813475">
        <w:rPr>
          <w:i w:val="0"/>
          <w:color w:val="auto"/>
          <w:sz w:val="22"/>
        </w:rPr>
        <w:t xml:space="preserve"> </w:t>
      </w:r>
      <w:r w:rsidRPr="00813475">
        <w:rPr>
          <w:color w:val="auto"/>
          <w:sz w:val="22"/>
        </w:rPr>
        <w:t xml:space="preserve">Activity Diagram </w:t>
      </w:r>
      <w:r w:rsidRPr="00813475">
        <w:rPr>
          <w:i w:val="0"/>
          <w:color w:val="auto"/>
          <w:sz w:val="22"/>
        </w:rPr>
        <w:t>Tambah User</w:t>
      </w:r>
      <w:bookmarkEnd w:id="9581"/>
    </w:p>
    <w:p w14:paraId="2EE7EF8F" w14:textId="77777777" w:rsidR="00813475" w:rsidRDefault="00D46FD1" w:rsidP="00813475">
      <w:pPr>
        <w:keepNext/>
      </w:pPr>
      <w:r>
        <w:rPr>
          <w:noProof/>
        </w:rPr>
        <w:lastRenderedPageBreak/>
        <w:drawing>
          <wp:inline distT="0" distB="0" distL="0" distR="0" wp14:anchorId="2512E4BF" wp14:editId="76A8B772">
            <wp:extent cx="4954376" cy="4690334"/>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3. edit user.jpg"/>
                    <pic:cNvPicPr/>
                  </pic:nvPicPr>
                  <pic:blipFill>
                    <a:blip r:embed="rId99">
                      <a:extLst>
                        <a:ext uri="{28A0092B-C50C-407E-A947-70E740481C1C}">
                          <a14:useLocalDpi xmlns:a14="http://schemas.microsoft.com/office/drawing/2010/main" val="0"/>
                        </a:ext>
                      </a:extLst>
                    </a:blip>
                    <a:stretch>
                      <a:fillRect/>
                    </a:stretch>
                  </pic:blipFill>
                  <pic:spPr>
                    <a:xfrm>
                      <a:off x="0" y="0"/>
                      <a:ext cx="4969659" cy="4704803"/>
                    </a:xfrm>
                    <a:prstGeom prst="rect">
                      <a:avLst/>
                    </a:prstGeom>
                  </pic:spPr>
                </pic:pic>
              </a:graphicData>
            </a:graphic>
          </wp:inline>
        </w:drawing>
      </w:r>
    </w:p>
    <w:p w14:paraId="2E0A18AE" w14:textId="7F571E60" w:rsidR="00D46FD1" w:rsidRPr="00813475" w:rsidRDefault="00813475" w:rsidP="00813475">
      <w:pPr>
        <w:pStyle w:val="Caption"/>
        <w:jc w:val="center"/>
        <w:rPr>
          <w:color w:val="auto"/>
          <w:sz w:val="22"/>
          <w:lang w:val="en-ID" w:eastAsia="id-ID"/>
        </w:rPr>
      </w:pPr>
      <w:bookmarkStart w:id="9582" w:name="_Toc23552277"/>
      <w:r w:rsidRPr="00813475">
        <w:rPr>
          <w:i w:val="0"/>
          <w:color w:val="auto"/>
          <w:sz w:val="22"/>
        </w:rPr>
        <w:t xml:space="preserve">Gambar </w:t>
      </w:r>
      <w:r w:rsidR="002B0652">
        <w:rPr>
          <w:i w:val="0"/>
          <w:color w:val="auto"/>
          <w:sz w:val="22"/>
        </w:rPr>
        <w:fldChar w:fldCharType="begin"/>
      </w:r>
      <w:r w:rsidR="002B0652">
        <w:rPr>
          <w:i w:val="0"/>
          <w:color w:val="auto"/>
          <w:sz w:val="22"/>
        </w:rPr>
        <w:instrText xml:space="preserve"> STYLEREF 1 \s </w:instrText>
      </w:r>
      <w:r w:rsidR="002B0652">
        <w:rPr>
          <w:i w:val="0"/>
          <w:color w:val="auto"/>
          <w:sz w:val="22"/>
        </w:rPr>
        <w:fldChar w:fldCharType="separate"/>
      </w:r>
      <w:r w:rsidR="002B0652">
        <w:rPr>
          <w:i w:val="0"/>
          <w:noProof/>
          <w:color w:val="auto"/>
          <w:sz w:val="22"/>
        </w:rPr>
        <w:t>B</w:t>
      </w:r>
      <w:r w:rsidR="002B0652">
        <w:rPr>
          <w:i w:val="0"/>
          <w:color w:val="auto"/>
          <w:sz w:val="22"/>
        </w:rPr>
        <w:fldChar w:fldCharType="end"/>
      </w:r>
      <w:r w:rsidR="002B0652">
        <w:rPr>
          <w:i w:val="0"/>
          <w:color w:val="auto"/>
          <w:sz w:val="22"/>
        </w:rPr>
        <w:t>.</w:t>
      </w:r>
      <w:r w:rsidR="002B0652">
        <w:rPr>
          <w:i w:val="0"/>
          <w:color w:val="auto"/>
          <w:sz w:val="22"/>
        </w:rPr>
        <w:fldChar w:fldCharType="begin"/>
      </w:r>
      <w:r w:rsidR="002B0652">
        <w:rPr>
          <w:i w:val="0"/>
          <w:color w:val="auto"/>
          <w:sz w:val="22"/>
        </w:rPr>
        <w:instrText xml:space="preserve"> SEQ Gambar \* ARABIC \s 1 </w:instrText>
      </w:r>
      <w:r w:rsidR="002B0652">
        <w:rPr>
          <w:i w:val="0"/>
          <w:color w:val="auto"/>
          <w:sz w:val="22"/>
        </w:rPr>
        <w:fldChar w:fldCharType="separate"/>
      </w:r>
      <w:r w:rsidR="002B0652">
        <w:rPr>
          <w:i w:val="0"/>
          <w:noProof/>
          <w:color w:val="auto"/>
          <w:sz w:val="22"/>
        </w:rPr>
        <w:t>3</w:t>
      </w:r>
      <w:r w:rsidR="002B0652">
        <w:rPr>
          <w:i w:val="0"/>
          <w:color w:val="auto"/>
          <w:sz w:val="22"/>
        </w:rPr>
        <w:fldChar w:fldCharType="end"/>
      </w:r>
      <w:r w:rsidRPr="00813475">
        <w:rPr>
          <w:color w:val="auto"/>
          <w:sz w:val="22"/>
        </w:rPr>
        <w:t xml:space="preserve"> Activity Diagram </w:t>
      </w:r>
      <w:r w:rsidRPr="00813475">
        <w:rPr>
          <w:i w:val="0"/>
          <w:color w:val="auto"/>
          <w:sz w:val="22"/>
        </w:rPr>
        <w:t>Edit User</w:t>
      </w:r>
      <w:bookmarkEnd w:id="9582"/>
    </w:p>
    <w:p w14:paraId="1765152C" w14:textId="77777777" w:rsidR="00813475" w:rsidRDefault="00D46FD1" w:rsidP="00813475">
      <w:pPr>
        <w:keepNext/>
      </w:pPr>
      <w:r>
        <w:rPr>
          <w:noProof/>
        </w:rPr>
        <w:drawing>
          <wp:inline distT="0" distB="0" distL="0" distR="0" wp14:anchorId="742C4DD5" wp14:editId="2142429F">
            <wp:extent cx="5039995" cy="2630805"/>
            <wp:effectExtent l="0" t="0" r="825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4. history login.jpg"/>
                    <pic:cNvPicPr/>
                  </pic:nvPicPr>
                  <pic:blipFill>
                    <a:blip r:embed="rId100">
                      <a:extLst>
                        <a:ext uri="{28A0092B-C50C-407E-A947-70E740481C1C}">
                          <a14:useLocalDpi xmlns:a14="http://schemas.microsoft.com/office/drawing/2010/main" val="0"/>
                        </a:ext>
                      </a:extLst>
                    </a:blip>
                    <a:stretch>
                      <a:fillRect/>
                    </a:stretch>
                  </pic:blipFill>
                  <pic:spPr>
                    <a:xfrm>
                      <a:off x="0" y="0"/>
                      <a:ext cx="5039995" cy="2630805"/>
                    </a:xfrm>
                    <a:prstGeom prst="rect">
                      <a:avLst/>
                    </a:prstGeom>
                  </pic:spPr>
                </pic:pic>
              </a:graphicData>
            </a:graphic>
          </wp:inline>
        </w:drawing>
      </w:r>
    </w:p>
    <w:p w14:paraId="41C49F4E" w14:textId="4B05362B" w:rsidR="00D46FD1" w:rsidRPr="00813475" w:rsidRDefault="00813475" w:rsidP="00813475">
      <w:pPr>
        <w:pStyle w:val="Caption"/>
        <w:jc w:val="center"/>
        <w:rPr>
          <w:i w:val="0"/>
          <w:color w:val="auto"/>
          <w:sz w:val="22"/>
          <w:lang w:val="en-ID" w:eastAsia="id-ID"/>
        </w:rPr>
      </w:pPr>
      <w:bookmarkStart w:id="9583" w:name="_Toc23552278"/>
      <w:r w:rsidRPr="00813475">
        <w:rPr>
          <w:i w:val="0"/>
          <w:color w:val="auto"/>
          <w:sz w:val="22"/>
        </w:rPr>
        <w:t xml:space="preserve">Gambar </w:t>
      </w:r>
      <w:r w:rsidR="002B0652">
        <w:rPr>
          <w:i w:val="0"/>
          <w:color w:val="auto"/>
          <w:sz w:val="22"/>
        </w:rPr>
        <w:fldChar w:fldCharType="begin"/>
      </w:r>
      <w:r w:rsidR="002B0652">
        <w:rPr>
          <w:i w:val="0"/>
          <w:color w:val="auto"/>
          <w:sz w:val="22"/>
        </w:rPr>
        <w:instrText xml:space="preserve"> STYLEREF 1 \s </w:instrText>
      </w:r>
      <w:r w:rsidR="002B0652">
        <w:rPr>
          <w:i w:val="0"/>
          <w:color w:val="auto"/>
          <w:sz w:val="22"/>
        </w:rPr>
        <w:fldChar w:fldCharType="separate"/>
      </w:r>
      <w:r w:rsidR="002B0652">
        <w:rPr>
          <w:i w:val="0"/>
          <w:noProof/>
          <w:color w:val="auto"/>
          <w:sz w:val="22"/>
        </w:rPr>
        <w:t>B</w:t>
      </w:r>
      <w:r w:rsidR="002B0652">
        <w:rPr>
          <w:i w:val="0"/>
          <w:color w:val="auto"/>
          <w:sz w:val="22"/>
        </w:rPr>
        <w:fldChar w:fldCharType="end"/>
      </w:r>
      <w:r w:rsidR="002B0652">
        <w:rPr>
          <w:i w:val="0"/>
          <w:color w:val="auto"/>
          <w:sz w:val="22"/>
        </w:rPr>
        <w:t>.</w:t>
      </w:r>
      <w:r w:rsidR="002B0652">
        <w:rPr>
          <w:i w:val="0"/>
          <w:color w:val="auto"/>
          <w:sz w:val="22"/>
        </w:rPr>
        <w:fldChar w:fldCharType="begin"/>
      </w:r>
      <w:r w:rsidR="002B0652">
        <w:rPr>
          <w:i w:val="0"/>
          <w:color w:val="auto"/>
          <w:sz w:val="22"/>
        </w:rPr>
        <w:instrText xml:space="preserve"> SEQ Gambar \* ARABIC \s 1 </w:instrText>
      </w:r>
      <w:r w:rsidR="002B0652">
        <w:rPr>
          <w:i w:val="0"/>
          <w:color w:val="auto"/>
          <w:sz w:val="22"/>
        </w:rPr>
        <w:fldChar w:fldCharType="separate"/>
      </w:r>
      <w:r w:rsidR="002B0652">
        <w:rPr>
          <w:i w:val="0"/>
          <w:noProof/>
          <w:color w:val="auto"/>
          <w:sz w:val="22"/>
        </w:rPr>
        <w:t>4</w:t>
      </w:r>
      <w:r w:rsidR="002B0652">
        <w:rPr>
          <w:i w:val="0"/>
          <w:color w:val="auto"/>
          <w:sz w:val="22"/>
        </w:rPr>
        <w:fldChar w:fldCharType="end"/>
      </w:r>
      <w:r w:rsidR="003953F7">
        <w:rPr>
          <w:i w:val="0"/>
          <w:color w:val="auto"/>
          <w:sz w:val="22"/>
        </w:rPr>
        <w:t xml:space="preserve"> </w:t>
      </w:r>
      <w:r w:rsidRPr="00813475">
        <w:rPr>
          <w:color w:val="auto"/>
          <w:sz w:val="22"/>
        </w:rPr>
        <w:t>Activity Diagram History Log In</w:t>
      </w:r>
      <w:bookmarkEnd w:id="9583"/>
    </w:p>
    <w:p w14:paraId="4AD6586E" w14:textId="77777777" w:rsidR="00813475" w:rsidRDefault="00D46FD1" w:rsidP="00813475">
      <w:pPr>
        <w:keepNext/>
      </w:pPr>
      <w:r>
        <w:rPr>
          <w:noProof/>
        </w:rPr>
        <w:lastRenderedPageBreak/>
        <w:drawing>
          <wp:inline distT="0" distB="0" distL="0" distR="0" wp14:anchorId="48B3DB7C" wp14:editId="36B8769B">
            <wp:extent cx="4422085" cy="2302136"/>
            <wp:effectExtent l="0" t="0" r="0"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5. Lihat Data History Tracker.jpg"/>
                    <pic:cNvPicPr/>
                  </pic:nvPicPr>
                  <pic:blipFill>
                    <a:blip r:embed="rId101">
                      <a:extLst>
                        <a:ext uri="{28A0092B-C50C-407E-A947-70E740481C1C}">
                          <a14:useLocalDpi xmlns:a14="http://schemas.microsoft.com/office/drawing/2010/main" val="0"/>
                        </a:ext>
                      </a:extLst>
                    </a:blip>
                    <a:stretch>
                      <a:fillRect/>
                    </a:stretch>
                  </pic:blipFill>
                  <pic:spPr>
                    <a:xfrm>
                      <a:off x="0" y="0"/>
                      <a:ext cx="4434181" cy="2308433"/>
                    </a:xfrm>
                    <a:prstGeom prst="rect">
                      <a:avLst/>
                    </a:prstGeom>
                  </pic:spPr>
                </pic:pic>
              </a:graphicData>
            </a:graphic>
          </wp:inline>
        </w:drawing>
      </w:r>
    </w:p>
    <w:p w14:paraId="72E89C62" w14:textId="6BF8A5C9" w:rsidR="00D46FD1" w:rsidRPr="00813475" w:rsidRDefault="00813475" w:rsidP="00813475">
      <w:pPr>
        <w:pStyle w:val="Caption"/>
        <w:jc w:val="center"/>
        <w:rPr>
          <w:i w:val="0"/>
          <w:color w:val="auto"/>
          <w:sz w:val="22"/>
          <w:lang w:val="en-ID" w:eastAsia="id-ID"/>
        </w:rPr>
      </w:pPr>
      <w:bookmarkStart w:id="9584" w:name="_Toc23552279"/>
      <w:r w:rsidRPr="00813475">
        <w:rPr>
          <w:i w:val="0"/>
          <w:color w:val="auto"/>
          <w:sz w:val="22"/>
        </w:rPr>
        <w:t xml:space="preserve">Gambar </w:t>
      </w:r>
      <w:r w:rsidR="002B0652">
        <w:rPr>
          <w:i w:val="0"/>
          <w:color w:val="auto"/>
          <w:sz w:val="22"/>
        </w:rPr>
        <w:fldChar w:fldCharType="begin"/>
      </w:r>
      <w:r w:rsidR="002B0652">
        <w:rPr>
          <w:i w:val="0"/>
          <w:color w:val="auto"/>
          <w:sz w:val="22"/>
        </w:rPr>
        <w:instrText xml:space="preserve"> STYLEREF 1 \s </w:instrText>
      </w:r>
      <w:r w:rsidR="002B0652">
        <w:rPr>
          <w:i w:val="0"/>
          <w:color w:val="auto"/>
          <w:sz w:val="22"/>
        </w:rPr>
        <w:fldChar w:fldCharType="separate"/>
      </w:r>
      <w:r w:rsidR="002B0652">
        <w:rPr>
          <w:i w:val="0"/>
          <w:noProof/>
          <w:color w:val="auto"/>
          <w:sz w:val="22"/>
        </w:rPr>
        <w:t>B</w:t>
      </w:r>
      <w:r w:rsidR="002B0652">
        <w:rPr>
          <w:i w:val="0"/>
          <w:color w:val="auto"/>
          <w:sz w:val="22"/>
        </w:rPr>
        <w:fldChar w:fldCharType="end"/>
      </w:r>
      <w:r w:rsidR="002B0652">
        <w:rPr>
          <w:i w:val="0"/>
          <w:color w:val="auto"/>
          <w:sz w:val="22"/>
        </w:rPr>
        <w:t>.</w:t>
      </w:r>
      <w:r w:rsidR="002B0652">
        <w:rPr>
          <w:i w:val="0"/>
          <w:color w:val="auto"/>
          <w:sz w:val="22"/>
        </w:rPr>
        <w:fldChar w:fldCharType="begin"/>
      </w:r>
      <w:r w:rsidR="002B0652">
        <w:rPr>
          <w:i w:val="0"/>
          <w:color w:val="auto"/>
          <w:sz w:val="22"/>
        </w:rPr>
        <w:instrText xml:space="preserve"> SEQ Gambar \* ARABIC \s 1 </w:instrText>
      </w:r>
      <w:r w:rsidR="002B0652">
        <w:rPr>
          <w:i w:val="0"/>
          <w:color w:val="auto"/>
          <w:sz w:val="22"/>
        </w:rPr>
        <w:fldChar w:fldCharType="separate"/>
      </w:r>
      <w:r w:rsidR="002B0652">
        <w:rPr>
          <w:i w:val="0"/>
          <w:noProof/>
          <w:color w:val="auto"/>
          <w:sz w:val="22"/>
        </w:rPr>
        <w:t>5</w:t>
      </w:r>
      <w:r w:rsidR="002B0652">
        <w:rPr>
          <w:i w:val="0"/>
          <w:color w:val="auto"/>
          <w:sz w:val="22"/>
        </w:rPr>
        <w:fldChar w:fldCharType="end"/>
      </w:r>
      <w:r w:rsidR="003953F7">
        <w:rPr>
          <w:i w:val="0"/>
          <w:color w:val="auto"/>
          <w:sz w:val="22"/>
        </w:rPr>
        <w:t xml:space="preserve"> </w:t>
      </w:r>
      <w:r w:rsidRPr="00813475">
        <w:rPr>
          <w:color w:val="auto"/>
          <w:sz w:val="22"/>
        </w:rPr>
        <w:t>Activity Diagram History Tracker</w:t>
      </w:r>
      <w:bookmarkEnd w:id="9584"/>
    </w:p>
    <w:p w14:paraId="7613EF6C" w14:textId="77777777" w:rsidR="00813475" w:rsidRDefault="00D46FD1" w:rsidP="00813475">
      <w:pPr>
        <w:keepNext/>
      </w:pPr>
      <w:r>
        <w:rPr>
          <w:noProof/>
        </w:rPr>
        <w:drawing>
          <wp:inline distT="0" distB="0" distL="0" distR="0" wp14:anchorId="1E30DE88" wp14:editId="34839882">
            <wp:extent cx="4440740" cy="231184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6. Lihat Data History Aktuator.jpg"/>
                    <pic:cNvPicPr/>
                  </pic:nvPicPr>
                  <pic:blipFill>
                    <a:blip r:embed="rId102">
                      <a:extLst>
                        <a:ext uri="{28A0092B-C50C-407E-A947-70E740481C1C}">
                          <a14:useLocalDpi xmlns:a14="http://schemas.microsoft.com/office/drawing/2010/main" val="0"/>
                        </a:ext>
                      </a:extLst>
                    </a:blip>
                    <a:stretch>
                      <a:fillRect/>
                    </a:stretch>
                  </pic:blipFill>
                  <pic:spPr>
                    <a:xfrm>
                      <a:off x="0" y="0"/>
                      <a:ext cx="4441601" cy="2312296"/>
                    </a:xfrm>
                    <a:prstGeom prst="rect">
                      <a:avLst/>
                    </a:prstGeom>
                  </pic:spPr>
                </pic:pic>
              </a:graphicData>
            </a:graphic>
          </wp:inline>
        </w:drawing>
      </w:r>
    </w:p>
    <w:p w14:paraId="75D4FBC4" w14:textId="4AD3AE10" w:rsidR="00813475" w:rsidRPr="00813475" w:rsidRDefault="00813475" w:rsidP="00813475">
      <w:pPr>
        <w:pStyle w:val="Caption"/>
        <w:jc w:val="center"/>
        <w:rPr>
          <w:i w:val="0"/>
          <w:color w:val="auto"/>
          <w:sz w:val="22"/>
        </w:rPr>
      </w:pPr>
      <w:bookmarkStart w:id="9585" w:name="_Toc23552280"/>
      <w:r w:rsidRPr="00813475">
        <w:rPr>
          <w:i w:val="0"/>
          <w:color w:val="auto"/>
          <w:sz w:val="22"/>
        </w:rPr>
        <w:t xml:space="preserve">Gambar </w:t>
      </w:r>
      <w:r w:rsidR="002B0652">
        <w:rPr>
          <w:i w:val="0"/>
          <w:color w:val="auto"/>
          <w:sz w:val="22"/>
        </w:rPr>
        <w:fldChar w:fldCharType="begin"/>
      </w:r>
      <w:r w:rsidR="002B0652">
        <w:rPr>
          <w:i w:val="0"/>
          <w:color w:val="auto"/>
          <w:sz w:val="22"/>
        </w:rPr>
        <w:instrText xml:space="preserve"> STYLEREF 1 \s </w:instrText>
      </w:r>
      <w:r w:rsidR="002B0652">
        <w:rPr>
          <w:i w:val="0"/>
          <w:color w:val="auto"/>
          <w:sz w:val="22"/>
        </w:rPr>
        <w:fldChar w:fldCharType="separate"/>
      </w:r>
      <w:r w:rsidR="002B0652">
        <w:rPr>
          <w:i w:val="0"/>
          <w:noProof/>
          <w:color w:val="auto"/>
          <w:sz w:val="22"/>
        </w:rPr>
        <w:t>B</w:t>
      </w:r>
      <w:r w:rsidR="002B0652">
        <w:rPr>
          <w:i w:val="0"/>
          <w:color w:val="auto"/>
          <w:sz w:val="22"/>
        </w:rPr>
        <w:fldChar w:fldCharType="end"/>
      </w:r>
      <w:r w:rsidR="002B0652">
        <w:rPr>
          <w:i w:val="0"/>
          <w:color w:val="auto"/>
          <w:sz w:val="22"/>
        </w:rPr>
        <w:t>.</w:t>
      </w:r>
      <w:r w:rsidR="002B0652">
        <w:rPr>
          <w:i w:val="0"/>
          <w:color w:val="auto"/>
          <w:sz w:val="22"/>
        </w:rPr>
        <w:fldChar w:fldCharType="begin"/>
      </w:r>
      <w:r w:rsidR="002B0652">
        <w:rPr>
          <w:i w:val="0"/>
          <w:color w:val="auto"/>
          <w:sz w:val="22"/>
        </w:rPr>
        <w:instrText xml:space="preserve"> SEQ Gambar \* ARABIC \s 1 </w:instrText>
      </w:r>
      <w:r w:rsidR="002B0652">
        <w:rPr>
          <w:i w:val="0"/>
          <w:color w:val="auto"/>
          <w:sz w:val="22"/>
        </w:rPr>
        <w:fldChar w:fldCharType="separate"/>
      </w:r>
      <w:r w:rsidR="002B0652">
        <w:rPr>
          <w:i w:val="0"/>
          <w:noProof/>
          <w:color w:val="auto"/>
          <w:sz w:val="22"/>
        </w:rPr>
        <w:t>6</w:t>
      </w:r>
      <w:r w:rsidR="002B0652">
        <w:rPr>
          <w:i w:val="0"/>
          <w:color w:val="auto"/>
          <w:sz w:val="22"/>
        </w:rPr>
        <w:fldChar w:fldCharType="end"/>
      </w:r>
      <w:r w:rsidR="003953F7">
        <w:rPr>
          <w:i w:val="0"/>
          <w:color w:val="auto"/>
          <w:sz w:val="22"/>
        </w:rPr>
        <w:t xml:space="preserve">  </w:t>
      </w:r>
      <w:r w:rsidRPr="003953F7">
        <w:rPr>
          <w:color w:val="auto"/>
          <w:sz w:val="22"/>
        </w:rPr>
        <w:t>Activity Diagram History</w:t>
      </w:r>
      <w:r w:rsidRPr="00813475">
        <w:rPr>
          <w:i w:val="0"/>
          <w:color w:val="auto"/>
          <w:sz w:val="22"/>
        </w:rPr>
        <w:t xml:space="preserve"> Aktuator</w:t>
      </w:r>
      <w:bookmarkEnd w:id="9585"/>
    </w:p>
    <w:p w14:paraId="06C6752E" w14:textId="77777777" w:rsidR="003953F7" w:rsidRDefault="00D46FD1" w:rsidP="003953F7">
      <w:pPr>
        <w:keepNext/>
      </w:pPr>
      <w:r>
        <w:rPr>
          <w:noProof/>
        </w:rPr>
        <w:drawing>
          <wp:inline distT="0" distB="0" distL="0" distR="0" wp14:anchorId="5C83E8EE" wp14:editId="4FDD3EF8">
            <wp:extent cx="4513391" cy="2355925"/>
            <wp:effectExtent l="0" t="0" r="1905"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7. Lihat Grafik Sensor.jpg"/>
                    <pic:cNvPicPr/>
                  </pic:nvPicPr>
                  <pic:blipFill>
                    <a:blip r:embed="rId103">
                      <a:extLst>
                        <a:ext uri="{28A0092B-C50C-407E-A947-70E740481C1C}">
                          <a14:useLocalDpi xmlns:a14="http://schemas.microsoft.com/office/drawing/2010/main" val="0"/>
                        </a:ext>
                      </a:extLst>
                    </a:blip>
                    <a:stretch>
                      <a:fillRect/>
                    </a:stretch>
                  </pic:blipFill>
                  <pic:spPr>
                    <a:xfrm>
                      <a:off x="0" y="0"/>
                      <a:ext cx="4528848" cy="2363993"/>
                    </a:xfrm>
                    <a:prstGeom prst="rect">
                      <a:avLst/>
                    </a:prstGeom>
                  </pic:spPr>
                </pic:pic>
              </a:graphicData>
            </a:graphic>
          </wp:inline>
        </w:drawing>
      </w:r>
    </w:p>
    <w:p w14:paraId="6357F9A8" w14:textId="34572A67" w:rsidR="003953F7" w:rsidRPr="003953F7" w:rsidRDefault="003953F7" w:rsidP="003953F7">
      <w:pPr>
        <w:pStyle w:val="Caption"/>
        <w:jc w:val="center"/>
        <w:rPr>
          <w:i w:val="0"/>
          <w:sz w:val="22"/>
          <w:lang w:val="en-ID" w:eastAsia="id-ID"/>
        </w:rPr>
      </w:pPr>
      <w:bookmarkStart w:id="9586" w:name="_Toc23552281"/>
      <w:r w:rsidRPr="003953F7">
        <w:rPr>
          <w:i w:val="0"/>
          <w:sz w:val="22"/>
        </w:rPr>
        <w:t xml:space="preserve">Gambar </w:t>
      </w:r>
      <w:r w:rsidR="002B0652">
        <w:rPr>
          <w:i w:val="0"/>
          <w:sz w:val="22"/>
        </w:rPr>
        <w:fldChar w:fldCharType="begin"/>
      </w:r>
      <w:r w:rsidR="002B0652">
        <w:rPr>
          <w:i w:val="0"/>
          <w:sz w:val="22"/>
        </w:rPr>
        <w:instrText xml:space="preserve"> STYLEREF 1 \s </w:instrText>
      </w:r>
      <w:r w:rsidR="002B0652">
        <w:rPr>
          <w:i w:val="0"/>
          <w:sz w:val="22"/>
        </w:rPr>
        <w:fldChar w:fldCharType="separate"/>
      </w:r>
      <w:r w:rsidR="002B0652">
        <w:rPr>
          <w:i w:val="0"/>
          <w:noProof/>
          <w:sz w:val="22"/>
        </w:rPr>
        <w:t>B</w:t>
      </w:r>
      <w:r w:rsidR="002B0652">
        <w:rPr>
          <w:i w:val="0"/>
          <w:sz w:val="22"/>
        </w:rPr>
        <w:fldChar w:fldCharType="end"/>
      </w:r>
      <w:r w:rsidR="002B0652">
        <w:rPr>
          <w:i w:val="0"/>
          <w:sz w:val="22"/>
        </w:rPr>
        <w:t>.</w:t>
      </w:r>
      <w:r w:rsidR="002B0652">
        <w:rPr>
          <w:i w:val="0"/>
          <w:sz w:val="22"/>
        </w:rPr>
        <w:fldChar w:fldCharType="begin"/>
      </w:r>
      <w:r w:rsidR="002B0652">
        <w:rPr>
          <w:i w:val="0"/>
          <w:sz w:val="22"/>
        </w:rPr>
        <w:instrText xml:space="preserve"> SEQ Gambar \* ARABIC \s 1 </w:instrText>
      </w:r>
      <w:r w:rsidR="002B0652">
        <w:rPr>
          <w:i w:val="0"/>
          <w:sz w:val="22"/>
        </w:rPr>
        <w:fldChar w:fldCharType="separate"/>
      </w:r>
      <w:r w:rsidR="002B0652">
        <w:rPr>
          <w:i w:val="0"/>
          <w:noProof/>
          <w:sz w:val="22"/>
        </w:rPr>
        <w:t>7</w:t>
      </w:r>
      <w:r w:rsidR="002B0652">
        <w:rPr>
          <w:i w:val="0"/>
          <w:sz w:val="22"/>
        </w:rPr>
        <w:fldChar w:fldCharType="end"/>
      </w:r>
      <w:r w:rsidRPr="003953F7">
        <w:rPr>
          <w:i w:val="0"/>
          <w:sz w:val="22"/>
        </w:rPr>
        <w:t xml:space="preserve"> </w:t>
      </w:r>
      <w:r>
        <w:rPr>
          <w:i w:val="0"/>
          <w:sz w:val="22"/>
        </w:rPr>
        <w:t xml:space="preserve"> </w:t>
      </w:r>
      <w:r w:rsidRPr="003953F7">
        <w:rPr>
          <w:sz w:val="22"/>
        </w:rPr>
        <w:t>Activity Diagram</w:t>
      </w:r>
      <w:r w:rsidRPr="003953F7">
        <w:rPr>
          <w:i w:val="0"/>
          <w:sz w:val="22"/>
        </w:rPr>
        <w:t xml:space="preserve"> Grafik Sensor</w:t>
      </w:r>
      <w:bookmarkEnd w:id="9586"/>
    </w:p>
    <w:p w14:paraId="705A9AB0" w14:textId="77777777" w:rsidR="003953F7" w:rsidRDefault="00D46FD1" w:rsidP="003953F7">
      <w:pPr>
        <w:keepNext/>
      </w:pPr>
      <w:r>
        <w:rPr>
          <w:noProof/>
        </w:rPr>
        <w:lastRenderedPageBreak/>
        <w:drawing>
          <wp:inline distT="0" distB="0" distL="0" distR="0" wp14:anchorId="2CA46FD5" wp14:editId="56DF75E9">
            <wp:extent cx="4561242" cy="2374582"/>
            <wp:effectExtent l="0" t="0" r="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8. Lihat Data Nilai Setpoint.jpg"/>
                    <pic:cNvPicPr/>
                  </pic:nvPicPr>
                  <pic:blipFill>
                    <a:blip r:embed="rId104">
                      <a:extLst>
                        <a:ext uri="{28A0092B-C50C-407E-A947-70E740481C1C}">
                          <a14:useLocalDpi xmlns:a14="http://schemas.microsoft.com/office/drawing/2010/main" val="0"/>
                        </a:ext>
                      </a:extLst>
                    </a:blip>
                    <a:stretch>
                      <a:fillRect/>
                    </a:stretch>
                  </pic:blipFill>
                  <pic:spPr>
                    <a:xfrm>
                      <a:off x="0" y="0"/>
                      <a:ext cx="4567182" cy="2377674"/>
                    </a:xfrm>
                    <a:prstGeom prst="rect">
                      <a:avLst/>
                    </a:prstGeom>
                  </pic:spPr>
                </pic:pic>
              </a:graphicData>
            </a:graphic>
          </wp:inline>
        </w:drawing>
      </w:r>
    </w:p>
    <w:p w14:paraId="604D7F74" w14:textId="52D6670F" w:rsidR="003953F7" w:rsidRPr="003953F7" w:rsidRDefault="003953F7" w:rsidP="003953F7">
      <w:pPr>
        <w:pStyle w:val="Caption"/>
        <w:jc w:val="center"/>
        <w:rPr>
          <w:i w:val="0"/>
          <w:color w:val="auto"/>
          <w:sz w:val="22"/>
        </w:rPr>
      </w:pPr>
      <w:bookmarkStart w:id="9587" w:name="_Toc23552282"/>
      <w:r w:rsidRPr="003953F7">
        <w:rPr>
          <w:i w:val="0"/>
          <w:color w:val="auto"/>
          <w:sz w:val="22"/>
        </w:rPr>
        <w:t xml:space="preserve">Gambar </w:t>
      </w:r>
      <w:r w:rsidR="002B0652">
        <w:rPr>
          <w:i w:val="0"/>
          <w:color w:val="auto"/>
          <w:sz w:val="22"/>
        </w:rPr>
        <w:fldChar w:fldCharType="begin"/>
      </w:r>
      <w:r w:rsidR="002B0652">
        <w:rPr>
          <w:i w:val="0"/>
          <w:color w:val="auto"/>
          <w:sz w:val="22"/>
        </w:rPr>
        <w:instrText xml:space="preserve"> STYLEREF 1 \s </w:instrText>
      </w:r>
      <w:r w:rsidR="002B0652">
        <w:rPr>
          <w:i w:val="0"/>
          <w:color w:val="auto"/>
          <w:sz w:val="22"/>
        </w:rPr>
        <w:fldChar w:fldCharType="separate"/>
      </w:r>
      <w:r w:rsidR="002B0652">
        <w:rPr>
          <w:i w:val="0"/>
          <w:noProof/>
          <w:color w:val="auto"/>
          <w:sz w:val="22"/>
        </w:rPr>
        <w:t>B</w:t>
      </w:r>
      <w:r w:rsidR="002B0652">
        <w:rPr>
          <w:i w:val="0"/>
          <w:color w:val="auto"/>
          <w:sz w:val="22"/>
        </w:rPr>
        <w:fldChar w:fldCharType="end"/>
      </w:r>
      <w:r w:rsidR="002B0652">
        <w:rPr>
          <w:i w:val="0"/>
          <w:color w:val="auto"/>
          <w:sz w:val="22"/>
        </w:rPr>
        <w:t>.</w:t>
      </w:r>
      <w:r w:rsidR="002B0652">
        <w:rPr>
          <w:i w:val="0"/>
          <w:color w:val="auto"/>
          <w:sz w:val="22"/>
        </w:rPr>
        <w:fldChar w:fldCharType="begin"/>
      </w:r>
      <w:r w:rsidR="002B0652">
        <w:rPr>
          <w:i w:val="0"/>
          <w:color w:val="auto"/>
          <w:sz w:val="22"/>
        </w:rPr>
        <w:instrText xml:space="preserve"> SEQ Gambar \* ARABIC \s 1 </w:instrText>
      </w:r>
      <w:r w:rsidR="002B0652">
        <w:rPr>
          <w:i w:val="0"/>
          <w:color w:val="auto"/>
          <w:sz w:val="22"/>
        </w:rPr>
        <w:fldChar w:fldCharType="separate"/>
      </w:r>
      <w:r w:rsidR="002B0652">
        <w:rPr>
          <w:i w:val="0"/>
          <w:noProof/>
          <w:color w:val="auto"/>
          <w:sz w:val="22"/>
        </w:rPr>
        <w:t>8</w:t>
      </w:r>
      <w:r w:rsidR="002B0652">
        <w:rPr>
          <w:i w:val="0"/>
          <w:color w:val="auto"/>
          <w:sz w:val="22"/>
        </w:rPr>
        <w:fldChar w:fldCharType="end"/>
      </w:r>
      <w:r w:rsidRPr="003953F7">
        <w:rPr>
          <w:i w:val="0"/>
          <w:color w:val="auto"/>
          <w:sz w:val="22"/>
        </w:rPr>
        <w:t xml:space="preserve"> </w:t>
      </w:r>
      <w:r w:rsidRPr="003953F7">
        <w:rPr>
          <w:color w:val="auto"/>
          <w:sz w:val="22"/>
        </w:rPr>
        <w:t>Activity Diagram</w:t>
      </w:r>
      <w:r w:rsidRPr="003953F7">
        <w:rPr>
          <w:i w:val="0"/>
          <w:color w:val="auto"/>
          <w:sz w:val="22"/>
        </w:rPr>
        <w:t xml:space="preserve"> Lihat Nilai </w:t>
      </w:r>
      <w:r w:rsidRPr="003953F7">
        <w:rPr>
          <w:color w:val="auto"/>
          <w:sz w:val="22"/>
        </w:rPr>
        <w:t>Setpoint</w:t>
      </w:r>
      <w:bookmarkEnd w:id="9587"/>
    </w:p>
    <w:p w14:paraId="1BDAD580" w14:textId="77777777" w:rsidR="003953F7" w:rsidRDefault="00D46FD1" w:rsidP="003953F7">
      <w:pPr>
        <w:pStyle w:val="Caption"/>
        <w:keepNext/>
        <w:spacing w:after="0"/>
        <w:ind w:left="-851"/>
        <w:jc w:val="center"/>
      </w:pPr>
      <w:r>
        <w:rPr>
          <w:noProof/>
        </w:rPr>
        <w:drawing>
          <wp:inline distT="0" distB="0" distL="0" distR="0" wp14:anchorId="14E40680" wp14:editId="07282774">
            <wp:extent cx="4593515" cy="2367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9. Lihat Grafik Tracker.jpg"/>
                    <pic:cNvPicPr/>
                  </pic:nvPicPr>
                  <pic:blipFill>
                    <a:blip r:embed="rId105">
                      <a:extLst>
                        <a:ext uri="{28A0092B-C50C-407E-A947-70E740481C1C}">
                          <a14:useLocalDpi xmlns:a14="http://schemas.microsoft.com/office/drawing/2010/main" val="0"/>
                        </a:ext>
                      </a:extLst>
                    </a:blip>
                    <a:stretch>
                      <a:fillRect/>
                    </a:stretch>
                  </pic:blipFill>
                  <pic:spPr>
                    <a:xfrm>
                      <a:off x="0" y="0"/>
                      <a:ext cx="4599177" cy="2369993"/>
                    </a:xfrm>
                    <a:prstGeom prst="rect">
                      <a:avLst/>
                    </a:prstGeom>
                  </pic:spPr>
                </pic:pic>
              </a:graphicData>
            </a:graphic>
          </wp:inline>
        </w:drawing>
      </w:r>
    </w:p>
    <w:p w14:paraId="24946CE0" w14:textId="15349D6D" w:rsidR="003953F7" w:rsidRPr="003953F7" w:rsidRDefault="003953F7" w:rsidP="003953F7">
      <w:pPr>
        <w:pStyle w:val="Caption"/>
        <w:jc w:val="center"/>
        <w:rPr>
          <w:color w:val="auto"/>
          <w:sz w:val="28"/>
        </w:rPr>
      </w:pPr>
      <w:bookmarkStart w:id="9588" w:name="_Toc23552283"/>
      <w:r w:rsidRPr="003953F7">
        <w:rPr>
          <w:i w:val="0"/>
          <w:color w:val="auto"/>
          <w:sz w:val="22"/>
        </w:rPr>
        <w:t xml:space="preserve">Gambar </w:t>
      </w:r>
      <w:r w:rsidR="002B0652">
        <w:rPr>
          <w:i w:val="0"/>
          <w:color w:val="auto"/>
          <w:sz w:val="22"/>
        </w:rPr>
        <w:fldChar w:fldCharType="begin"/>
      </w:r>
      <w:r w:rsidR="002B0652">
        <w:rPr>
          <w:i w:val="0"/>
          <w:color w:val="auto"/>
          <w:sz w:val="22"/>
        </w:rPr>
        <w:instrText xml:space="preserve"> STYLEREF 1 \s </w:instrText>
      </w:r>
      <w:r w:rsidR="002B0652">
        <w:rPr>
          <w:i w:val="0"/>
          <w:color w:val="auto"/>
          <w:sz w:val="22"/>
        </w:rPr>
        <w:fldChar w:fldCharType="separate"/>
      </w:r>
      <w:r w:rsidR="002B0652">
        <w:rPr>
          <w:i w:val="0"/>
          <w:noProof/>
          <w:color w:val="auto"/>
          <w:sz w:val="22"/>
        </w:rPr>
        <w:t>B</w:t>
      </w:r>
      <w:r w:rsidR="002B0652">
        <w:rPr>
          <w:i w:val="0"/>
          <w:color w:val="auto"/>
          <w:sz w:val="22"/>
        </w:rPr>
        <w:fldChar w:fldCharType="end"/>
      </w:r>
      <w:r w:rsidR="002B0652">
        <w:rPr>
          <w:i w:val="0"/>
          <w:color w:val="auto"/>
          <w:sz w:val="22"/>
        </w:rPr>
        <w:t>.</w:t>
      </w:r>
      <w:r w:rsidR="002B0652">
        <w:rPr>
          <w:i w:val="0"/>
          <w:color w:val="auto"/>
          <w:sz w:val="22"/>
        </w:rPr>
        <w:fldChar w:fldCharType="begin"/>
      </w:r>
      <w:r w:rsidR="002B0652">
        <w:rPr>
          <w:i w:val="0"/>
          <w:color w:val="auto"/>
          <w:sz w:val="22"/>
        </w:rPr>
        <w:instrText xml:space="preserve"> SEQ Gambar \* ARABIC \s 1 </w:instrText>
      </w:r>
      <w:r w:rsidR="002B0652">
        <w:rPr>
          <w:i w:val="0"/>
          <w:color w:val="auto"/>
          <w:sz w:val="22"/>
        </w:rPr>
        <w:fldChar w:fldCharType="separate"/>
      </w:r>
      <w:r w:rsidR="002B0652">
        <w:rPr>
          <w:i w:val="0"/>
          <w:noProof/>
          <w:color w:val="auto"/>
          <w:sz w:val="22"/>
        </w:rPr>
        <w:t>9</w:t>
      </w:r>
      <w:r w:rsidR="002B0652">
        <w:rPr>
          <w:i w:val="0"/>
          <w:color w:val="auto"/>
          <w:sz w:val="22"/>
        </w:rPr>
        <w:fldChar w:fldCharType="end"/>
      </w:r>
      <w:r w:rsidRPr="003953F7">
        <w:rPr>
          <w:color w:val="auto"/>
          <w:sz w:val="22"/>
        </w:rPr>
        <w:t xml:space="preserve"> Activity Diagram </w:t>
      </w:r>
      <w:r w:rsidRPr="003953F7">
        <w:rPr>
          <w:i w:val="0"/>
          <w:color w:val="auto"/>
          <w:sz w:val="22"/>
        </w:rPr>
        <w:t xml:space="preserve">Grafik </w:t>
      </w:r>
      <w:r w:rsidRPr="003953F7">
        <w:rPr>
          <w:color w:val="auto"/>
          <w:sz w:val="22"/>
        </w:rPr>
        <w:t>Tracker</w:t>
      </w:r>
      <w:bookmarkEnd w:id="9588"/>
    </w:p>
    <w:p w14:paraId="48F2960D" w14:textId="77777777" w:rsidR="003953F7" w:rsidRDefault="00D46FD1" w:rsidP="003953F7">
      <w:pPr>
        <w:pStyle w:val="Caption"/>
        <w:keepNext/>
        <w:spacing w:after="0"/>
        <w:ind w:left="-851"/>
        <w:jc w:val="center"/>
      </w:pPr>
      <w:r>
        <w:rPr>
          <w:noProof/>
        </w:rPr>
        <w:drawing>
          <wp:inline distT="0" distB="0" distL="0" distR="0" wp14:anchorId="15DD8BBF" wp14:editId="6664A943">
            <wp:extent cx="4604273" cy="2452093"/>
            <wp:effectExtent l="0" t="0" r="635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10. Lihat Grafik Aktuator.jpg"/>
                    <pic:cNvPicPr/>
                  </pic:nvPicPr>
                  <pic:blipFill>
                    <a:blip r:embed="rId106">
                      <a:extLst>
                        <a:ext uri="{28A0092B-C50C-407E-A947-70E740481C1C}">
                          <a14:useLocalDpi xmlns:a14="http://schemas.microsoft.com/office/drawing/2010/main" val="0"/>
                        </a:ext>
                      </a:extLst>
                    </a:blip>
                    <a:stretch>
                      <a:fillRect/>
                    </a:stretch>
                  </pic:blipFill>
                  <pic:spPr>
                    <a:xfrm>
                      <a:off x="0" y="0"/>
                      <a:ext cx="4608207" cy="2454188"/>
                    </a:xfrm>
                    <a:prstGeom prst="rect">
                      <a:avLst/>
                    </a:prstGeom>
                  </pic:spPr>
                </pic:pic>
              </a:graphicData>
            </a:graphic>
          </wp:inline>
        </w:drawing>
      </w:r>
    </w:p>
    <w:p w14:paraId="0EE3630D" w14:textId="681E53FD" w:rsidR="003953F7" w:rsidRPr="003953F7" w:rsidRDefault="003953F7" w:rsidP="003953F7">
      <w:pPr>
        <w:pStyle w:val="Caption"/>
        <w:jc w:val="center"/>
        <w:rPr>
          <w:i w:val="0"/>
          <w:color w:val="auto"/>
          <w:sz w:val="28"/>
        </w:rPr>
      </w:pPr>
      <w:bookmarkStart w:id="9589" w:name="_Toc23552284"/>
      <w:r w:rsidRPr="003953F7">
        <w:rPr>
          <w:i w:val="0"/>
          <w:color w:val="auto"/>
          <w:sz w:val="22"/>
        </w:rPr>
        <w:t xml:space="preserve">Gambar </w:t>
      </w:r>
      <w:r w:rsidR="002B0652">
        <w:rPr>
          <w:i w:val="0"/>
          <w:color w:val="auto"/>
          <w:sz w:val="22"/>
        </w:rPr>
        <w:fldChar w:fldCharType="begin"/>
      </w:r>
      <w:r w:rsidR="002B0652">
        <w:rPr>
          <w:i w:val="0"/>
          <w:color w:val="auto"/>
          <w:sz w:val="22"/>
        </w:rPr>
        <w:instrText xml:space="preserve"> STYLEREF 1 \s </w:instrText>
      </w:r>
      <w:r w:rsidR="002B0652">
        <w:rPr>
          <w:i w:val="0"/>
          <w:color w:val="auto"/>
          <w:sz w:val="22"/>
        </w:rPr>
        <w:fldChar w:fldCharType="separate"/>
      </w:r>
      <w:r w:rsidR="002B0652">
        <w:rPr>
          <w:i w:val="0"/>
          <w:noProof/>
          <w:color w:val="auto"/>
          <w:sz w:val="22"/>
        </w:rPr>
        <w:t>B</w:t>
      </w:r>
      <w:r w:rsidR="002B0652">
        <w:rPr>
          <w:i w:val="0"/>
          <w:color w:val="auto"/>
          <w:sz w:val="22"/>
        </w:rPr>
        <w:fldChar w:fldCharType="end"/>
      </w:r>
      <w:r w:rsidR="002B0652">
        <w:rPr>
          <w:i w:val="0"/>
          <w:color w:val="auto"/>
          <w:sz w:val="22"/>
        </w:rPr>
        <w:t>.</w:t>
      </w:r>
      <w:r w:rsidR="002B0652">
        <w:rPr>
          <w:i w:val="0"/>
          <w:color w:val="auto"/>
          <w:sz w:val="22"/>
        </w:rPr>
        <w:fldChar w:fldCharType="begin"/>
      </w:r>
      <w:r w:rsidR="002B0652">
        <w:rPr>
          <w:i w:val="0"/>
          <w:color w:val="auto"/>
          <w:sz w:val="22"/>
        </w:rPr>
        <w:instrText xml:space="preserve"> SEQ Gambar \* ARABIC \s 1 </w:instrText>
      </w:r>
      <w:r w:rsidR="002B0652">
        <w:rPr>
          <w:i w:val="0"/>
          <w:color w:val="auto"/>
          <w:sz w:val="22"/>
        </w:rPr>
        <w:fldChar w:fldCharType="separate"/>
      </w:r>
      <w:r w:rsidR="002B0652">
        <w:rPr>
          <w:i w:val="0"/>
          <w:noProof/>
          <w:color w:val="auto"/>
          <w:sz w:val="22"/>
        </w:rPr>
        <w:t>10</w:t>
      </w:r>
      <w:r w:rsidR="002B0652">
        <w:rPr>
          <w:i w:val="0"/>
          <w:color w:val="auto"/>
          <w:sz w:val="22"/>
        </w:rPr>
        <w:fldChar w:fldCharType="end"/>
      </w:r>
      <w:r w:rsidRPr="003953F7">
        <w:rPr>
          <w:color w:val="auto"/>
          <w:sz w:val="22"/>
        </w:rPr>
        <w:t xml:space="preserve"> Activity Diagram</w:t>
      </w:r>
      <w:r w:rsidRPr="003953F7">
        <w:rPr>
          <w:i w:val="0"/>
          <w:color w:val="auto"/>
          <w:sz w:val="22"/>
        </w:rPr>
        <w:t xml:space="preserve"> Grafik </w:t>
      </w:r>
      <w:r>
        <w:rPr>
          <w:i w:val="0"/>
          <w:color w:val="auto"/>
          <w:sz w:val="22"/>
        </w:rPr>
        <w:t>Ak</w:t>
      </w:r>
      <w:r w:rsidRPr="003953F7">
        <w:rPr>
          <w:i w:val="0"/>
          <w:color w:val="auto"/>
          <w:sz w:val="22"/>
        </w:rPr>
        <w:t>tuator</w:t>
      </w:r>
      <w:bookmarkEnd w:id="9589"/>
    </w:p>
    <w:p w14:paraId="6680E622" w14:textId="77777777" w:rsidR="003953F7" w:rsidRDefault="00D46FD1" w:rsidP="003953F7">
      <w:pPr>
        <w:pStyle w:val="Caption"/>
        <w:keepNext/>
        <w:spacing w:after="0"/>
        <w:ind w:left="-851"/>
        <w:jc w:val="center"/>
      </w:pPr>
      <w:r>
        <w:rPr>
          <w:noProof/>
        </w:rPr>
        <w:lastRenderedPageBreak/>
        <w:drawing>
          <wp:inline distT="0" distB="0" distL="0" distR="0" wp14:anchorId="2A33ECC9" wp14:editId="5E3328C1">
            <wp:extent cx="4206240" cy="2195597"/>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11. Log out.jpg"/>
                    <pic:cNvPicPr/>
                  </pic:nvPicPr>
                  <pic:blipFill>
                    <a:blip r:embed="rId107">
                      <a:extLst>
                        <a:ext uri="{28A0092B-C50C-407E-A947-70E740481C1C}">
                          <a14:useLocalDpi xmlns:a14="http://schemas.microsoft.com/office/drawing/2010/main" val="0"/>
                        </a:ext>
                      </a:extLst>
                    </a:blip>
                    <a:stretch>
                      <a:fillRect/>
                    </a:stretch>
                  </pic:blipFill>
                  <pic:spPr>
                    <a:xfrm>
                      <a:off x="0" y="0"/>
                      <a:ext cx="4222370" cy="2204017"/>
                    </a:xfrm>
                    <a:prstGeom prst="rect">
                      <a:avLst/>
                    </a:prstGeom>
                  </pic:spPr>
                </pic:pic>
              </a:graphicData>
            </a:graphic>
          </wp:inline>
        </w:drawing>
      </w:r>
    </w:p>
    <w:p w14:paraId="5091B1B8" w14:textId="2F1B2DE1" w:rsidR="00D46FD1" w:rsidRPr="003953F7" w:rsidRDefault="003953F7" w:rsidP="003953F7">
      <w:pPr>
        <w:pStyle w:val="Caption"/>
        <w:jc w:val="center"/>
        <w:rPr>
          <w:color w:val="auto"/>
          <w:sz w:val="28"/>
        </w:rPr>
      </w:pPr>
      <w:bookmarkStart w:id="9590" w:name="_Toc23552285"/>
      <w:r w:rsidRPr="003953F7">
        <w:rPr>
          <w:i w:val="0"/>
          <w:color w:val="auto"/>
          <w:sz w:val="22"/>
        </w:rPr>
        <w:t xml:space="preserve">Gambar </w:t>
      </w:r>
      <w:r w:rsidR="002B0652">
        <w:rPr>
          <w:i w:val="0"/>
          <w:color w:val="auto"/>
          <w:sz w:val="22"/>
        </w:rPr>
        <w:fldChar w:fldCharType="begin"/>
      </w:r>
      <w:r w:rsidR="002B0652">
        <w:rPr>
          <w:i w:val="0"/>
          <w:color w:val="auto"/>
          <w:sz w:val="22"/>
        </w:rPr>
        <w:instrText xml:space="preserve"> STYLEREF 1 \s </w:instrText>
      </w:r>
      <w:r w:rsidR="002B0652">
        <w:rPr>
          <w:i w:val="0"/>
          <w:color w:val="auto"/>
          <w:sz w:val="22"/>
        </w:rPr>
        <w:fldChar w:fldCharType="separate"/>
      </w:r>
      <w:r w:rsidR="002B0652">
        <w:rPr>
          <w:i w:val="0"/>
          <w:noProof/>
          <w:color w:val="auto"/>
          <w:sz w:val="22"/>
        </w:rPr>
        <w:t>B</w:t>
      </w:r>
      <w:r w:rsidR="002B0652">
        <w:rPr>
          <w:i w:val="0"/>
          <w:color w:val="auto"/>
          <w:sz w:val="22"/>
        </w:rPr>
        <w:fldChar w:fldCharType="end"/>
      </w:r>
      <w:r w:rsidR="002B0652">
        <w:rPr>
          <w:i w:val="0"/>
          <w:color w:val="auto"/>
          <w:sz w:val="22"/>
        </w:rPr>
        <w:t>.</w:t>
      </w:r>
      <w:r w:rsidR="002B0652">
        <w:rPr>
          <w:i w:val="0"/>
          <w:color w:val="auto"/>
          <w:sz w:val="22"/>
        </w:rPr>
        <w:fldChar w:fldCharType="begin"/>
      </w:r>
      <w:r w:rsidR="002B0652">
        <w:rPr>
          <w:i w:val="0"/>
          <w:color w:val="auto"/>
          <w:sz w:val="22"/>
        </w:rPr>
        <w:instrText xml:space="preserve"> SEQ Gambar \* ARABIC \s 1 </w:instrText>
      </w:r>
      <w:r w:rsidR="002B0652">
        <w:rPr>
          <w:i w:val="0"/>
          <w:color w:val="auto"/>
          <w:sz w:val="22"/>
        </w:rPr>
        <w:fldChar w:fldCharType="separate"/>
      </w:r>
      <w:r w:rsidR="002B0652">
        <w:rPr>
          <w:i w:val="0"/>
          <w:noProof/>
          <w:color w:val="auto"/>
          <w:sz w:val="22"/>
        </w:rPr>
        <w:t>11</w:t>
      </w:r>
      <w:r w:rsidR="002B0652">
        <w:rPr>
          <w:i w:val="0"/>
          <w:color w:val="auto"/>
          <w:sz w:val="22"/>
        </w:rPr>
        <w:fldChar w:fldCharType="end"/>
      </w:r>
      <w:r w:rsidRPr="003953F7">
        <w:rPr>
          <w:color w:val="auto"/>
          <w:sz w:val="22"/>
        </w:rPr>
        <w:t xml:space="preserve"> Activity Diagram Log Out</w:t>
      </w:r>
      <w:bookmarkEnd w:id="9590"/>
    </w:p>
    <w:p w14:paraId="29BEEC29" w14:textId="629372D1" w:rsidR="003953F7" w:rsidRDefault="003953F7" w:rsidP="003953F7">
      <w:pPr>
        <w:pStyle w:val="Heading1"/>
        <w:numPr>
          <w:ilvl w:val="0"/>
          <w:numId w:val="56"/>
        </w:numPr>
        <w:ind w:left="142"/>
        <w:jc w:val="both"/>
      </w:pPr>
      <w:bookmarkStart w:id="9591" w:name="_Toc23553708"/>
      <w:r>
        <w:rPr>
          <w:i/>
        </w:rPr>
        <w:t>Sequence Diagram</w:t>
      </w:r>
      <w:bookmarkEnd w:id="9591"/>
    </w:p>
    <w:p w14:paraId="3A20FEC2" w14:textId="77777777" w:rsidR="00543BB8" w:rsidRDefault="00D46FD1" w:rsidP="00543BB8">
      <w:pPr>
        <w:keepNext/>
      </w:pPr>
      <w:r>
        <w:rPr>
          <w:noProof/>
        </w:rPr>
        <w:drawing>
          <wp:inline distT="0" distB="0" distL="0" distR="0" wp14:anchorId="3E5030B0" wp14:editId="5EEB8FB3">
            <wp:extent cx="4389120" cy="2529951"/>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login.png"/>
                    <pic:cNvPicPr/>
                  </pic:nvPicPr>
                  <pic:blipFill>
                    <a:blip r:embed="rId108">
                      <a:extLst>
                        <a:ext uri="{28A0092B-C50C-407E-A947-70E740481C1C}">
                          <a14:useLocalDpi xmlns:a14="http://schemas.microsoft.com/office/drawing/2010/main" val="0"/>
                        </a:ext>
                      </a:extLst>
                    </a:blip>
                    <a:stretch>
                      <a:fillRect/>
                    </a:stretch>
                  </pic:blipFill>
                  <pic:spPr>
                    <a:xfrm>
                      <a:off x="0" y="0"/>
                      <a:ext cx="4404138" cy="2538607"/>
                    </a:xfrm>
                    <a:prstGeom prst="rect">
                      <a:avLst/>
                    </a:prstGeom>
                  </pic:spPr>
                </pic:pic>
              </a:graphicData>
            </a:graphic>
          </wp:inline>
        </w:drawing>
      </w:r>
    </w:p>
    <w:p w14:paraId="7F9C7361" w14:textId="229F5FBD" w:rsidR="00D46FD1" w:rsidRPr="00543BB8" w:rsidRDefault="00543BB8" w:rsidP="00543BB8">
      <w:pPr>
        <w:pStyle w:val="Caption"/>
        <w:jc w:val="center"/>
        <w:rPr>
          <w:i w:val="0"/>
          <w:color w:val="auto"/>
          <w:sz w:val="22"/>
          <w:lang w:val="en-ID" w:eastAsia="id-ID"/>
        </w:rPr>
      </w:pPr>
      <w:bookmarkStart w:id="9592" w:name="_Toc23552286"/>
      <w:r w:rsidRPr="00543BB8">
        <w:rPr>
          <w:i w:val="0"/>
          <w:color w:val="auto"/>
          <w:sz w:val="22"/>
        </w:rPr>
        <w:t xml:space="preserve">Gambar </w:t>
      </w:r>
      <w:r w:rsidR="002B0652">
        <w:rPr>
          <w:i w:val="0"/>
          <w:color w:val="auto"/>
          <w:sz w:val="22"/>
        </w:rPr>
        <w:fldChar w:fldCharType="begin"/>
      </w:r>
      <w:r w:rsidR="002B0652">
        <w:rPr>
          <w:i w:val="0"/>
          <w:color w:val="auto"/>
          <w:sz w:val="22"/>
        </w:rPr>
        <w:instrText xml:space="preserve"> STYLEREF 1 \s </w:instrText>
      </w:r>
      <w:r w:rsidR="002B0652">
        <w:rPr>
          <w:i w:val="0"/>
          <w:color w:val="auto"/>
          <w:sz w:val="22"/>
        </w:rPr>
        <w:fldChar w:fldCharType="separate"/>
      </w:r>
      <w:r w:rsidR="002B0652">
        <w:rPr>
          <w:i w:val="0"/>
          <w:noProof/>
          <w:color w:val="auto"/>
          <w:sz w:val="22"/>
        </w:rPr>
        <w:t>C</w:t>
      </w:r>
      <w:r w:rsidR="002B0652">
        <w:rPr>
          <w:i w:val="0"/>
          <w:color w:val="auto"/>
          <w:sz w:val="22"/>
        </w:rPr>
        <w:fldChar w:fldCharType="end"/>
      </w:r>
      <w:r w:rsidR="002B0652">
        <w:rPr>
          <w:i w:val="0"/>
          <w:color w:val="auto"/>
          <w:sz w:val="22"/>
        </w:rPr>
        <w:t>.</w:t>
      </w:r>
      <w:r w:rsidR="002B0652">
        <w:rPr>
          <w:i w:val="0"/>
          <w:color w:val="auto"/>
          <w:sz w:val="22"/>
        </w:rPr>
        <w:fldChar w:fldCharType="begin"/>
      </w:r>
      <w:r w:rsidR="002B0652">
        <w:rPr>
          <w:i w:val="0"/>
          <w:color w:val="auto"/>
          <w:sz w:val="22"/>
        </w:rPr>
        <w:instrText xml:space="preserve"> SEQ Gambar \* ARABIC \s 1 </w:instrText>
      </w:r>
      <w:r w:rsidR="002B0652">
        <w:rPr>
          <w:i w:val="0"/>
          <w:color w:val="auto"/>
          <w:sz w:val="22"/>
        </w:rPr>
        <w:fldChar w:fldCharType="separate"/>
      </w:r>
      <w:r w:rsidR="002B0652">
        <w:rPr>
          <w:i w:val="0"/>
          <w:noProof/>
          <w:color w:val="auto"/>
          <w:sz w:val="22"/>
        </w:rPr>
        <w:t>1</w:t>
      </w:r>
      <w:r w:rsidR="002B0652">
        <w:rPr>
          <w:i w:val="0"/>
          <w:color w:val="auto"/>
          <w:sz w:val="22"/>
        </w:rPr>
        <w:fldChar w:fldCharType="end"/>
      </w:r>
      <w:r w:rsidRPr="00543BB8">
        <w:rPr>
          <w:i w:val="0"/>
          <w:color w:val="auto"/>
          <w:sz w:val="22"/>
        </w:rPr>
        <w:t xml:space="preserve"> </w:t>
      </w:r>
      <w:r w:rsidRPr="00543BB8">
        <w:rPr>
          <w:color w:val="auto"/>
          <w:sz w:val="22"/>
        </w:rPr>
        <w:t>Sequence Diagram Log In</w:t>
      </w:r>
      <w:bookmarkEnd w:id="9592"/>
    </w:p>
    <w:p w14:paraId="7DE645AB" w14:textId="77777777" w:rsidR="00543BB8" w:rsidRDefault="00D46FD1" w:rsidP="00543BB8">
      <w:pPr>
        <w:keepNext/>
      </w:pPr>
      <w:r>
        <w:rPr>
          <w:noProof/>
        </w:rPr>
        <w:drawing>
          <wp:inline distT="0" distB="0" distL="0" distR="0" wp14:anchorId="053E8CBE" wp14:editId="72EC2F35">
            <wp:extent cx="4305046" cy="2000922"/>
            <wp:effectExtent l="0" t="0" r="63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tambah user.png"/>
                    <pic:cNvPicPr/>
                  </pic:nvPicPr>
                  <pic:blipFill>
                    <a:blip r:embed="rId109">
                      <a:extLst>
                        <a:ext uri="{28A0092B-C50C-407E-A947-70E740481C1C}">
                          <a14:useLocalDpi xmlns:a14="http://schemas.microsoft.com/office/drawing/2010/main" val="0"/>
                        </a:ext>
                      </a:extLst>
                    </a:blip>
                    <a:stretch>
                      <a:fillRect/>
                    </a:stretch>
                  </pic:blipFill>
                  <pic:spPr>
                    <a:xfrm>
                      <a:off x="0" y="0"/>
                      <a:ext cx="4323127" cy="2009326"/>
                    </a:xfrm>
                    <a:prstGeom prst="rect">
                      <a:avLst/>
                    </a:prstGeom>
                  </pic:spPr>
                </pic:pic>
              </a:graphicData>
            </a:graphic>
          </wp:inline>
        </w:drawing>
      </w:r>
    </w:p>
    <w:p w14:paraId="171E7B2C" w14:textId="7B75A23C" w:rsidR="00D46FD1" w:rsidRPr="00543BB8" w:rsidRDefault="00543BB8" w:rsidP="00543BB8">
      <w:pPr>
        <w:pStyle w:val="Caption"/>
        <w:jc w:val="center"/>
        <w:rPr>
          <w:i w:val="0"/>
          <w:sz w:val="22"/>
          <w:lang w:val="en-ID" w:eastAsia="id-ID"/>
        </w:rPr>
      </w:pPr>
      <w:bookmarkStart w:id="9593" w:name="_Toc23552287"/>
      <w:r w:rsidRPr="00543BB8">
        <w:rPr>
          <w:i w:val="0"/>
          <w:sz w:val="22"/>
        </w:rPr>
        <w:t xml:space="preserve">Gambar </w:t>
      </w:r>
      <w:r w:rsidR="002B0652">
        <w:rPr>
          <w:i w:val="0"/>
          <w:sz w:val="22"/>
        </w:rPr>
        <w:fldChar w:fldCharType="begin"/>
      </w:r>
      <w:r w:rsidR="002B0652">
        <w:rPr>
          <w:i w:val="0"/>
          <w:sz w:val="22"/>
        </w:rPr>
        <w:instrText xml:space="preserve"> STYLEREF 1 \s </w:instrText>
      </w:r>
      <w:r w:rsidR="002B0652">
        <w:rPr>
          <w:i w:val="0"/>
          <w:sz w:val="22"/>
        </w:rPr>
        <w:fldChar w:fldCharType="separate"/>
      </w:r>
      <w:r w:rsidR="002B0652">
        <w:rPr>
          <w:i w:val="0"/>
          <w:noProof/>
          <w:sz w:val="22"/>
        </w:rPr>
        <w:t>C</w:t>
      </w:r>
      <w:r w:rsidR="002B0652">
        <w:rPr>
          <w:i w:val="0"/>
          <w:sz w:val="22"/>
        </w:rPr>
        <w:fldChar w:fldCharType="end"/>
      </w:r>
      <w:r w:rsidR="002B0652">
        <w:rPr>
          <w:i w:val="0"/>
          <w:sz w:val="22"/>
        </w:rPr>
        <w:t>.</w:t>
      </w:r>
      <w:r w:rsidR="002B0652">
        <w:rPr>
          <w:i w:val="0"/>
          <w:sz w:val="22"/>
        </w:rPr>
        <w:fldChar w:fldCharType="begin"/>
      </w:r>
      <w:r w:rsidR="002B0652">
        <w:rPr>
          <w:i w:val="0"/>
          <w:sz w:val="22"/>
        </w:rPr>
        <w:instrText xml:space="preserve"> SEQ Gambar \* ARABIC \s 1 </w:instrText>
      </w:r>
      <w:r w:rsidR="002B0652">
        <w:rPr>
          <w:i w:val="0"/>
          <w:sz w:val="22"/>
        </w:rPr>
        <w:fldChar w:fldCharType="separate"/>
      </w:r>
      <w:r w:rsidR="002B0652">
        <w:rPr>
          <w:i w:val="0"/>
          <w:noProof/>
          <w:sz w:val="22"/>
        </w:rPr>
        <w:t>2</w:t>
      </w:r>
      <w:r w:rsidR="002B0652">
        <w:rPr>
          <w:i w:val="0"/>
          <w:sz w:val="22"/>
        </w:rPr>
        <w:fldChar w:fldCharType="end"/>
      </w:r>
      <w:r w:rsidRPr="00543BB8">
        <w:rPr>
          <w:i w:val="0"/>
          <w:sz w:val="22"/>
        </w:rPr>
        <w:t xml:space="preserve"> </w:t>
      </w:r>
      <w:r w:rsidRPr="00543BB8">
        <w:rPr>
          <w:sz w:val="22"/>
        </w:rPr>
        <w:t>Sequence Diagram</w:t>
      </w:r>
      <w:r w:rsidRPr="00543BB8">
        <w:rPr>
          <w:i w:val="0"/>
          <w:sz w:val="22"/>
        </w:rPr>
        <w:t xml:space="preserve"> Tambah User</w:t>
      </w:r>
      <w:bookmarkEnd w:id="9593"/>
    </w:p>
    <w:p w14:paraId="2D489588" w14:textId="77777777" w:rsidR="00543BB8" w:rsidRDefault="00D46FD1" w:rsidP="00543BB8">
      <w:pPr>
        <w:keepNext/>
      </w:pPr>
      <w:r>
        <w:rPr>
          <w:noProof/>
        </w:rPr>
        <w:lastRenderedPageBreak/>
        <w:drawing>
          <wp:inline distT="0" distB="0" distL="0" distR="0" wp14:anchorId="08082C28" wp14:editId="1B7539B7">
            <wp:extent cx="5039995" cy="2342515"/>
            <wp:effectExtent l="0" t="0" r="825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edit user.png"/>
                    <pic:cNvPicPr/>
                  </pic:nvPicPr>
                  <pic:blipFill>
                    <a:blip r:embed="rId110">
                      <a:extLst>
                        <a:ext uri="{28A0092B-C50C-407E-A947-70E740481C1C}">
                          <a14:useLocalDpi xmlns:a14="http://schemas.microsoft.com/office/drawing/2010/main" val="0"/>
                        </a:ext>
                      </a:extLst>
                    </a:blip>
                    <a:stretch>
                      <a:fillRect/>
                    </a:stretch>
                  </pic:blipFill>
                  <pic:spPr>
                    <a:xfrm>
                      <a:off x="0" y="0"/>
                      <a:ext cx="5039995" cy="2342515"/>
                    </a:xfrm>
                    <a:prstGeom prst="rect">
                      <a:avLst/>
                    </a:prstGeom>
                  </pic:spPr>
                </pic:pic>
              </a:graphicData>
            </a:graphic>
          </wp:inline>
        </w:drawing>
      </w:r>
    </w:p>
    <w:p w14:paraId="107EC2BB" w14:textId="5A4C144D" w:rsidR="00D46FD1" w:rsidRPr="00543BB8" w:rsidRDefault="00543BB8" w:rsidP="00543BB8">
      <w:pPr>
        <w:pStyle w:val="Caption"/>
        <w:jc w:val="center"/>
        <w:rPr>
          <w:i w:val="0"/>
          <w:color w:val="auto"/>
          <w:sz w:val="22"/>
          <w:lang w:val="en-ID" w:eastAsia="id-ID"/>
        </w:rPr>
      </w:pPr>
      <w:bookmarkStart w:id="9594" w:name="_Toc23552288"/>
      <w:r w:rsidRPr="00543BB8">
        <w:rPr>
          <w:i w:val="0"/>
          <w:color w:val="auto"/>
          <w:sz w:val="22"/>
        </w:rPr>
        <w:t xml:space="preserve">Gambar </w:t>
      </w:r>
      <w:r w:rsidR="002B0652">
        <w:rPr>
          <w:i w:val="0"/>
          <w:color w:val="auto"/>
          <w:sz w:val="22"/>
        </w:rPr>
        <w:fldChar w:fldCharType="begin"/>
      </w:r>
      <w:r w:rsidR="002B0652">
        <w:rPr>
          <w:i w:val="0"/>
          <w:color w:val="auto"/>
          <w:sz w:val="22"/>
        </w:rPr>
        <w:instrText xml:space="preserve"> STYLEREF 1 \s </w:instrText>
      </w:r>
      <w:r w:rsidR="002B0652">
        <w:rPr>
          <w:i w:val="0"/>
          <w:color w:val="auto"/>
          <w:sz w:val="22"/>
        </w:rPr>
        <w:fldChar w:fldCharType="separate"/>
      </w:r>
      <w:r w:rsidR="002B0652">
        <w:rPr>
          <w:i w:val="0"/>
          <w:noProof/>
          <w:color w:val="auto"/>
          <w:sz w:val="22"/>
        </w:rPr>
        <w:t>C</w:t>
      </w:r>
      <w:r w:rsidR="002B0652">
        <w:rPr>
          <w:i w:val="0"/>
          <w:color w:val="auto"/>
          <w:sz w:val="22"/>
        </w:rPr>
        <w:fldChar w:fldCharType="end"/>
      </w:r>
      <w:r w:rsidR="002B0652">
        <w:rPr>
          <w:i w:val="0"/>
          <w:color w:val="auto"/>
          <w:sz w:val="22"/>
        </w:rPr>
        <w:t>.</w:t>
      </w:r>
      <w:r w:rsidR="002B0652">
        <w:rPr>
          <w:i w:val="0"/>
          <w:color w:val="auto"/>
          <w:sz w:val="22"/>
        </w:rPr>
        <w:fldChar w:fldCharType="begin"/>
      </w:r>
      <w:r w:rsidR="002B0652">
        <w:rPr>
          <w:i w:val="0"/>
          <w:color w:val="auto"/>
          <w:sz w:val="22"/>
        </w:rPr>
        <w:instrText xml:space="preserve"> SEQ Gambar \* ARABIC \s 1 </w:instrText>
      </w:r>
      <w:r w:rsidR="002B0652">
        <w:rPr>
          <w:i w:val="0"/>
          <w:color w:val="auto"/>
          <w:sz w:val="22"/>
        </w:rPr>
        <w:fldChar w:fldCharType="separate"/>
      </w:r>
      <w:r w:rsidR="002B0652">
        <w:rPr>
          <w:i w:val="0"/>
          <w:noProof/>
          <w:color w:val="auto"/>
          <w:sz w:val="22"/>
        </w:rPr>
        <w:t>3</w:t>
      </w:r>
      <w:r w:rsidR="002B0652">
        <w:rPr>
          <w:i w:val="0"/>
          <w:color w:val="auto"/>
          <w:sz w:val="22"/>
        </w:rPr>
        <w:fldChar w:fldCharType="end"/>
      </w:r>
      <w:r w:rsidRPr="00543BB8">
        <w:rPr>
          <w:i w:val="0"/>
          <w:color w:val="auto"/>
          <w:sz w:val="22"/>
        </w:rPr>
        <w:t xml:space="preserve"> </w:t>
      </w:r>
      <w:r w:rsidRPr="00543BB8">
        <w:rPr>
          <w:color w:val="auto"/>
          <w:sz w:val="22"/>
        </w:rPr>
        <w:t>Sequence Diagram</w:t>
      </w:r>
      <w:r w:rsidRPr="00543BB8">
        <w:rPr>
          <w:i w:val="0"/>
          <w:color w:val="auto"/>
          <w:sz w:val="22"/>
        </w:rPr>
        <w:t xml:space="preserve"> Edit User</w:t>
      </w:r>
      <w:bookmarkEnd w:id="9594"/>
    </w:p>
    <w:p w14:paraId="6ECA6958" w14:textId="77777777" w:rsidR="00543BB8" w:rsidRDefault="00D46FD1" w:rsidP="00543BB8">
      <w:pPr>
        <w:keepNext/>
      </w:pPr>
      <w:r>
        <w:rPr>
          <w:noProof/>
        </w:rPr>
        <w:drawing>
          <wp:inline distT="0" distB="0" distL="0" distR="0" wp14:anchorId="5342353F" wp14:editId="3F7A7753">
            <wp:extent cx="5039995" cy="2342515"/>
            <wp:effectExtent l="0" t="0" r="8255"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history login.png"/>
                    <pic:cNvPicPr/>
                  </pic:nvPicPr>
                  <pic:blipFill>
                    <a:blip r:embed="rId111">
                      <a:extLst>
                        <a:ext uri="{28A0092B-C50C-407E-A947-70E740481C1C}">
                          <a14:useLocalDpi xmlns:a14="http://schemas.microsoft.com/office/drawing/2010/main" val="0"/>
                        </a:ext>
                      </a:extLst>
                    </a:blip>
                    <a:stretch>
                      <a:fillRect/>
                    </a:stretch>
                  </pic:blipFill>
                  <pic:spPr>
                    <a:xfrm>
                      <a:off x="0" y="0"/>
                      <a:ext cx="5039995" cy="2342515"/>
                    </a:xfrm>
                    <a:prstGeom prst="rect">
                      <a:avLst/>
                    </a:prstGeom>
                  </pic:spPr>
                </pic:pic>
              </a:graphicData>
            </a:graphic>
          </wp:inline>
        </w:drawing>
      </w:r>
    </w:p>
    <w:p w14:paraId="5A27A5CA" w14:textId="041097D9" w:rsidR="00D46FD1" w:rsidRPr="00543BB8" w:rsidRDefault="00543BB8" w:rsidP="00543BB8">
      <w:pPr>
        <w:pStyle w:val="Caption"/>
        <w:jc w:val="center"/>
        <w:rPr>
          <w:i w:val="0"/>
          <w:color w:val="auto"/>
          <w:sz w:val="22"/>
          <w:lang w:val="en-ID" w:eastAsia="id-ID"/>
        </w:rPr>
      </w:pPr>
      <w:bookmarkStart w:id="9595" w:name="_Toc23552289"/>
      <w:r w:rsidRPr="00543BB8">
        <w:rPr>
          <w:i w:val="0"/>
          <w:color w:val="auto"/>
          <w:sz w:val="22"/>
        </w:rPr>
        <w:t xml:space="preserve">Gambar </w:t>
      </w:r>
      <w:r w:rsidR="002B0652">
        <w:rPr>
          <w:i w:val="0"/>
          <w:color w:val="auto"/>
          <w:sz w:val="22"/>
        </w:rPr>
        <w:fldChar w:fldCharType="begin"/>
      </w:r>
      <w:r w:rsidR="002B0652">
        <w:rPr>
          <w:i w:val="0"/>
          <w:color w:val="auto"/>
          <w:sz w:val="22"/>
        </w:rPr>
        <w:instrText xml:space="preserve"> STYLEREF 1 \s </w:instrText>
      </w:r>
      <w:r w:rsidR="002B0652">
        <w:rPr>
          <w:i w:val="0"/>
          <w:color w:val="auto"/>
          <w:sz w:val="22"/>
        </w:rPr>
        <w:fldChar w:fldCharType="separate"/>
      </w:r>
      <w:r w:rsidR="002B0652">
        <w:rPr>
          <w:i w:val="0"/>
          <w:noProof/>
          <w:color w:val="auto"/>
          <w:sz w:val="22"/>
        </w:rPr>
        <w:t>C</w:t>
      </w:r>
      <w:r w:rsidR="002B0652">
        <w:rPr>
          <w:i w:val="0"/>
          <w:color w:val="auto"/>
          <w:sz w:val="22"/>
        </w:rPr>
        <w:fldChar w:fldCharType="end"/>
      </w:r>
      <w:r w:rsidR="002B0652">
        <w:rPr>
          <w:i w:val="0"/>
          <w:color w:val="auto"/>
          <w:sz w:val="22"/>
        </w:rPr>
        <w:t>.</w:t>
      </w:r>
      <w:r w:rsidR="002B0652">
        <w:rPr>
          <w:i w:val="0"/>
          <w:color w:val="auto"/>
          <w:sz w:val="22"/>
        </w:rPr>
        <w:fldChar w:fldCharType="begin"/>
      </w:r>
      <w:r w:rsidR="002B0652">
        <w:rPr>
          <w:i w:val="0"/>
          <w:color w:val="auto"/>
          <w:sz w:val="22"/>
        </w:rPr>
        <w:instrText xml:space="preserve"> SEQ Gambar \* ARABIC \s 1 </w:instrText>
      </w:r>
      <w:r w:rsidR="002B0652">
        <w:rPr>
          <w:i w:val="0"/>
          <w:color w:val="auto"/>
          <w:sz w:val="22"/>
        </w:rPr>
        <w:fldChar w:fldCharType="separate"/>
      </w:r>
      <w:r w:rsidR="002B0652">
        <w:rPr>
          <w:i w:val="0"/>
          <w:noProof/>
          <w:color w:val="auto"/>
          <w:sz w:val="22"/>
        </w:rPr>
        <w:t>4</w:t>
      </w:r>
      <w:r w:rsidR="002B0652">
        <w:rPr>
          <w:i w:val="0"/>
          <w:color w:val="auto"/>
          <w:sz w:val="22"/>
        </w:rPr>
        <w:fldChar w:fldCharType="end"/>
      </w:r>
      <w:r w:rsidRPr="00543BB8">
        <w:rPr>
          <w:i w:val="0"/>
          <w:color w:val="auto"/>
          <w:sz w:val="22"/>
        </w:rPr>
        <w:t xml:space="preserve"> </w:t>
      </w:r>
      <w:r w:rsidRPr="00543BB8">
        <w:rPr>
          <w:color w:val="auto"/>
          <w:sz w:val="22"/>
        </w:rPr>
        <w:t>Sequence Diagram</w:t>
      </w:r>
      <w:r w:rsidRPr="00543BB8">
        <w:rPr>
          <w:i w:val="0"/>
          <w:color w:val="auto"/>
          <w:sz w:val="22"/>
        </w:rPr>
        <w:t xml:space="preserve"> Lihat </w:t>
      </w:r>
      <w:r w:rsidRPr="00543BB8">
        <w:rPr>
          <w:color w:val="auto"/>
          <w:sz w:val="22"/>
        </w:rPr>
        <w:t>History Log In</w:t>
      </w:r>
      <w:bookmarkEnd w:id="9595"/>
    </w:p>
    <w:p w14:paraId="135DC831" w14:textId="77777777" w:rsidR="00543BB8" w:rsidRDefault="00D46FD1" w:rsidP="00543BB8">
      <w:pPr>
        <w:keepNext/>
      </w:pPr>
      <w:r>
        <w:rPr>
          <w:noProof/>
        </w:rPr>
        <w:drawing>
          <wp:inline distT="0" distB="0" distL="0" distR="0" wp14:anchorId="6720F7DB" wp14:editId="3207A9A7">
            <wp:extent cx="4227755" cy="1964998"/>
            <wp:effectExtent l="0" t="0" r="190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history tracker.png"/>
                    <pic:cNvPicPr/>
                  </pic:nvPicPr>
                  <pic:blipFill>
                    <a:blip r:embed="rId112">
                      <a:extLst>
                        <a:ext uri="{28A0092B-C50C-407E-A947-70E740481C1C}">
                          <a14:useLocalDpi xmlns:a14="http://schemas.microsoft.com/office/drawing/2010/main" val="0"/>
                        </a:ext>
                      </a:extLst>
                    </a:blip>
                    <a:stretch>
                      <a:fillRect/>
                    </a:stretch>
                  </pic:blipFill>
                  <pic:spPr>
                    <a:xfrm>
                      <a:off x="0" y="0"/>
                      <a:ext cx="4229201" cy="1965670"/>
                    </a:xfrm>
                    <a:prstGeom prst="rect">
                      <a:avLst/>
                    </a:prstGeom>
                  </pic:spPr>
                </pic:pic>
              </a:graphicData>
            </a:graphic>
          </wp:inline>
        </w:drawing>
      </w:r>
    </w:p>
    <w:p w14:paraId="28BCA705" w14:textId="46784402" w:rsidR="00D46FD1" w:rsidRPr="00543BB8" w:rsidRDefault="00543BB8" w:rsidP="00543BB8">
      <w:pPr>
        <w:pStyle w:val="Caption"/>
        <w:jc w:val="center"/>
        <w:rPr>
          <w:color w:val="auto"/>
          <w:sz w:val="22"/>
          <w:lang w:val="en-ID" w:eastAsia="id-ID"/>
        </w:rPr>
      </w:pPr>
      <w:bookmarkStart w:id="9596" w:name="_Toc23552290"/>
      <w:r w:rsidRPr="00543BB8">
        <w:rPr>
          <w:i w:val="0"/>
          <w:color w:val="auto"/>
          <w:sz w:val="22"/>
        </w:rPr>
        <w:t xml:space="preserve">Gambar </w:t>
      </w:r>
      <w:r w:rsidR="002B0652">
        <w:rPr>
          <w:i w:val="0"/>
          <w:color w:val="auto"/>
          <w:sz w:val="22"/>
        </w:rPr>
        <w:fldChar w:fldCharType="begin"/>
      </w:r>
      <w:r w:rsidR="002B0652">
        <w:rPr>
          <w:i w:val="0"/>
          <w:color w:val="auto"/>
          <w:sz w:val="22"/>
        </w:rPr>
        <w:instrText xml:space="preserve"> STYLEREF 1 \s </w:instrText>
      </w:r>
      <w:r w:rsidR="002B0652">
        <w:rPr>
          <w:i w:val="0"/>
          <w:color w:val="auto"/>
          <w:sz w:val="22"/>
        </w:rPr>
        <w:fldChar w:fldCharType="separate"/>
      </w:r>
      <w:r w:rsidR="002B0652">
        <w:rPr>
          <w:i w:val="0"/>
          <w:noProof/>
          <w:color w:val="auto"/>
          <w:sz w:val="22"/>
        </w:rPr>
        <w:t>C</w:t>
      </w:r>
      <w:r w:rsidR="002B0652">
        <w:rPr>
          <w:i w:val="0"/>
          <w:color w:val="auto"/>
          <w:sz w:val="22"/>
        </w:rPr>
        <w:fldChar w:fldCharType="end"/>
      </w:r>
      <w:r w:rsidR="002B0652">
        <w:rPr>
          <w:i w:val="0"/>
          <w:color w:val="auto"/>
          <w:sz w:val="22"/>
        </w:rPr>
        <w:t>.</w:t>
      </w:r>
      <w:r w:rsidR="002B0652">
        <w:rPr>
          <w:i w:val="0"/>
          <w:color w:val="auto"/>
          <w:sz w:val="22"/>
        </w:rPr>
        <w:fldChar w:fldCharType="begin"/>
      </w:r>
      <w:r w:rsidR="002B0652">
        <w:rPr>
          <w:i w:val="0"/>
          <w:color w:val="auto"/>
          <w:sz w:val="22"/>
        </w:rPr>
        <w:instrText xml:space="preserve"> SEQ Gambar \* ARABIC \s 1 </w:instrText>
      </w:r>
      <w:r w:rsidR="002B0652">
        <w:rPr>
          <w:i w:val="0"/>
          <w:color w:val="auto"/>
          <w:sz w:val="22"/>
        </w:rPr>
        <w:fldChar w:fldCharType="separate"/>
      </w:r>
      <w:r w:rsidR="002B0652">
        <w:rPr>
          <w:i w:val="0"/>
          <w:noProof/>
          <w:color w:val="auto"/>
          <w:sz w:val="22"/>
        </w:rPr>
        <w:t>5</w:t>
      </w:r>
      <w:r w:rsidR="002B0652">
        <w:rPr>
          <w:i w:val="0"/>
          <w:color w:val="auto"/>
          <w:sz w:val="22"/>
        </w:rPr>
        <w:fldChar w:fldCharType="end"/>
      </w:r>
      <w:r w:rsidRPr="00543BB8">
        <w:rPr>
          <w:color w:val="auto"/>
          <w:sz w:val="22"/>
        </w:rPr>
        <w:t xml:space="preserve"> Sequence Diagram  </w:t>
      </w:r>
      <w:r w:rsidRPr="00543BB8">
        <w:rPr>
          <w:i w:val="0"/>
          <w:color w:val="auto"/>
          <w:sz w:val="22"/>
        </w:rPr>
        <w:t>Lihat</w:t>
      </w:r>
      <w:r w:rsidRPr="00543BB8">
        <w:rPr>
          <w:color w:val="auto"/>
          <w:sz w:val="22"/>
        </w:rPr>
        <w:t xml:space="preserve"> History Tracker</w:t>
      </w:r>
      <w:bookmarkEnd w:id="9596"/>
    </w:p>
    <w:p w14:paraId="64D84FA4" w14:textId="77777777" w:rsidR="00D46FD1" w:rsidRDefault="00D46FD1" w:rsidP="0018198B">
      <w:pPr>
        <w:rPr>
          <w:lang w:val="en-ID" w:eastAsia="id-ID"/>
        </w:rPr>
      </w:pPr>
    </w:p>
    <w:p w14:paraId="533BB468" w14:textId="77777777" w:rsidR="00543BB8" w:rsidRDefault="00D46FD1" w:rsidP="00543BB8">
      <w:pPr>
        <w:keepNext/>
      </w:pPr>
      <w:r>
        <w:rPr>
          <w:noProof/>
        </w:rPr>
        <w:lastRenderedPageBreak/>
        <w:drawing>
          <wp:inline distT="0" distB="0" distL="0" distR="0" wp14:anchorId="4C206B7F" wp14:editId="06500E6F">
            <wp:extent cx="4750022" cy="2207740"/>
            <wp:effectExtent l="0" t="0" r="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history aktuator.png"/>
                    <pic:cNvPicPr/>
                  </pic:nvPicPr>
                  <pic:blipFill>
                    <a:blip r:embed="rId113">
                      <a:extLst>
                        <a:ext uri="{28A0092B-C50C-407E-A947-70E740481C1C}">
                          <a14:useLocalDpi xmlns:a14="http://schemas.microsoft.com/office/drawing/2010/main" val="0"/>
                        </a:ext>
                      </a:extLst>
                    </a:blip>
                    <a:stretch>
                      <a:fillRect/>
                    </a:stretch>
                  </pic:blipFill>
                  <pic:spPr>
                    <a:xfrm>
                      <a:off x="0" y="0"/>
                      <a:ext cx="4761987" cy="2213301"/>
                    </a:xfrm>
                    <a:prstGeom prst="rect">
                      <a:avLst/>
                    </a:prstGeom>
                  </pic:spPr>
                </pic:pic>
              </a:graphicData>
            </a:graphic>
          </wp:inline>
        </w:drawing>
      </w:r>
    </w:p>
    <w:p w14:paraId="5E3CB50E" w14:textId="50937544" w:rsidR="00D46FD1" w:rsidRPr="004B70E7" w:rsidRDefault="00543BB8" w:rsidP="004B70E7">
      <w:pPr>
        <w:pStyle w:val="Caption"/>
        <w:jc w:val="center"/>
        <w:rPr>
          <w:i w:val="0"/>
          <w:color w:val="auto"/>
          <w:sz w:val="22"/>
          <w:lang w:val="en-ID" w:eastAsia="id-ID"/>
        </w:rPr>
      </w:pPr>
      <w:bookmarkStart w:id="9597" w:name="_Toc23552291"/>
      <w:r w:rsidRPr="00543BB8">
        <w:rPr>
          <w:i w:val="0"/>
          <w:color w:val="auto"/>
          <w:sz w:val="22"/>
        </w:rPr>
        <w:t xml:space="preserve">Gambar </w:t>
      </w:r>
      <w:r w:rsidR="002B0652">
        <w:rPr>
          <w:i w:val="0"/>
          <w:color w:val="auto"/>
          <w:sz w:val="22"/>
        </w:rPr>
        <w:fldChar w:fldCharType="begin"/>
      </w:r>
      <w:r w:rsidR="002B0652">
        <w:rPr>
          <w:i w:val="0"/>
          <w:color w:val="auto"/>
          <w:sz w:val="22"/>
        </w:rPr>
        <w:instrText xml:space="preserve"> STYLEREF 1 \s </w:instrText>
      </w:r>
      <w:r w:rsidR="002B0652">
        <w:rPr>
          <w:i w:val="0"/>
          <w:color w:val="auto"/>
          <w:sz w:val="22"/>
        </w:rPr>
        <w:fldChar w:fldCharType="separate"/>
      </w:r>
      <w:r w:rsidR="002B0652">
        <w:rPr>
          <w:i w:val="0"/>
          <w:noProof/>
          <w:color w:val="auto"/>
          <w:sz w:val="22"/>
        </w:rPr>
        <w:t>C</w:t>
      </w:r>
      <w:r w:rsidR="002B0652">
        <w:rPr>
          <w:i w:val="0"/>
          <w:color w:val="auto"/>
          <w:sz w:val="22"/>
        </w:rPr>
        <w:fldChar w:fldCharType="end"/>
      </w:r>
      <w:r w:rsidR="002B0652">
        <w:rPr>
          <w:i w:val="0"/>
          <w:color w:val="auto"/>
          <w:sz w:val="22"/>
        </w:rPr>
        <w:t>.</w:t>
      </w:r>
      <w:r w:rsidR="002B0652">
        <w:rPr>
          <w:i w:val="0"/>
          <w:color w:val="auto"/>
          <w:sz w:val="22"/>
        </w:rPr>
        <w:fldChar w:fldCharType="begin"/>
      </w:r>
      <w:r w:rsidR="002B0652">
        <w:rPr>
          <w:i w:val="0"/>
          <w:color w:val="auto"/>
          <w:sz w:val="22"/>
        </w:rPr>
        <w:instrText xml:space="preserve"> SEQ Gambar \* ARABIC \s 1 </w:instrText>
      </w:r>
      <w:r w:rsidR="002B0652">
        <w:rPr>
          <w:i w:val="0"/>
          <w:color w:val="auto"/>
          <w:sz w:val="22"/>
        </w:rPr>
        <w:fldChar w:fldCharType="separate"/>
      </w:r>
      <w:r w:rsidR="002B0652">
        <w:rPr>
          <w:i w:val="0"/>
          <w:noProof/>
          <w:color w:val="auto"/>
          <w:sz w:val="22"/>
        </w:rPr>
        <w:t>6</w:t>
      </w:r>
      <w:r w:rsidR="002B0652">
        <w:rPr>
          <w:i w:val="0"/>
          <w:color w:val="auto"/>
          <w:sz w:val="22"/>
        </w:rPr>
        <w:fldChar w:fldCharType="end"/>
      </w:r>
      <w:r w:rsidRPr="00543BB8">
        <w:rPr>
          <w:i w:val="0"/>
          <w:color w:val="auto"/>
          <w:sz w:val="22"/>
        </w:rPr>
        <w:t xml:space="preserve"> </w:t>
      </w:r>
      <w:r w:rsidRPr="00543BB8">
        <w:rPr>
          <w:color w:val="auto"/>
          <w:sz w:val="22"/>
        </w:rPr>
        <w:t>Sequence Diagram</w:t>
      </w:r>
      <w:r>
        <w:rPr>
          <w:color w:val="auto"/>
          <w:sz w:val="22"/>
        </w:rPr>
        <w:t xml:space="preserve"> Lihat</w:t>
      </w:r>
      <w:r w:rsidRPr="00543BB8">
        <w:rPr>
          <w:color w:val="auto"/>
          <w:sz w:val="22"/>
        </w:rPr>
        <w:t xml:space="preserve"> History</w:t>
      </w:r>
      <w:r>
        <w:rPr>
          <w:i w:val="0"/>
          <w:color w:val="auto"/>
          <w:sz w:val="22"/>
        </w:rPr>
        <w:t xml:space="preserve"> Aktuator</w:t>
      </w:r>
      <w:bookmarkEnd w:id="9597"/>
    </w:p>
    <w:p w14:paraId="2524EC53" w14:textId="77777777" w:rsidR="004B70E7" w:rsidRDefault="004B70E7" w:rsidP="004B70E7">
      <w:pPr>
        <w:keepNext/>
      </w:pPr>
      <w:r>
        <w:rPr>
          <w:noProof/>
        </w:rPr>
        <w:drawing>
          <wp:inline distT="0" distB="0" distL="0" distR="0" wp14:anchorId="6B60C76C" wp14:editId="20DBCE76">
            <wp:extent cx="4679129" cy="2174789"/>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grafik sensor.png"/>
                    <pic:cNvPicPr/>
                  </pic:nvPicPr>
                  <pic:blipFill>
                    <a:blip r:embed="rId114">
                      <a:extLst>
                        <a:ext uri="{28A0092B-C50C-407E-A947-70E740481C1C}">
                          <a14:useLocalDpi xmlns:a14="http://schemas.microsoft.com/office/drawing/2010/main" val="0"/>
                        </a:ext>
                      </a:extLst>
                    </a:blip>
                    <a:stretch>
                      <a:fillRect/>
                    </a:stretch>
                  </pic:blipFill>
                  <pic:spPr>
                    <a:xfrm>
                      <a:off x="0" y="0"/>
                      <a:ext cx="4702886" cy="2185831"/>
                    </a:xfrm>
                    <a:prstGeom prst="rect">
                      <a:avLst/>
                    </a:prstGeom>
                  </pic:spPr>
                </pic:pic>
              </a:graphicData>
            </a:graphic>
          </wp:inline>
        </w:drawing>
      </w:r>
    </w:p>
    <w:p w14:paraId="76E0BF88" w14:textId="16CCD041" w:rsidR="004B70E7" w:rsidRDefault="004B70E7" w:rsidP="004B70E7">
      <w:pPr>
        <w:pStyle w:val="Caption"/>
        <w:jc w:val="center"/>
        <w:rPr>
          <w:i w:val="0"/>
          <w:color w:val="auto"/>
          <w:sz w:val="22"/>
        </w:rPr>
      </w:pPr>
      <w:bookmarkStart w:id="9598" w:name="_Toc23552292"/>
      <w:r w:rsidRPr="004B70E7">
        <w:rPr>
          <w:i w:val="0"/>
          <w:color w:val="auto"/>
          <w:sz w:val="22"/>
        </w:rPr>
        <w:t xml:space="preserve">Gambar </w:t>
      </w:r>
      <w:r w:rsidR="002B0652">
        <w:rPr>
          <w:i w:val="0"/>
          <w:color w:val="auto"/>
          <w:sz w:val="22"/>
        </w:rPr>
        <w:fldChar w:fldCharType="begin"/>
      </w:r>
      <w:r w:rsidR="002B0652">
        <w:rPr>
          <w:i w:val="0"/>
          <w:color w:val="auto"/>
          <w:sz w:val="22"/>
        </w:rPr>
        <w:instrText xml:space="preserve"> STYLEREF 1 \s </w:instrText>
      </w:r>
      <w:r w:rsidR="002B0652">
        <w:rPr>
          <w:i w:val="0"/>
          <w:color w:val="auto"/>
          <w:sz w:val="22"/>
        </w:rPr>
        <w:fldChar w:fldCharType="separate"/>
      </w:r>
      <w:r w:rsidR="002B0652">
        <w:rPr>
          <w:i w:val="0"/>
          <w:noProof/>
          <w:color w:val="auto"/>
          <w:sz w:val="22"/>
        </w:rPr>
        <w:t>C</w:t>
      </w:r>
      <w:r w:rsidR="002B0652">
        <w:rPr>
          <w:i w:val="0"/>
          <w:color w:val="auto"/>
          <w:sz w:val="22"/>
        </w:rPr>
        <w:fldChar w:fldCharType="end"/>
      </w:r>
      <w:r w:rsidR="002B0652">
        <w:rPr>
          <w:i w:val="0"/>
          <w:color w:val="auto"/>
          <w:sz w:val="22"/>
        </w:rPr>
        <w:t>.</w:t>
      </w:r>
      <w:r w:rsidR="002B0652">
        <w:rPr>
          <w:i w:val="0"/>
          <w:color w:val="auto"/>
          <w:sz w:val="22"/>
        </w:rPr>
        <w:fldChar w:fldCharType="begin"/>
      </w:r>
      <w:r w:rsidR="002B0652">
        <w:rPr>
          <w:i w:val="0"/>
          <w:color w:val="auto"/>
          <w:sz w:val="22"/>
        </w:rPr>
        <w:instrText xml:space="preserve"> SEQ Gambar \* ARABIC \s 1 </w:instrText>
      </w:r>
      <w:r w:rsidR="002B0652">
        <w:rPr>
          <w:i w:val="0"/>
          <w:color w:val="auto"/>
          <w:sz w:val="22"/>
        </w:rPr>
        <w:fldChar w:fldCharType="separate"/>
      </w:r>
      <w:r w:rsidR="002B0652">
        <w:rPr>
          <w:i w:val="0"/>
          <w:noProof/>
          <w:color w:val="auto"/>
          <w:sz w:val="22"/>
        </w:rPr>
        <w:t>7</w:t>
      </w:r>
      <w:r w:rsidR="002B0652">
        <w:rPr>
          <w:i w:val="0"/>
          <w:color w:val="auto"/>
          <w:sz w:val="22"/>
        </w:rPr>
        <w:fldChar w:fldCharType="end"/>
      </w:r>
      <w:r w:rsidRPr="004B70E7">
        <w:rPr>
          <w:i w:val="0"/>
          <w:color w:val="auto"/>
          <w:sz w:val="22"/>
        </w:rPr>
        <w:t xml:space="preserve"> </w:t>
      </w:r>
      <w:r w:rsidRPr="004B70E7">
        <w:rPr>
          <w:color w:val="auto"/>
          <w:sz w:val="22"/>
        </w:rPr>
        <w:t>Sequence Diagram</w:t>
      </w:r>
      <w:r w:rsidRPr="004B70E7">
        <w:rPr>
          <w:i w:val="0"/>
          <w:color w:val="auto"/>
          <w:sz w:val="22"/>
        </w:rPr>
        <w:t xml:space="preserve"> Lihat Grafik Sensor</w:t>
      </w:r>
      <w:bookmarkEnd w:id="9598"/>
    </w:p>
    <w:p w14:paraId="3E46EF8A" w14:textId="77777777" w:rsidR="004B70E7" w:rsidRDefault="004B70E7" w:rsidP="004B70E7">
      <w:pPr>
        <w:keepNext/>
      </w:pPr>
      <w:r>
        <w:rPr>
          <w:noProof/>
        </w:rPr>
        <w:drawing>
          <wp:inline distT="0" distB="0" distL="0" distR="0" wp14:anchorId="014DBBFC" wp14:editId="5831FFFE">
            <wp:extent cx="4537333" cy="2108886"/>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Lihat data nilai sepoint.png"/>
                    <pic:cNvPicPr/>
                  </pic:nvPicPr>
                  <pic:blipFill>
                    <a:blip r:embed="rId115">
                      <a:extLst>
                        <a:ext uri="{28A0092B-C50C-407E-A947-70E740481C1C}">
                          <a14:useLocalDpi xmlns:a14="http://schemas.microsoft.com/office/drawing/2010/main" val="0"/>
                        </a:ext>
                      </a:extLst>
                    </a:blip>
                    <a:stretch>
                      <a:fillRect/>
                    </a:stretch>
                  </pic:blipFill>
                  <pic:spPr>
                    <a:xfrm>
                      <a:off x="0" y="0"/>
                      <a:ext cx="4564815" cy="2121659"/>
                    </a:xfrm>
                    <a:prstGeom prst="rect">
                      <a:avLst/>
                    </a:prstGeom>
                  </pic:spPr>
                </pic:pic>
              </a:graphicData>
            </a:graphic>
          </wp:inline>
        </w:drawing>
      </w:r>
    </w:p>
    <w:p w14:paraId="71A6BAF6" w14:textId="50F7BB8D" w:rsidR="004B70E7" w:rsidRPr="004B70E7" w:rsidRDefault="004B70E7" w:rsidP="004B70E7">
      <w:pPr>
        <w:pStyle w:val="Caption"/>
        <w:jc w:val="center"/>
        <w:rPr>
          <w:i w:val="0"/>
          <w:color w:val="auto"/>
          <w:sz w:val="22"/>
        </w:rPr>
      </w:pPr>
      <w:bookmarkStart w:id="9599" w:name="_Toc23552293"/>
      <w:r w:rsidRPr="004B70E7">
        <w:rPr>
          <w:i w:val="0"/>
          <w:color w:val="auto"/>
          <w:sz w:val="22"/>
        </w:rPr>
        <w:t xml:space="preserve">Gambar </w:t>
      </w:r>
      <w:r w:rsidR="002B0652">
        <w:rPr>
          <w:i w:val="0"/>
          <w:color w:val="auto"/>
          <w:sz w:val="22"/>
        </w:rPr>
        <w:fldChar w:fldCharType="begin"/>
      </w:r>
      <w:r w:rsidR="002B0652">
        <w:rPr>
          <w:i w:val="0"/>
          <w:color w:val="auto"/>
          <w:sz w:val="22"/>
        </w:rPr>
        <w:instrText xml:space="preserve"> STYLEREF 1 \s </w:instrText>
      </w:r>
      <w:r w:rsidR="002B0652">
        <w:rPr>
          <w:i w:val="0"/>
          <w:color w:val="auto"/>
          <w:sz w:val="22"/>
        </w:rPr>
        <w:fldChar w:fldCharType="separate"/>
      </w:r>
      <w:r w:rsidR="002B0652">
        <w:rPr>
          <w:i w:val="0"/>
          <w:noProof/>
          <w:color w:val="auto"/>
          <w:sz w:val="22"/>
        </w:rPr>
        <w:t>C</w:t>
      </w:r>
      <w:r w:rsidR="002B0652">
        <w:rPr>
          <w:i w:val="0"/>
          <w:color w:val="auto"/>
          <w:sz w:val="22"/>
        </w:rPr>
        <w:fldChar w:fldCharType="end"/>
      </w:r>
      <w:r w:rsidR="002B0652">
        <w:rPr>
          <w:i w:val="0"/>
          <w:color w:val="auto"/>
          <w:sz w:val="22"/>
        </w:rPr>
        <w:t>.</w:t>
      </w:r>
      <w:r w:rsidR="002B0652">
        <w:rPr>
          <w:i w:val="0"/>
          <w:color w:val="auto"/>
          <w:sz w:val="22"/>
        </w:rPr>
        <w:fldChar w:fldCharType="begin"/>
      </w:r>
      <w:r w:rsidR="002B0652">
        <w:rPr>
          <w:i w:val="0"/>
          <w:color w:val="auto"/>
          <w:sz w:val="22"/>
        </w:rPr>
        <w:instrText xml:space="preserve"> SEQ Gambar \* ARABIC \s 1 </w:instrText>
      </w:r>
      <w:r w:rsidR="002B0652">
        <w:rPr>
          <w:i w:val="0"/>
          <w:color w:val="auto"/>
          <w:sz w:val="22"/>
        </w:rPr>
        <w:fldChar w:fldCharType="separate"/>
      </w:r>
      <w:r w:rsidR="002B0652">
        <w:rPr>
          <w:i w:val="0"/>
          <w:noProof/>
          <w:color w:val="auto"/>
          <w:sz w:val="22"/>
        </w:rPr>
        <w:t>8</w:t>
      </w:r>
      <w:r w:rsidR="002B0652">
        <w:rPr>
          <w:i w:val="0"/>
          <w:color w:val="auto"/>
          <w:sz w:val="22"/>
        </w:rPr>
        <w:fldChar w:fldCharType="end"/>
      </w:r>
      <w:r w:rsidRPr="004B70E7">
        <w:rPr>
          <w:i w:val="0"/>
          <w:color w:val="auto"/>
          <w:sz w:val="22"/>
        </w:rPr>
        <w:t xml:space="preserve"> </w:t>
      </w:r>
      <w:r w:rsidRPr="004B70E7">
        <w:rPr>
          <w:color w:val="auto"/>
          <w:sz w:val="22"/>
        </w:rPr>
        <w:t>Sequence Diagram</w:t>
      </w:r>
      <w:r w:rsidRPr="004B70E7">
        <w:rPr>
          <w:i w:val="0"/>
          <w:color w:val="auto"/>
          <w:sz w:val="22"/>
        </w:rPr>
        <w:t xml:space="preserve"> Lihat Nilai </w:t>
      </w:r>
      <w:r w:rsidRPr="004B70E7">
        <w:rPr>
          <w:color w:val="auto"/>
          <w:sz w:val="22"/>
        </w:rPr>
        <w:t>Setpoint</w:t>
      </w:r>
      <w:bookmarkEnd w:id="9599"/>
    </w:p>
    <w:p w14:paraId="35D5B843" w14:textId="77777777" w:rsidR="004B70E7" w:rsidRDefault="004B70E7" w:rsidP="004B70E7">
      <w:pPr>
        <w:keepNext/>
      </w:pPr>
      <w:r>
        <w:rPr>
          <w:noProof/>
        </w:rPr>
        <w:lastRenderedPageBreak/>
        <w:drawing>
          <wp:inline distT="0" distB="0" distL="0" distR="0" wp14:anchorId="60C8E49A" wp14:editId="1C757756">
            <wp:extent cx="4135394" cy="232847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56974" cy="2340622"/>
                    </a:xfrm>
                    <a:prstGeom prst="rect">
                      <a:avLst/>
                    </a:prstGeom>
                  </pic:spPr>
                </pic:pic>
              </a:graphicData>
            </a:graphic>
          </wp:inline>
        </w:drawing>
      </w:r>
    </w:p>
    <w:p w14:paraId="63F2121F" w14:textId="640F8F2B" w:rsidR="004B70E7" w:rsidRPr="004B70E7" w:rsidRDefault="004B70E7" w:rsidP="004B70E7">
      <w:pPr>
        <w:pStyle w:val="Caption"/>
        <w:jc w:val="center"/>
        <w:rPr>
          <w:i w:val="0"/>
          <w:color w:val="auto"/>
          <w:sz w:val="22"/>
          <w:lang w:val="en-ID" w:eastAsia="id-ID"/>
        </w:rPr>
      </w:pPr>
      <w:bookmarkStart w:id="9600" w:name="_Toc23552294"/>
      <w:r w:rsidRPr="004B70E7">
        <w:rPr>
          <w:i w:val="0"/>
          <w:color w:val="auto"/>
          <w:sz w:val="22"/>
        </w:rPr>
        <w:t xml:space="preserve">Gambar </w:t>
      </w:r>
      <w:r w:rsidR="002B0652">
        <w:rPr>
          <w:i w:val="0"/>
          <w:color w:val="auto"/>
          <w:sz w:val="22"/>
        </w:rPr>
        <w:fldChar w:fldCharType="begin"/>
      </w:r>
      <w:r w:rsidR="002B0652">
        <w:rPr>
          <w:i w:val="0"/>
          <w:color w:val="auto"/>
          <w:sz w:val="22"/>
        </w:rPr>
        <w:instrText xml:space="preserve"> STYLEREF 1 \s </w:instrText>
      </w:r>
      <w:r w:rsidR="002B0652">
        <w:rPr>
          <w:i w:val="0"/>
          <w:color w:val="auto"/>
          <w:sz w:val="22"/>
        </w:rPr>
        <w:fldChar w:fldCharType="separate"/>
      </w:r>
      <w:r w:rsidR="002B0652">
        <w:rPr>
          <w:i w:val="0"/>
          <w:noProof/>
          <w:color w:val="auto"/>
          <w:sz w:val="22"/>
        </w:rPr>
        <w:t>C</w:t>
      </w:r>
      <w:r w:rsidR="002B0652">
        <w:rPr>
          <w:i w:val="0"/>
          <w:color w:val="auto"/>
          <w:sz w:val="22"/>
        </w:rPr>
        <w:fldChar w:fldCharType="end"/>
      </w:r>
      <w:r w:rsidR="002B0652">
        <w:rPr>
          <w:i w:val="0"/>
          <w:color w:val="auto"/>
          <w:sz w:val="22"/>
        </w:rPr>
        <w:t>.</w:t>
      </w:r>
      <w:r w:rsidR="002B0652">
        <w:rPr>
          <w:i w:val="0"/>
          <w:color w:val="auto"/>
          <w:sz w:val="22"/>
        </w:rPr>
        <w:fldChar w:fldCharType="begin"/>
      </w:r>
      <w:r w:rsidR="002B0652">
        <w:rPr>
          <w:i w:val="0"/>
          <w:color w:val="auto"/>
          <w:sz w:val="22"/>
        </w:rPr>
        <w:instrText xml:space="preserve"> SEQ Gambar \* ARABIC \s 1 </w:instrText>
      </w:r>
      <w:r w:rsidR="002B0652">
        <w:rPr>
          <w:i w:val="0"/>
          <w:color w:val="auto"/>
          <w:sz w:val="22"/>
        </w:rPr>
        <w:fldChar w:fldCharType="separate"/>
      </w:r>
      <w:r w:rsidR="002B0652">
        <w:rPr>
          <w:i w:val="0"/>
          <w:noProof/>
          <w:color w:val="auto"/>
          <w:sz w:val="22"/>
        </w:rPr>
        <w:t>9</w:t>
      </w:r>
      <w:r w:rsidR="002B0652">
        <w:rPr>
          <w:i w:val="0"/>
          <w:color w:val="auto"/>
          <w:sz w:val="22"/>
        </w:rPr>
        <w:fldChar w:fldCharType="end"/>
      </w:r>
      <w:r w:rsidRPr="004B70E7">
        <w:rPr>
          <w:i w:val="0"/>
          <w:color w:val="auto"/>
          <w:sz w:val="22"/>
        </w:rPr>
        <w:t xml:space="preserve"> </w:t>
      </w:r>
      <w:r w:rsidRPr="004B70E7">
        <w:rPr>
          <w:color w:val="auto"/>
          <w:sz w:val="22"/>
        </w:rPr>
        <w:t>Sequence Diagram</w:t>
      </w:r>
      <w:r w:rsidRPr="004B70E7">
        <w:rPr>
          <w:i w:val="0"/>
          <w:color w:val="auto"/>
          <w:sz w:val="22"/>
        </w:rPr>
        <w:t xml:space="preserve"> Grafik </w:t>
      </w:r>
      <w:r w:rsidRPr="004B70E7">
        <w:rPr>
          <w:color w:val="auto"/>
          <w:sz w:val="22"/>
        </w:rPr>
        <w:t>Tracker</w:t>
      </w:r>
      <w:bookmarkEnd w:id="9600"/>
    </w:p>
    <w:p w14:paraId="0DEFE7A1" w14:textId="77777777" w:rsidR="004B70E7" w:rsidRDefault="004B70E7" w:rsidP="004B70E7">
      <w:pPr>
        <w:keepNext/>
      </w:pPr>
      <w:r>
        <w:rPr>
          <w:noProof/>
        </w:rPr>
        <w:drawing>
          <wp:inline distT="0" distB="0" distL="0" distR="0" wp14:anchorId="4891C218" wp14:editId="038BCC02">
            <wp:extent cx="4003589" cy="2107975"/>
            <wp:effectExtent l="0" t="0" r="0"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grafik aktuator.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014840" cy="2113899"/>
                    </a:xfrm>
                    <a:prstGeom prst="rect">
                      <a:avLst/>
                    </a:prstGeom>
                  </pic:spPr>
                </pic:pic>
              </a:graphicData>
            </a:graphic>
          </wp:inline>
        </w:drawing>
      </w:r>
    </w:p>
    <w:p w14:paraId="36763D68" w14:textId="570A59A5" w:rsidR="004B70E7" w:rsidRPr="007451D3" w:rsidRDefault="004B70E7" w:rsidP="004B70E7">
      <w:pPr>
        <w:pStyle w:val="Caption"/>
        <w:jc w:val="center"/>
        <w:rPr>
          <w:i w:val="0"/>
          <w:sz w:val="22"/>
          <w:lang w:val="en-ID" w:eastAsia="id-ID"/>
        </w:rPr>
      </w:pPr>
      <w:bookmarkStart w:id="9601" w:name="_Toc23552295"/>
      <w:r w:rsidRPr="007451D3">
        <w:rPr>
          <w:i w:val="0"/>
          <w:sz w:val="22"/>
        </w:rPr>
        <w:t xml:space="preserve">Gambar </w:t>
      </w:r>
      <w:r w:rsidR="002B0652">
        <w:rPr>
          <w:i w:val="0"/>
          <w:sz w:val="22"/>
        </w:rPr>
        <w:fldChar w:fldCharType="begin"/>
      </w:r>
      <w:r w:rsidR="002B0652">
        <w:rPr>
          <w:i w:val="0"/>
          <w:sz w:val="22"/>
        </w:rPr>
        <w:instrText xml:space="preserve"> STYLEREF 1 \s </w:instrText>
      </w:r>
      <w:r w:rsidR="002B0652">
        <w:rPr>
          <w:i w:val="0"/>
          <w:sz w:val="22"/>
        </w:rPr>
        <w:fldChar w:fldCharType="separate"/>
      </w:r>
      <w:r w:rsidR="002B0652">
        <w:rPr>
          <w:i w:val="0"/>
          <w:noProof/>
          <w:sz w:val="22"/>
        </w:rPr>
        <w:t>C</w:t>
      </w:r>
      <w:r w:rsidR="002B0652">
        <w:rPr>
          <w:i w:val="0"/>
          <w:sz w:val="22"/>
        </w:rPr>
        <w:fldChar w:fldCharType="end"/>
      </w:r>
      <w:r w:rsidR="002B0652">
        <w:rPr>
          <w:i w:val="0"/>
          <w:sz w:val="22"/>
        </w:rPr>
        <w:t>.</w:t>
      </w:r>
      <w:r w:rsidR="002B0652">
        <w:rPr>
          <w:i w:val="0"/>
          <w:sz w:val="22"/>
        </w:rPr>
        <w:fldChar w:fldCharType="begin"/>
      </w:r>
      <w:r w:rsidR="002B0652">
        <w:rPr>
          <w:i w:val="0"/>
          <w:sz w:val="22"/>
        </w:rPr>
        <w:instrText xml:space="preserve"> SEQ Gambar \* ARABIC \s 1 </w:instrText>
      </w:r>
      <w:r w:rsidR="002B0652">
        <w:rPr>
          <w:i w:val="0"/>
          <w:sz w:val="22"/>
        </w:rPr>
        <w:fldChar w:fldCharType="separate"/>
      </w:r>
      <w:r w:rsidR="002B0652">
        <w:rPr>
          <w:i w:val="0"/>
          <w:noProof/>
          <w:sz w:val="22"/>
        </w:rPr>
        <w:t>10</w:t>
      </w:r>
      <w:r w:rsidR="002B0652">
        <w:rPr>
          <w:i w:val="0"/>
          <w:sz w:val="22"/>
        </w:rPr>
        <w:fldChar w:fldCharType="end"/>
      </w:r>
      <w:r w:rsidRPr="007451D3">
        <w:rPr>
          <w:i w:val="0"/>
          <w:sz w:val="22"/>
        </w:rPr>
        <w:t xml:space="preserve"> </w:t>
      </w:r>
      <w:r w:rsidRPr="007451D3">
        <w:rPr>
          <w:sz w:val="22"/>
        </w:rPr>
        <w:t xml:space="preserve">Sequence Diagram </w:t>
      </w:r>
      <w:r w:rsidRPr="007451D3">
        <w:rPr>
          <w:i w:val="0"/>
          <w:sz w:val="22"/>
        </w:rPr>
        <w:t>Lihat Grafik Aktuator</w:t>
      </w:r>
      <w:bookmarkEnd w:id="9601"/>
    </w:p>
    <w:p w14:paraId="4AF7B522" w14:textId="77777777" w:rsidR="007451D3" w:rsidRDefault="00D46FD1" w:rsidP="007451D3">
      <w:pPr>
        <w:keepNext/>
      </w:pPr>
      <w:r>
        <w:rPr>
          <w:noProof/>
        </w:rPr>
        <w:drawing>
          <wp:inline distT="0" distB="0" distL="0" distR="0" wp14:anchorId="42EC5F94" wp14:editId="32E3200B">
            <wp:extent cx="4216401" cy="2356022"/>
            <wp:effectExtent l="0" t="0" r="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logout.png"/>
                    <pic:cNvPicPr/>
                  </pic:nvPicPr>
                  <pic:blipFill>
                    <a:blip r:embed="rId118">
                      <a:extLst>
                        <a:ext uri="{28A0092B-C50C-407E-A947-70E740481C1C}">
                          <a14:useLocalDpi xmlns:a14="http://schemas.microsoft.com/office/drawing/2010/main" val="0"/>
                        </a:ext>
                      </a:extLst>
                    </a:blip>
                    <a:stretch>
                      <a:fillRect/>
                    </a:stretch>
                  </pic:blipFill>
                  <pic:spPr>
                    <a:xfrm>
                      <a:off x="0" y="0"/>
                      <a:ext cx="4238295" cy="2368256"/>
                    </a:xfrm>
                    <a:prstGeom prst="rect">
                      <a:avLst/>
                    </a:prstGeom>
                  </pic:spPr>
                </pic:pic>
              </a:graphicData>
            </a:graphic>
          </wp:inline>
        </w:drawing>
      </w:r>
    </w:p>
    <w:p w14:paraId="3467AF81" w14:textId="65688396" w:rsidR="00D46FD1" w:rsidRPr="007451D3" w:rsidRDefault="007451D3" w:rsidP="007451D3">
      <w:pPr>
        <w:pStyle w:val="Caption"/>
        <w:jc w:val="center"/>
        <w:rPr>
          <w:i w:val="0"/>
          <w:color w:val="auto"/>
          <w:sz w:val="22"/>
          <w:lang w:val="en-ID" w:eastAsia="id-ID"/>
        </w:rPr>
      </w:pPr>
      <w:bookmarkStart w:id="9602" w:name="_Toc23552296"/>
      <w:r w:rsidRPr="007451D3">
        <w:rPr>
          <w:i w:val="0"/>
          <w:color w:val="auto"/>
          <w:sz w:val="22"/>
        </w:rPr>
        <w:t xml:space="preserve">Gambar </w:t>
      </w:r>
      <w:r w:rsidR="002B0652">
        <w:rPr>
          <w:i w:val="0"/>
          <w:color w:val="auto"/>
          <w:sz w:val="22"/>
        </w:rPr>
        <w:fldChar w:fldCharType="begin"/>
      </w:r>
      <w:r w:rsidR="002B0652">
        <w:rPr>
          <w:i w:val="0"/>
          <w:color w:val="auto"/>
          <w:sz w:val="22"/>
        </w:rPr>
        <w:instrText xml:space="preserve"> STYLEREF 1 \s </w:instrText>
      </w:r>
      <w:r w:rsidR="002B0652">
        <w:rPr>
          <w:i w:val="0"/>
          <w:color w:val="auto"/>
          <w:sz w:val="22"/>
        </w:rPr>
        <w:fldChar w:fldCharType="separate"/>
      </w:r>
      <w:r w:rsidR="002B0652">
        <w:rPr>
          <w:i w:val="0"/>
          <w:noProof/>
          <w:color w:val="auto"/>
          <w:sz w:val="22"/>
        </w:rPr>
        <w:t>C</w:t>
      </w:r>
      <w:r w:rsidR="002B0652">
        <w:rPr>
          <w:i w:val="0"/>
          <w:color w:val="auto"/>
          <w:sz w:val="22"/>
        </w:rPr>
        <w:fldChar w:fldCharType="end"/>
      </w:r>
      <w:r w:rsidR="002B0652">
        <w:rPr>
          <w:i w:val="0"/>
          <w:color w:val="auto"/>
          <w:sz w:val="22"/>
        </w:rPr>
        <w:t>.</w:t>
      </w:r>
      <w:r w:rsidR="002B0652">
        <w:rPr>
          <w:i w:val="0"/>
          <w:color w:val="auto"/>
          <w:sz w:val="22"/>
        </w:rPr>
        <w:fldChar w:fldCharType="begin"/>
      </w:r>
      <w:r w:rsidR="002B0652">
        <w:rPr>
          <w:i w:val="0"/>
          <w:color w:val="auto"/>
          <w:sz w:val="22"/>
        </w:rPr>
        <w:instrText xml:space="preserve"> SEQ Gambar \* ARABIC \s 1 </w:instrText>
      </w:r>
      <w:r w:rsidR="002B0652">
        <w:rPr>
          <w:i w:val="0"/>
          <w:color w:val="auto"/>
          <w:sz w:val="22"/>
        </w:rPr>
        <w:fldChar w:fldCharType="separate"/>
      </w:r>
      <w:r w:rsidR="002B0652">
        <w:rPr>
          <w:i w:val="0"/>
          <w:noProof/>
          <w:color w:val="auto"/>
          <w:sz w:val="22"/>
        </w:rPr>
        <w:t>11</w:t>
      </w:r>
      <w:r w:rsidR="002B0652">
        <w:rPr>
          <w:i w:val="0"/>
          <w:color w:val="auto"/>
          <w:sz w:val="22"/>
        </w:rPr>
        <w:fldChar w:fldCharType="end"/>
      </w:r>
      <w:r w:rsidRPr="007451D3">
        <w:rPr>
          <w:i w:val="0"/>
          <w:color w:val="auto"/>
          <w:sz w:val="22"/>
        </w:rPr>
        <w:t xml:space="preserve"> </w:t>
      </w:r>
      <w:r w:rsidRPr="007451D3">
        <w:rPr>
          <w:color w:val="auto"/>
          <w:sz w:val="22"/>
        </w:rPr>
        <w:t>Sequence Diagram Log Out</w:t>
      </w:r>
      <w:bookmarkEnd w:id="9602"/>
    </w:p>
    <w:p w14:paraId="45CDCA2E" w14:textId="0FDD0C23" w:rsidR="007451D3" w:rsidRDefault="007451D3" w:rsidP="007451D3">
      <w:pPr>
        <w:pStyle w:val="Heading1"/>
        <w:numPr>
          <w:ilvl w:val="0"/>
          <w:numId w:val="56"/>
        </w:numPr>
        <w:ind w:left="142"/>
        <w:jc w:val="both"/>
      </w:pPr>
      <w:bookmarkStart w:id="9603" w:name="_Toc23553709"/>
      <w:r w:rsidRPr="007451D3">
        <w:lastRenderedPageBreak/>
        <w:t>Desain</w:t>
      </w:r>
      <w:r>
        <w:rPr>
          <w:i/>
        </w:rPr>
        <w:t xml:space="preserve"> User Interface</w:t>
      </w:r>
      <w:bookmarkEnd w:id="9603"/>
    </w:p>
    <w:p w14:paraId="58E9354C" w14:textId="77777777" w:rsidR="007451D3" w:rsidRDefault="0018198B" w:rsidP="007451D3">
      <w:pPr>
        <w:keepNext/>
      </w:pPr>
      <w:r>
        <w:rPr>
          <w:noProof/>
        </w:rPr>
        <w:drawing>
          <wp:inline distT="0" distB="0" distL="0" distR="0" wp14:anchorId="18823D57" wp14:editId="00AA366C">
            <wp:extent cx="3678845" cy="2107096"/>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45988" cy="2145553"/>
                    </a:xfrm>
                    <a:prstGeom prst="rect">
                      <a:avLst/>
                    </a:prstGeom>
                  </pic:spPr>
                </pic:pic>
              </a:graphicData>
            </a:graphic>
          </wp:inline>
        </w:drawing>
      </w:r>
    </w:p>
    <w:p w14:paraId="4A81CA4B" w14:textId="66E658F7" w:rsidR="0018198B" w:rsidRPr="007451D3" w:rsidRDefault="007451D3" w:rsidP="007451D3">
      <w:pPr>
        <w:pStyle w:val="Caption"/>
        <w:jc w:val="center"/>
        <w:rPr>
          <w:i w:val="0"/>
          <w:color w:val="auto"/>
          <w:sz w:val="22"/>
          <w:lang w:val="en-ID" w:eastAsia="id-ID"/>
        </w:rPr>
      </w:pPr>
      <w:bookmarkStart w:id="9604" w:name="_Toc23552297"/>
      <w:r w:rsidRPr="007451D3">
        <w:rPr>
          <w:i w:val="0"/>
          <w:color w:val="auto"/>
          <w:sz w:val="22"/>
        </w:rPr>
        <w:t xml:space="preserve">Gambar </w:t>
      </w:r>
      <w:r w:rsidR="002B0652">
        <w:rPr>
          <w:i w:val="0"/>
          <w:color w:val="auto"/>
          <w:sz w:val="22"/>
        </w:rPr>
        <w:fldChar w:fldCharType="begin"/>
      </w:r>
      <w:r w:rsidR="002B0652">
        <w:rPr>
          <w:i w:val="0"/>
          <w:color w:val="auto"/>
          <w:sz w:val="22"/>
        </w:rPr>
        <w:instrText xml:space="preserve"> STYLEREF 1 \s </w:instrText>
      </w:r>
      <w:r w:rsidR="002B0652">
        <w:rPr>
          <w:i w:val="0"/>
          <w:color w:val="auto"/>
          <w:sz w:val="22"/>
        </w:rPr>
        <w:fldChar w:fldCharType="separate"/>
      </w:r>
      <w:r w:rsidR="002B0652">
        <w:rPr>
          <w:i w:val="0"/>
          <w:noProof/>
          <w:color w:val="auto"/>
          <w:sz w:val="22"/>
        </w:rPr>
        <w:t>D</w:t>
      </w:r>
      <w:r w:rsidR="002B0652">
        <w:rPr>
          <w:i w:val="0"/>
          <w:color w:val="auto"/>
          <w:sz w:val="22"/>
        </w:rPr>
        <w:fldChar w:fldCharType="end"/>
      </w:r>
      <w:r w:rsidR="002B0652">
        <w:rPr>
          <w:i w:val="0"/>
          <w:color w:val="auto"/>
          <w:sz w:val="22"/>
        </w:rPr>
        <w:t>.</w:t>
      </w:r>
      <w:r w:rsidR="002B0652">
        <w:rPr>
          <w:i w:val="0"/>
          <w:color w:val="auto"/>
          <w:sz w:val="22"/>
        </w:rPr>
        <w:fldChar w:fldCharType="begin"/>
      </w:r>
      <w:r w:rsidR="002B0652">
        <w:rPr>
          <w:i w:val="0"/>
          <w:color w:val="auto"/>
          <w:sz w:val="22"/>
        </w:rPr>
        <w:instrText xml:space="preserve"> SEQ Gambar \* ARABIC \s 1 </w:instrText>
      </w:r>
      <w:r w:rsidR="002B0652">
        <w:rPr>
          <w:i w:val="0"/>
          <w:color w:val="auto"/>
          <w:sz w:val="22"/>
        </w:rPr>
        <w:fldChar w:fldCharType="separate"/>
      </w:r>
      <w:r w:rsidR="002B0652">
        <w:rPr>
          <w:i w:val="0"/>
          <w:noProof/>
          <w:color w:val="auto"/>
          <w:sz w:val="22"/>
        </w:rPr>
        <w:t>1</w:t>
      </w:r>
      <w:r w:rsidR="002B0652">
        <w:rPr>
          <w:i w:val="0"/>
          <w:color w:val="auto"/>
          <w:sz w:val="22"/>
        </w:rPr>
        <w:fldChar w:fldCharType="end"/>
      </w:r>
      <w:r w:rsidRPr="007451D3">
        <w:rPr>
          <w:i w:val="0"/>
          <w:color w:val="auto"/>
          <w:sz w:val="22"/>
        </w:rPr>
        <w:t xml:space="preserve"> Desain</w:t>
      </w:r>
      <w:r w:rsidRPr="007451D3">
        <w:rPr>
          <w:color w:val="auto"/>
          <w:sz w:val="22"/>
        </w:rPr>
        <w:t xml:space="preserve"> User Interface Log In</w:t>
      </w:r>
      <w:bookmarkEnd w:id="9604"/>
    </w:p>
    <w:p w14:paraId="19CAFFB4" w14:textId="77777777" w:rsidR="007451D3" w:rsidRDefault="0018198B" w:rsidP="007451D3">
      <w:pPr>
        <w:keepNext/>
      </w:pPr>
      <w:r>
        <w:rPr>
          <w:noProof/>
        </w:rPr>
        <w:drawing>
          <wp:inline distT="0" distB="0" distL="0" distR="0" wp14:anchorId="5801CED3" wp14:editId="076DA5B8">
            <wp:extent cx="3663878" cy="2246243"/>
            <wp:effectExtent l="0" t="0" r="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63694" cy="2307438"/>
                    </a:xfrm>
                    <a:prstGeom prst="rect">
                      <a:avLst/>
                    </a:prstGeom>
                  </pic:spPr>
                </pic:pic>
              </a:graphicData>
            </a:graphic>
          </wp:inline>
        </w:drawing>
      </w:r>
    </w:p>
    <w:p w14:paraId="00B12226" w14:textId="06B1DE3F" w:rsidR="0018198B" w:rsidRPr="007451D3" w:rsidRDefault="007451D3" w:rsidP="007451D3">
      <w:pPr>
        <w:pStyle w:val="Caption"/>
        <w:jc w:val="center"/>
        <w:rPr>
          <w:i w:val="0"/>
          <w:color w:val="auto"/>
          <w:sz w:val="22"/>
          <w:lang w:val="en-ID" w:eastAsia="id-ID"/>
        </w:rPr>
      </w:pPr>
      <w:bookmarkStart w:id="9605" w:name="_Toc23552298"/>
      <w:r w:rsidRPr="007451D3">
        <w:rPr>
          <w:i w:val="0"/>
          <w:color w:val="auto"/>
          <w:sz w:val="22"/>
        </w:rPr>
        <w:t xml:space="preserve">Gambar </w:t>
      </w:r>
      <w:r w:rsidR="002B0652">
        <w:rPr>
          <w:i w:val="0"/>
          <w:color w:val="auto"/>
          <w:sz w:val="22"/>
        </w:rPr>
        <w:fldChar w:fldCharType="begin"/>
      </w:r>
      <w:r w:rsidR="002B0652">
        <w:rPr>
          <w:i w:val="0"/>
          <w:color w:val="auto"/>
          <w:sz w:val="22"/>
        </w:rPr>
        <w:instrText xml:space="preserve"> STYLEREF 1 \s </w:instrText>
      </w:r>
      <w:r w:rsidR="002B0652">
        <w:rPr>
          <w:i w:val="0"/>
          <w:color w:val="auto"/>
          <w:sz w:val="22"/>
        </w:rPr>
        <w:fldChar w:fldCharType="separate"/>
      </w:r>
      <w:r w:rsidR="002B0652">
        <w:rPr>
          <w:i w:val="0"/>
          <w:noProof/>
          <w:color w:val="auto"/>
          <w:sz w:val="22"/>
        </w:rPr>
        <w:t>D</w:t>
      </w:r>
      <w:r w:rsidR="002B0652">
        <w:rPr>
          <w:i w:val="0"/>
          <w:color w:val="auto"/>
          <w:sz w:val="22"/>
        </w:rPr>
        <w:fldChar w:fldCharType="end"/>
      </w:r>
      <w:r w:rsidR="002B0652">
        <w:rPr>
          <w:i w:val="0"/>
          <w:color w:val="auto"/>
          <w:sz w:val="22"/>
        </w:rPr>
        <w:t>.</w:t>
      </w:r>
      <w:r w:rsidR="002B0652">
        <w:rPr>
          <w:i w:val="0"/>
          <w:color w:val="auto"/>
          <w:sz w:val="22"/>
        </w:rPr>
        <w:fldChar w:fldCharType="begin"/>
      </w:r>
      <w:r w:rsidR="002B0652">
        <w:rPr>
          <w:i w:val="0"/>
          <w:color w:val="auto"/>
          <w:sz w:val="22"/>
        </w:rPr>
        <w:instrText xml:space="preserve"> SEQ Gambar \* ARABIC \s 1 </w:instrText>
      </w:r>
      <w:r w:rsidR="002B0652">
        <w:rPr>
          <w:i w:val="0"/>
          <w:color w:val="auto"/>
          <w:sz w:val="22"/>
        </w:rPr>
        <w:fldChar w:fldCharType="separate"/>
      </w:r>
      <w:r w:rsidR="002B0652">
        <w:rPr>
          <w:i w:val="0"/>
          <w:noProof/>
          <w:color w:val="auto"/>
          <w:sz w:val="22"/>
        </w:rPr>
        <w:t>2</w:t>
      </w:r>
      <w:r w:rsidR="002B0652">
        <w:rPr>
          <w:i w:val="0"/>
          <w:color w:val="auto"/>
          <w:sz w:val="22"/>
        </w:rPr>
        <w:fldChar w:fldCharType="end"/>
      </w:r>
      <w:r w:rsidRPr="007451D3">
        <w:rPr>
          <w:i w:val="0"/>
          <w:color w:val="auto"/>
          <w:sz w:val="22"/>
        </w:rPr>
        <w:t xml:space="preserve"> Desain </w:t>
      </w:r>
      <w:r w:rsidRPr="007451D3">
        <w:rPr>
          <w:color w:val="auto"/>
          <w:sz w:val="22"/>
        </w:rPr>
        <w:t xml:space="preserve">User Interface </w:t>
      </w:r>
      <w:r w:rsidRPr="007451D3">
        <w:rPr>
          <w:i w:val="0"/>
          <w:color w:val="auto"/>
          <w:sz w:val="22"/>
        </w:rPr>
        <w:t>Tambah Data</w:t>
      </w:r>
      <w:bookmarkEnd w:id="9605"/>
    </w:p>
    <w:p w14:paraId="29489B83" w14:textId="77777777" w:rsidR="007451D3" w:rsidRDefault="0018198B" w:rsidP="007451D3">
      <w:pPr>
        <w:keepNext/>
      </w:pPr>
      <w:r>
        <w:rPr>
          <w:noProof/>
        </w:rPr>
        <w:drawing>
          <wp:inline distT="0" distB="0" distL="0" distR="0" wp14:anchorId="492C14F4" wp14:editId="550D3063">
            <wp:extent cx="3653984" cy="2226366"/>
            <wp:effectExtent l="0" t="0" r="381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14333" cy="2263137"/>
                    </a:xfrm>
                    <a:prstGeom prst="rect">
                      <a:avLst/>
                    </a:prstGeom>
                  </pic:spPr>
                </pic:pic>
              </a:graphicData>
            </a:graphic>
          </wp:inline>
        </w:drawing>
      </w:r>
    </w:p>
    <w:p w14:paraId="446F4C40" w14:textId="627018D5" w:rsidR="0018198B" w:rsidRPr="007451D3" w:rsidRDefault="007451D3" w:rsidP="007451D3">
      <w:pPr>
        <w:pStyle w:val="Caption"/>
        <w:jc w:val="center"/>
        <w:rPr>
          <w:i w:val="0"/>
          <w:color w:val="auto"/>
          <w:sz w:val="22"/>
          <w:lang w:val="en-ID" w:eastAsia="id-ID"/>
        </w:rPr>
      </w:pPr>
      <w:bookmarkStart w:id="9606" w:name="_Toc23552299"/>
      <w:r w:rsidRPr="007451D3">
        <w:rPr>
          <w:i w:val="0"/>
          <w:color w:val="auto"/>
          <w:sz w:val="22"/>
        </w:rPr>
        <w:t xml:space="preserve">Gambar </w:t>
      </w:r>
      <w:r w:rsidR="002B0652">
        <w:rPr>
          <w:i w:val="0"/>
          <w:color w:val="auto"/>
          <w:sz w:val="22"/>
        </w:rPr>
        <w:fldChar w:fldCharType="begin"/>
      </w:r>
      <w:r w:rsidR="002B0652">
        <w:rPr>
          <w:i w:val="0"/>
          <w:color w:val="auto"/>
          <w:sz w:val="22"/>
        </w:rPr>
        <w:instrText xml:space="preserve"> STYLEREF 1 \s </w:instrText>
      </w:r>
      <w:r w:rsidR="002B0652">
        <w:rPr>
          <w:i w:val="0"/>
          <w:color w:val="auto"/>
          <w:sz w:val="22"/>
        </w:rPr>
        <w:fldChar w:fldCharType="separate"/>
      </w:r>
      <w:r w:rsidR="002B0652">
        <w:rPr>
          <w:i w:val="0"/>
          <w:noProof/>
          <w:color w:val="auto"/>
          <w:sz w:val="22"/>
        </w:rPr>
        <w:t>D</w:t>
      </w:r>
      <w:r w:rsidR="002B0652">
        <w:rPr>
          <w:i w:val="0"/>
          <w:color w:val="auto"/>
          <w:sz w:val="22"/>
        </w:rPr>
        <w:fldChar w:fldCharType="end"/>
      </w:r>
      <w:r w:rsidR="002B0652">
        <w:rPr>
          <w:i w:val="0"/>
          <w:color w:val="auto"/>
          <w:sz w:val="22"/>
        </w:rPr>
        <w:t>.</w:t>
      </w:r>
      <w:r w:rsidR="002B0652">
        <w:rPr>
          <w:i w:val="0"/>
          <w:color w:val="auto"/>
          <w:sz w:val="22"/>
        </w:rPr>
        <w:fldChar w:fldCharType="begin"/>
      </w:r>
      <w:r w:rsidR="002B0652">
        <w:rPr>
          <w:i w:val="0"/>
          <w:color w:val="auto"/>
          <w:sz w:val="22"/>
        </w:rPr>
        <w:instrText xml:space="preserve"> SEQ Gambar \* ARABIC \s 1 </w:instrText>
      </w:r>
      <w:r w:rsidR="002B0652">
        <w:rPr>
          <w:i w:val="0"/>
          <w:color w:val="auto"/>
          <w:sz w:val="22"/>
        </w:rPr>
        <w:fldChar w:fldCharType="separate"/>
      </w:r>
      <w:r w:rsidR="002B0652">
        <w:rPr>
          <w:i w:val="0"/>
          <w:noProof/>
          <w:color w:val="auto"/>
          <w:sz w:val="22"/>
        </w:rPr>
        <w:t>3</w:t>
      </w:r>
      <w:r w:rsidR="002B0652">
        <w:rPr>
          <w:i w:val="0"/>
          <w:color w:val="auto"/>
          <w:sz w:val="22"/>
        </w:rPr>
        <w:fldChar w:fldCharType="end"/>
      </w:r>
      <w:r w:rsidRPr="007451D3">
        <w:rPr>
          <w:i w:val="0"/>
          <w:color w:val="auto"/>
          <w:sz w:val="22"/>
        </w:rPr>
        <w:t xml:space="preserve"> Desain </w:t>
      </w:r>
      <w:r w:rsidRPr="007451D3">
        <w:rPr>
          <w:color w:val="auto"/>
          <w:sz w:val="22"/>
        </w:rPr>
        <w:t>User Interface</w:t>
      </w:r>
      <w:r w:rsidRPr="007451D3">
        <w:rPr>
          <w:i w:val="0"/>
          <w:color w:val="auto"/>
          <w:sz w:val="22"/>
        </w:rPr>
        <w:t xml:space="preserve"> Edit User</w:t>
      </w:r>
      <w:bookmarkEnd w:id="9606"/>
    </w:p>
    <w:p w14:paraId="40B58C58" w14:textId="77777777" w:rsidR="007451D3" w:rsidRDefault="0018198B" w:rsidP="007451D3">
      <w:pPr>
        <w:keepNext/>
      </w:pPr>
      <w:r>
        <w:rPr>
          <w:noProof/>
        </w:rPr>
        <w:lastRenderedPageBreak/>
        <w:drawing>
          <wp:inline distT="0" distB="0" distL="0" distR="0" wp14:anchorId="496F0C2C" wp14:editId="3112ABCB">
            <wp:extent cx="3895725" cy="238200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26639" cy="2400905"/>
                    </a:xfrm>
                    <a:prstGeom prst="rect">
                      <a:avLst/>
                    </a:prstGeom>
                  </pic:spPr>
                </pic:pic>
              </a:graphicData>
            </a:graphic>
          </wp:inline>
        </w:drawing>
      </w:r>
    </w:p>
    <w:p w14:paraId="25618B86" w14:textId="53E0FBFD" w:rsidR="0018198B" w:rsidRPr="007451D3" w:rsidRDefault="007451D3" w:rsidP="007451D3">
      <w:pPr>
        <w:pStyle w:val="Caption"/>
        <w:jc w:val="center"/>
        <w:rPr>
          <w:color w:val="auto"/>
          <w:sz w:val="22"/>
          <w:lang w:val="en-ID" w:eastAsia="id-ID"/>
        </w:rPr>
      </w:pPr>
      <w:bookmarkStart w:id="9607" w:name="_Toc23552300"/>
      <w:r w:rsidRPr="007451D3">
        <w:rPr>
          <w:i w:val="0"/>
          <w:color w:val="auto"/>
          <w:sz w:val="22"/>
        </w:rPr>
        <w:t xml:space="preserve">Gambar </w:t>
      </w:r>
      <w:r w:rsidR="002B0652">
        <w:rPr>
          <w:i w:val="0"/>
          <w:color w:val="auto"/>
          <w:sz w:val="22"/>
        </w:rPr>
        <w:fldChar w:fldCharType="begin"/>
      </w:r>
      <w:r w:rsidR="002B0652">
        <w:rPr>
          <w:i w:val="0"/>
          <w:color w:val="auto"/>
          <w:sz w:val="22"/>
        </w:rPr>
        <w:instrText xml:space="preserve"> STYLEREF 1 \s </w:instrText>
      </w:r>
      <w:r w:rsidR="002B0652">
        <w:rPr>
          <w:i w:val="0"/>
          <w:color w:val="auto"/>
          <w:sz w:val="22"/>
        </w:rPr>
        <w:fldChar w:fldCharType="separate"/>
      </w:r>
      <w:r w:rsidR="002B0652">
        <w:rPr>
          <w:i w:val="0"/>
          <w:noProof/>
          <w:color w:val="auto"/>
          <w:sz w:val="22"/>
        </w:rPr>
        <w:t>D</w:t>
      </w:r>
      <w:r w:rsidR="002B0652">
        <w:rPr>
          <w:i w:val="0"/>
          <w:color w:val="auto"/>
          <w:sz w:val="22"/>
        </w:rPr>
        <w:fldChar w:fldCharType="end"/>
      </w:r>
      <w:r w:rsidR="002B0652">
        <w:rPr>
          <w:i w:val="0"/>
          <w:color w:val="auto"/>
          <w:sz w:val="22"/>
        </w:rPr>
        <w:t>.</w:t>
      </w:r>
      <w:r w:rsidR="002B0652">
        <w:rPr>
          <w:i w:val="0"/>
          <w:color w:val="auto"/>
          <w:sz w:val="22"/>
        </w:rPr>
        <w:fldChar w:fldCharType="begin"/>
      </w:r>
      <w:r w:rsidR="002B0652">
        <w:rPr>
          <w:i w:val="0"/>
          <w:color w:val="auto"/>
          <w:sz w:val="22"/>
        </w:rPr>
        <w:instrText xml:space="preserve"> SEQ Gambar \* ARABIC \s 1 </w:instrText>
      </w:r>
      <w:r w:rsidR="002B0652">
        <w:rPr>
          <w:i w:val="0"/>
          <w:color w:val="auto"/>
          <w:sz w:val="22"/>
        </w:rPr>
        <w:fldChar w:fldCharType="separate"/>
      </w:r>
      <w:r w:rsidR="002B0652">
        <w:rPr>
          <w:i w:val="0"/>
          <w:noProof/>
          <w:color w:val="auto"/>
          <w:sz w:val="22"/>
        </w:rPr>
        <w:t>4</w:t>
      </w:r>
      <w:r w:rsidR="002B0652">
        <w:rPr>
          <w:i w:val="0"/>
          <w:color w:val="auto"/>
          <w:sz w:val="22"/>
        </w:rPr>
        <w:fldChar w:fldCharType="end"/>
      </w:r>
      <w:r w:rsidRPr="007451D3">
        <w:rPr>
          <w:color w:val="auto"/>
          <w:sz w:val="22"/>
        </w:rPr>
        <w:t xml:space="preserve"> Desain User Interface History Log in</w:t>
      </w:r>
      <w:bookmarkEnd w:id="9607"/>
    </w:p>
    <w:p w14:paraId="72A8FBA2" w14:textId="77777777" w:rsidR="007451D3" w:rsidRDefault="00D263A1" w:rsidP="007451D3">
      <w:pPr>
        <w:keepNext/>
      </w:pPr>
      <w:r>
        <w:rPr>
          <w:noProof/>
        </w:rPr>
        <w:drawing>
          <wp:inline distT="0" distB="0" distL="0" distR="0" wp14:anchorId="49C0D7A3" wp14:editId="6D8CEEBA">
            <wp:extent cx="3809691" cy="2305879"/>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48748" cy="2329519"/>
                    </a:xfrm>
                    <a:prstGeom prst="rect">
                      <a:avLst/>
                    </a:prstGeom>
                  </pic:spPr>
                </pic:pic>
              </a:graphicData>
            </a:graphic>
          </wp:inline>
        </w:drawing>
      </w:r>
    </w:p>
    <w:p w14:paraId="48714E2D" w14:textId="49B6E382" w:rsidR="00D263A1" w:rsidRPr="007451D3" w:rsidRDefault="007451D3" w:rsidP="007451D3">
      <w:pPr>
        <w:pStyle w:val="Caption"/>
        <w:jc w:val="center"/>
        <w:rPr>
          <w:i w:val="0"/>
          <w:color w:val="auto"/>
          <w:sz w:val="22"/>
          <w:lang w:val="en-ID" w:eastAsia="id-ID"/>
        </w:rPr>
      </w:pPr>
      <w:bookmarkStart w:id="9608" w:name="_Toc23552301"/>
      <w:r w:rsidRPr="007451D3">
        <w:rPr>
          <w:i w:val="0"/>
          <w:color w:val="auto"/>
          <w:sz w:val="22"/>
        </w:rPr>
        <w:t xml:space="preserve">Gambar </w:t>
      </w:r>
      <w:r w:rsidR="002B0652">
        <w:rPr>
          <w:i w:val="0"/>
          <w:color w:val="auto"/>
          <w:sz w:val="22"/>
        </w:rPr>
        <w:fldChar w:fldCharType="begin"/>
      </w:r>
      <w:r w:rsidR="002B0652">
        <w:rPr>
          <w:i w:val="0"/>
          <w:color w:val="auto"/>
          <w:sz w:val="22"/>
        </w:rPr>
        <w:instrText xml:space="preserve"> STYLEREF 1 \s </w:instrText>
      </w:r>
      <w:r w:rsidR="002B0652">
        <w:rPr>
          <w:i w:val="0"/>
          <w:color w:val="auto"/>
          <w:sz w:val="22"/>
        </w:rPr>
        <w:fldChar w:fldCharType="separate"/>
      </w:r>
      <w:r w:rsidR="002B0652">
        <w:rPr>
          <w:i w:val="0"/>
          <w:noProof/>
          <w:color w:val="auto"/>
          <w:sz w:val="22"/>
        </w:rPr>
        <w:t>D</w:t>
      </w:r>
      <w:r w:rsidR="002B0652">
        <w:rPr>
          <w:i w:val="0"/>
          <w:color w:val="auto"/>
          <w:sz w:val="22"/>
        </w:rPr>
        <w:fldChar w:fldCharType="end"/>
      </w:r>
      <w:r w:rsidR="002B0652">
        <w:rPr>
          <w:i w:val="0"/>
          <w:color w:val="auto"/>
          <w:sz w:val="22"/>
        </w:rPr>
        <w:t>.</w:t>
      </w:r>
      <w:r w:rsidR="002B0652">
        <w:rPr>
          <w:i w:val="0"/>
          <w:color w:val="auto"/>
          <w:sz w:val="22"/>
        </w:rPr>
        <w:fldChar w:fldCharType="begin"/>
      </w:r>
      <w:r w:rsidR="002B0652">
        <w:rPr>
          <w:i w:val="0"/>
          <w:color w:val="auto"/>
          <w:sz w:val="22"/>
        </w:rPr>
        <w:instrText xml:space="preserve"> SEQ Gambar \* ARABIC \s 1 </w:instrText>
      </w:r>
      <w:r w:rsidR="002B0652">
        <w:rPr>
          <w:i w:val="0"/>
          <w:color w:val="auto"/>
          <w:sz w:val="22"/>
        </w:rPr>
        <w:fldChar w:fldCharType="separate"/>
      </w:r>
      <w:r w:rsidR="002B0652">
        <w:rPr>
          <w:i w:val="0"/>
          <w:noProof/>
          <w:color w:val="auto"/>
          <w:sz w:val="22"/>
        </w:rPr>
        <w:t>5</w:t>
      </w:r>
      <w:r w:rsidR="002B0652">
        <w:rPr>
          <w:i w:val="0"/>
          <w:color w:val="auto"/>
          <w:sz w:val="22"/>
        </w:rPr>
        <w:fldChar w:fldCharType="end"/>
      </w:r>
      <w:r w:rsidRPr="007451D3">
        <w:rPr>
          <w:i w:val="0"/>
          <w:color w:val="auto"/>
          <w:sz w:val="22"/>
        </w:rPr>
        <w:t xml:space="preserve"> Desain</w:t>
      </w:r>
      <w:r w:rsidRPr="002B0652">
        <w:rPr>
          <w:color w:val="auto"/>
          <w:sz w:val="22"/>
        </w:rPr>
        <w:t xml:space="preserve"> User Interface History </w:t>
      </w:r>
      <w:r w:rsidR="002B0652">
        <w:rPr>
          <w:i w:val="0"/>
          <w:color w:val="auto"/>
          <w:sz w:val="22"/>
        </w:rPr>
        <w:t>Tracker</w:t>
      </w:r>
      <w:bookmarkEnd w:id="9608"/>
    </w:p>
    <w:p w14:paraId="6AD926F2" w14:textId="77777777" w:rsidR="002B0652" w:rsidRDefault="00D263A1" w:rsidP="002B0652">
      <w:pPr>
        <w:keepNext/>
      </w:pPr>
      <w:r>
        <w:rPr>
          <w:noProof/>
        </w:rPr>
        <w:drawing>
          <wp:inline distT="0" distB="0" distL="0" distR="0" wp14:anchorId="09BCA54C" wp14:editId="4BC269C3">
            <wp:extent cx="3816626" cy="234710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55786" cy="2371183"/>
                    </a:xfrm>
                    <a:prstGeom prst="rect">
                      <a:avLst/>
                    </a:prstGeom>
                  </pic:spPr>
                </pic:pic>
              </a:graphicData>
            </a:graphic>
          </wp:inline>
        </w:drawing>
      </w:r>
    </w:p>
    <w:p w14:paraId="3CB7B732" w14:textId="655230A4" w:rsidR="00D263A1" w:rsidRPr="002B0652" w:rsidRDefault="002B0652" w:rsidP="002B0652">
      <w:pPr>
        <w:pStyle w:val="Caption"/>
        <w:jc w:val="center"/>
        <w:rPr>
          <w:sz w:val="22"/>
          <w:lang w:val="en-ID" w:eastAsia="id-ID"/>
        </w:rPr>
      </w:pPr>
      <w:bookmarkStart w:id="9609" w:name="_Toc23552302"/>
      <w:r w:rsidRPr="002B0652">
        <w:rPr>
          <w:sz w:val="22"/>
        </w:rPr>
        <w:t xml:space="preserve">Gambar </w:t>
      </w:r>
      <w:r>
        <w:rPr>
          <w:sz w:val="22"/>
        </w:rPr>
        <w:fldChar w:fldCharType="begin"/>
      </w:r>
      <w:r>
        <w:rPr>
          <w:sz w:val="22"/>
        </w:rPr>
        <w:instrText xml:space="preserve"> STYLEREF 1 \s </w:instrText>
      </w:r>
      <w:r>
        <w:rPr>
          <w:sz w:val="22"/>
        </w:rPr>
        <w:fldChar w:fldCharType="separate"/>
      </w:r>
      <w:r>
        <w:rPr>
          <w:noProof/>
          <w:sz w:val="22"/>
        </w:rPr>
        <w:t>D</w:t>
      </w:r>
      <w:r>
        <w:rPr>
          <w:sz w:val="22"/>
        </w:rPr>
        <w:fldChar w:fldCharType="end"/>
      </w:r>
      <w:r>
        <w:rPr>
          <w:sz w:val="22"/>
        </w:rPr>
        <w:t>.</w:t>
      </w:r>
      <w:r>
        <w:rPr>
          <w:sz w:val="22"/>
        </w:rPr>
        <w:fldChar w:fldCharType="begin"/>
      </w:r>
      <w:r>
        <w:rPr>
          <w:sz w:val="22"/>
        </w:rPr>
        <w:instrText xml:space="preserve"> SEQ Gambar \* ARABIC \s 1 </w:instrText>
      </w:r>
      <w:r>
        <w:rPr>
          <w:sz w:val="22"/>
        </w:rPr>
        <w:fldChar w:fldCharType="separate"/>
      </w:r>
      <w:r>
        <w:rPr>
          <w:noProof/>
          <w:sz w:val="22"/>
        </w:rPr>
        <w:t>6</w:t>
      </w:r>
      <w:r>
        <w:rPr>
          <w:sz w:val="22"/>
        </w:rPr>
        <w:fldChar w:fldCharType="end"/>
      </w:r>
      <w:r w:rsidRPr="002B0652">
        <w:rPr>
          <w:sz w:val="22"/>
        </w:rPr>
        <w:t xml:space="preserve"> Desain User Interface History Aktuator</w:t>
      </w:r>
      <w:bookmarkEnd w:id="9609"/>
    </w:p>
    <w:p w14:paraId="2159113A" w14:textId="77777777" w:rsidR="002B0652" w:rsidRDefault="00D263A1" w:rsidP="002B0652">
      <w:pPr>
        <w:keepNext/>
      </w:pPr>
      <w:r>
        <w:rPr>
          <w:noProof/>
        </w:rPr>
        <w:lastRenderedPageBreak/>
        <w:drawing>
          <wp:inline distT="0" distB="0" distL="0" distR="0" wp14:anchorId="5FFF7280" wp14:editId="043BA6C1">
            <wp:extent cx="3755240" cy="2280491"/>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74305" cy="2292069"/>
                    </a:xfrm>
                    <a:prstGeom prst="rect">
                      <a:avLst/>
                    </a:prstGeom>
                  </pic:spPr>
                </pic:pic>
              </a:graphicData>
            </a:graphic>
          </wp:inline>
        </w:drawing>
      </w:r>
    </w:p>
    <w:p w14:paraId="3E5EFF37" w14:textId="29716CF1" w:rsidR="00D263A1" w:rsidRPr="002B0652" w:rsidRDefault="002B0652" w:rsidP="002B0652">
      <w:pPr>
        <w:pStyle w:val="Caption"/>
        <w:jc w:val="center"/>
        <w:rPr>
          <w:i w:val="0"/>
          <w:lang w:val="en-ID" w:eastAsia="id-ID"/>
        </w:rPr>
      </w:pPr>
      <w:bookmarkStart w:id="9610" w:name="_Toc23552303"/>
      <w:r w:rsidRPr="002B0652">
        <w:rPr>
          <w:i w:val="0"/>
          <w:color w:val="auto"/>
          <w:sz w:val="22"/>
        </w:rPr>
        <w:t xml:space="preserve">Gambar </w:t>
      </w:r>
      <w:r>
        <w:rPr>
          <w:i w:val="0"/>
          <w:color w:val="auto"/>
          <w:sz w:val="22"/>
        </w:rPr>
        <w:fldChar w:fldCharType="begin"/>
      </w:r>
      <w:r>
        <w:rPr>
          <w:i w:val="0"/>
          <w:color w:val="auto"/>
          <w:sz w:val="22"/>
        </w:rPr>
        <w:instrText xml:space="preserve"> STYLEREF 1 \s </w:instrText>
      </w:r>
      <w:r>
        <w:rPr>
          <w:i w:val="0"/>
          <w:color w:val="auto"/>
          <w:sz w:val="22"/>
        </w:rPr>
        <w:fldChar w:fldCharType="separate"/>
      </w:r>
      <w:r>
        <w:rPr>
          <w:i w:val="0"/>
          <w:noProof/>
          <w:color w:val="auto"/>
          <w:sz w:val="22"/>
        </w:rPr>
        <w:t>D</w:t>
      </w:r>
      <w:r>
        <w:rPr>
          <w:i w:val="0"/>
          <w:color w:val="auto"/>
          <w:sz w:val="22"/>
        </w:rPr>
        <w:fldChar w:fldCharType="end"/>
      </w:r>
      <w:r>
        <w:rPr>
          <w:i w:val="0"/>
          <w:color w:val="auto"/>
          <w:sz w:val="22"/>
        </w:rPr>
        <w:t>.</w:t>
      </w:r>
      <w:r>
        <w:rPr>
          <w:i w:val="0"/>
          <w:color w:val="auto"/>
          <w:sz w:val="22"/>
        </w:rPr>
        <w:fldChar w:fldCharType="begin"/>
      </w:r>
      <w:r>
        <w:rPr>
          <w:i w:val="0"/>
          <w:color w:val="auto"/>
          <w:sz w:val="22"/>
        </w:rPr>
        <w:instrText xml:space="preserve"> SEQ Gambar \* ARABIC \s 1 </w:instrText>
      </w:r>
      <w:r>
        <w:rPr>
          <w:i w:val="0"/>
          <w:color w:val="auto"/>
          <w:sz w:val="22"/>
        </w:rPr>
        <w:fldChar w:fldCharType="separate"/>
      </w:r>
      <w:r>
        <w:rPr>
          <w:i w:val="0"/>
          <w:noProof/>
          <w:color w:val="auto"/>
          <w:sz w:val="22"/>
        </w:rPr>
        <w:t>7</w:t>
      </w:r>
      <w:r>
        <w:rPr>
          <w:i w:val="0"/>
          <w:color w:val="auto"/>
          <w:sz w:val="22"/>
        </w:rPr>
        <w:fldChar w:fldCharType="end"/>
      </w:r>
      <w:r w:rsidRPr="002B0652">
        <w:rPr>
          <w:i w:val="0"/>
          <w:color w:val="auto"/>
          <w:sz w:val="22"/>
        </w:rPr>
        <w:t xml:space="preserve"> Desain </w:t>
      </w:r>
      <w:r w:rsidRPr="002B0652">
        <w:rPr>
          <w:color w:val="auto"/>
          <w:sz w:val="22"/>
        </w:rPr>
        <w:t>User Interface</w:t>
      </w:r>
      <w:r w:rsidRPr="002B0652">
        <w:rPr>
          <w:i w:val="0"/>
          <w:color w:val="auto"/>
          <w:sz w:val="22"/>
        </w:rPr>
        <w:t xml:space="preserve"> Grafik Sensor</w:t>
      </w:r>
      <w:bookmarkEnd w:id="9610"/>
    </w:p>
    <w:p w14:paraId="1208E673" w14:textId="77777777" w:rsidR="002B0652" w:rsidRDefault="00D263A1" w:rsidP="002B0652">
      <w:pPr>
        <w:keepNext/>
      </w:pPr>
      <w:r>
        <w:rPr>
          <w:noProof/>
        </w:rPr>
        <w:drawing>
          <wp:inline distT="0" distB="0" distL="0" distR="0" wp14:anchorId="3776315D" wp14:editId="281C47C9">
            <wp:extent cx="3742886" cy="231354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60100" cy="2324183"/>
                    </a:xfrm>
                    <a:prstGeom prst="rect">
                      <a:avLst/>
                    </a:prstGeom>
                  </pic:spPr>
                </pic:pic>
              </a:graphicData>
            </a:graphic>
          </wp:inline>
        </w:drawing>
      </w:r>
    </w:p>
    <w:p w14:paraId="50F796CB" w14:textId="0BBABEBB" w:rsidR="00D263A1" w:rsidRPr="002B0652" w:rsidRDefault="002B0652" w:rsidP="002B0652">
      <w:pPr>
        <w:pStyle w:val="Caption"/>
        <w:jc w:val="center"/>
        <w:rPr>
          <w:color w:val="auto"/>
          <w:sz w:val="22"/>
          <w:lang w:val="en-ID" w:eastAsia="id-ID"/>
        </w:rPr>
      </w:pPr>
      <w:bookmarkStart w:id="9611" w:name="_Toc23552304"/>
      <w:r w:rsidRPr="002B0652">
        <w:rPr>
          <w:i w:val="0"/>
          <w:color w:val="auto"/>
          <w:sz w:val="22"/>
        </w:rPr>
        <w:t xml:space="preserve">Gambar </w:t>
      </w:r>
      <w:r>
        <w:rPr>
          <w:i w:val="0"/>
          <w:color w:val="auto"/>
          <w:sz w:val="22"/>
        </w:rPr>
        <w:fldChar w:fldCharType="begin"/>
      </w:r>
      <w:r>
        <w:rPr>
          <w:i w:val="0"/>
          <w:color w:val="auto"/>
          <w:sz w:val="22"/>
        </w:rPr>
        <w:instrText xml:space="preserve"> STYLEREF 1 \s </w:instrText>
      </w:r>
      <w:r>
        <w:rPr>
          <w:i w:val="0"/>
          <w:color w:val="auto"/>
          <w:sz w:val="22"/>
        </w:rPr>
        <w:fldChar w:fldCharType="separate"/>
      </w:r>
      <w:r>
        <w:rPr>
          <w:i w:val="0"/>
          <w:noProof/>
          <w:color w:val="auto"/>
          <w:sz w:val="22"/>
        </w:rPr>
        <w:t>D</w:t>
      </w:r>
      <w:r>
        <w:rPr>
          <w:i w:val="0"/>
          <w:color w:val="auto"/>
          <w:sz w:val="22"/>
        </w:rPr>
        <w:fldChar w:fldCharType="end"/>
      </w:r>
      <w:r>
        <w:rPr>
          <w:i w:val="0"/>
          <w:color w:val="auto"/>
          <w:sz w:val="22"/>
        </w:rPr>
        <w:t>.</w:t>
      </w:r>
      <w:r>
        <w:rPr>
          <w:i w:val="0"/>
          <w:color w:val="auto"/>
          <w:sz w:val="22"/>
        </w:rPr>
        <w:fldChar w:fldCharType="begin"/>
      </w:r>
      <w:r>
        <w:rPr>
          <w:i w:val="0"/>
          <w:color w:val="auto"/>
          <w:sz w:val="22"/>
        </w:rPr>
        <w:instrText xml:space="preserve"> SEQ Gambar \* ARABIC \s 1 </w:instrText>
      </w:r>
      <w:r>
        <w:rPr>
          <w:i w:val="0"/>
          <w:color w:val="auto"/>
          <w:sz w:val="22"/>
        </w:rPr>
        <w:fldChar w:fldCharType="separate"/>
      </w:r>
      <w:r>
        <w:rPr>
          <w:i w:val="0"/>
          <w:noProof/>
          <w:color w:val="auto"/>
          <w:sz w:val="22"/>
        </w:rPr>
        <w:t>8</w:t>
      </w:r>
      <w:r>
        <w:rPr>
          <w:i w:val="0"/>
          <w:color w:val="auto"/>
          <w:sz w:val="22"/>
        </w:rPr>
        <w:fldChar w:fldCharType="end"/>
      </w:r>
      <w:r w:rsidRPr="002B0652">
        <w:rPr>
          <w:color w:val="auto"/>
          <w:sz w:val="22"/>
        </w:rPr>
        <w:t xml:space="preserve"> Desain User Interface</w:t>
      </w:r>
      <w:r w:rsidRPr="002B0652">
        <w:rPr>
          <w:i w:val="0"/>
          <w:color w:val="auto"/>
          <w:sz w:val="22"/>
        </w:rPr>
        <w:t xml:space="preserve"> Nilai</w:t>
      </w:r>
      <w:r w:rsidRPr="002B0652">
        <w:rPr>
          <w:color w:val="auto"/>
          <w:sz w:val="22"/>
        </w:rPr>
        <w:t xml:space="preserve"> Setpoint</w:t>
      </w:r>
      <w:bookmarkEnd w:id="9611"/>
    </w:p>
    <w:p w14:paraId="30013BAB" w14:textId="77777777" w:rsidR="002B0652" w:rsidRDefault="00D263A1" w:rsidP="002B0652">
      <w:pPr>
        <w:keepNext/>
      </w:pPr>
      <w:r>
        <w:rPr>
          <w:noProof/>
        </w:rPr>
        <w:drawing>
          <wp:inline distT="0" distB="0" distL="0" distR="0" wp14:anchorId="3C8DC39A" wp14:editId="6DB9D6B9">
            <wp:extent cx="3742690" cy="2267683"/>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754666" cy="2274939"/>
                    </a:xfrm>
                    <a:prstGeom prst="rect">
                      <a:avLst/>
                    </a:prstGeom>
                  </pic:spPr>
                </pic:pic>
              </a:graphicData>
            </a:graphic>
          </wp:inline>
        </w:drawing>
      </w:r>
    </w:p>
    <w:p w14:paraId="41DDAF4E" w14:textId="7F78915E" w:rsidR="00D263A1" w:rsidRPr="002B0652" w:rsidRDefault="002B0652" w:rsidP="002B0652">
      <w:pPr>
        <w:pStyle w:val="Caption"/>
        <w:jc w:val="center"/>
        <w:rPr>
          <w:color w:val="auto"/>
          <w:sz w:val="22"/>
          <w:lang w:val="en-ID" w:eastAsia="id-ID"/>
        </w:rPr>
      </w:pPr>
      <w:bookmarkStart w:id="9612" w:name="_Toc23552305"/>
      <w:r w:rsidRPr="002B0652">
        <w:rPr>
          <w:i w:val="0"/>
          <w:color w:val="auto"/>
          <w:sz w:val="22"/>
        </w:rPr>
        <w:t xml:space="preserve">Gambar </w:t>
      </w:r>
      <w:r>
        <w:rPr>
          <w:i w:val="0"/>
          <w:color w:val="auto"/>
          <w:sz w:val="22"/>
        </w:rPr>
        <w:fldChar w:fldCharType="begin"/>
      </w:r>
      <w:r>
        <w:rPr>
          <w:i w:val="0"/>
          <w:color w:val="auto"/>
          <w:sz w:val="22"/>
        </w:rPr>
        <w:instrText xml:space="preserve"> STYLEREF 1 \s </w:instrText>
      </w:r>
      <w:r>
        <w:rPr>
          <w:i w:val="0"/>
          <w:color w:val="auto"/>
          <w:sz w:val="22"/>
        </w:rPr>
        <w:fldChar w:fldCharType="separate"/>
      </w:r>
      <w:r>
        <w:rPr>
          <w:i w:val="0"/>
          <w:noProof/>
          <w:color w:val="auto"/>
          <w:sz w:val="22"/>
        </w:rPr>
        <w:t>D</w:t>
      </w:r>
      <w:r>
        <w:rPr>
          <w:i w:val="0"/>
          <w:color w:val="auto"/>
          <w:sz w:val="22"/>
        </w:rPr>
        <w:fldChar w:fldCharType="end"/>
      </w:r>
      <w:r>
        <w:rPr>
          <w:i w:val="0"/>
          <w:color w:val="auto"/>
          <w:sz w:val="22"/>
        </w:rPr>
        <w:t>.</w:t>
      </w:r>
      <w:r>
        <w:rPr>
          <w:i w:val="0"/>
          <w:color w:val="auto"/>
          <w:sz w:val="22"/>
        </w:rPr>
        <w:fldChar w:fldCharType="begin"/>
      </w:r>
      <w:r>
        <w:rPr>
          <w:i w:val="0"/>
          <w:color w:val="auto"/>
          <w:sz w:val="22"/>
        </w:rPr>
        <w:instrText xml:space="preserve"> SEQ Gambar \* ARABIC \s 1 </w:instrText>
      </w:r>
      <w:r>
        <w:rPr>
          <w:i w:val="0"/>
          <w:color w:val="auto"/>
          <w:sz w:val="22"/>
        </w:rPr>
        <w:fldChar w:fldCharType="separate"/>
      </w:r>
      <w:r>
        <w:rPr>
          <w:i w:val="0"/>
          <w:noProof/>
          <w:color w:val="auto"/>
          <w:sz w:val="22"/>
        </w:rPr>
        <w:t>9</w:t>
      </w:r>
      <w:r>
        <w:rPr>
          <w:i w:val="0"/>
          <w:color w:val="auto"/>
          <w:sz w:val="22"/>
        </w:rPr>
        <w:fldChar w:fldCharType="end"/>
      </w:r>
      <w:r w:rsidRPr="002B0652">
        <w:rPr>
          <w:color w:val="auto"/>
          <w:sz w:val="22"/>
        </w:rPr>
        <w:t xml:space="preserve"> Desain User Interface Grafik Tracker</w:t>
      </w:r>
      <w:bookmarkEnd w:id="9612"/>
    </w:p>
    <w:p w14:paraId="566F8ED9" w14:textId="77777777" w:rsidR="002B0652" w:rsidRDefault="00D263A1" w:rsidP="002B0652">
      <w:pPr>
        <w:keepNext/>
      </w:pPr>
      <w:r>
        <w:rPr>
          <w:noProof/>
        </w:rPr>
        <w:lastRenderedPageBreak/>
        <w:drawing>
          <wp:inline distT="0" distB="0" distL="0" distR="0" wp14:anchorId="5D50F25D" wp14:editId="3503A626">
            <wp:extent cx="4254179" cy="2544896"/>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83712" cy="2562563"/>
                    </a:xfrm>
                    <a:prstGeom prst="rect">
                      <a:avLst/>
                    </a:prstGeom>
                  </pic:spPr>
                </pic:pic>
              </a:graphicData>
            </a:graphic>
          </wp:inline>
        </w:drawing>
      </w:r>
    </w:p>
    <w:p w14:paraId="05493E77" w14:textId="0C4E5603" w:rsidR="00D263A1" w:rsidRPr="002B0652" w:rsidRDefault="002B0652" w:rsidP="002B0652">
      <w:pPr>
        <w:pStyle w:val="Caption"/>
        <w:jc w:val="center"/>
        <w:rPr>
          <w:color w:val="auto"/>
          <w:sz w:val="22"/>
          <w:lang w:val="en-ID" w:eastAsia="id-ID"/>
        </w:rPr>
      </w:pPr>
      <w:bookmarkStart w:id="9613" w:name="_Toc23552306"/>
      <w:r w:rsidRPr="002B0652">
        <w:rPr>
          <w:i w:val="0"/>
          <w:color w:val="auto"/>
          <w:sz w:val="22"/>
        </w:rPr>
        <w:t xml:space="preserve">Gambar </w:t>
      </w:r>
      <w:r>
        <w:rPr>
          <w:i w:val="0"/>
          <w:color w:val="auto"/>
          <w:sz w:val="22"/>
        </w:rPr>
        <w:fldChar w:fldCharType="begin"/>
      </w:r>
      <w:r>
        <w:rPr>
          <w:i w:val="0"/>
          <w:color w:val="auto"/>
          <w:sz w:val="22"/>
        </w:rPr>
        <w:instrText xml:space="preserve"> STYLEREF 1 \s </w:instrText>
      </w:r>
      <w:r>
        <w:rPr>
          <w:i w:val="0"/>
          <w:color w:val="auto"/>
          <w:sz w:val="22"/>
        </w:rPr>
        <w:fldChar w:fldCharType="separate"/>
      </w:r>
      <w:r>
        <w:rPr>
          <w:i w:val="0"/>
          <w:noProof/>
          <w:color w:val="auto"/>
          <w:sz w:val="22"/>
        </w:rPr>
        <w:t>D</w:t>
      </w:r>
      <w:r>
        <w:rPr>
          <w:i w:val="0"/>
          <w:color w:val="auto"/>
          <w:sz w:val="22"/>
        </w:rPr>
        <w:fldChar w:fldCharType="end"/>
      </w:r>
      <w:r>
        <w:rPr>
          <w:i w:val="0"/>
          <w:color w:val="auto"/>
          <w:sz w:val="22"/>
        </w:rPr>
        <w:t>.</w:t>
      </w:r>
      <w:r>
        <w:rPr>
          <w:i w:val="0"/>
          <w:color w:val="auto"/>
          <w:sz w:val="22"/>
        </w:rPr>
        <w:fldChar w:fldCharType="begin"/>
      </w:r>
      <w:r>
        <w:rPr>
          <w:i w:val="0"/>
          <w:color w:val="auto"/>
          <w:sz w:val="22"/>
        </w:rPr>
        <w:instrText xml:space="preserve"> SEQ Gambar \* ARABIC \s 1 </w:instrText>
      </w:r>
      <w:r>
        <w:rPr>
          <w:i w:val="0"/>
          <w:color w:val="auto"/>
          <w:sz w:val="22"/>
        </w:rPr>
        <w:fldChar w:fldCharType="separate"/>
      </w:r>
      <w:r>
        <w:rPr>
          <w:i w:val="0"/>
          <w:noProof/>
          <w:color w:val="auto"/>
          <w:sz w:val="22"/>
        </w:rPr>
        <w:t>10</w:t>
      </w:r>
      <w:r>
        <w:rPr>
          <w:i w:val="0"/>
          <w:color w:val="auto"/>
          <w:sz w:val="22"/>
        </w:rPr>
        <w:fldChar w:fldCharType="end"/>
      </w:r>
      <w:r w:rsidRPr="002B0652">
        <w:rPr>
          <w:color w:val="auto"/>
          <w:sz w:val="22"/>
        </w:rPr>
        <w:t xml:space="preserve"> Desain User Interface </w:t>
      </w:r>
      <w:r w:rsidRPr="002B0652">
        <w:rPr>
          <w:i w:val="0"/>
          <w:color w:val="auto"/>
          <w:sz w:val="22"/>
        </w:rPr>
        <w:t>Grafik Aktuator</w:t>
      </w:r>
      <w:bookmarkEnd w:id="9613"/>
    </w:p>
    <w:p w14:paraId="5FDB1920" w14:textId="77777777" w:rsidR="002B0652" w:rsidRDefault="00257100" w:rsidP="002B0652">
      <w:pPr>
        <w:keepNext/>
      </w:pPr>
      <w:r>
        <w:rPr>
          <w:noProof/>
        </w:rPr>
        <w:drawing>
          <wp:inline distT="0" distB="0" distL="0" distR="0" wp14:anchorId="134F153A" wp14:editId="0E786CD8">
            <wp:extent cx="4277394" cy="2588964"/>
            <wp:effectExtent l="0" t="0" r="889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05024" cy="2605687"/>
                    </a:xfrm>
                    <a:prstGeom prst="rect">
                      <a:avLst/>
                    </a:prstGeom>
                  </pic:spPr>
                </pic:pic>
              </a:graphicData>
            </a:graphic>
          </wp:inline>
        </w:drawing>
      </w:r>
    </w:p>
    <w:p w14:paraId="2A790C71" w14:textId="4C953CDE" w:rsidR="00257100" w:rsidRPr="002B0652" w:rsidRDefault="002B0652" w:rsidP="002B0652">
      <w:pPr>
        <w:pStyle w:val="Caption"/>
        <w:jc w:val="center"/>
        <w:rPr>
          <w:i w:val="0"/>
          <w:color w:val="auto"/>
          <w:sz w:val="22"/>
          <w:lang w:val="en-ID" w:eastAsia="id-ID"/>
        </w:rPr>
      </w:pPr>
      <w:bookmarkStart w:id="9614" w:name="_Toc23552307"/>
      <w:r w:rsidRPr="002B0652">
        <w:rPr>
          <w:i w:val="0"/>
          <w:color w:val="auto"/>
          <w:sz w:val="22"/>
        </w:rPr>
        <w:t xml:space="preserve">Gambar </w:t>
      </w:r>
      <w:r w:rsidRPr="002B0652">
        <w:rPr>
          <w:i w:val="0"/>
          <w:color w:val="auto"/>
          <w:sz w:val="22"/>
        </w:rPr>
        <w:fldChar w:fldCharType="begin"/>
      </w:r>
      <w:r w:rsidRPr="002B0652">
        <w:rPr>
          <w:i w:val="0"/>
          <w:color w:val="auto"/>
          <w:sz w:val="22"/>
        </w:rPr>
        <w:instrText xml:space="preserve"> STYLEREF 1 \s </w:instrText>
      </w:r>
      <w:r w:rsidRPr="002B0652">
        <w:rPr>
          <w:i w:val="0"/>
          <w:color w:val="auto"/>
          <w:sz w:val="22"/>
        </w:rPr>
        <w:fldChar w:fldCharType="separate"/>
      </w:r>
      <w:r w:rsidRPr="002B0652">
        <w:rPr>
          <w:i w:val="0"/>
          <w:noProof/>
          <w:color w:val="auto"/>
          <w:sz w:val="22"/>
        </w:rPr>
        <w:t>D</w:t>
      </w:r>
      <w:r w:rsidRPr="002B0652">
        <w:rPr>
          <w:i w:val="0"/>
          <w:color w:val="auto"/>
          <w:sz w:val="22"/>
        </w:rPr>
        <w:fldChar w:fldCharType="end"/>
      </w:r>
      <w:r w:rsidRPr="002B0652">
        <w:rPr>
          <w:i w:val="0"/>
          <w:color w:val="auto"/>
          <w:sz w:val="22"/>
        </w:rPr>
        <w:t>.</w:t>
      </w:r>
      <w:r w:rsidRPr="002B0652">
        <w:rPr>
          <w:i w:val="0"/>
          <w:color w:val="auto"/>
          <w:sz w:val="22"/>
        </w:rPr>
        <w:fldChar w:fldCharType="begin"/>
      </w:r>
      <w:r w:rsidRPr="002B0652">
        <w:rPr>
          <w:i w:val="0"/>
          <w:color w:val="auto"/>
          <w:sz w:val="22"/>
        </w:rPr>
        <w:instrText xml:space="preserve"> SEQ Gambar \* ARABIC \s 1 </w:instrText>
      </w:r>
      <w:r w:rsidRPr="002B0652">
        <w:rPr>
          <w:i w:val="0"/>
          <w:color w:val="auto"/>
          <w:sz w:val="22"/>
        </w:rPr>
        <w:fldChar w:fldCharType="separate"/>
      </w:r>
      <w:r w:rsidRPr="002B0652">
        <w:rPr>
          <w:i w:val="0"/>
          <w:noProof/>
          <w:color w:val="auto"/>
          <w:sz w:val="22"/>
        </w:rPr>
        <w:t>11</w:t>
      </w:r>
      <w:r w:rsidRPr="002B0652">
        <w:rPr>
          <w:i w:val="0"/>
          <w:color w:val="auto"/>
          <w:sz w:val="22"/>
        </w:rPr>
        <w:fldChar w:fldCharType="end"/>
      </w:r>
      <w:r w:rsidRPr="002B0652">
        <w:rPr>
          <w:i w:val="0"/>
          <w:color w:val="auto"/>
          <w:sz w:val="22"/>
        </w:rPr>
        <w:t xml:space="preserve"> Desain </w:t>
      </w:r>
      <w:r w:rsidRPr="002B0652">
        <w:rPr>
          <w:color w:val="auto"/>
          <w:sz w:val="22"/>
        </w:rPr>
        <w:t>User Interface Log Out</w:t>
      </w:r>
      <w:bookmarkEnd w:id="9614"/>
    </w:p>
    <w:p w14:paraId="0B9B6619" w14:textId="77777777" w:rsidR="0018198B" w:rsidRPr="0018198B" w:rsidRDefault="0018198B" w:rsidP="0018198B">
      <w:pPr>
        <w:rPr>
          <w:lang w:val="en-ID" w:eastAsia="id-ID"/>
        </w:rPr>
      </w:pPr>
    </w:p>
    <w:p w14:paraId="6B7C85E9" w14:textId="61CABC5C" w:rsidR="0082623B" w:rsidRPr="0082623B" w:rsidRDefault="0082623B" w:rsidP="0082623B">
      <w:pPr>
        <w:spacing w:after="160" w:line="259" w:lineRule="auto"/>
        <w:jc w:val="left"/>
        <w:rPr>
          <w:rFonts w:eastAsia="Times New Roman" w:cs="Times New Roman"/>
          <w:b/>
          <w:sz w:val="28"/>
          <w:szCs w:val="32"/>
          <w:highlight w:val="lightGray"/>
          <w:lang w:val="en-ID" w:eastAsia="id-ID"/>
        </w:rPr>
      </w:pPr>
      <w:r>
        <w:rPr>
          <w:highlight w:val="lightGray"/>
        </w:rPr>
        <w:br w:type="page"/>
      </w:r>
    </w:p>
    <w:sectPr w:rsidR="0082623B" w:rsidRPr="0082623B" w:rsidSect="00CF5B06">
      <w:pgSz w:w="11906" w:h="16838" w:code="9"/>
      <w:pgMar w:top="2268" w:right="1701" w:bottom="1701" w:left="2268"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0" w:author="nova" w:date="2019-09-02T07:17:00Z" w:initials="n">
    <w:p w14:paraId="42EF9D1D" w14:textId="2CE17E66" w:rsidR="002B0652" w:rsidRPr="006841FF" w:rsidRDefault="002B0652">
      <w:pPr>
        <w:pStyle w:val="CommentText"/>
      </w:pPr>
      <w:r>
        <w:rPr>
          <w:rStyle w:val="CommentReference"/>
        </w:rPr>
        <w:annotationRef/>
      </w:r>
      <w:r>
        <w:t xml:space="preserve">Cari </w:t>
      </w:r>
      <w:r w:rsidRPr="00EC75C6">
        <w:rPr>
          <w:rFonts w:eastAsia="Times New Roman" w:cs="Times New Roman"/>
          <w:szCs w:val="24"/>
          <w:lang w:val="id-ID" w:eastAsia="id-ID"/>
        </w:rPr>
        <w:t>p</w:t>
      </w:r>
      <w:r>
        <w:t xml:space="preserve">adanan dalam Bahasa Indonesia atau bisa dicetak miring. </w:t>
      </w:r>
      <w:r w:rsidRPr="00EC75C6">
        <w:rPr>
          <w:rFonts w:eastAsia="Times New Roman" w:cs="Times New Roman"/>
          <w:szCs w:val="24"/>
          <w:lang w:val="id-ID" w:eastAsia="id-ID"/>
        </w:rPr>
        <w:t>P</w:t>
      </w:r>
      <w:r>
        <w:rPr>
          <w:rFonts w:eastAsia="Times New Roman" w:cs="Times New Roman"/>
          <w:szCs w:val="24"/>
          <w:lang w:eastAsia="id-ID"/>
        </w:rPr>
        <w:t xml:space="preserve">erbaiki untuk </w:t>
      </w:r>
      <w:r w:rsidRPr="00EC75C6">
        <w:rPr>
          <w:rFonts w:eastAsia="Times New Roman" w:cs="Times New Roman"/>
          <w:szCs w:val="24"/>
          <w:lang w:val="id-ID" w:eastAsia="id-ID"/>
        </w:rPr>
        <w:t>p</w:t>
      </w:r>
      <w:r>
        <w:rPr>
          <w:rFonts w:eastAsia="Times New Roman" w:cs="Times New Roman"/>
          <w:szCs w:val="24"/>
          <w:lang w:eastAsia="id-ID"/>
        </w:rPr>
        <w:t>ermasalahan lain yang seru</w:t>
      </w:r>
      <w:r w:rsidRPr="00EC75C6">
        <w:rPr>
          <w:rFonts w:eastAsia="Times New Roman" w:cs="Times New Roman"/>
          <w:szCs w:val="24"/>
          <w:lang w:val="id-ID" w:eastAsia="id-ID"/>
        </w:rPr>
        <w:t>p</w:t>
      </w:r>
      <w:r>
        <w:rPr>
          <w:rFonts w:eastAsia="Times New Roman" w:cs="Times New Roman"/>
          <w:szCs w:val="24"/>
          <w:lang w:eastAsia="id-ID"/>
        </w:rPr>
        <w:t>a</w:t>
      </w:r>
    </w:p>
  </w:comment>
  <w:comment w:id="46" w:author="nova" w:date="2019-09-02T07:21:00Z" w:initials="n">
    <w:p w14:paraId="10B0ADA2" w14:textId="7BAA4EAE" w:rsidR="002B0652" w:rsidRPr="006841FF" w:rsidRDefault="002B0652">
      <w:pPr>
        <w:pStyle w:val="CommentText"/>
      </w:pPr>
      <w:r>
        <w:rPr>
          <w:rStyle w:val="CommentReference"/>
        </w:rPr>
        <w:annotationRef/>
      </w:r>
      <w:r>
        <w:t xml:space="preserve">Konsistensi cara </w:t>
      </w:r>
      <w:r w:rsidRPr="00EC75C6">
        <w:rPr>
          <w:rFonts w:eastAsia="Times New Roman" w:cs="Times New Roman"/>
          <w:szCs w:val="24"/>
          <w:lang w:val="id-ID" w:eastAsia="id-ID"/>
        </w:rPr>
        <w:t>p</w:t>
      </w:r>
      <w:r>
        <w:rPr>
          <w:rFonts w:eastAsia="Times New Roman" w:cs="Times New Roman"/>
          <w:szCs w:val="24"/>
          <w:lang w:eastAsia="id-ID"/>
        </w:rPr>
        <w:t>enulisan Fuzzynya ya, jika F dituliskan dengan huruf ka</w:t>
      </w:r>
      <w:r w:rsidRPr="00EC75C6">
        <w:rPr>
          <w:rFonts w:eastAsia="Times New Roman" w:cs="Times New Roman"/>
          <w:szCs w:val="24"/>
          <w:lang w:val="id-ID" w:eastAsia="id-ID"/>
        </w:rPr>
        <w:t>p</w:t>
      </w:r>
      <w:r>
        <w:rPr>
          <w:rFonts w:eastAsia="Times New Roman" w:cs="Times New Roman"/>
          <w:szCs w:val="24"/>
          <w:lang w:eastAsia="id-ID"/>
        </w:rPr>
        <w:t>ital lakukan hal yang sama untuk semua kata fuzzy</w:t>
      </w:r>
    </w:p>
  </w:comment>
  <w:comment w:id="50" w:author="nova" w:date="2019-09-02T07:24:00Z" w:initials="n">
    <w:p w14:paraId="61694FA8" w14:textId="1381A08F" w:rsidR="002B0652" w:rsidRDefault="002B0652">
      <w:pPr>
        <w:pStyle w:val="CommentText"/>
      </w:pPr>
      <w:r>
        <w:rPr>
          <w:rStyle w:val="CommentReference"/>
        </w:rPr>
        <w:annotationRef/>
      </w:r>
      <w:r>
        <w:t xml:space="preserve">Muncul </w:t>
      </w:r>
      <w:r>
        <w:rPr>
          <w:rFonts w:eastAsia="Times New Roman" w:cs="Times New Roman"/>
          <w:szCs w:val="24"/>
          <w:lang w:val="en-ID" w:eastAsia="id-ID"/>
        </w:rPr>
        <w:t>p</w:t>
      </w:r>
      <w:r>
        <w:t xml:space="preserve">ertama kali dituliskan versi </w:t>
      </w:r>
      <w:r>
        <w:rPr>
          <w:rFonts w:eastAsia="Times New Roman" w:cs="Times New Roman"/>
          <w:szCs w:val="24"/>
          <w:lang w:val="en-ID" w:eastAsia="id-ID"/>
        </w:rPr>
        <w:t>panjang/aslinya</w:t>
      </w:r>
    </w:p>
  </w:comment>
  <w:comment w:id="55" w:author="nova" w:date="2019-09-02T07:27:00Z" w:initials="n">
    <w:p w14:paraId="5D1E68B5" w14:textId="29AC9C2F" w:rsidR="002B0652" w:rsidRDefault="002B0652">
      <w:pPr>
        <w:pStyle w:val="CommentText"/>
      </w:pPr>
      <w:r>
        <w:rPr>
          <w:rStyle w:val="CommentReference"/>
        </w:rPr>
        <w:annotationRef/>
      </w:r>
      <w:r>
        <w:t xml:space="preserve">Dituliskan di gambaran umum sistem, tidak </w:t>
      </w:r>
      <w:r>
        <w:rPr>
          <w:rFonts w:eastAsia="Times New Roman" w:cs="Times New Roman"/>
          <w:szCs w:val="24"/>
          <w:lang w:val="en-ID" w:eastAsia="id-ID"/>
        </w:rPr>
        <w:t>perlu ditulis di latar belakang</w:t>
      </w:r>
    </w:p>
  </w:comment>
  <w:comment w:id="56" w:author="Windows User" w:date="2019-09-25T19:48:00Z" w:initials="WU">
    <w:p w14:paraId="3A223D3C" w14:textId="4E93FBEA" w:rsidR="002B0652" w:rsidRDefault="002B0652">
      <w:pPr>
        <w:pStyle w:val="CommentText"/>
      </w:pPr>
      <w:r>
        <w:rPr>
          <w:rStyle w:val="CommentReference"/>
        </w:rPr>
        <w:annotationRef/>
      </w:r>
    </w:p>
  </w:comment>
  <w:comment w:id="139" w:author="nova" w:date="2019-09-02T07:34:00Z" w:initials="n">
    <w:p w14:paraId="34352BBE" w14:textId="18197F56" w:rsidR="002B0652" w:rsidRDefault="002B0652">
      <w:pPr>
        <w:pStyle w:val="CommentText"/>
      </w:pPr>
      <w:r>
        <w:rPr>
          <w:rStyle w:val="CommentReference"/>
        </w:rPr>
        <w:annotationRef/>
      </w:r>
      <w:r>
        <w:t>Bagaimana bisa menarik kesim</w:t>
      </w:r>
      <w:r>
        <w:rPr>
          <w:rFonts w:eastAsia="Times New Roman" w:cs="Times New Roman"/>
          <w:szCs w:val="24"/>
          <w:lang w:val="en-ID" w:eastAsia="id-ID"/>
        </w:rPr>
        <w:t>pulan sesuai</w:t>
      </w:r>
    </w:p>
  </w:comment>
  <w:comment w:id="159" w:author="nova" w:date="2019-09-02T07:37:00Z" w:initials="n">
    <w:p w14:paraId="3501DE6F" w14:textId="5FDA6CBA" w:rsidR="002B0652" w:rsidRDefault="002B0652">
      <w:pPr>
        <w:pStyle w:val="CommentText"/>
      </w:pPr>
      <w:r>
        <w:rPr>
          <w:rStyle w:val="CommentReference"/>
        </w:rPr>
        <w:annotationRef/>
      </w:r>
      <w:r>
        <w:t>Belum di</w:t>
      </w:r>
      <w:r w:rsidRPr="00EC75C6">
        <w:rPr>
          <w:rFonts w:cs="Times New Roman"/>
        </w:rPr>
        <w:t>p</w:t>
      </w:r>
      <w:r>
        <w:t xml:space="preserve">erbaiki </w:t>
      </w:r>
      <w:r w:rsidRPr="00EC75C6">
        <w:rPr>
          <w:rFonts w:cs="Times New Roman"/>
        </w:rPr>
        <w:t>p</w:t>
      </w:r>
      <w:r>
        <w:t xml:space="preserve">enomorannya. Lakukan </w:t>
      </w:r>
      <w:r w:rsidRPr="00EC75C6">
        <w:rPr>
          <w:rFonts w:cs="Times New Roman"/>
        </w:rPr>
        <w:t>p</w:t>
      </w:r>
      <w:r>
        <w:rPr>
          <w:rFonts w:cs="Times New Roman"/>
        </w:rPr>
        <w:t>erbaikan untuk masalah lain yang seru</w:t>
      </w:r>
      <w:r w:rsidRPr="00EC75C6">
        <w:rPr>
          <w:rFonts w:cs="Times New Roman"/>
        </w:rPr>
        <w:t>p</w:t>
      </w:r>
      <w:r>
        <w:rPr>
          <w:rFonts w:cs="Times New Roman"/>
        </w:rPr>
        <w:t>a</w:t>
      </w:r>
    </w:p>
  </w:comment>
  <w:comment w:id="203" w:author="nova" w:date="2019-09-02T07:41:00Z" w:initials="n">
    <w:p w14:paraId="454DCC40" w14:textId="54EDBA2E" w:rsidR="002B0652" w:rsidRDefault="002B0652">
      <w:pPr>
        <w:pStyle w:val="CommentText"/>
      </w:pPr>
      <w:r>
        <w:rPr>
          <w:rStyle w:val="CommentReference"/>
        </w:rPr>
        <w:annotationRef/>
      </w:r>
      <w:r>
        <w:t>?</w:t>
      </w:r>
    </w:p>
  </w:comment>
  <w:comment w:id="265" w:author="nova" w:date="2019-09-02T07:43:00Z" w:initials="n">
    <w:p w14:paraId="7E4336F5" w14:textId="3056B0C2" w:rsidR="002B0652" w:rsidRDefault="002B0652">
      <w:pPr>
        <w:pStyle w:val="CommentText"/>
      </w:pPr>
      <w:r>
        <w:rPr>
          <w:rStyle w:val="CommentReference"/>
        </w:rPr>
        <w:annotationRef/>
      </w:r>
      <w:r>
        <w:rPr>
          <w:rFonts w:cs="Times New Roman"/>
          <w:lang w:val="en-ID"/>
        </w:rPr>
        <w:t>Prosesnya dituliskan, tidak hanya menunjuk ke gambar. Gambar hanya membantu pemahaman.</w:t>
      </w:r>
    </w:p>
  </w:comment>
  <w:comment w:id="528" w:author="nova" w:date="2019-09-02T07:56:00Z" w:initials="n">
    <w:p w14:paraId="6762A6F9" w14:textId="77777777" w:rsidR="002B0652" w:rsidRDefault="002B0652" w:rsidP="00E14759">
      <w:pPr>
        <w:pStyle w:val="CommentText"/>
      </w:pPr>
      <w:r>
        <w:rPr>
          <w:rStyle w:val="CommentReference"/>
        </w:rPr>
        <w:annotationRef/>
      </w:r>
      <w:r>
        <w:t>Gambar dituliskan berututan ke bawah</w:t>
      </w:r>
    </w:p>
  </w:comment>
  <w:comment w:id="1337" w:author="nova" w:date="2019-09-02T07:46:00Z" w:initials="n">
    <w:p w14:paraId="21D889C2" w14:textId="77777777" w:rsidR="002B0652" w:rsidRDefault="002B0652" w:rsidP="0013708C">
      <w:pPr>
        <w:pStyle w:val="CommentText"/>
      </w:pPr>
      <w:r>
        <w:rPr>
          <w:rStyle w:val="CommentReference"/>
        </w:rPr>
        <w:annotationRef/>
      </w:r>
      <w:r>
        <w:t xml:space="preserve">Gambar, tabel, </w:t>
      </w:r>
      <w:r>
        <w:rPr>
          <w:rFonts w:cs="Times New Roman"/>
          <w:lang w:val="en-ID"/>
        </w:rPr>
        <w:t>persamaan, lampiran, huruf pertama menggunakan huruf kapital</w:t>
      </w:r>
    </w:p>
  </w:comment>
  <w:comment w:id="3088" w:author="nova" w:date="2019-09-02T07:46:00Z" w:initials="n">
    <w:p w14:paraId="60EFE965" w14:textId="6D3D4240" w:rsidR="002B0652" w:rsidRDefault="002B0652">
      <w:pPr>
        <w:pStyle w:val="CommentText"/>
      </w:pPr>
      <w:r>
        <w:rPr>
          <w:rStyle w:val="CommentReference"/>
        </w:rPr>
        <w:annotationRef/>
      </w:r>
      <w:r>
        <w:t xml:space="preserve">Gambar, tabel, </w:t>
      </w:r>
      <w:r>
        <w:rPr>
          <w:rFonts w:cs="Times New Roman"/>
          <w:lang w:val="en-ID"/>
        </w:rPr>
        <w:t>persamaan, lampiran, huruf pertama menggunakan huruf kapital</w:t>
      </w:r>
    </w:p>
  </w:comment>
  <w:comment w:id="3180" w:author="nova" w:date="2019-09-02T07:48:00Z" w:initials="n">
    <w:p w14:paraId="04C4780A" w14:textId="22784694" w:rsidR="002B0652" w:rsidRDefault="002B0652">
      <w:pPr>
        <w:pStyle w:val="CommentText"/>
      </w:pPr>
      <w:r>
        <w:rPr>
          <w:rStyle w:val="CommentReference"/>
        </w:rPr>
        <w:annotationRef/>
      </w:r>
      <w:r>
        <w:t xml:space="preserve">Jangan menggunakan kata hubung, </w:t>
      </w:r>
      <w:r>
        <w:rPr>
          <w:rFonts w:cs="Times New Roman"/>
          <w:lang w:val="en-ID"/>
        </w:rPr>
        <w:t>preposisi di awal paragraf. Perbaiki untuk masalah lain yang serupa</w:t>
      </w:r>
    </w:p>
  </w:comment>
  <w:comment w:id="3483" w:author="nova" w:date="2019-09-02T07:52:00Z" w:initials="n">
    <w:p w14:paraId="33DD833F" w14:textId="3B807F98" w:rsidR="002B0652" w:rsidRDefault="002B0652">
      <w:pPr>
        <w:pStyle w:val="CommentText"/>
      </w:pPr>
      <w:r>
        <w:rPr>
          <w:rStyle w:val="CommentReference"/>
        </w:rPr>
        <w:annotationRef/>
      </w:r>
      <w:r>
        <w:t>Setia</w:t>
      </w:r>
      <w:r>
        <w:rPr>
          <w:rFonts w:cs="Times New Roman"/>
          <w:lang w:val="en-ID"/>
        </w:rPr>
        <w:t>p bagian scenario Anda tulis menjelaskan namun tidak ada penjelasannya</w:t>
      </w:r>
    </w:p>
  </w:comment>
  <w:comment w:id="3501" w:author="nova" w:date="2019-09-02T07:51:00Z" w:initials="n">
    <w:p w14:paraId="6B0F824D" w14:textId="502844A0" w:rsidR="002B0652" w:rsidRDefault="002B0652">
      <w:pPr>
        <w:pStyle w:val="CommentText"/>
      </w:pPr>
      <w:r>
        <w:rPr>
          <w:rStyle w:val="CommentReference"/>
        </w:rPr>
        <w:annotationRef/>
      </w:r>
      <w:r>
        <w:t xml:space="preserve">Hindari tabel bersambung </w:t>
      </w:r>
      <w:r>
        <w:rPr>
          <w:rFonts w:cs="Times New Roman"/>
          <w:lang w:val="en-ID"/>
        </w:rPr>
        <w:t>pada halaman yang berbeda</w:t>
      </w:r>
    </w:p>
  </w:comment>
  <w:comment w:id="6700" w:author="nova" w:date="2019-09-02T07:56:00Z" w:initials="n">
    <w:p w14:paraId="18B965A7" w14:textId="4C1DB719" w:rsidR="002B0652" w:rsidRDefault="002B0652">
      <w:pPr>
        <w:pStyle w:val="CommentText"/>
      </w:pPr>
      <w:r>
        <w:rPr>
          <w:rStyle w:val="CommentReference"/>
        </w:rPr>
        <w:annotationRef/>
      </w:r>
      <w:r>
        <w:t>Gambar dituliskan berututan ke bawah</w:t>
      </w:r>
    </w:p>
  </w:comment>
  <w:comment w:id="7426" w:author="nova" w:date="2019-09-02T08:01:00Z" w:initials="n">
    <w:p w14:paraId="337E29EB" w14:textId="11CFDC79" w:rsidR="002B0652" w:rsidRDefault="002B0652">
      <w:pPr>
        <w:pStyle w:val="CommentText"/>
      </w:pPr>
      <w:r>
        <w:rPr>
          <w:rStyle w:val="CommentReference"/>
        </w:rPr>
        <w:annotationRef/>
      </w:r>
      <w:r>
        <w:t xml:space="preserve">Hasil </w:t>
      </w:r>
      <w:r>
        <w:rPr>
          <w:rFonts w:cs="Times New Roman"/>
          <w:lang w:val="en-ID"/>
        </w:rPr>
        <w:t>p</w:t>
      </w:r>
      <w:r>
        <w:t xml:space="preserve">engujiannya ditunjukkan </w:t>
      </w:r>
      <w:r>
        <w:rPr>
          <w:rFonts w:cs="Times New Roman"/>
          <w:lang w:val="en-ID"/>
        </w:rPr>
        <w:t>pada bagian ini</w:t>
      </w:r>
    </w:p>
  </w:comment>
  <w:comment w:id="7438" w:author="nova" w:date="2019-09-02T08:03:00Z" w:initials="n">
    <w:p w14:paraId="09E17E20" w14:textId="5CAE11B7" w:rsidR="002B0652" w:rsidRDefault="002B0652">
      <w:pPr>
        <w:pStyle w:val="CommentText"/>
      </w:pPr>
      <w:r>
        <w:rPr>
          <w:rStyle w:val="CommentReference"/>
        </w:rPr>
        <w:annotationRef/>
      </w:r>
      <w:r>
        <w:t>Belum ada</w:t>
      </w:r>
      <w:r>
        <w:rPr>
          <w:rFonts w:cs="Times New Roman"/>
          <w:lang w:val="en-ID"/>
        </w:rPr>
        <w:t xml:space="preserve"> pembahasannya</w:t>
      </w:r>
    </w:p>
  </w:comment>
  <w:comment w:id="7631" w:author="nova" w:date="2019-09-02T08:02:00Z" w:initials="n">
    <w:p w14:paraId="2248E610" w14:textId="468F7DFF" w:rsidR="002B0652" w:rsidRDefault="002B0652">
      <w:pPr>
        <w:pStyle w:val="CommentText"/>
      </w:pPr>
      <w:r>
        <w:rPr>
          <w:rStyle w:val="CommentReference"/>
        </w:rPr>
        <w:annotationRef/>
      </w:r>
      <w:r>
        <w:t xml:space="preserve">Hasil </w:t>
      </w:r>
      <w:r>
        <w:rPr>
          <w:rFonts w:cs="Times New Roman"/>
          <w:lang w:val="en-ID"/>
        </w:rPr>
        <w:t>pengujian diletakan di bab 4</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2EF9D1D" w15:done="0"/>
  <w15:commentEx w15:paraId="10B0ADA2" w15:done="0"/>
  <w15:commentEx w15:paraId="61694FA8" w15:done="0"/>
  <w15:commentEx w15:paraId="5D1E68B5" w15:done="0"/>
  <w15:commentEx w15:paraId="3A223D3C" w15:paraIdParent="5D1E68B5" w15:done="0"/>
  <w15:commentEx w15:paraId="34352BBE" w15:done="0"/>
  <w15:commentEx w15:paraId="3501DE6F" w15:done="0"/>
  <w15:commentEx w15:paraId="454DCC40" w15:done="0"/>
  <w15:commentEx w15:paraId="7E4336F5" w15:done="0"/>
  <w15:commentEx w15:paraId="6762A6F9" w15:done="0"/>
  <w15:commentEx w15:paraId="21D889C2" w15:done="0"/>
  <w15:commentEx w15:paraId="60EFE965" w15:done="0"/>
  <w15:commentEx w15:paraId="04C4780A" w15:done="0"/>
  <w15:commentEx w15:paraId="33DD833F" w15:done="0"/>
  <w15:commentEx w15:paraId="6B0F824D" w15:done="0"/>
  <w15:commentEx w15:paraId="18B965A7" w15:done="0"/>
  <w15:commentEx w15:paraId="337E29EB" w15:done="0"/>
  <w15:commentEx w15:paraId="09E17E20" w15:done="0"/>
  <w15:commentEx w15:paraId="2248E61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2EF9D1D" w16cid:durableId="21399D4A"/>
  <w16cid:commentId w16cid:paraId="10B0ADA2" w16cid:durableId="21399D4B"/>
  <w16cid:commentId w16cid:paraId="61694FA8" w16cid:durableId="21399D4C"/>
  <w16cid:commentId w16cid:paraId="5D1E68B5" w16cid:durableId="21399D4D"/>
  <w16cid:commentId w16cid:paraId="3A223D3C" w16cid:durableId="21399D4E"/>
  <w16cid:commentId w16cid:paraId="34352BBE" w16cid:durableId="21399D4F"/>
  <w16cid:commentId w16cid:paraId="3501DE6F" w16cid:durableId="21399D50"/>
  <w16cid:commentId w16cid:paraId="454DCC40" w16cid:durableId="21399D51"/>
  <w16cid:commentId w16cid:paraId="7E4336F5" w16cid:durableId="21399D52"/>
  <w16cid:commentId w16cid:paraId="76AFD544" w16cid:durableId="21399D53"/>
  <w16cid:commentId w16cid:paraId="60EFE965" w16cid:durableId="21399D54"/>
  <w16cid:commentId w16cid:paraId="04C4780A" w16cid:durableId="21399D55"/>
  <w16cid:commentId w16cid:paraId="33DD833F" w16cid:durableId="21399D56"/>
  <w16cid:commentId w16cid:paraId="6B0F824D" w16cid:durableId="21399D57"/>
  <w16cid:commentId w16cid:paraId="18B965A7" w16cid:durableId="21399D58"/>
  <w16cid:commentId w16cid:paraId="337E29EB" w16cid:durableId="21399D59"/>
  <w16cid:commentId w16cid:paraId="09E17E20" w16cid:durableId="21399D5A"/>
  <w16cid:commentId w16cid:paraId="2248E610" w16cid:durableId="21399D5B"/>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47BEAF" w14:textId="77777777" w:rsidR="003A26D7" w:rsidRDefault="003A26D7" w:rsidP="00C73762">
      <w:pPr>
        <w:spacing w:after="0" w:line="240" w:lineRule="auto"/>
      </w:pPr>
      <w:r>
        <w:separator/>
      </w:r>
    </w:p>
  </w:endnote>
  <w:endnote w:type="continuationSeparator" w:id="0">
    <w:p w14:paraId="0A837D9A" w14:textId="77777777" w:rsidR="003A26D7" w:rsidRDefault="003A26D7" w:rsidP="00C737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81"/>
    <w:family w:val="auto"/>
    <w:notTrueType/>
    <w:pitch w:val="default"/>
    <w:sig w:usb0="00000001" w:usb1="09060000" w:usb2="00000010" w:usb3="00000000" w:csb0="0008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4034756"/>
      <w:docPartObj>
        <w:docPartGallery w:val="Page Numbers (Bottom of Page)"/>
        <w:docPartUnique/>
      </w:docPartObj>
    </w:sdtPr>
    <w:sdtContent>
      <w:p w14:paraId="344F8D02" w14:textId="62167B1D" w:rsidR="002B0652" w:rsidRDefault="002B0652">
        <w:pPr>
          <w:pStyle w:val="Footer"/>
          <w:jc w:val="center"/>
        </w:pPr>
        <w:r>
          <w:fldChar w:fldCharType="begin"/>
        </w:r>
        <w:r>
          <w:instrText>PAGE   \* MERGEFORMAT</w:instrText>
        </w:r>
        <w:r>
          <w:fldChar w:fldCharType="separate"/>
        </w:r>
        <w:r>
          <w:rPr>
            <w:lang w:val="id-ID"/>
          </w:rPr>
          <w:t>2</w:t>
        </w:r>
        <w:r>
          <w:fldChar w:fldCharType="end"/>
        </w:r>
      </w:p>
    </w:sdtContent>
  </w:sdt>
  <w:p w14:paraId="507AFA07" w14:textId="77777777" w:rsidR="002B0652" w:rsidRDefault="002B06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1683624"/>
      <w:docPartObj>
        <w:docPartGallery w:val="Page Numbers (Bottom of Page)"/>
        <w:docPartUnique/>
      </w:docPartObj>
    </w:sdtPr>
    <w:sdtContent>
      <w:p w14:paraId="763398B6" w14:textId="74616E62" w:rsidR="002B0652" w:rsidRDefault="002B0652">
        <w:pPr>
          <w:pStyle w:val="Footer"/>
          <w:jc w:val="center"/>
        </w:pPr>
        <w:r>
          <w:fldChar w:fldCharType="begin"/>
        </w:r>
        <w:r>
          <w:instrText>PAGE   \* MERGEFORMAT</w:instrText>
        </w:r>
        <w:r>
          <w:fldChar w:fldCharType="separate"/>
        </w:r>
        <w:r w:rsidR="00E51AEF" w:rsidRPr="00E51AEF">
          <w:rPr>
            <w:noProof/>
            <w:lang w:val="id-ID"/>
          </w:rPr>
          <w:t>56</w:t>
        </w:r>
        <w:r>
          <w:fldChar w:fldCharType="end"/>
        </w:r>
      </w:p>
    </w:sdtContent>
  </w:sdt>
  <w:p w14:paraId="24BA2843" w14:textId="77777777" w:rsidR="002B0652" w:rsidRDefault="002B06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038D03" w14:textId="77777777" w:rsidR="003A26D7" w:rsidRDefault="003A26D7" w:rsidP="00C73762">
      <w:pPr>
        <w:spacing w:after="0" w:line="240" w:lineRule="auto"/>
      </w:pPr>
      <w:r>
        <w:separator/>
      </w:r>
    </w:p>
  </w:footnote>
  <w:footnote w:type="continuationSeparator" w:id="0">
    <w:p w14:paraId="69B73E12" w14:textId="77777777" w:rsidR="003A26D7" w:rsidRDefault="003A26D7" w:rsidP="00C737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620136" w14:textId="10A7C15A" w:rsidR="002B0652" w:rsidRDefault="002B0652">
    <w:pPr>
      <w:pStyle w:val="Header"/>
      <w:jc w:val="right"/>
    </w:pPr>
  </w:p>
  <w:p w14:paraId="2A86C341" w14:textId="77777777" w:rsidR="002B0652" w:rsidRDefault="002B065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98935537"/>
      <w:docPartObj>
        <w:docPartGallery w:val="Page Numbers (Top of Page)"/>
        <w:docPartUnique/>
      </w:docPartObj>
    </w:sdtPr>
    <w:sdtContent>
      <w:p w14:paraId="0EAB4976" w14:textId="7C8CEDCA" w:rsidR="002B0652" w:rsidRDefault="002B0652">
        <w:pPr>
          <w:pStyle w:val="Header"/>
          <w:jc w:val="right"/>
        </w:pPr>
        <w:r>
          <w:fldChar w:fldCharType="begin"/>
        </w:r>
        <w:r>
          <w:instrText>PAGE   \* MERGEFORMAT</w:instrText>
        </w:r>
        <w:r>
          <w:fldChar w:fldCharType="separate"/>
        </w:r>
        <w:r w:rsidR="00EE7D0E" w:rsidRPr="00EE7D0E">
          <w:rPr>
            <w:noProof/>
            <w:lang w:val="id-ID"/>
          </w:rPr>
          <w:t>12</w:t>
        </w:r>
        <w:r>
          <w:fldChar w:fldCharType="end"/>
        </w:r>
      </w:p>
    </w:sdtContent>
  </w:sdt>
  <w:p w14:paraId="3F508280" w14:textId="77777777" w:rsidR="002B0652" w:rsidRDefault="002B065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90487"/>
    <w:multiLevelType w:val="hybridMultilevel"/>
    <w:tmpl w:val="D660C7B0"/>
    <w:lvl w:ilvl="0" w:tplc="0421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644EAF"/>
    <w:multiLevelType w:val="hybridMultilevel"/>
    <w:tmpl w:val="4746DE02"/>
    <w:lvl w:ilvl="0" w:tplc="FB2687CC">
      <w:start w:val="1"/>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 w15:restartNumberingAfterBreak="0">
    <w:nsid w:val="05571406"/>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2C60BC"/>
    <w:multiLevelType w:val="hybridMultilevel"/>
    <w:tmpl w:val="B1FE1364"/>
    <w:lvl w:ilvl="0" w:tplc="6D8AE2AE">
      <w:start w:val="1"/>
      <w:numFmt w:val="lowerLetter"/>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AC105C"/>
    <w:multiLevelType w:val="hybridMultilevel"/>
    <w:tmpl w:val="E16801BE"/>
    <w:lvl w:ilvl="0" w:tplc="31E4557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FF27AA2"/>
    <w:multiLevelType w:val="hybridMultilevel"/>
    <w:tmpl w:val="AA52783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4735C9"/>
    <w:multiLevelType w:val="hybridMultilevel"/>
    <w:tmpl w:val="319EF99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30B4FE9"/>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265276"/>
    <w:multiLevelType w:val="hybridMultilevel"/>
    <w:tmpl w:val="C64612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CF50EB"/>
    <w:multiLevelType w:val="hybridMultilevel"/>
    <w:tmpl w:val="FA3A09E0"/>
    <w:lvl w:ilvl="0" w:tplc="F1DC2474">
      <w:start w:val="1"/>
      <w:numFmt w:val="lowerLetter"/>
      <w:lvlText w:val="%1."/>
      <w:lvlJc w:val="left"/>
      <w:pPr>
        <w:ind w:left="895" w:hanging="360"/>
      </w:pPr>
      <w:rPr>
        <w:rFonts w:hint="default"/>
      </w:rPr>
    </w:lvl>
    <w:lvl w:ilvl="1" w:tplc="04090019" w:tentative="1">
      <w:start w:val="1"/>
      <w:numFmt w:val="lowerLetter"/>
      <w:lvlText w:val="%2."/>
      <w:lvlJc w:val="left"/>
      <w:pPr>
        <w:ind w:left="1615" w:hanging="360"/>
      </w:pPr>
    </w:lvl>
    <w:lvl w:ilvl="2" w:tplc="0409001B" w:tentative="1">
      <w:start w:val="1"/>
      <w:numFmt w:val="lowerRoman"/>
      <w:lvlText w:val="%3."/>
      <w:lvlJc w:val="right"/>
      <w:pPr>
        <w:ind w:left="2335" w:hanging="180"/>
      </w:pPr>
    </w:lvl>
    <w:lvl w:ilvl="3" w:tplc="0409000F" w:tentative="1">
      <w:start w:val="1"/>
      <w:numFmt w:val="decimal"/>
      <w:lvlText w:val="%4."/>
      <w:lvlJc w:val="left"/>
      <w:pPr>
        <w:ind w:left="3055" w:hanging="360"/>
      </w:pPr>
    </w:lvl>
    <w:lvl w:ilvl="4" w:tplc="04090019" w:tentative="1">
      <w:start w:val="1"/>
      <w:numFmt w:val="lowerLetter"/>
      <w:lvlText w:val="%5."/>
      <w:lvlJc w:val="left"/>
      <w:pPr>
        <w:ind w:left="3775" w:hanging="360"/>
      </w:pPr>
    </w:lvl>
    <w:lvl w:ilvl="5" w:tplc="0409001B" w:tentative="1">
      <w:start w:val="1"/>
      <w:numFmt w:val="lowerRoman"/>
      <w:lvlText w:val="%6."/>
      <w:lvlJc w:val="right"/>
      <w:pPr>
        <w:ind w:left="4495" w:hanging="180"/>
      </w:pPr>
    </w:lvl>
    <w:lvl w:ilvl="6" w:tplc="0409000F" w:tentative="1">
      <w:start w:val="1"/>
      <w:numFmt w:val="decimal"/>
      <w:lvlText w:val="%7."/>
      <w:lvlJc w:val="left"/>
      <w:pPr>
        <w:ind w:left="5215" w:hanging="360"/>
      </w:pPr>
    </w:lvl>
    <w:lvl w:ilvl="7" w:tplc="04090019" w:tentative="1">
      <w:start w:val="1"/>
      <w:numFmt w:val="lowerLetter"/>
      <w:lvlText w:val="%8."/>
      <w:lvlJc w:val="left"/>
      <w:pPr>
        <w:ind w:left="5935" w:hanging="360"/>
      </w:pPr>
    </w:lvl>
    <w:lvl w:ilvl="8" w:tplc="0409001B" w:tentative="1">
      <w:start w:val="1"/>
      <w:numFmt w:val="lowerRoman"/>
      <w:lvlText w:val="%9."/>
      <w:lvlJc w:val="right"/>
      <w:pPr>
        <w:ind w:left="6655" w:hanging="180"/>
      </w:pPr>
    </w:lvl>
  </w:abstractNum>
  <w:abstractNum w:abstractNumId="10" w15:restartNumberingAfterBreak="0">
    <w:nsid w:val="1B955684"/>
    <w:multiLevelType w:val="hybridMultilevel"/>
    <w:tmpl w:val="4746DE02"/>
    <w:lvl w:ilvl="0" w:tplc="FB2687CC">
      <w:start w:val="1"/>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1" w15:restartNumberingAfterBreak="0">
    <w:nsid w:val="1C76111A"/>
    <w:multiLevelType w:val="hybridMultilevel"/>
    <w:tmpl w:val="4746DE02"/>
    <w:lvl w:ilvl="0" w:tplc="FB2687CC">
      <w:start w:val="1"/>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2" w15:restartNumberingAfterBreak="0">
    <w:nsid w:val="1F024B66"/>
    <w:multiLevelType w:val="hybridMultilevel"/>
    <w:tmpl w:val="503EBE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CF0467"/>
    <w:multiLevelType w:val="hybridMultilevel"/>
    <w:tmpl w:val="B4406DE6"/>
    <w:lvl w:ilvl="0" w:tplc="928A3564">
      <w:start w:val="1"/>
      <w:numFmt w:val="decimal"/>
      <w:lvlText w:val="%1."/>
      <w:lvlJc w:val="left"/>
      <w:pPr>
        <w:ind w:left="824" w:hanging="360"/>
      </w:pPr>
      <w:rPr>
        <w:rFonts w:hint="default"/>
      </w:rPr>
    </w:lvl>
    <w:lvl w:ilvl="1" w:tplc="04090019" w:tentative="1">
      <w:start w:val="1"/>
      <w:numFmt w:val="lowerLetter"/>
      <w:lvlText w:val="%2."/>
      <w:lvlJc w:val="left"/>
      <w:pPr>
        <w:ind w:left="1544" w:hanging="360"/>
      </w:pPr>
    </w:lvl>
    <w:lvl w:ilvl="2" w:tplc="0409001B">
      <w:start w:val="1"/>
      <w:numFmt w:val="lowerRoman"/>
      <w:lvlText w:val="%3."/>
      <w:lvlJc w:val="right"/>
      <w:pPr>
        <w:ind w:left="2264" w:hanging="180"/>
      </w:pPr>
    </w:lvl>
    <w:lvl w:ilvl="3" w:tplc="0409000F" w:tentative="1">
      <w:start w:val="1"/>
      <w:numFmt w:val="decimal"/>
      <w:lvlText w:val="%4."/>
      <w:lvlJc w:val="left"/>
      <w:pPr>
        <w:ind w:left="2984" w:hanging="360"/>
      </w:pPr>
    </w:lvl>
    <w:lvl w:ilvl="4" w:tplc="04090019" w:tentative="1">
      <w:start w:val="1"/>
      <w:numFmt w:val="lowerLetter"/>
      <w:lvlText w:val="%5."/>
      <w:lvlJc w:val="left"/>
      <w:pPr>
        <w:ind w:left="3704" w:hanging="360"/>
      </w:pPr>
    </w:lvl>
    <w:lvl w:ilvl="5" w:tplc="0409001B" w:tentative="1">
      <w:start w:val="1"/>
      <w:numFmt w:val="lowerRoman"/>
      <w:lvlText w:val="%6."/>
      <w:lvlJc w:val="right"/>
      <w:pPr>
        <w:ind w:left="4424" w:hanging="180"/>
      </w:pPr>
    </w:lvl>
    <w:lvl w:ilvl="6" w:tplc="0409000F" w:tentative="1">
      <w:start w:val="1"/>
      <w:numFmt w:val="decimal"/>
      <w:lvlText w:val="%7."/>
      <w:lvlJc w:val="left"/>
      <w:pPr>
        <w:ind w:left="5144" w:hanging="360"/>
      </w:pPr>
    </w:lvl>
    <w:lvl w:ilvl="7" w:tplc="04090019" w:tentative="1">
      <w:start w:val="1"/>
      <w:numFmt w:val="lowerLetter"/>
      <w:lvlText w:val="%8."/>
      <w:lvlJc w:val="left"/>
      <w:pPr>
        <w:ind w:left="5864" w:hanging="360"/>
      </w:pPr>
    </w:lvl>
    <w:lvl w:ilvl="8" w:tplc="0409001B" w:tentative="1">
      <w:start w:val="1"/>
      <w:numFmt w:val="lowerRoman"/>
      <w:lvlText w:val="%9."/>
      <w:lvlJc w:val="right"/>
      <w:pPr>
        <w:ind w:left="6584" w:hanging="180"/>
      </w:pPr>
    </w:lvl>
  </w:abstractNum>
  <w:abstractNum w:abstractNumId="14" w15:restartNumberingAfterBreak="0">
    <w:nsid w:val="21C124B2"/>
    <w:multiLevelType w:val="hybridMultilevel"/>
    <w:tmpl w:val="646CE95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D60A30"/>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3B163C"/>
    <w:multiLevelType w:val="multilevel"/>
    <w:tmpl w:val="37481712"/>
    <w:lvl w:ilvl="0">
      <w:start w:val="1"/>
      <w:numFmt w:val="decimal"/>
      <w:lvlText w:val="%1."/>
      <w:lvlJc w:val="left"/>
      <w:pPr>
        <w:ind w:left="111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470" w:hanging="720"/>
      </w:pPr>
      <w:rPr>
        <w:rFonts w:hint="default"/>
      </w:rPr>
    </w:lvl>
    <w:lvl w:ilvl="3">
      <w:start w:val="1"/>
      <w:numFmt w:val="decimal"/>
      <w:isLgl/>
      <w:lvlText w:val="%1.%2.%3.%4"/>
      <w:lvlJc w:val="left"/>
      <w:pPr>
        <w:ind w:left="1470" w:hanging="720"/>
      </w:pPr>
      <w:rPr>
        <w:rFonts w:hint="default"/>
      </w:rPr>
    </w:lvl>
    <w:lvl w:ilvl="4">
      <w:start w:val="1"/>
      <w:numFmt w:val="decimal"/>
      <w:isLgl/>
      <w:lvlText w:val="%1.%2.%3.%4.%5"/>
      <w:lvlJc w:val="left"/>
      <w:pPr>
        <w:ind w:left="1830" w:hanging="1080"/>
      </w:pPr>
      <w:rPr>
        <w:rFonts w:hint="default"/>
      </w:rPr>
    </w:lvl>
    <w:lvl w:ilvl="5">
      <w:start w:val="1"/>
      <w:numFmt w:val="decimal"/>
      <w:isLgl/>
      <w:lvlText w:val="%1.%2.%3.%4.%5.%6"/>
      <w:lvlJc w:val="left"/>
      <w:pPr>
        <w:ind w:left="1830" w:hanging="1080"/>
      </w:pPr>
      <w:rPr>
        <w:rFonts w:hint="default"/>
      </w:rPr>
    </w:lvl>
    <w:lvl w:ilvl="6">
      <w:start w:val="1"/>
      <w:numFmt w:val="decimal"/>
      <w:isLgl/>
      <w:lvlText w:val="%1.%2.%3.%4.%5.%6.%7"/>
      <w:lvlJc w:val="left"/>
      <w:pPr>
        <w:ind w:left="2190" w:hanging="1440"/>
      </w:pPr>
      <w:rPr>
        <w:rFonts w:hint="default"/>
      </w:rPr>
    </w:lvl>
    <w:lvl w:ilvl="7">
      <w:start w:val="1"/>
      <w:numFmt w:val="decimal"/>
      <w:isLgl/>
      <w:lvlText w:val="%1.%2.%3.%4.%5.%6.%7.%8"/>
      <w:lvlJc w:val="left"/>
      <w:pPr>
        <w:ind w:left="2190" w:hanging="1440"/>
      </w:pPr>
      <w:rPr>
        <w:rFonts w:hint="default"/>
      </w:rPr>
    </w:lvl>
    <w:lvl w:ilvl="8">
      <w:start w:val="1"/>
      <w:numFmt w:val="decimal"/>
      <w:isLgl/>
      <w:lvlText w:val="%1.%2.%3.%4.%5.%6.%7.%8.%9"/>
      <w:lvlJc w:val="left"/>
      <w:pPr>
        <w:ind w:left="2550" w:hanging="1800"/>
      </w:pPr>
      <w:rPr>
        <w:rFonts w:hint="default"/>
      </w:rPr>
    </w:lvl>
  </w:abstractNum>
  <w:abstractNum w:abstractNumId="17" w15:restartNumberingAfterBreak="0">
    <w:nsid w:val="2C5E516F"/>
    <w:multiLevelType w:val="hybridMultilevel"/>
    <w:tmpl w:val="8ADEFF76"/>
    <w:lvl w:ilvl="0" w:tplc="25AEF7FE">
      <w:start w:val="1"/>
      <w:numFmt w:val="decimal"/>
      <w:lvlText w:val="%1)"/>
      <w:lvlJc w:val="left"/>
      <w:pPr>
        <w:ind w:left="720" w:hanging="360"/>
      </w:pPr>
      <w:rPr>
        <w:rFonts w:cstheme="minorBidi"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CF1633B"/>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EB4B89"/>
    <w:multiLevelType w:val="multilevel"/>
    <w:tmpl w:val="976A5048"/>
    <w:lvl w:ilvl="0">
      <w:start w:val="1"/>
      <w:numFmt w:val="decimal"/>
      <w:lvlText w:val="%1."/>
      <w:lvlJc w:val="left"/>
      <w:pPr>
        <w:ind w:left="360" w:hanging="360"/>
      </w:pPr>
    </w:lvl>
    <w:lvl w:ilvl="1">
      <w:start w:val="1"/>
      <w:numFmt w:val="decimal"/>
      <w:lvlText w:val="%1.%2"/>
      <w:lvlJc w:val="left"/>
      <w:pPr>
        <w:ind w:left="576" w:hanging="576"/>
      </w:pPr>
      <w:rPr>
        <w:b/>
        <w:i w:val="0"/>
      </w:r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322625A5"/>
    <w:multiLevelType w:val="hybridMultilevel"/>
    <w:tmpl w:val="91C0DC7E"/>
    <w:lvl w:ilvl="0" w:tplc="D86C32A0">
      <w:start w:val="1"/>
      <w:numFmt w:val="lowerLetter"/>
      <w:lvlText w:val="%1."/>
      <w:lvlJc w:val="left"/>
      <w:pPr>
        <w:ind w:left="1255" w:hanging="360"/>
      </w:pPr>
      <w:rPr>
        <w:rFonts w:hint="default"/>
      </w:rPr>
    </w:lvl>
    <w:lvl w:ilvl="1" w:tplc="04090019" w:tentative="1">
      <w:start w:val="1"/>
      <w:numFmt w:val="lowerLetter"/>
      <w:lvlText w:val="%2."/>
      <w:lvlJc w:val="left"/>
      <w:pPr>
        <w:ind w:left="1975" w:hanging="360"/>
      </w:pPr>
    </w:lvl>
    <w:lvl w:ilvl="2" w:tplc="0409001B" w:tentative="1">
      <w:start w:val="1"/>
      <w:numFmt w:val="lowerRoman"/>
      <w:lvlText w:val="%3."/>
      <w:lvlJc w:val="right"/>
      <w:pPr>
        <w:ind w:left="2695" w:hanging="180"/>
      </w:pPr>
    </w:lvl>
    <w:lvl w:ilvl="3" w:tplc="0409000F" w:tentative="1">
      <w:start w:val="1"/>
      <w:numFmt w:val="decimal"/>
      <w:lvlText w:val="%4."/>
      <w:lvlJc w:val="left"/>
      <w:pPr>
        <w:ind w:left="3415" w:hanging="360"/>
      </w:pPr>
    </w:lvl>
    <w:lvl w:ilvl="4" w:tplc="04090019" w:tentative="1">
      <w:start w:val="1"/>
      <w:numFmt w:val="lowerLetter"/>
      <w:lvlText w:val="%5."/>
      <w:lvlJc w:val="left"/>
      <w:pPr>
        <w:ind w:left="4135" w:hanging="360"/>
      </w:pPr>
    </w:lvl>
    <w:lvl w:ilvl="5" w:tplc="0409001B" w:tentative="1">
      <w:start w:val="1"/>
      <w:numFmt w:val="lowerRoman"/>
      <w:lvlText w:val="%6."/>
      <w:lvlJc w:val="right"/>
      <w:pPr>
        <w:ind w:left="4855" w:hanging="180"/>
      </w:pPr>
    </w:lvl>
    <w:lvl w:ilvl="6" w:tplc="0409000F" w:tentative="1">
      <w:start w:val="1"/>
      <w:numFmt w:val="decimal"/>
      <w:lvlText w:val="%7."/>
      <w:lvlJc w:val="left"/>
      <w:pPr>
        <w:ind w:left="5575" w:hanging="360"/>
      </w:pPr>
    </w:lvl>
    <w:lvl w:ilvl="7" w:tplc="04090019" w:tentative="1">
      <w:start w:val="1"/>
      <w:numFmt w:val="lowerLetter"/>
      <w:lvlText w:val="%8."/>
      <w:lvlJc w:val="left"/>
      <w:pPr>
        <w:ind w:left="6295" w:hanging="360"/>
      </w:pPr>
    </w:lvl>
    <w:lvl w:ilvl="8" w:tplc="0409001B" w:tentative="1">
      <w:start w:val="1"/>
      <w:numFmt w:val="lowerRoman"/>
      <w:lvlText w:val="%9."/>
      <w:lvlJc w:val="right"/>
      <w:pPr>
        <w:ind w:left="7015" w:hanging="180"/>
      </w:pPr>
    </w:lvl>
  </w:abstractNum>
  <w:abstractNum w:abstractNumId="21" w15:restartNumberingAfterBreak="0">
    <w:nsid w:val="330C2179"/>
    <w:multiLevelType w:val="hybridMultilevel"/>
    <w:tmpl w:val="E5266E0C"/>
    <w:lvl w:ilvl="0" w:tplc="2DE87ACE">
      <w:start w:val="1"/>
      <w:numFmt w:val="decimal"/>
      <w:lvlText w:val="%1)"/>
      <w:lvlJc w:val="left"/>
      <w:pPr>
        <w:ind w:left="720" w:hanging="360"/>
      </w:pPr>
      <w:rPr>
        <w:rFonts w:cstheme="minorBidi"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E3395D"/>
    <w:multiLevelType w:val="hybridMultilevel"/>
    <w:tmpl w:val="18AE4A9E"/>
    <w:lvl w:ilvl="0" w:tplc="0421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3" w15:restartNumberingAfterBreak="0">
    <w:nsid w:val="355130D5"/>
    <w:multiLevelType w:val="multilevel"/>
    <w:tmpl w:val="2EE0BAB8"/>
    <w:lvl w:ilvl="0">
      <w:start w:val="1"/>
      <w:numFmt w:val="upperLetter"/>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367318E7"/>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B7B2B65"/>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FFE3D83"/>
    <w:multiLevelType w:val="hybridMultilevel"/>
    <w:tmpl w:val="37728DE4"/>
    <w:lvl w:ilvl="0" w:tplc="11C8A024">
      <w:start w:val="1"/>
      <w:numFmt w:val="lowerLetter"/>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7" w15:restartNumberingAfterBreak="0">
    <w:nsid w:val="40F94DDD"/>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13B2BE7"/>
    <w:multiLevelType w:val="multilevel"/>
    <w:tmpl w:val="862A94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3B54B5E"/>
    <w:multiLevelType w:val="hybridMultilevel"/>
    <w:tmpl w:val="3B2A3F54"/>
    <w:lvl w:ilvl="0" w:tplc="E9C6F0F2">
      <w:start w:val="1"/>
      <w:numFmt w:val="lowerLetter"/>
      <w:lvlText w:val="%1."/>
      <w:lvlJc w:val="left"/>
      <w:pPr>
        <w:ind w:left="1255" w:hanging="360"/>
      </w:pPr>
      <w:rPr>
        <w:rFonts w:hint="default"/>
      </w:rPr>
    </w:lvl>
    <w:lvl w:ilvl="1" w:tplc="04090019" w:tentative="1">
      <w:start w:val="1"/>
      <w:numFmt w:val="lowerLetter"/>
      <w:lvlText w:val="%2."/>
      <w:lvlJc w:val="left"/>
      <w:pPr>
        <w:ind w:left="1975" w:hanging="360"/>
      </w:pPr>
    </w:lvl>
    <w:lvl w:ilvl="2" w:tplc="0409001B" w:tentative="1">
      <w:start w:val="1"/>
      <w:numFmt w:val="lowerRoman"/>
      <w:lvlText w:val="%3."/>
      <w:lvlJc w:val="right"/>
      <w:pPr>
        <w:ind w:left="2695" w:hanging="180"/>
      </w:pPr>
    </w:lvl>
    <w:lvl w:ilvl="3" w:tplc="0409000F" w:tentative="1">
      <w:start w:val="1"/>
      <w:numFmt w:val="decimal"/>
      <w:lvlText w:val="%4."/>
      <w:lvlJc w:val="left"/>
      <w:pPr>
        <w:ind w:left="3415" w:hanging="360"/>
      </w:pPr>
    </w:lvl>
    <w:lvl w:ilvl="4" w:tplc="04090019" w:tentative="1">
      <w:start w:val="1"/>
      <w:numFmt w:val="lowerLetter"/>
      <w:lvlText w:val="%5."/>
      <w:lvlJc w:val="left"/>
      <w:pPr>
        <w:ind w:left="4135" w:hanging="360"/>
      </w:pPr>
    </w:lvl>
    <w:lvl w:ilvl="5" w:tplc="0409001B" w:tentative="1">
      <w:start w:val="1"/>
      <w:numFmt w:val="lowerRoman"/>
      <w:lvlText w:val="%6."/>
      <w:lvlJc w:val="right"/>
      <w:pPr>
        <w:ind w:left="4855" w:hanging="180"/>
      </w:pPr>
    </w:lvl>
    <w:lvl w:ilvl="6" w:tplc="0409000F" w:tentative="1">
      <w:start w:val="1"/>
      <w:numFmt w:val="decimal"/>
      <w:lvlText w:val="%7."/>
      <w:lvlJc w:val="left"/>
      <w:pPr>
        <w:ind w:left="5575" w:hanging="360"/>
      </w:pPr>
    </w:lvl>
    <w:lvl w:ilvl="7" w:tplc="04090019" w:tentative="1">
      <w:start w:val="1"/>
      <w:numFmt w:val="lowerLetter"/>
      <w:lvlText w:val="%8."/>
      <w:lvlJc w:val="left"/>
      <w:pPr>
        <w:ind w:left="6295" w:hanging="360"/>
      </w:pPr>
    </w:lvl>
    <w:lvl w:ilvl="8" w:tplc="0409001B" w:tentative="1">
      <w:start w:val="1"/>
      <w:numFmt w:val="lowerRoman"/>
      <w:lvlText w:val="%9."/>
      <w:lvlJc w:val="right"/>
      <w:pPr>
        <w:ind w:left="7015" w:hanging="180"/>
      </w:pPr>
    </w:lvl>
  </w:abstractNum>
  <w:abstractNum w:abstractNumId="30" w15:restartNumberingAfterBreak="0">
    <w:nsid w:val="483269CF"/>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A392B32"/>
    <w:multiLevelType w:val="hybridMultilevel"/>
    <w:tmpl w:val="D99E14E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BC339B0"/>
    <w:multiLevelType w:val="hybridMultilevel"/>
    <w:tmpl w:val="7E7238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C244B46"/>
    <w:multiLevelType w:val="multilevel"/>
    <w:tmpl w:val="41B4FAD2"/>
    <w:lvl w:ilvl="0">
      <w:start w:val="1"/>
      <w:numFmt w:val="decimal"/>
      <w:lvlText w:val="%1."/>
      <w:lvlJc w:val="left"/>
      <w:pPr>
        <w:ind w:left="1110" w:hanging="360"/>
      </w:pPr>
    </w:lvl>
    <w:lvl w:ilvl="1">
      <w:start w:val="5"/>
      <w:numFmt w:val="decimal"/>
      <w:isLgl/>
      <w:lvlText w:val="%1.%2."/>
      <w:lvlJc w:val="left"/>
      <w:pPr>
        <w:ind w:left="1110" w:hanging="360"/>
      </w:pPr>
      <w:rPr>
        <w:rFonts w:hint="default"/>
      </w:rPr>
    </w:lvl>
    <w:lvl w:ilvl="2">
      <w:start w:val="1"/>
      <w:numFmt w:val="decimal"/>
      <w:isLgl/>
      <w:lvlText w:val="%1.%2.%3."/>
      <w:lvlJc w:val="left"/>
      <w:pPr>
        <w:ind w:left="1470" w:hanging="720"/>
      </w:pPr>
      <w:rPr>
        <w:rFonts w:hint="default"/>
      </w:rPr>
    </w:lvl>
    <w:lvl w:ilvl="3">
      <w:start w:val="1"/>
      <w:numFmt w:val="decimal"/>
      <w:isLgl/>
      <w:lvlText w:val="%1.%2.%3.%4."/>
      <w:lvlJc w:val="left"/>
      <w:pPr>
        <w:ind w:left="1470" w:hanging="720"/>
      </w:pPr>
      <w:rPr>
        <w:rFonts w:hint="default"/>
      </w:rPr>
    </w:lvl>
    <w:lvl w:ilvl="4">
      <w:start w:val="1"/>
      <w:numFmt w:val="decimal"/>
      <w:isLgl/>
      <w:lvlText w:val="%1.%2.%3.%4.%5."/>
      <w:lvlJc w:val="left"/>
      <w:pPr>
        <w:ind w:left="1830" w:hanging="1080"/>
      </w:pPr>
      <w:rPr>
        <w:rFonts w:hint="default"/>
      </w:rPr>
    </w:lvl>
    <w:lvl w:ilvl="5">
      <w:start w:val="1"/>
      <w:numFmt w:val="decimal"/>
      <w:isLgl/>
      <w:lvlText w:val="%1.%2.%3.%4.%5.%6."/>
      <w:lvlJc w:val="left"/>
      <w:pPr>
        <w:ind w:left="1830" w:hanging="1080"/>
      </w:pPr>
      <w:rPr>
        <w:rFonts w:hint="default"/>
      </w:rPr>
    </w:lvl>
    <w:lvl w:ilvl="6">
      <w:start w:val="1"/>
      <w:numFmt w:val="decimal"/>
      <w:isLgl/>
      <w:lvlText w:val="%1.%2.%3.%4.%5.%6.%7."/>
      <w:lvlJc w:val="left"/>
      <w:pPr>
        <w:ind w:left="2190" w:hanging="1440"/>
      </w:pPr>
      <w:rPr>
        <w:rFonts w:hint="default"/>
      </w:rPr>
    </w:lvl>
    <w:lvl w:ilvl="7">
      <w:start w:val="1"/>
      <w:numFmt w:val="decimal"/>
      <w:isLgl/>
      <w:lvlText w:val="%1.%2.%3.%4.%5.%6.%7.%8."/>
      <w:lvlJc w:val="left"/>
      <w:pPr>
        <w:ind w:left="2190" w:hanging="1440"/>
      </w:pPr>
      <w:rPr>
        <w:rFonts w:hint="default"/>
      </w:rPr>
    </w:lvl>
    <w:lvl w:ilvl="8">
      <w:start w:val="1"/>
      <w:numFmt w:val="decimal"/>
      <w:isLgl/>
      <w:lvlText w:val="%1.%2.%3.%4.%5.%6.%7.%8.%9."/>
      <w:lvlJc w:val="left"/>
      <w:pPr>
        <w:ind w:left="2550" w:hanging="1800"/>
      </w:pPr>
      <w:rPr>
        <w:rFonts w:hint="default"/>
      </w:rPr>
    </w:lvl>
  </w:abstractNum>
  <w:abstractNum w:abstractNumId="34" w15:restartNumberingAfterBreak="0">
    <w:nsid w:val="4E2059D4"/>
    <w:multiLevelType w:val="multilevel"/>
    <w:tmpl w:val="EBBAF2B2"/>
    <w:lvl w:ilvl="0">
      <w:start w:val="1"/>
      <w:numFmt w:val="decimal"/>
      <w:lvlText w:val="%1."/>
      <w:lvlJc w:val="left"/>
      <w:pPr>
        <w:ind w:left="1222" w:hanging="360"/>
      </w:pPr>
    </w:lvl>
    <w:lvl w:ilvl="1">
      <w:start w:val="1"/>
      <w:numFmt w:val="decimal"/>
      <w:isLgl/>
      <w:lvlText w:val="%1.%2"/>
      <w:lvlJc w:val="left"/>
      <w:pPr>
        <w:ind w:left="360" w:hanging="360"/>
      </w:pPr>
      <w:rPr>
        <w:rFonts w:hint="default"/>
        <w:i w:val="0"/>
      </w:rPr>
    </w:lvl>
    <w:lvl w:ilvl="2">
      <w:start w:val="1"/>
      <w:numFmt w:val="decimal"/>
      <w:isLgl/>
      <w:lvlText w:val="%1.%2.%3"/>
      <w:lvlJc w:val="left"/>
      <w:pPr>
        <w:ind w:left="5540" w:hanging="720"/>
      </w:pPr>
      <w:rPr>
        <w:rFonts w:hint="default"/>
      </w:rPr>
    </w:lvl>
    <w:lvl w:ilvl="3">
      <w:start w:val="1"/>
      <w:numFmt w:val="decimal"/>
      <w:isLgl/>
      <w:lvlText w:val="%1.%2.%3.%4"/>
      <w:lvlJc w:val="left"/>
      <w:pPr>
        <w:ind w:left="1582" w:hanging="720"/>
      </w:pPr>
      <w:rPr>
        <w:rFonts w:hint="default"/>
      </w:rPr>
    </w:lvl>
    <w:lvl w:ilvl="4">
      <w:start w:val="1"/>
      <w:numFmt w:val="decimal"/>
      <w:isLgl/>
      <w:lvlText w:val="%1.%2.%3.%4.%5"/>
      <w:lvlJc w:val="left"/>
      <w:pPr>
        <w:ind w:left="1942" w:hanging="1080"/>
      </w:pPr>
      <w:rPr>
        <w:rFonts w:hint="default"/>
      </w:rPr>
    </w:lvl>
    <w:lvl w:ilvl="5">
      <w:start w:val="1"/>
      <w:numFmt w:val="decimal"/>
      <w:isLgl/>
      <w:lvlText w:val="%1.%2.%3.%4.%5.%6"/>
      <w:lvlJc w:val="left"/>
      <w:pPr>
        <w:ind w:left="1942" w:hanging="1080"/>
      </w:pPr>
      <w:rPr>
        <w:rFonts w:hint="default"/>
      </w:rPr>
    </w:lvl>
    <w:lvl w:ilvl="6">
      <w:start w:val="1"/>
      <w:numFmt w:val="decimal"/>
      <w:isLgl/>
      <w:lvlText w:val="%1.%2.%3.%4.%5.%6.%7"/>
      <w:lvlJc w:val="left"/>
      <w:pPr>
        <w:ind w:left="2302" w:hanging="1440"/>
      </w:pPr>
      <w:rPr>
        <w:rFonts w:hint="default"/>
      </w:rPr>
    </w:lvl>
    <w:lvl w:ilvl="7">
      <w:start w:val="1"/>
      <w:numFmt w:val="decimal"/>
      <w:isLgl/>
      <w:lvlText w:val="%1.%2.%3.%4.%5.%6.%7.%8"/>
      <w:lvlJc w:val="left"/>
      <w:pPr>
        <w:ind w:left="2302" w:hanging="1440"/>
      </w:pPr>
      <w:rPr>
        <w:rFonts w:hint="default"/>
      </w:rPr>
    </w:lvl>
    <w:lvl w:ilvl="8">
      <w:start w:val="1"/>
      <w:numFmt w:val="decimal"/>
      <w:isLgl/>
      <w:lvlText w:val="%1.%2.%3.%4.%5.%6.%7.%8.%9"/>
      <w:lvlJc w:val="left"/>
      <w:pPr>
        <w:ind w:left="2662" w:hanging="1800"/>
      </w:pPr>
      <w:rPr>
        <w:rFonts w:hint="default"/>
      </w:rPr>
    </w:lvl>
  </w:abstractNum>
  <w:abstractNum w:abstractNumId="35" w15:restartNumberingAfterBreak="0">
    <w:nsid w:val="504A7E30"/>
    <w:multiLevelType w:val="hybridMultilevel"/>
    <w:tmpl w:val="B30A04CC"/>
    <w:lvl w:ilvl="0" w:tplc="00F4E19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11301C4"/>
    <w:multiLevelType w:val="hybridMultilevel"/>
    <w:tmpl w:val="A978027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20C4A9D"/>
    <w:multiLevelType w:val="hybridMultilevel"/>
    <w:tmpl w:val="71E842AE"/>
    <w:lvl w:ilvl="0" w:tplc="C770A4B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3E41794"/>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5270658"/>
    <w:multiLevelType w:val="multilevel"/>
    <w:tmpl w:val="24485DD8"/>
    <w:lvl w:ilvl="0">
      <w:start w:val="1"/>
      <w:numFmt w:val="decimal"/>
      <w:lvlText w:val="%1."/>
      <w:lvlJc w:val="left"/>
      <w:pPr>
        <w:ind w:left="1494" w:hanging="360"/>
      </w:pPr>
      <w:rPr>
        <w:rFonts w:hint="default"/>
      </w:rPr>
    </w:lvl>
    <w:lvl w:ilvl="1">
      <w:start w:val="1"/>
      <w:numFmt w:val="decimal"/>
      <w:isLgl/>
      <w:lvlText w:val="%1.%2"/>
      <w:lvlJc w:val="left"/>
      <w:pPr>
        <w:ind w:left="1494" w:hanging="36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40" w15:restartNumberingAfterBreak="0">
    <w:nsid w:val="572609D0"/>
    <w:multiLevelType w:val="hybridMultilevel"/>
    <w:tmpl w:val="F852E75A"/>
    <w:lvl w:ilvl="0" w:tplc="0ED8E488">
      <w:start w:val="1"/>
      <w:numFmt w:val="lowerLetter"/>
      <w:lvlText w:val="%1."/>
      <w:lvlJc w:val="left"/>
      <w:pPr>
        <w:ind w:left="1165" w:hanging="360"/>
      </w:pPr>
      <w:rPr>
        <w:rFonts w:hint="default"/>
      </w:rPr>
    </w:lvl>
    <w:lvl w:ilvl="1" w:tplc="04090019" w:tentative="1">
      <w:start w:val="1"/>
      <w:numFmt w:val="lowerLetter"/>
      <w:lvlText w:val="%2."/>
      <w:lvlJc w:val="left"/>
      <w:pPr>
        <w:ind w:left="1885" w:hanging="360"/>
      </w:pPr>
    </w:lvl>
    <w:lvl w:ilvl="2" w:tplc="0409001B" w:tentative="1">
      <w:start w:val="1"/>
      <w:numFmt w:val="lowerRoman"/>
      <w:lvlText w:val="%3."/>
      <w:lvlJc w:val="right"/>
      <w:pPr>
        <w:ind w:left="2605" w:hanging="180"/>
      </w:pPr>
    </w:lvl>
    <w:lvl w:ilvl="3" w:tplc="0409000F" w:tentative="1">
      <w:start w:val="1"/>
      <w:numFmt w:val="decimal"/>
      <w:lvlText w:val="%4."/>
      <w:lvlJc w:val="left"/>
      <w:pPr>
        <w:ind w:left="3325" w:hanging="360"/>
      </w:pPr>
    </w:lvl>
    <w:lvl w:ilvl="4" w:tplc="04090019" w:tentative="1">
      <w:start w:val="1"/>
      <w:numFmt w:val="lowerLetter"/>
      <w:lvlText w:val="%5."/>
      <w:lvlJc w:val="left"/>
      <w:pPr>
        <w:ind w:left="4045" w:hanging="360"/>
      </w:pPr>
    </w:lvl>
    <w:lvl w:ilvl="5" w:tplc="0409001B" w:tentative="1">
      <w:start w:val="1"/>
      <w:numFmt w:val="lowerRoman"/>
      <w:lvlText w:val="%6."/>
      <w:lvlJc w:val="right"/>
      <w:pPr>
        <w:ind w:left="4765" w:hanging="180"/>
      </w:pPr>
    </w:lvl>
    <w:lvl w:ilvl="6" w:tplc="0409000F" w:tentative="1">
      <w:start w:val="1"/>
      <w:numFmt w:val="decimal"/>
      <w:lvlText w:val="%7."/>
      <w:lvlJc w:val="left"/>
      <w:pPr>
        <w:ind w:left="5485" w:hanging="360"/>
      </w:pPr>
    </w:lvl>
    <w:lvl w:ilvl="7" w:tplc="04090019" w:tentative="1">
      <w:start w:val="1"/>
      <w:numFmt w:val="lowerLetter"/>
      <w:lvlText w:val="%8."/>
      <w:lvlJc w:val="left"/>
      <w:pPr>
        <w:ind w:left="6205" w:hanging="360"/>
      </w:pPr>
    </w:lvl>
    <w:lvl w:ilvl="8" w:tplc="0409001B" w:tentative="1">
      <w:start w:val="1"/>
      <w:numFmt w:val="lowerRoman"/>
      <w:lvlText w:val="%9."/>
      <w:lvlJc w:val="right"/>
      <w:pPr>
        <w:ind w:left="6925" w:hanging="180"/>
      </w:pPr>
    </w:lvl>
  </w:abstractNum>
  <w:abstractNum w:abstractNumId="41" w15:restartNumberingAfterBreak="0">
    <w:nsid w:val="57BB6914"/>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7F46FF0"/>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E3855F9"/>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F0F19C8"/>
    <w:multiLevelType w:val="hybridMultilevel"/>
    <w:tmpl w:val="75E2EDFE"/>
    <w:lvl w:ilvl="0" w:tplc="CAA25CA0">
      <w:start w:val="1"/>
      <w:numFmt w:val="lowerRoman"/>
      <w:lvlText w:val="%1."/>
      <w:lvlJc w:val="right"/>
      <w:pPr>
        <w:ind w:left="1146" w:hanging="360"/>
      </w:pPr>
      <w:rPr>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5" w15:restartNumberingAfterBreak="0">
    <w:nsid w:val="6104239B"/>
    <w:multiLevelType w:val="hybridMultilevel"/>
    <w:tmpl w:val="59848602"/>
    <w:lvl w:ilvl="0" w:tplc="0421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14015A0"/>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35877B5"/>
    <w:multiLevelType w:val="hybridMultilevel"/>
    <w:tmpl w:val="22A42F62"/>
    <w:lvl w:ilvl="0" w:tplc="04090011">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54438E2"/>
    <w:multiLevelType w:val="hybridMultilevel"/>
    <w:tmpl w:val="0F52091C"/>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9" w15:restartNumberingAfterBreak="0">
    <w:nsid w:val="6A5E77D8"/>
    <w:multiLevelType w:val="hybridMultilevel"/>
    <w:tmpl w:val="0D1EBC04"/>
    <w:lvl w:ilvl="0" w:tplc="94447FD0">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BD65017"/>
    <w:multiLevelType w:val="hybridMultilevel"/>
    <w:tmpl w:val="75E2EDFE"/>
    <w:lvl w:ilvl="0" w:tplc="CAA25CA0">
      <w:start w:val="1"/>
      <w:numFmt w:val="lowerRoman"/>
      <w:lvlText w:val="%1."/>
      <w:lvlJc w:val="right"/>
      <w:pPr>
        <w:ind w:left="1146" w:hanging="360"/>
      </w:pPr>
      <w:rPr>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1" w15:restartNumberingAfterBreak="0">
    <w:nsid w:val="6C91469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2" w15:restartNumberingAfterBreak="0">
    <w:nsid w:val="6FC65CB4"/>
    <w:multiLevelType w:val="hybridMultilevel"/>
    <w:tmpl w:val="E31E868C"/>
    <w:lvl w:ilvl="0" w:tplc="0ABABF7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723C39E1"/>
    <w:multiLevelType w:val="hybridMultilevel"/>
    <w:tmpl w:val="7A547F9C"/>
    <w:lvl w:ilvl="0" w:tplc="E84E8174">
      <w:start w:val="4"/>
      <w:numFmt w:val="decimal"/>
      <w:lvlText w:val="%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54" w15:restartNumberingAfterBreak="0">
    <w:nsid w:val="74B74F4C"/>
    <w:multiLevelType w:val="multilevel"/>
    <w:tmpl w:val="EE3613E0"/>
    <w:lvl w:ilvl="0">
      <w:start w:val="1"/>
      <w:numFmt w:val="decimal"/>
      <w:pStyle w:val="Heading1"/>
      <w:suff w:val="space"/>
      <w:lvlText w:val="BAB %1. "/>
      <w:lvlJc w:val="left"/>
      <w:pPr>
        <w:ind w:left="2912" w:hanging="360"/>
      </w:pPr>
      <w:rPr>
        <w:rFonts w:hint="default"/>
      </w:rPr>
    </w:lvl>
    <w:lvl w:ilvl="1">
      <w:start w:val="1"/>
      <w:numFmt w:val="decimal"/>
      <w:pStyle w:val="Heading2"/>
      <w:suff w:val="space"/>
      <w:lvlText w:val="%1.%2"/>
      <w:lvlJc w:val="left"/>
      <w:pPr>
        <w:ind w:left="720" w:hanging="360"/>
      </w:pPr>
      <w:rPr>
        <w:rFonts w:hint="default"/>
        <w:i w:val="0"/>
      </w:rPr>
    </w:lvl>
    <w:lvl w:ilvl="2">
      <w:start w:val="1"/>
      <w:numFmt w:val="decimal"/>
      <w:pStyle w:val="Heading3"/>
      <w:suff w:val="space"/>
      <w:lvlText w:val="%1.%2.%3"/>
      <w:lvlJc w:val="left"/>
      <w:pPr>
        <w:ind w:left="1080" w:hanging="360"/>
      </w:pPr>
      <w:rPr>
        <w:rFonts w:hint="default"/>
        <w:i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5" w15:restartNumberingAfterBreak="0">
    <w:nsid w:val="7B6B0FEF"/>
    <w:multiLevelType w:val="hybridMultilevel"/>
    <w:tmpl w:val="0B82D640"/>
    <w:lvl w:ilvl="0" w:tplc="7416E072">
      <w:start w:val="4"/>
      <w:numFmt w:val="decimal"/>
      <w:lvlText w:val="%1."/>
      <w:lvlJc w:val="left"/>
      <w:pPr>
        <w:ind w:left="1470" w:hanging="360"/>
      </w:pPr>
      <w:rPr>
        <w:rFonts w:hint="default"/>
      </w:rPr>
    </w:lvl>
    <w:lvl w:ilvl="1" w:tplc="04090019" w:tentative="1">
      <w:start w:val="1"/>
      <w:numFmt w:val="lowerLetter"/>
      <w:lvlText w:val="%2."/>
      <w:lvlJc w:val="left"/>
      <w:pPr>
        <w:ind w:left="2190" w:hanging="360"/>
      </w:pPr>
    </w:lvl>
    <w:lvl w:ilvl="2" w:tplc="0409001B" w:tentative="1">
      <w:start w:val="1"/>
      <w:numFmt w:val="lowerRoman"/>
      <w:lvlText w:val="%3."/>
      <w:lvlJc w:val="right"/>
      <w:pPr>
        <w:ind w:left="2910" w:hanging="180"/>
      </w:pPr>
    </w:lvl>
    <w:lvl w:ilvl="3" w:tplc="0409000F" w:tentative="1">
      <w:start w:val="1"/>
      <w:numFmt w:val="decimal"/>
      <w:lvlText w:val="%4."/>
      <w:lvlJc w:val="left"/>
      <w:pPr>
        <w:ind w:left="3630" w:hanging="360"/>
      </w:pPr>
    </w:lvl>
    <w:lvl w:ilvl="4" w:tplc="04090019" w:tentative="1">
      <w:start w:val="1"/>
      <w:numFmt w:val="lowerLetter"/>
      <w:lvlText w:val="%5."/>
      <w:lvlJc w:val="left"/>
      <w:pPr>
        <w:ind w:left="4350" w:hanging="360"/>
      </w:pPr>
    </w:lvl>
    <w:lvl w:ilvl="5" w:tplc="0409001B" w:tentative="1">
      <w:start w:val="1"/>
      <w:numFmt w:val="lowerRoman"/>
      <w:lvlText w:val="%6."/>
      <w:lvlJc w:val="right"/>
      <w:pPr>
        <w:ind w:left="5070" w:hanging="180"/>
      </w:pPr>
    </w:lvl>
    <w:lvl w:ilvl="6" w:tplc="0409000F" w:tentative="1">
      <w:start w:val="1"/>
      <w:numFmt w:val="decimal"/>
      <w:lvlText w:val="%7."/>
      <w:lvlJc w:val="left"/>
      <w:pPr>
        <w:ind w:left="5790" w:hanging="360"/>
      </w:pPr>
    </w:lvl>
    <w:lvl w:ilvl="7" w:tplc="04090019" w:tentative="1">
      <w:start w:val="1"/>
      <w:numFmt w:val="lowerLetter"/>
      <w:lvlText w:val="%8."/>
      <w:lvlJc w:val="left"/>
      <w:pPr>
        <w:ind w:left="6510" w:hanging="360"/>
      </w:pPr>
    </w:lvl>
    <w:lvl w:ilvl="8" w:tplc="0409001B" w:tentative="1">
      <w:start w:val="1"/>
      <w:numFmt w:val="lowerRoman"/>
      <w:lvlText w:val="%9."/>
      <w:lvlJc w:val="right"/>
      <w:pPr>
        <w:ind w:left="7230" w:hanging="180"/>
      </w:pPr>
    </w:lvl>
  </w:abstractNum>
  <w:abstractNum w:abstractNumId="56" w15:restartNumberingAfterBreak="0">
    <w:nsid w:val="7CC55CD8"/>
    <w:multiLevelType w:val="hybridMultilevel"/>
    <w:tmpl w:val="B510C440"/>
    <w:lvl w:ilvl="0" w:tplc="6DE0B186">
      <w:start w:val="1"/>
      <w:numFmt w:val="upperLetter"/>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7" w15:restartNumberingAfterBreak="0">
    <w:nsid w:val="7ECB0F60"/>
    <w:multiLevelType w:val="hybridMultilevel"/>
    <w:tmpl w:val="75E2EDFE"/>
    <w:lvl w:ilvl="0" w:tplc="CAA25CA0">
      <w:start w:val="1"/>
      <w:numFmt w:val="lowerRoman"/>
      <w:lvlText w:val="%1."/>
      <w:lvlJc w:val="right"/>
      <w:pPr>
        <w:ind w:left="1146" w:hanging="360"/>
      </w:pPr>
      <w:rPr>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num w:numId="1">
    <w:abstractNumId w:val="33"/>
  </w:num>
  <w:num w:numId="2">
    <w:abstractNumId w:val="16"/>
  </w:num>
  <w:num w:numId="3">
    <w:abstractNumId w:val="34"/>
  </w:num>
  <w:num w:numId="4">
    <w:abstractNumId w:val="39"/>
  </w:num>
  <w:num w:numId="5">
    <w:abstractNumId w:val="19"/>
  </w:num>
  <w:num w:numId="6">
    <w:abstractNumId w:val="28"/>
  </w:num>
  <w:num w:numId="7">
    <w:abstractNumId w:val="32"/>
  </w:num>
  <w:num w:numId="8">
    <w:abstractNumId w:val="9"/>
  </w:num>
  <w:num w:numId="9">
    <w:abstractNumId w:val="13"/>
  </w:num>
  <w:num w:numId="10">
    <w:abstractNumId w:val="55"/>
  </w:num>
  <w:num w:numId="11">
    <w:abstractNumId w:val="2"/>
  </w:num>
  <w:num w:numId="12">
    <w:abstractNumId w:val="46"/>
  </w:num>
  <w:num w:numId="13">
    <w:abstractNumId w:val="38"/>
  </w:num>
  <w:num w:numId="14">
    <w:abstractNumId w:val="24"/>
  </w:num>
  <w:num w:numId="15">
    <w:abstractNumId w:val="25"/>
  </w:num>
  <w:num w:numId="16">
    <w:abstractNumId w:val="30"/>
  </w:num>
  <w:num w:numId="17">
    <w:abstractNumId w:val="41"/>
  </w:num>
  <w:num w:numId="18">
    <w:abstractNumId w:val="15"/>
  </w:num>
  <w:num w:numId="19">
    <w:abstractNumId w:val="18"/>
  </w:num>
  <w:num w:numId="20">
    <w:abstractNumId w:val="27"/>
  </w:num>
  <w:num w:numId="21">
    <w:abstractNumId w:val="7"/>
  </w:num>
  <w:num w:numId="22">
    <w:abstractNumId w:val="42"/>
  </w:num>
  <w:num w:numId="23">
    <w:abstractNumId w:val="37"/>
  </w:num>
  <w:num w:numId="24">
    <w:abstractNumId w:val="29"/>
  </w:num>
  <w:num w:numId="25">
    <w:abstractNumId w:val="14"/>
  </w:num>
  <w:num w:numId="26">
    <w:abstractNumId w:val="35"/>
  </w:num>
  <w:num w:numId="27">
    <w:abstractNumId w:val="52"/>
  </w:num>
  <w:num w:numId="28">
    <w:abstractNumId w:val="43"/>
  </w:num>
  <w:num w:numId="29">
    <w:abstractNumId w:val="53"/>
  </w:num>
  <w:num w:numId="30">
    <w:abstractNumId w:val="54"/>
  </w:num>
  <w:num w:numId="31">
    <w:abstractNumId w:val="51"/>
  </w:num>
  <w:num w:numId="32">
    <w:abstractNumId w:val="54"/>
  </w:num>
  <w:num w:numId="33">
    <w:abstractNumId w:val="6"/>
  </w:num>
  <w:num w:numId="34">
    <w:abstractNumId w:val="45"/>
  </w:num>
  <w:num w:numId="35">
    <w:abstractNumId w:val="49"/>
  </w:num>
  <w:num w:numId="36">
    <w:abstractNumId w:val="57"/>
  </w:num>
  <w:num w:numId="37">
    <w:abstractNumId w:val="50"/>
  </w:num>
  <w:num w:numId="38">
    <w:abstractNumId w:val="44"/>
  </w:num>
  <w:num w:numId="39">
    <w:abstractNumId w:val="54"/>
  </w:num>
  <w:num w:numId="40">
    <w:abstractNumId w:val="3"/>
  </w:num>
  <w:num w:numId="41">
    <w:abstractNumId w:val="26"/>
  </w:num>
  <w:num w:numId="42">
    <w:abstractNumId w:val="12"/>
  </w:num>
  <w:num w:numId="43">
    <w:abstractNumId w:val="17"/>
  </w:num>
  <w:num w:numId="44">
    <w:abstractNumId w:val="47"/>
  </w:num>
  <w:num w:numId="45">
    <w:abstractNumId w:val="31"/>
  </w:num>
  <w:num w:numId="46">
    <w:abstractNumId w:val="21"/>
  </w:num>
  <w:num w:numId="47">
    <w:abstractNumId w:val="54"/>
  </w:num>
  <w:num w:numId="48">
    <w:abstractNumId w:val="5"/>
  </w:num>
  <w:num w:numId="49">
    <w:abstractNumId w:val="4"/>
  </w:num>
  <w:num w:numId="50">
    <w:abstractNumId w:val="0"/>
  </w:num>
  <w:num w:numId="51">
    <w:abstractNumId w:val="22"/>
  </w:num>
  <w:num w:numId="52">
    <w:abstractNumId w:val="48"/>
  </w:num>
  <w:num w:numId="53">
    <w:abstractNumId w:val="36"/>
  </w:num>
  <w:num w:numId="54">
    <w:abstractNumId w:val="56"/>
  </w:num>
  <w:num w:numId="55">
    <w:abstractNumId w:val="23"/>
  </w:num>
  <w:num w:numId="56">
    <w:abstractNumId w:val="10"/>
  </w:num>
  <w:num w:numId="57">
    <w:abstractNumId w:val="1"/>
  </w:num>
  <w:num w:numId="58">
    <w:abstractNumId w:val="11"/>
  </w:num>
  <w:num w:numId="59">
    <w:abstractNumId w:val="20"/>
  </w:num>
  <w:num w:numId="60">
    <w:abstractNumId w:val="40"/>
  </w:num>
  <w:num w:numId="61">
    <w:abstractNumId w:val="8"/>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indows User">
    <w15:presenceInfo w15:providerId="None" w15:userId="Windows User"/>
  </w15:person>
  <w15:person w15:author="nova">
    <w15:presenceInfo w15:providerId="None" w15:userId="nova"/>
  </w15:person>
  <w15:person w15:author="ACER">
    <w15:presenceInfo w15:providerId="None" w15:userId="AC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3"/>
  <w:hideSpellingErrors/>
  <w:revisionView w:markup="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6B84"/>
    <w:rsid w:val="00005041"/>
    <w:rsid w:val="000051AA"/>
    <w:rsid w:val="000136F5"/>
    <w:rsid w:val="0001598D"/>
    <w:rsid w:val="00016CE0"/>
    <w:rsid w:val="00020359"/>
    <w:rsid w:val="0003123B"/>
    <w:rsid w:val="000407AE"/>
    <w:rsid w:val="000415E7"/>
    <w:rsid w:val="00043E39"/>
    <w:rsid w:val="0004502D"/>
    <w:rsid w:val="0004599B"/>
    <w:rsid w:val="00052DF0"/>
    <w:rsid w:val="000576E9"/>
    <w:rsid w:val="0006605A"/>
    <w:rsid w:val="00072423"/>
    <w:rsid w:val="00073F30"/>
    <w:rsid w:val="00075563"/>
    <w:rsid w:val="000832F7"/>
    <w:rsid w:val="0008520D"/>
    <w:rsid w:val="0008725A"/>
    <w:rsid w:val="00096B3D"/>
    <w:rsid w:val="00096E50"/>
    <w:rsid w:val="000A37BA"/>
    <w:rsid w:val="000B0472"/>
    <w:rsid w:val="000B28A5"/>
    <w:rsid w:val="000B320D"/>
    <w:rsid w:val="000B5792"/>
    <w:rsid w:val="000C0D29"/>
    <w:rsid w:val="000C1C1F"/>
    <w:rsid w:val="000C2732"/>
    <w:rsid w:val="000C585D"/>
    <w:rsid w:val="000C5A5C"/>
    <w:rsid w:val="000E16AC"/>
    <w:rsid w:val="000E2741"/>
    <w:rsid w:val="000E3477"/>
    <w:rsid w:val="000E3957"/>
    <w:rsid w:val="000E39A9"/>
    <w:rsid w:val="000E3C4A"/>
    <w:rsid w:val="000E61BE"/>
    <w:rsid w:val="000E6B92"/>
    <w:rsid w:val="000F533C"/>
    <w:rsid w:val="000F66F0"/>
    <w:rsid w:val="000F79E6"/>
    <w:rsid w:val="00104458"/>
    <w:rsid w:val="0010463E"/>
    <w:rsid w:val="001062CB"/>
    <w:rsid w:val="001074CF"/>
    <w:rsid w:val="001117F6"/>
    <w:rsid w:val="00115881"/>
    <w:rsid w:val="00115958"/>
    <w:rsid w:val="0011597D"/>
    <w:rsid w:val="001225E0"/>
    <w:rsid w:val="001265F7"/>
    <w:rsid w:val="00130E3E"/>
    <w:rsid w:val="0013157D"/>
    <w:rsid w:val="001323FC"/>
    <w:rsid w:val="00136690"/>
    <w:rsid w:val="0013708C"/>
    <w:rsid w:val="0014335B"/>
    <w:rsid w:val="0014454D"/>
    <w:rsid w:val="00144EA2"/>
    <w:rsid w:val="00145A5B"/>
    <w:rsid w:val="0014618A"/>
    <w:rsid w:val="001463A5"/>
    <w:rsid w:val="00147116"/>
    <w:rsid w:val="00152792"/>
    <w:rsid w:val="001572DA"/>
    <w:rsid w:val="001609E4"/>
    <w:rsid w:val="001631D5"/>
    <w:rsid w:val="00165373"/>
    <w:rsid w:val="0017083D"/>
    <w:rsid w:val="00170FFD"/>
    <w:rsid w:val="001710D6"/>
    <w:rsid w:val="001771CE"/>
    <w:rsid w:val="0018198B"/>
    <w:rsid w:val="00181FC9"/>
    <w:rsid w:val="00184207"/>
    <w:rsid w:val="00185B71"/>
    <w:rsid w:val="001863C5"/>
    <w:rsid w:val="001902C6"/>
    <w:rsid w:val="00190ACB"/>
    <w:rsid w:val="001914A1"/>
    <w:rsid w:val="0019438F"/>
    <w:rsid w:val="001A1871"/>
    <w:rsid w:val="001A2E70"/>
    <w:rsid w:val="001A3B53"/>
    <w:rsid w:val="001A6616"/>
    <w:rsid w:val="001A6AAD"/>
    <w:rsid w:val="001B17C0"/>
    <w:rsid w:val="001B2A5F"/>
    <w:rsid w:val="001B4FD6"/>
    <w:rsid w:val="001B6BA9"/>
    <w:rsid w:val="001B6CA2"/>
    <w:rsid w:val="001C04EB"/>
    <w:rsid w:val="001C721D"/>
    <w:rsid w:val="001D0C6A"/>
    <w:rsid w:val="001D0E8D"/>
    <w:rsid w:val="001D5ADF"/>
    <w:rsid w:val="001E3EAE"/>
    <w:rsid w:val="001E4FAD"/>
    <w:rsid w:val="001F0897"/>
    <w:rsid w:val="001F471B"/>
    <w:rsid w:val="001F7A1E"/>
    <w:rsid w:val="002018FF"/>
    <w:rsid w:val="0020220B"/>
    <w:rsid w:val="0020600A"/>
    <w:rsid w:val="0020640A"/>
    <w:rsid w:val="00206CE5"/>
    <w:rsid w:val="00207757"/>
    <w:rsid w:val="002104D0"/>
    <w:rsid w:val="00211628"/>
    <w:rsid w:val="00214F2B"/>
    <w:rsid w:val="00217997"/>
    <w:rsid w:val="00217B12"/>
    <w:rsid w:val="00217F28"/>
    <w:rsid w:val="002250E6"/>
    <w:rsid w:val="00226A03"/>
    <w:rsid w:val="00231905"/>
    <w:rsid w:val="00232711"/>
    <w:rsid w:val="00234620"/>
    <w:rsid w:val="00234938"/>
    <w:rsid w:val="0023519E"/>
    <w:rsid w:val="00236299"/>
    <w:rsid w:val="002401E4"/>
    <w:rsid w:val="00240993"/>
    <w:rsid w:val="00240AAC"/>
    <w:rsid w:val="00240F5A"/>
    <w:rsid w:val="002411DB"/>
    <w:rsid w:val="00242750"/>
    <w:rsid w:val="00242EE5"/>
    <w:rsid w:val="002457B9"/>
    <w:rsid w:val="00247139"/>
    <w:rsid w:val="00250E9E"/>
    <w:rsid w:val="002518E7"/>
    <w:rsid w:val="00252E06"/>
    <w:rsid w:val="00254DFC"/>
    <w:rsid w:val="00255C45"/>
    <w:rsid w:val="002566FE"/>
    <w:rsid w:val="00257100"/>
    <w:rsid w:val="002617D0"/>
    <w:rsid w:val="0026356A"/>
    <w:rsid w:val="00264191"/>
    <w:rsid w:val="002660F1"/>
    <w:rsid w:val="00275E16"/>
    <w:rsid w:val="00285BD2"/>
    <w:rsid w:val="0028730B"/>
    <w:rsid w:val="002931AA"/>
    <w:rsid w:val="00294796"/>
    <w:rsid w:val="00295B35"/>
    <w:rsid w:val="00295D9E"/>
    <w:rsid w:val="00297666"/>
    <w:rsid w:val="002A5337"/>
    <w:rsid w:val="002B0286"/>
    <w:rsid w:val="002B0652"/>
    <w:rsid w:val="002B1162"/>
    <w:rsid w:val="002B1D88"/>
    <w:rsid w:val="002B25BE"/>
    <w:rsid w:val="002B57DD"/>
    <w:rsid w:val="002B7074"/>
    <w:rsid w:val="002B7274"/>
    <w:rsid w:val="002C1299"/>
    <w:rsid w:val="002C59BA"/>
    <w:rsid w:val="002C6D0C"/>
    <w:rsid w:val="002D22DC"/>
    <w:rsid w:val="002D46B9"/>
    <w:rsid w:val="002E0200"/>
    <w:rsid w:val="002E1BFE"/>
    <w:rsid w:val="002E1E6C"/>
    <w:rsid w:val="002E2FEA"/>
    <w:rsid w:val="002E6125"/>
    <w:rsid w:val="002F1546"/>
    <w:rsid w:val="002F1987"/>
    <w:rsid w:val="00307896"/>
    <w:rsid w:val="00310DF9"/>
    <w:rsid w:val="00311315"/>
    <w:rsid w:val="00311F88"/>
    <w:rsid w:val="003138CC"/>
    <w:rsid w:val="00314CFB"/>
    <w:rsid w:val="00314DA2"/>
    <w:rsid w:val="003163C1"/>
    <w:rsid w:val="00335BD4"/>
    <w:rsid w:val="0033717F"/>
    <w:rsid w:val="0034037F"/>
    <w:rsid w:val="0034197F"/>
    <w:rsid w:val="003428F8"/>
    <w:rsid w:val="0034460B"/>
    <w:rsid w:val="00345C37"/>
    <w:rsid w:val="00350838"/>
    <w:rsid w:val="00353089"/>
    <w:rsid w:val="00353CC1"/>
    <w:rsid w:val="00354093"/>
    <w:rsid w:val="00355AA5"/>
    <w:rsid w:val="003562DD"/>
    <w:rsid w:val="003611E6"/>
    <w:rsid w:val="003614D7"/>
    <w:rsid w:val="0036253F"/>
    <w:rsid w:val="00362CAF"/>
    <w:rsid w:val="00365D85"/>
    <w:rsid w:val="003678B7"/>
    <w:rsid w:val="00370B95"/>
    <w:rsid w:val="00381504"/>
    <w:rsid w:val="00383AC7"/>
    <w:rsid w:val="0038474C"/>
    <w:rsid w:val="003867FE"/>
    <w:rsid w:val="00387AA9"/>
    <w:rsid w:val="0039113B"/>
    <w:rsid w:val="0039244B"/>
    <w:rsid w:val="00394422"/>
    <w:rsid w:val="003953F7"/>
    <w:rsid w:val="003A1AE2"/>
    <w:rsid w:val="003A26D7"/>
    <w:rsid w:val="003A63F2"/>
    <w:rsid w:val="003B035B"/>
    <w:rsid w:val="003B06CE"/>
    <w:rsid w:val="003B2189"/>
    <w:rsid w:val="003B372D"/>
    <w:rsid w:val="003B7F61"/>
    <w:rsid w:val="003C086B"/>
    <w:rsid w:val="003C27F5"/>
    <w:rsid w:val="003C3ED8"/>
    <w:rsid w:val="003D2DAF"/>
    <w:rsid w:val="003D32D4"/>
    <w:rsid w:val="003D5E31"/>
    <w:rsid w:val="003D60DB"/>
    <w:rsid w:val="003D72FD"/>
    <w:rsid w:val="003D7DAB"/>
    <w:rsid w:val="003E1410"/>
    <w:rsid w:val="003E2B40"/>
    <w:rsid w:val="003E3BB7"/>
    <w:rsid w:val="003F3144"/>
    <w:rsid w:val="003F6908"/>
    <w:rsid w:val="00401214"/>
    <w:rsid w:val="00404DBD"/>
    <w:rsid w:val="004054A0"/>
    <w:rsid w:val="00407090"/>
    <w:rsid w:val="00411AC3"/>
    <w:rsid w:val="00415F4D"/>
    <w:rsid w:val="004169FB"/>
    <w:rsid w:val="00416C01"/>
    <w:rsid w:val="00417722"/>
    <w:rsid w:val="00420B4D"/>
    <w:rsid w:val="0042271D"/>
    <w:rsid w:val="00422B3D"/>
    <w:rsid w:val="00425472"/>
    <w:rsid w:val="004260FB"/>
    <w:rsid w:val="004319DD"/>
    <w:rsid w:val="004334E3"/>
    <w:rsid w:val="004336C4"/>
    <w:rsid w:val="00434463"/>
    <w:rsid w:val="00434E82"/>
    <w:rsid w:val="00435DA9"/>
    <w:rsid w:val="00442C79"/>
    <w:rsid w:val="00447A89"/>
    <w:rsid w:val="00450DF1"/>
    <w:rsid w:val="004519D2"/>
    <w:rsid w:val="00451BA0"/>
    <w:rsid w:val="00452F2A"/>
    <w:rsid w:val="00455F05"/>
    <w:rsid w:val="00463BDD"/>
    <w:rsid w:val="00463E96"/>
    <w:rsid w:val="004643D5"/>
    <w:rsid w:val="0046629A"/>
    <w:rsid w:val="00470091"/>
    <w:rsid w:val="0047320F"/>
    <w:rsid w:val="00474E5D"/>
    <w:rsid w:val="00481541"/>
    <w:rsid w:val="00481762"/>
    <w:rsid w:val="004857DC"/>
    <w:rsid w:val="0048654B"/>
    <w:rsid w:val="0048787C"/>
    <w:rsid w:val="0049091B"/>
    <w:rsid w:val="0049409C"/>
    <w:rsid w:val="004959FF"/>
    <w:rsid w:val="00495B84"/>
    <w:rsid w:val="00497E27"/>
    <w:rsid w:val="00497FA7"/>
    <w:rsid w:val="004A0044"/>
    <w:rsid w:val="004A1011"/>
    <w:rsid w:val="004A32EB"/>
    <w:rsid w:val="004A6209"/>
    <w:rsid w:val="004A75EF"/>
    <w:rsid w:val="004B232F"/>
    <w:rsid w:val="004B70E7"/>
    <w:rsid w:val="004B76E2"/>
    <w:rsid w:val="004B77B5"/>
    <w:rsid w:val="004C0E7A"/>
    <w:rsid w:val="004C0E81"/>
    <w:rsid w:val="004C32EB"/>
    <w:rsid w:val="004C34E9"/>
    <w:rsid w:val="004C5510"/>
    <w:rsid w:val="004C5CCD"/>
    <w:rsid w:val="004C6307"/>
    <w:rsid w:val="004C6314"/>
    <w:rsid w:val="004C6C9A"/>
    <w:rsid w:val="004D1A29"/>
    <w:rsid w:val="004D5702"/>
    <w:rsid w:val="004D599A"/>
    <w:rsid w:val="004E2099"/>
    <w:rsid w:val="004E47D1"/>
    <w:rsid w:val="004E4DD3"/>
    <w:rsid w:val="004E6C03"/>
    <w:rsid w:val="004F2EF7"/>
    <w:rsid w:val="004F34FB"/>
    <w:rsid w:val="004F5BBE"/>
    <w:rsid w:val="005006BA"/>
    <w:rsid w:val="005018AE"/>
    <w:rsid w:val="005028FE"/>
    <w:rsid w:val="00503309"/>
    <w:rsid w:val="00504626"/>
    <w:rsid w:val="005115F0"/>
    <w:rsid w:val="00511B72"/>
    <w:rsid w:val="005176F5"/>
    <w:rsid w:val="005234CD"/>
    <w:rsid w:val="0052522C"/>
    <w:rsid w:val="00525E9E"/>
    <w:rsid w:val="005261FB"/>
    <w:rsid w:val="005315A8"/>
    <w:rsid w:val="005361D2"/>
    <w:rsid w:val="0053666D"/>
    <w:rsid w:val="00537807"/>
    <w:rsid w:val="005426FA"/>
    <w:rsid w:val="00543BB8"/>
    <w:rsid w:val="0055176C"/>
    <w:rsid w:val="00554416"/>
    <w:rsid w:val="005555BB"/>
    <w:rsid w:val="0056028A"/>
    <w:rsid w:val="00563AB7"/>
    <w:rsid w:val="00563ED3"/>
    <w:rsid w:val="005721E2"/>
    <w:rsid w:val="00575E3A"/>
    <w:rsid w:val="005848C2"/>
    <w:rsid w:val="00587352"/>
    <w:rsid w:val="00590788"/>
    <w:rsid w:val="005970B3"/>
    <w:rsid w:val="005A46EA"/>
    <w:rsid w:val="005B54A3"/>
    <w:rsid w:val="005B7443"/>
    <w:rsid w:val="005C189E"/>
    <w:rsid w:val="005C28E6"/>
    <w:rsid w:val="005C3A7F"/>
    <w:rsid w:val="005C3CB5"/>
    <w:rsid w:val="005C4377"/>
    <w:rsid w:val="005C66E4"/>
    <w:rsid w:val="005D1D2E"/>
    <w:rsid w:val="005D5BA4"/>
    <w:rsid w:val="005E1D23"/>
    <w:rsid w:val="005E21D3"/>
    <w:rsid w:val="005E4A5F"/>
    <w:rsid w:val="005E581F"/>
    <w:rsid w:val="005F1D2E"/>
    <w:rsid w:val="005F52CC"/>
    <w:rsid w:val="0060347B"/>
    <w:rsid w:val="006128E2"/>
    <w:rsid w:val="00613CBB"/>
    <w:rsid w:val="006140CD"/>
    <w:rsid w:val="00614126"/>
    <w:rsid w:val="0061746A"/>
    <w:rsid w:val="00620145"/>
    <w:rsid w:val="00620ED4"/>
    <w:rsid w:val="0062689C"/>
    <w:rsid w:val="006343B3"/>
    <w:rsid w:val="00637291"/>
    <w:rsid w:val="00637F6A"/>
    <w:rsid w:val="00643D5C"/>
    <w:rsid w:val="0064631D"/>
    <w:rsid w:val="00650436"/>
    <w:rsid w:val="00650E8D"/>
    <w:rsid w:val="00652571"/>
    <w:rsid w:val="00661739"/>
    <w:rsid w:val="0066399C"/>
    <w:rsid w:val="00666597"/>
    <w:rsid w:val="00672B5C"/>
    <w:rsid w:val="0067537E"/>
    <w:rsid w:val="006759DE"/>
    <w:rsid w:val="00676782"/>
    <w:rsid w:val="00681AEC"/>
    <w:rsid w:val="006841FF"/>
    <w:rsid w:val="00687A27"/>
    <w:rsid w:val="0069091D"/>
    <w:rsid w:val="00691479"/>
    <w:rsid w:val="00692755"/>
    <w:rsid w:val="00695D38"/>
    <w:rsid w:val="006965BA"/>
    <w:rsid w:val="006A0BE8"/>
    <w:rsid w:val="006A1724"/>
    <w:rsid w:val="006A1B53"/>
    <w:rsid w:val="006A1D94"/>
    <w:rsid w:val="006A48B0"/>
    <w:rsid w:val="006A6751"/>
    <w:rsid w:val="006A7084"/>
    <w:rsid w:val="006A74A0"/>
    <w:rsid w:val="006A7D3E"/>
    <w:rsid w:val="006B0179"/>
    <w:rsid w:val="006B1669"/>
    <w:rsid w:val="006B3D88"/>
    <w:rsid w:val="006B64C1"/>
    <w:rsid w:val="006C0CB8"/>
    <w:rsid w:val="006C2CB0"/>
    <w:rsid w:val="006C2FFE"/>
    <w:rsid w:val="006C7174"/>
    <w:rsid w:val="006C7A67"/>
    <w:rsid w:val="006D1B75"/>
    <w:rsid w:val="006E08FB"/>
    <w:rsid w:val="006E2AAF"/>
    <w:rsid w:val="006E3F64"/>
    <w:rsid w:val="006E7D81"/>
    <w:rsid w:val="006F226F"/>
    <w:rsid w:val="006F54F2"/>
    <w:rsid w:val="00703896"/>
    <w:rsid w:val="00704CB4"/>
    <w:rsid w:val="0070520B"/>
    <w:rsid w:val="00706ECA"/>
    <w:rsid w:val="00711C6A"/>
    <w:rsid w:val="00716153"/>
    <w:rsid w:val="00720A75"/>
    <w:rsid w:val="007306C9"/>
    <w:rsid w:val="007316B8"/>
    <w:rsid w:val="007316F3"/>
    <w:rsid w:val="0073193F"/>
    <w:rsid w:val="00737722"/>
    <w:rsid w:val="007411EE"/>
    <w:rsid w:val="007451D3"/>
    <w:rsid w:val="00747483"/>
    <w:rsid w:val="00747D39"/>
    <w:rsid w:val="0075006A"/>
    <w:rsid w:val="00750347"/>
    <w:rsid w:val="007522E0"/>
    <w:rsid w:val="00754697"/>
    <w:rsid w:val="00755C33"/>
    <w:rsid w:val="00757172"/>
    <w:rsid w:val="00757C1E"/>
    <w:rsid w:val="007604BA"/>
    <w:rsid w:val="007620D8"/>
    <w:rsid w:val="007623AE"/>
    <w:rsid w:val="0076295A"/>
    <w:rsid w:val="00762C7A"/>
    <w:rsid w:val="0076406B"/>
    <w:rsid w:val="007700B3"/>
    <w:rsid w:val="007701AC"/>
    <w:rsid w:val="007705DF"/>
    <w:rsid w:val="00771892"/>
    <w:rsid w:val="00772112"/>
    <w:rsid w:val="007742E9"/>
    <w:rsid w:val="007755A2"/>
    <w:rsid w:val="0077683C"/>
    <w:rsid w:val="00780E88"/>
    <w:rsid w:val="00782201"/>
    <w:rsid w:val="00783520"/>
    <w:rsid w:val="00783F56"/>
    <w:rsid w:val="00784223"/>
    <w:rsid w:val="00786E40"/>
    <w:rsid w:val="007901C5"/>
    <w:rsid w:val="007925B5"/>
    <w:rsid w:val="00792BC9"/>
    <w:rsid w:val="00795ADC"/>
    <w:rsid w:val="00797541"/>
    <w:rsid w:val="00797840"/>
    <w:rsid w:val="007A027C"/>
    <w:rsid w:val="007A0C84"/>
    <w:rsid w:val="007B1223"/>
    <w:rsid w:val="007B242A"/>
    <w:rsid w:val="007B2CA9"/>
    <w:rsid w:val="007B3B36"/>
    <w:rsid w:val="007B689A"/>
    <w:rsid w:val="007C19E6"/>
    <w:rsid w:val="007C390D"/>
    <w:rsid w:val="007D1CFB"/>
    <w:rsid w:val="007D1DA9"/>
    <w:rsid w:val="007D22F7"/>
    <w:rsid w:val="007D263C"/>
    <w:rsid w:val="007D2B4F"/>
    <w:rsid w:val="007D4753"/>
    <w:rsid w:val="007D4AF5"/>
    <w:rsid w:val="007D707A"/>
    <w:rsid w:val="007E14FE"/>
    <w:rsid w:val="007E2D47"/>
    <w:rsid w:val="007E33B8"/>
    <w:rsid w:val="007E51DD"/>
    <w:rsid w:val="007E717E"/>
    <w:rsid w:val="007E74B5"/>
    <w:rsid w:val="007F1A31"/>
    <w:rsid w:val="007F310D"/>
    <w:rsid w:val="007F38CB"/>
    <w:rsid w:val="007F4597"/>
    <w:rsid w:val="0080049A"/>
    <w:rsid w:val="008030F8"/>
    <w:rsid w:val="008057EF"/>
    <w:rsid w:val="008059A9"/>
    <w:rsid w:val="00813475"/>
    <w:rsid w:val="008161A0"/>
    <w:rsid w:val="008177D7"/>
    <w:rsid w:val="00820439"/>
    <w:rsid w:val="00820B6E"/>
    <w:rsid w:val="008234B4"/>
    <w:rsid w:val="0082623B"/>
    <w:rsid w:val="00826880"/>
    <w:rsid w:val="008327F8"/>
    <w:rsid w:val="00833C45"/>
    <w:rsid w:val="008357B5"/>
    <w:rsid w:val="00835FA0"/>
    <w:rsid w:val="00836B0E"/>
    <w:rsid w:val="008500DA"/>
    <w:rsid w:val="0085110D"/>
    <w:rsid w:val="00853594"/>
    <w:rsid w:val="008557EB"/>
    <w:rsid w:val="00855B6F"/>
    <w:rsid w:val="008563A8"/>
    <w:rsid w:val="008579CC"/>
    <w:rsid w:val="008625D6"/>
    <w:rsid w:val="00862D1F"/>
    <w:rsid w:val="00865562"/>
    <w:rsid w:val="00872B65"/>
    <w:rsid w:val="008763A9"/>
    <w:rsid w:val="008804DD"/>
    <w:rsid w:val="008825DF"/>
    <w:rsid w:val="0088505E"/>
    <w:rsid w:val="00885ECE"/>
    <w:rsid w:val="00886455"/>
    <w:rsid w:val="00891B39"/>
    <w:rsid w:val="00893A47"/>
    <w:rsid w:val="00894835"/>
    <w:rsid w:val="00895305"/>
    <w:rsid w:val="008955CA"/>
    <w:rsid w:val="00895EE8"/>
    <w:rsid w:val="0089714F"/>
    <w:rsid w:val="008A1FF5"/>
    <w:rsid w:val="008A3658"/>
    <w:rsid w:val="008A4F0B"/>
    <w:rsid w:val="008A5DE6"/>
    <w:rsid w:val="008B0489"/>
    <w:rsid w:val="008B097C"/>
    <w:rsid w:val="008B0F9A"/>
    <w:rsid w:val="008B2EDE"/>
    <w:rsid w:val="008B618C"/>
    <w:rsid w:val="008B6E7C"/>
    <w:rsid w:val="008B7C42"/>
    <w:rsid w:val="008C1EB7"/>
    <w:rsid w:val="008C4195"/>
    <w:rsid w:val="008C4395"/>
    <w:rsid w:val="008D0EE7"/>
    <w:rsid w:val="008D1CA5"/>
    <w:rsid w:val="008D3B70"/>
    <w:rsid w:val="008D3F4B"/>
    <w:rsid w:val="008E3E5E"/>
    <w:rsid w:val="008F0058"/>
    <w:rsid w:val="008F4275"/>
    <w:rsid w:val="008F6A9D"/>
    <w:rsid w:val="008F7E06"/>
    <w:rsid w:val="00900272"/>
    <w:rsid w:val="0090212E"/>
    <w:rsid w:val="009031A4"/>
    <w:rsid w:val="0090324A"/>
    <w:rsid w:val="00904151"/>
    <w:rsid w:val="00904EC8"/>
    <w:rsid w:val="009054C1"/>
    <w:rsid w:val="00911FAA"/>
    <w:rsid w:val="009241A1"/>
    <w:rsid w:val="00926E1F"/>
    <w:rsid w:val="00927BA7"/>
    <w:rsid w:val="009360AD"/>
    <w:rsid w:val="009408CA"/>
    <w:rsid w:val="00940F1A"/>
    <w:rsid w:val="00953A27"/>
    <w:rsid w:val="00961AD9"/>
    <w:rsid w:val="00966745"/>
    <w:rsid w:val="00970E00"/>
    <w:rsid w:val="00976F1A"/>
    <w:rsid w:val="00981171"/>
    <w:rsid w:val="00981EAA"/>
    <w:rsid w:val="00982F27"/>
    <w:rsid w:val="00984DD7"/>
    <w:rsid w:val="00986BA5"/>
    <w:rsid w:val="00986DDD"/>
    <w:rsid w:val="00993549"/>
    <w:rsid w:val="009935E8"/>
    <w:rsid w:val="00997E38"/>
    <w:rsid w:val="009A02C2"/>
    <w:rsid w:val="009A3A7D"/>
    <w:rsid w:val="009A533B"/>
    <w:rsid w:val="009A6CBD"/>
    <w:rsid w:val="009B2743"/>
    <w:rsid w:val="009B6818"/>
    <w:rsid w:val="009C17E7"/>
    <w:rsid w:val="009C385A"/>
    <w:rsid w:val="009C4151"/>
    <w:rsid w:val="009C458C"/>
    <w:rsid w:val="009C48F2"/>
    <w:rsid w:val="009D16A5"/>
    <w:rsid w:val="009D21F9"/>
    <w:rsid w:val="009D3587"/>
    <w:rsid w:val="009D50DF"/>
    <w:rsid w:val="009D729B"/>
    <w:rsid w:val="009D75D2"/>
    <w:rsid w:val="009E1BCF"/>
    <w:rsid w:val="009E549A"/>
    <w:rsid w:val="009F4D7E"/>
    <w:rsid w:val="009F7FCC"/>
    <w:rsid w:val="00A0118E"/>
    <w:rsid w:val="00A01A35"/>
    <w:rsid w:val="00A02234"/>
    <w:rsid w:val="00A10812"/>
    <w:rsid w:val="00A12BFC"/>
    <w:rsid w:val="00A12C2B"/>
    <w:rsid w:val="00A15854"/>
    <w:rsid w:val="00A1766C"/>
    <w:rsid w:val="00A26EDC"/>
    <w:rsid w:val="00A34FC8"/>
    <w:rsid w:val="00A36787"/>
    <w:rsid w:val="00A41AED"/>
    <w:rsid w:val="00A4448A"/>
    <w:rsid w:val="00A47F17"/>
    <w:rsid w:val="00A5141A"/>
    <w:rsid w:val="00A53DED"/>
    <w:rsid w:val="00A5626E"/>
    <w:rsid w:val="00A56530"/>
    <w:rsid w:val="00A6231E"/>
    <w:rsid w:val="00A706CD"/>
    <w:rsid w:val="00A71668"/>
    <w:rsid w:val="00A72392"/>
    <w:rsid w:val="00A86A5B"/>
    <w:rsid w:val="00A91A91"/>
    <w:rsid w:val="00A95C8B"/>
    <w:rsid w:val="00A96857"/>
    <w:rsid w:val="00A96BFC"/>
    <w:rsid w:val="00A97260"/>
    <w:rsid w:val="00AA10BA"/>
    <w:rsid w:val="00AA4E15"/>
    <w:rsid w:val="00AA6E54"/>
    <w:rsid w:val="00AB49DB"/>
    <w:rsid w:val="00AB4B73"/>
    <w:rsid w:val="00AD5611"/>
    <w:rsid w:val="00AD6CD8"/>
    <w:rsid w:val="00AE2220"/>
    <w:rsid w:val="00AF1813"/>
    <w:rsid w:val="00AF39CD"/>
    <w:rsid w:val="00AF52C3"/>
    <w:rsid w:val="00AF5431"/>
    <w:rsid w:val="00B01857"/>
    <w:rsid w:val="00B066AE"/>
    <w:rsid w:val="00B14AD8"/>
    <w:rsid w:val="00B16607"/>
    <w:rsid w:val="00B17CB3"/>
    <w:rsid w:val="00B20A38"/>
    <w:rsid w:val="00B220A3"/>
    <w:rsid w:val="00B2218E"/>
    <w:rsid w:val="00B23602"/>
    <w:rsid w:val="00B23D65"/>
    <w:rsid w:val="00B325C7"/>
    <w:rsid w:val="00B3420A"/>
    <w:rsid w:val="00B416E2"/>
    <w:rsid w:val="00B44AD9"/>
    <w:rsid w:val="00B535FA"/>
    <w:rsid w:val="00B55B7F"/>
    <w:rsid w:val="00B60E24"/>
    <w:rsid w:val="00B638DD"/>
    <w:rsid w:val="00B64E16"/>
    <w:rsid w:val="00B67321"/>
    <w:rsid w:val="00B72629"/>
    <w:rsid w:val="00B75CD3"/>
    <w:rsid w:val="00B7680C"/>
    <w:rsid w:val="00B7708C"/>
    <w:rsid w:val="00B818BA"/>
    <w:rsid w:val="00B828E0"/>
    <w:rsid w:val="00B8320E"/>
    <w:rsid w:val="00B9443E"/>
    <w:rsid w:val="00B96E5D"/>
    <w:rsid w:val="00B970D6"/>
    <w:rsid w:val="00B97BDC"/>
    <w:rsid w:val="00B97D1D"/>
    <w:rsid w:val="00BA40CD"/>
    <w:rsid w:val="00BA58BD"/>
    <w:rsid w:val="00BB11A1"/>
    <w:rsid w:val="00BC2E9C"/>
    <w:rsid w:val="00BD0852"/>
    <w:rsid w:val="00BD26E2"/>
    <w:rsid w:val="00BD2F61"/>
    <w:rsid w:val="00BD6443"/>
    <w:rsid w:val="00BD6E77"/>
    <w:rsid w:val="00BD710F"/>
    <w:rsid w:val="00BE174C"/>
    <w:rsid w:val="00BE1C9E"/>
    <w:rsid w:val="00BE3A88"/>
    <w:rsid w:val="00BE46F2"/>
    <w:rsid w:val="00C01F28"/>
    <w:rsid w:val="00C062DB"/>
    <w:rsid w:val="00C06A74"/>
    <w:rsid w:val="00C06B84"/>
    <w:rsid w:val="00C10DCF"/>
    <w:rsid w:val="00C23033"/>
    <w:rsid w:val="00C2770C"/>
    <w:rsid w:val="00C32913"/>
    <w:rsid w:val="00C34A29"/>
    <w:rsid w:val="00C41F5B"/>
    <w:rsid w:val="00C42387"/>
    <w:rsid w:val="00C432AD"/>
    <w:rsid w:val="00C46A43"/>
    <w:rsid w:val="00C5017A"/>
    <w:rsid w:val="00C50F6A"/>
    <w:rsid w:val="00C5301F"/>
    <w:rsid w:val="00C53110"/>
    <w:rsid w:val="00C5620D"/>
    <w:rsid w:val="00C613F2"/>
    <w:rsid w:val="00C70E7E"/>
    <w:rsid w:val="00C70F0B"/>
    <w:rsid w:val="00C73762"/>
    <w:rsid w:val="00C74FE7"/>
    <w:rsid w:val="00C76144"/>
    <w:rsid w:val="00C76422"/>
    <w:rsid w:val="00C82AB8"/>
    <w:rsid w:val="00C9053F"/>
    <w:rsid w:val="00C91793"/>
    <w:rsid w:val="00CA2390"/>
    <w:rsid w:val="00CA23E9"/>
    <w:rsid w:val="00CA24FC"/>
    <w:rsid w:val="00CA425C"/>
    <w:rsid w:val="00CA749C"/>
    <w:rsid w:val="00CB1579"/>
    <w:rsid w:val="00CB5023"/>
    <w:rsid w:val="00CB61F6"/>
    <w:rsid w:val="00CC06FE"/>
    <w:rsid w:val="00CC4E75"/>
    <w:rsid w:val="00CD1A8B"/>
    <w:rsid w:val="00CD1D88"/>
    <w:rsid w:val="00CD3331"/>
    <w:rsid w:val="00CD4D2B"/>
    <w:rsid w:val="00CD5841"/>
    <w:rsid w:val="00CD6E7C"/>
    <w:rsid w:val="00CE1FBB"/>
    <w:rsid w:val="00CE3197"/>
    <w:rsid w:val="00CE3FD8"/>
    <w:rsid w:val="00CE4574"/>
    <w:rsid w:val="00CE47DE"/>
    <w:rsid w:val="00CE5B32"/>
    <w:rsid w:val="00CE5C3D"/>
    <w:rsid w:val="00CF0351"/>
    <w:rsid w:val="00CF100E"/>
    <w:rsid w:val="00CF3876"/>
    <w:rsid w:val="00CF43BE"/>
    <w:rsid w:val="00CF48D7"/>
    <w:rsid w:val="00CF5B06"/>
    <w:rsid w:val="00D01497"/>
    <w:rsid w:val="00D0175A"/>
    <w:rsid w:val="00D01A9B"/>
    <w:rsid w:val="00D11161"/>
    <w:rsid w:val="00D129FC"/>
    <w:rsid w:val="00D15A95"/>
    <w:rsid w:val="00D15C69"/>
    <w:rsid w:val="00D2086C"/>
    <w:rsid w:val="00D23E41"/>
    <w:rsid w:val="00D263A1"/>
    <w:rsid w:val="00D3317F"/>
    <w:rsid w:val="00D3630E"/>
    <w:rsid w:val="00D44195"/>
    <w:rsid w:val="00D469B4"/>
    <w:rsid w:val="00D46FD1"/>
    <w:rsid w:val="00D5432F"/>
    <w:rsid w:val="00D66FBD"/>
    <w:rsid w:val="00D67671"/>
    <w:rsid w:val="00D73786"/>
    <w:rsid w:val="00D8347D"/>
    <w:rsid w:val="00D843D1"/>
    <w:rsid w:val="00D84783"/>
    <w:rsid w:val="00D871AC"/>
    <w:rsid w:val="00D87471"/>
    <w:rsid w:val="00D95A80"/>
    <w:rsid w:val="00DA7E24"/>
    <w:rsid w:val="00DB000C"/>
    <w:rsid w:val="00DB0095"/>
    <w:rsid w:val="00DB0096"/>
    <w:rsid w:val="00DB0FAF"/>
    <w:rsid w:val="00DB257B"/>
    <w:rsid w:val="00DB799B"/>
    <w:rsid w:val="00DC006C"/>
    <w:rsid w:val="00DC1817"/>
    <w:rsid w:val="00DC40F0"/>
    <w:rsid w:val="00DC4BE8"/>
    <w:rsid w:val="00DD3971"/>
    <w:rsid w:val="00DD7B26"/>
    <w:rsid w:val="00DE0E45"/>
    <w:rsid w:val="00DE6985"/>
    <w:rsid w:val="00DF60D0"/>
    <w:rsid w:val="00E00C64"/>
    <w:rsid w:val="00E00CD5"/>
    <w:rsid w:val="00E01F78"/>
    <w:rsid w:val="00E03988"/>
    <w:rsid w:val="00E07971"/>
    <w:rsid w:val="00E10EF9"/>
    <w:rsid w:val="00E10F22"/>
    <w:rsid w:val="00E11206"/>
    <w:rsid w:val="00E1397D"/>
    <w:rsid w:val="00E14759"/>
    <w:rsid w:val="00E173B8"/>
    <w:rsid w:val="00E229BA"/>
    <w:rsid w:val="00E2608A"/>
    <w:rsid w:val="00E26B81"/>
    <w:rsid w:val="00E275C8"/>
    <w:rsid w:val="00E279F9"/>
    <w:rsid w:val="00E300E8"/>
    <w:rsid w:val="00E3067A"/>
    <w:rsid w:val="00E313DB"/>
    <w:rsid w:val="00E31802"/>
    <w:rsid w:val="00E31978"/>
    <w:rsid w:val="00E353C8"/>
    <w:rsid w:val="00E36523"/>
    <w:rsid w:val="00E374E2"/>
    <w:rsid w:val="00E404D4"/>
    <w:rsid w:val="00E404DF"/>
    <w:rsid w:val="00E41CE5"/>
    <w:rsid w:val="00E420BC"/>
    <w:rsid w:val="00E43694"/>
    <w:rsid w:val="00E47601"/>
    <w:rsid w:val="00E502D5"/>
    <w:rsid w:val="00E51AEF"/>
    <w:rsid w:val="00E53D69"/>
    <w:rsid w:val="00E563FB"/>
    <w:rsid w:val="00E5796E"/>
    <w:rsid w:val="00E6085C"/>
    <w:rsid w:val="00E60B35"/>
    <w:rsid w:val="00E61043"/>
    <w:rsid w:val="00E62E11"/>
    <w:rsid w:val="00E649FA"/>
    <w:rsid w:val="00E719A7"/>
    <w:rsid w:val="00E743E0"/>
    <w:rsid w:val="00E75BB9"/>
    <w:rsid w:val="00E83134"/>
    <w:rsid w:val="00E834B8"/>
    <w:rsid w:val="00E86F10"/>
    <w:rsid w:val="00E93743"/>
    <w:rsid w:val="00E943F0"/>
    <w:rsid w:val="00E97240"/>
    <w:rsid w:val="00EA01DF"/>
    <w:rsid w:val="00EA179E"/>
    <w:rsid w:val="00EA3532"/>
    <w:rsid w:val="00EB277E"/>
    <w:rsid w:val="00EB28DF"/>
    <w:rsid w:val="00EB2BFE"/>
    <w:rsid w:val="00EB4835"/>
    <w:rsid w:val="00EB6254"/>
    <w:rsid w:val="00EB766A"/>
    <w:rsid w:val="00EC39E5"/>
    <w:rsid w:val="00EC75C6"/>
    <w:rsid w:val="00ED1520"/>
    <w:rsid w:val="00ED3CFE"/>
    <w:rsid w:val="00ED7D8B"/>
    <w:rsid w:val="00EE16C5"/>
    <w:rsid w:val="00EE2618"/>
    <w:rsid w:val="00EE2A4C"/>
    <w:rsid w:val="00EE37F7"/>
    <w:rsid w:val="00EE7610"/>
    <w:rsid w:val="00EE7827"/>
    <w:rsid w:val="00EE7D0E"/>
    <w:rsid w:val="00EF6560"/>
    <w:rsid w:val="00EF6E89"/>
    <w:rsid w:val="00F0029C"/>
    <w:rsid w:val="00F05E15"/>
    <w:rsid w:val="00F05FF7"/>
    <w:rsid w:val="00F10288"/>
    <w:rsid w:val="00F11B9C"/>
    <w:rsid w:val="00F130AC"/>
    <w:rsid w:val="00F143B7"/>
    <w:rsid w:val="00F2004C"/>
    <w:rsid w:val="00F2092D"/>
    <w:rsid w:val="00F233BE"/>
    <w:rsid w:val="00F23652"/>
    <w:rsid w:val="00F25887"/>
    <w:rsid w:val="00F25C44"/>
    <w:rsid w:val="00F34734"/>
    <w:rsid w:val="00F35B4B"/>
    <w:rsid w:val="00F35DE0"/>
    <w:rsid w:val="00F36997"/>
    <w:rsid w:val="00F40E67"/>
    <w:rsid w:val="00F424CD"/>
    <w:rsid w:val="00F4748F"/>
    <w:rsid w:val="00F54C1D"/>
    <w:rsid w:val="00F54CE3"/>
    <w:rsid w:val="00F5751B"/>
    <w:rsid w:val="00F60A17"/>
    <w:rsid w:val="00F63116"/>
    <w:rsid w:val="00F6691D"/>
    <w:rsid w:val="00F66961"/>
    <w:rsid w:val="00F7084F"/>
    <w:rsid w:val="00F7271A"/>
    <w:rsid w:val="00F7680F"/>
    <w:rsid w:val="00F8019F"/>
    <w:rsid w:val="00F80958"/>
    <w:rsid w:val="00F817DF"/>
    <w:rsid w:val="00F83783"/>
    <w:rsid w:val="00F84C1E"/>
    <w:rsid w:val="00F85087"/>
    <w:rsid w:val="00F87440"/>
    <w:rsid w:val="00F91CDA"/>
    <w:rsid w:val="00F928F4"/>
    <w:rsid w:val="00F935D6"/>
    <w:rsid w:val="00F93FAF"/>
    <w:rsid w:val="00F95759"/>
    <w:rsid w:val="00F96A45"/>
    <w:rsid w:val="00F96B08"/>
    <w:rsid w:val="00FA0809"/>
    <w:rsid w:val="00FA3D21"/>
    <w:rsid w:val="00FB0668"/>
    <w:rsid w:val="00FB65E8"/>
    <w:rsid w:val="00FB7676"/>
    <w:rsid w:val="00FC0EAE"/>
    <w:rsid w:val="00FC3496"/>
    <w:rsid w:val="00FD100C"/>
    <w:rsid w:val="00FD2DC0"/>
    <w:rsid w:val="00FD3BC6"/>
    <w:rsid w:val="00FD4277"/>
    <w:rsid w:val="00FD5629"/>
    <w:rsid w:val="00FD5E5B"/>
    <w:rsid w:val="00FE131A"/>
    <w:rsid w:val="00FF08A8"/>
    <w:rsid w:val="00FF1E37"/>
    <w:rsid w:val="00FF5A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42ADB9"/>
  <w15:chartTrackingRefBased/>
  <w15:docId w15:val="{504924EB-A5CA-46DA-A3D0-0DCAF180D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28F8"/>
    <w:pPr>
      <w:spacing w:after="40" w:line="360" w:lineRule="auto"/>
      <w:jc w:val="both"/>
    </w:pPr>
    <w:rPr>
      <w:rFonts w:ascii="Times New Roman" w:hAnsi="Times New Roman"/>
      <w:sz w:val="24"/>
    </w:rPr>
  </w:style>
  <w:style w:type="paragraph" w:styleId="Heading1">
    <w:name w:val="heading 1"/>
    <w:basedOn w:val="Normal"/>
    <w:next w:val="Normal"/>
    <w:link w:val="Heading1Char"/>
    <w:autoRedefine/>
    <w:uiPriority w:val="9"/>
    <w:qFormat/>
    <w:rsid w:val="005E1D23"/>
    <w:pPr>
      <w:keepNext/>
      <w:keepLines/>
      <w:numPr>
        <w:numId w:val="30"/>
      </w:numPr>
      <w:spacing w:before="240" w:after="0"/>
      <w:ind w:left="426" w:hanging="426"/>
      <w:jc w:val="center"/>
      <w:outlineLvl w:val="0"/>
    </w:pPr>
    <w:rPr>
      <w:rFonts w:eastAsia="Times New Roman" w:cs="Times New Roman"/>
      <w:b/>
      <w:sz w:val="28"/>
      <w:szCs w:val="32"/>
      <w:lang w:val="en-ID" w:eastAsia="id-ID"/>
    </w:rPr>
  </w:style>
  <w:style w:type="paragraph" w:styleId="Heading2">
    <w:name w:val="heading 2"/>
    <w:basedOn w:val="Normal"/>
    <w:next w:val="Normal"/>
    <w:link w:val="Heading2Char"/>
    <w:uiPriority w:val="9"/>
    <w:unhideWhenUsed/>
    <w:qFormat/>
    <w:rsid w:val="003D32D4"/>
    <w:pPr>
      <w:keepNext/>
      <w:keepLines/>
      <w:numPr>
        <w:ilvl w:val="1"/>
        <w:numId w:val="30"/>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D32D4"/>
    <w:pPr>
      <w:keepNext/>
      <w:keepLines/>
      <w:numPr>
        <w:ilvl w:val="2"/>
        <w:numId w:val="30"/>
      </w:numPr>
      <w:spacing w:before="40" w:after="0"/>
      <w:ind w:left="357" w:hanging="357"/>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3D7DAB"/>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D7DAB"/>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D7DAB"/>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D7DAB"/>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D7DAB"/>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D7DAB"/>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1D23"/>
    <w:rPr>
      <w:rFonts w:ascii="Times New Roman" w:eastAsia="Times New Roman" w:hAnsi="Times New Roman" w:cs="Times New Roman"/>
      <w:b/>
      <w:sz w:val="28"/>
      <w:szCs w:val="32"/>
      <w:lang w:val="en-ID" w:eastAsia="id-ID"/>
    </w:rPr>
  </w:style>
  <w:style w:type="character" w:customStyle="1" w:styleId="Heading2Char">
    <w:name w:val="Heading 2 Char"/>
    <w:basedOn w:val="DefaultParagraphFont"/>
    <w:link w:val="Heading2"/>
    <w:uiPriority w:val="9"/>
    <w:rsid w:val="003D32D4"/>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3D32D4"/>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3D7DA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3D7DA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D7DA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D7DA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D7DA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D7DAB"/>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link w:val="ListParagraphChar"/>
    <w:uiPriority w:val="34"/>
    <w:qFormat/>
    <w:rsid w:val="00C06B84"/>
    <w:pPr>
      <w:ind w:left="720"/>
      <w:contextualSpacing/>
    </w:pPr>
  </w:style>
  <w:style w:type="character" w:customStyle="1" w:styleId="ListParagraphChar">
    <w:name w:val="List Paragraph Char"/>
    <w:link w:val="ListParagraph"/>
    <w:uiPriority w:val="34"/>
    <w:locked/>
    <w:rsid w:val="00F60A17"/>
  </w:style>
  <w:style w:type="paragraph" w:customStyle="1" w:styleId="Default">
    <w:name w:val="Default"/>
    <w:rsid w:val="00C06B84"/>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C06B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06B84"/>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614126"/>
  </w:style>
  <w:style w:type="character" w:styleId="Hyperlink">
    <w:name w:val="Hyperlink"/>
    <w:basedOn w:val="DefaultParagraphFont"/>
    <w:uiPriority w:val="99"/>
    <w:unhideWhenUsed/>
    <w:rsid w:val="0001598D"/>
    <w:rPr>
      <w:color w:val="0563C1" w:themeColor="hyperlink"/>
      <w:u w:val="single"/>
    </w:rPr>
  </w:style>
  <w:style w:type="character" w:styleId="FollowedHyperlink">
    <w:name w:val="FollowedHyperlink"/>
    <w:basedOn w:val="DefaultParagraphFont"/>
    <w:uiPriority w:val="99"/>
    <w:semiHidden/>
    <w:unhideWhenUsed/>
    <w:rsid w:val="0001598D"/>
    <w:rPr>
      <w:color w:val="954F72" w:themeColor="followedHyperlink"/>
      <w:u w:val="single"/>
    </w:rPr>
  </w:style>
  <w:style w:type="paragraph" w:styleId="Header">
    <w:name w:val="header"/>
    <w:basedOn w:val="Normal"/>
    <w:link w:val="HeaderChar"/>
    <w:uiPriority w:val="99"/>
    <w:unhideWhenUsed/>
    <w:rsid w:val="00C737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3762"/>
  </w:style>
  <w:style w:type="paragraph" w:styleId="Footer">
    <w:name w:val="footer"/>
    <w:basedOn w:val="Normal"/>
    <w:link w:val="FooterChar"/>
    <w:uiPriority w:val="99"/>
    <w:unhideWhenUsed/>
    <w:rsid w:val="00C737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3762"/>
  </w:style>
  <w:style w:type="character" w:styleId="PlaceholderText">
    <w:name w:val="Placeholder Text"/>
    <w:basedOn w:val="DefaultParagraphFont"/>
    <w:uiPriority w:val="99"/>
    <w:semiHidden/>
    <w:rsid w:val="0064631D"/>
    <w:rPr>
      <w:color w:val="808080"/>
    </w:rPr>
  </w:style>
  <w:style w:type="character" w:customStyle="1" w:styleId="a">
    <w:name w:val="a"/>
    <w:basedOn w:val="DefaultParagraphFont"/>
    <w:rsid w:val="00F424CD"/>
  </w:style>
  <w:style w:type="paragraph" w:styleId="TableofFigures">
    <w:name w:val="table of figures"/>
    <w:basedOn w:val="Normal"/>
    <w:next w:val="Normal"/>
    <w:uiPriority w:val="99"/>
    <w:unhideWhenUsed/>
    <w:rsid w:val="008955CA"/>
    <w:pPr>
      <w:spacing w:after="0"/>
    </w:pPr>
  </w:style>
  <w:style w:type="paragraph" w:styleId="TOCHeading">
    <w:name w:val="TOC Heading"/>
    <w:basedOn w:val="Heading1"/>
    <w:next w:val="Normal"/>
    <w:uiPriority w:val="39"/>
    <w:unhideWhenUsed/>
    <w:qFormat/>
    <w:rsid w:val="00401214"/>
    <w:pPr>
      <w:numPr>
        <w:numId w:val="0"/>
      </w:numPr>
      <w:spacing w:line="259" w:lineRule="auto"/>
      <w:jc w:val="left"/>
      <w:outlineLvl w:val="9"/>
    </w:pPr>
    <w:rPr>
      <w:rFonts w:asciiTheme="majorHAnsi" w:eastAsiaTheme="majorEastAsia" w:hAnsiTheme="majorHAnsi" w:cstheme="majorBidi"/>
      <w:b w:val="0"/>
      <w:color w:val="2F5496" w:themeColor="accent1" w:themeShade="BF"/>
      <w:sz w:val="32"/>
      <w:lang w:val="en-US" w:eastAsia="en-US"/>
    </w:rPr>
  </w:style>
  <w:style w:type="paragraph" w:styleId="TOC1">
    <w:name w:val="toc 1"/>
    <w:basedOn w:val="Normal"/>
    <w:next w:val="Normal"/>
    <w:autoRedefine/>
    <w:uiPriority w:val="39"/>
    <w:unhideWhenUsed/>
    <w:rsid w:val="00401214"/>
    <w:pPr>
      <w:spacing w:after="100"/>
    </w:pPr>
  </w:style>
  <w:style w:type="paragraph" w:styleId="TOC2">
    <w:name w:val="toc 2"/>
    <w:basedOn w:val="Normal"/>
    <w:next w:val="Normal"/>
    <w:autoRedefine/>
    <w:uiPriority w:val="39"/>
    <w:unhideWhenUsed/>
    <w:rsid w:val="00401214"/>
    <w:pPr>
      <w:spacing w:after="100"/>
      <w:ind w:left="240"/>
    </w:pPr>
  </w:style>
  <w:style w:type="paragraph" w:styleId="TOC3">
    <w:name w:val="toc 3"/>
    <w:basedOn w:val="Normal"/>
    <w:next w:val="Normal"/>
    <w:autoRedefine/>
    <w:uiPriority w:val="39"/>
    <w:unhideWhenUsed/>
    <w:rsid w:val="00401214"/>
    <w:pPr>
      <w:spacing w:after="100"/>
      <w:ind w:left="480"/>
    </w:pPr>
  </w:style>
  <w:style w:type="character" w:customStyle="1" w:styleId="ls33">
    <w:name w:val="ls33"/>
    <w:basedOn w:val="DefaultParagraphFont"/>
    <w:rsid w:val="002931AA"/>
  </w:style>
  <w:style w:type="paragraph" w:styleId="BalloonText">
    <w:name w:val="Balloon Text"/>
    <w:basedOn w:val="Normal"/>
    <w:link w:val="BalloonTextChar"/>
    <w:uiPriority w:val="99"/>
    <w:semiHidden/>
    <w:unhideWhenUsed/>
    <w:rsid w:val="00F0029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0029C"/>
    <w:rPr>
      <w:rFonts w:ascii="Segoe UI" w:hAnsi="Segoe UI" w:cs="Segoe UI"/>
      <w:sz w:val="18"/>
      <w:szCs w:val="18"/>
    </w:rPr>
  </w:style>
  <w:style w:type="paragraph" w:styleId="TOC4">
    <w:name w:val="toc 4"/>
    <w:basedOn w:val="Normal"/>
    <w:next w:val="Normal"/>
    <w:autoRedefine/>
    <w:uiPriority w:val="39"/>
    <w:unhideWhenUsed/>
    <w:rsid w:val="00497FA7"/>
    <w:pPr>
      <w:spacing w:after="100" w:line="259" w:lineRule="auto"/>
      <w:ind w:left="660"/>
      <w:jc w:val="left"/>
    </w:pPr>
    <w:rPr>
      <w:rFonts w:asciiTheme="minorHAnsi" w:eastAsiaTheme="minorEastAsia" w:hAnsiTheme="minorHAnsi"/>
      <w:sz w:val="22"/>
      <w:lang w:val="id-ID" w:eastAsia="id-ID"/>
    </w:rPr>
  </w:style>
  <w:style w:type="paragraph" w:styleId="TOC5">
    <w:name w:val="toc 5"/>
    <w:basedOn w:val="Normal"/>
    <w:next w:val="Normal"/>
    <w:autoRedefine/>
    <w:uiPriority w:val="39"/>
    <w:unhideWhenUsed/>
    <w:rsid w:val="00497FA7"/>
    <w:pPr>
      <w:spacing w:after="100" w:line="259" w:lineRule="auto"/>
      <w:ind w:left="880"/>
      <w:jc w:val="left"/>
    </w:pPr>
    <w:rPr>
      <w:rFonts w:asciiTheme="minorHAnsi" w:eastAsiaTheme="minorEastAsia" w:hAnsiTheme="minorHAnsi"/>
      <w:sz w:val="22"/>
      <w:lang w:val="id-ID" w:eastAsia="id-ID"/>
    </w:rPr>
  </w:style>
  <w:style w:type="paragraph" w:styleId="TOC6">
    <w:name w:val="toc 6"/>
    <w:basedOn w:val="Normal"/>
    <w:next w:val="Normal"/>
    <w:autoRedefine/>
    <w:uiPriority w:val="39"/>
    <w:unhideWhenUsed/>
    <w:rsid w:val="00497FA7"/>
    <w:pPr>
      <w:spacing w:after="100" w:line="259" w:lineRule="auto"/>
      <w:ind w:left="1100"/>
      <w:jc w:val="left"/>
    </w:pPr>
    <w:rPr>
      <w:rFonts w:asciiTheme="minorHAnsi" w:eastAsiaTheme="minorEastAsia" w:hAnsiTheme="minorHAnsi"/>
      <w:sz w:val="22"/>
      <w:lang w:val="id-ID" w:eastAsia="id-ID"/>
    </w:rPr>
  </w:style>
  <w:style w:type="paragraph" w:styleId="TOC7">
    <w:name w:val="toc 7"/>
    <w:basedOn w:val="Normal"/>
    <w:next w:val="Normal"/>
    <w:autoRedefine/>
    <w:uiPriority w:val="39"/>
    <w:unhideWhenUsed/>
    <w:rsid w:val="00497FA7"/>
    <w:pPr>
      <w:spacing w:after="100" w:line="259" w:lineRule="auto"/>
      <w:ind w:left="1320"/>
      <w:jc w:val="left"/>
    </w:pPr>
    <w:rPr>
      <w:rFonts w:asciiTheme="minorHAnsi" w:eastAsiaTheme="minorEastAsia" w:hAnsiTheme="minorHAnsi"/>
      <w:sz w:val="22"/>
      <w:lang w:val="id-ID" w:eastAsia="id-ID"/>
    </w:rPr>
  </w:style>
  <w:style w:type="paragraph" w:styleId="TOC8">
    <w:name w:val="toc 8"/>
    <w:basedOn w:val="Normal"/>
    <w:next w:val="Normal"/>
    <w:autoRedefine/>
    <w:uiPriority w:val="39"/>
    <w:unhideWhenUsed/>
    <w:rsid w:val="00497FA7"/>
    <w:pPr>
      <w:spacing w:after="100" w:line="259" w:lineRule="auto"/>
      <w:ind w:left="1540"/>
      <w:jc w:val="left"/>
    </w:pPr>
    <w:rPr>
      <w:rFonts w:asciiTheme="minorHAnsi" w:eastAsiaTheme="minorEastAsia" w:hAnsiTheme="minorHAnsi"/>
      <w:sz w:val="22"/>
      <w:lang w:val="id-ID" w:eastAsia="id-ID"/>
    </w:rPr>
  </w:style>
  <w:style w:type="paragraph" w:styleId="TOC9">
    <w:name w:val="toc 9"/>
    <w:basedOn w:val="Normal"/>
    <w:next w:val="Normal"/>
    <w:autoRedefine/>
    <w:uiPriority w:val="39"/>
    <w:unhideWhenUsed/>
    <w:rsid w:val="00497FA7"/>
    <w:pPr>
      <w:spacing w:after="100" w:line="259" w:lineRule="auto"/>
      <w:ind w:left="1760"/>
      <w:jc w:val="left"/>
    </w:pPr>
    <w:rPr>
      <w:rFonts w:asciiTheme="minorHAnsi" w:eastAsiaTheme="minorEastAsia" w:hAnsiTheme="minorHAnsi"/>
      <w:sz w:val="22"/>
      <w:lang w:val="id-ID" w:eastAsia="id-ID"/>
    </w:rPr>
  </w:style>
  <w:style w:type="character" w:customStyle="1" w:styleId="UnresolvedMention1">
    <w:name w:val="Unresolved Mention1"/>
    <w:basedOn w:val="DefaultParagraphFont"/>
    <w:uiPriority w:val="99"/>
    <w:semiHidden/>
    <w:unhideWhenUsed/>
    <w:rsid w:val="00497FA7"/>
    <w:rPr>
      <w:color w:val="605E5C"/>
      <w:shd w:val="clear" w:color="auto" w:fill="E1DFDD"/>
    </w:rPr>
  </w:style>
  <w:style w:type="character" w:styleId="CommentReference">
    <w:name w:val="annotation reference"/>
    <w:basedOn w:val="DefaultParagraphFont"/>
    <w:uiPriority w:val="99"/>
    <w:semiHidden/>
    <w:unhideWhenUsed/>
    <w:rsid w:val="006841FF"/>
    <w:rPr>
      <w:sz w:val="16"/>
      <w:szCs w:val="16"/>
    </w:rPr>
  </w:style>
  <w:style w:type="paragraph" w:styleId="CommentText">
    <w:name w:val="annotation text"/>
    <w:basedOn w:val="Normal"/>
    <w:link w:val="CommentTextChar"/>
    <w:uiPriority w:val="99"/>
    <w:semiHidden/>
    <w:unhideWhenUsed/>
    <w:rsid w:val="006841FF"/>
    <w:pPr>
      <w:spacing w:line="240" w:lineRule="auto"/>
    </w:pPr>
    <w:rPr>
      <w:sz w:val="20"/>
      <w:szCs w:val="20"/>
    </w:rPr>
  </w:style>
  <w:style w:type="character" w:customStyle="1" w:styleId="CommentTextChar">
    <w:name w:val="Comment Text Char"/>
    <w:basedOn w:val="DefaultParagraphFont"/>
    <w:link w:val="CommentText"/>
    <w:uiPriority w:val="99"/>
    <w:semiHidden/>
    <w:rsid w:val="006841F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841FF"/>
    <w:rPr>
      <w:b/>
      <w:bCs/>
    </w:rPr>
  </w:style>
  <w:style w:type="character" w:customStyle="1" w:styleId="CommentSubjectChar">
    <w:name w:val="Comment Subject Char"/>
    <w:basedOn w:val="CommentTextChar"/>
    <w:link w:val="CommentSubject"/>
    <w:uiPriority w:val="99"/>
    <w:semiHidden/>
    <w:rsid w:val="006841FF"/>
    <w:rPr>
      <w:rFonts w:ascii="Times New Roman" w:hAnsi="Times New Roman"/>
      <w:b/>
      <w:bCs/>
      <w:sz w:val="20"/>
      <w:szCs w:val="20"/>
    </w:rPr>
  </w:style>
  <w:style w:type="paragraph" w:styleId="Revision">
    <w:name w:val="Revision"/>
    <w:hidden/>
    <w:uiPriority w:val="99"/>
    <w:semiHidden/>
    <w:rsid w:val="00096E50"/>
    <w:pPr>
      <w:spacing w:after="0" w:line="240" w:lineRule="auto"/>
    </w:pPr>
    <w:rPr>
      <w:rFonts w:ascii="Times New Roman" w:hAnsi="Times New Roman"/>
      <w:sz w:val="24"/>
    </w:rPr>
  </w:style>
  <w:style w:type="character" w:customStyle="1" w:styleId="e24kjd">
    <w:name w:val="e24kjd"/>
    <w:basedOn w:val="DefaultParagraphFont"/>
    <w:rsid w:val="002617D0"/>
  </w:style>
  <w:style w:type="paragraph" w:styleId="NormalWeb">
    <w:name w:val="Normal (Web)"/>
    <w:basedOn w:val="Normal"/>
    <w:uiPriority w:val="99"/>
    <w:unhideWhenUsed/>
    <w:rsid w:val="004C5510"/>
    <w:pPr>
      <w:spacing w:before="100" w:beforeAutospacing="1" w:after="100" w:afterAutospacing="1" w:line="240" w:lineRule="auto"/>
      <w:jc w:val="left"/>
    </w:pPr>
    <w:rPr>
      <w:rFonts w:eastAsia="Times New Roman" w:cs="Times New Roman"/>
      <w:szCs w:val="24"/>
      <w:lang w:val="id-ID" w:eastAsia="id-ID"/>
    </w:rPr>
  </w:style>
  <w:style w:type="table" w:styleId="GridTable1Light">
    <w:name w:val="Grid Table 1 Light"/>
    <w:basedOn w:val="TableNormal"/>
    <w:uiPriority w:val="46"/>
    <w:rsid w:val="00F3473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82199">
      <w:bodyDiv w:val="1"/>
      <w:marLeft w:val="0"/>
      <w:marRight w:val="0"/>
      <w:marTop w:val="0"/>
      <w:marBottom w:val="0"/>
      <w:divBdr>
        <w:top w:val="none" w:sz="0" w:space="0" w:color="auto"/>
        <w:left w:val="none" w:sz="0" w:space="0" w:color="auto"/>
        <w:bottom w:val="none" w:sz="0" w:space="0" w:color="auto"/>
        <w:right w:val="none" w:sz="0" w:space="0" w:color="auto"/>
      </w:divBdr>
    </w:div>
    <w:div w:id="26106865">
      <w:bodyDiv w:val="1"/>
      <w:marLeft w:val="0"/>
      <w:marRight w:val="0"/>
      <w:marTop w:val="0"/>
      <w:marBottom w:val="0"/>
      <w:divBdr>
        <w:top w:val="none" w:sz="0" w:space="0" w:color="auto"/>
        <w:left w:val="none" w:sz="0" w:space="0" w:color="auto"/>
        <w:bottom w:val="none" w:sz="0" w:space="0" w:color="auto"/>
        <w:right w:val="none" w:sz="0" w:space="0" w:color="auto"/>
      </w:divBdr>
    </w:div>
    <w:div w:id="51194770">
      <w:bodyDiv w:val="1"/>
      <w:marLeft w:val="0"/>
      <w:marRight w:val="0"/>
      <w:marTop w:val="0"/>
      <w:marBottom w:val="0"/>
      <w:divBdr>
        <w:top w:val="none" w:sz="0" w:space="0" w:color="auto"/>
        <w:left w:val="none" w:sz="0" w:space="0" w:color="auto"/>
        <w:bottom w:val="none" w:sz="0" w:space="0" w:color="auto"/>
        <w:right w:val="none" w:sz="0" w:space="0" w:color="auto"/>
      </w:divBdr>
    </w:div>
    <w:div w:id="55008905">
      <w:bodyDiv w:val="1"/>
      <w:marLeft w:val="0"/>
      <w:marRight w:val="0"/>
      <w:marTop w:val="0"/>
      <w:marBottom w:val="0"/>
      <w:divBdr>
        <w:top w:val="none" w:sz="0" w:space="0" w:color="auto"/>
        <w:left w:val="none" w:sz="0" w:space="0" w:color="auto"/>
        <w:bottom w:val="none" w:sz="0" w:space="0" w:color="auto"/>
        <w:right w:val="none" w:sz="0" w:space="0" w:color="auto"/>
      </w:divBdr>
    </w:div>
    <w:div w:id="56251614">
      <w:bodyDiv w:val="1"/>
      <w:marLeft w:val="0"/>
      <w:marRight w:val="0"/>
      <w:marTop w:val="0"/>
      <w:marBottom w:val="0"/>
      <w:divBdr>
        <w:top w:val="none" w:sz="0" w:space="0" w:color="auto"/>
        <w:left w:val="none" w:sz="0" w:space="0" w:color="auto"/>
        <w:bottom w:val="none" w:sz="0" w:space="0" w:color="auto"/>
        <w:right w:val="none" w:sz="0" w:space="0" w:color="auto"/>
      </w:divBdr>
    </w:div>
    <w:div w:id="59056879">
      <w:bodyDiv w:val="1"/>
      <w:marLeft w:val="0"/>
      <w:marRight w:val="0"/>
      <w:marTop w:val="0"/>
      <w:marBottom w:val="0"/>
      <w:divBdr>
        <w:top w:val="none" w:sz="0" w:space="0" w:color="auto"/>
        <w:left w:val="none" w:sz="0" w:space="0" w:color="auto"/>
        <w:bottom w:val="none" w:sz="0" w:space="0" w:color="auto"/>
        <w:right w:val="none" w:sz="0" w:space="0" w:color="auto"/>
      </w:divBdr>
    </w:div>
    <w:div w:id="77332826">
      <w:bodyDiv w:val="1"/>
      <w:marLeft w:val="0"/>
      <w:marRight w:val="0"/>
      <w:marTop w:val="0"/>
      <w:marBottom w:val="0"/>
      <w:divBdr>
        <w:top w:val="none" w:sz="0" w:space="0" w:color="auto"/>
        <w:left w:val="none" w:sz="0" w:space="0" w:color="auto"/>
        <w:bottom w:val="none" w:sz="0" w:space="0" w:color="auto"/>
        <w:right w:val="none" w:sz="0" w:space="0" w:color="auto"/>
      </w:divBdr>
    </w:div>
    <w:div w:id="93944844">
      <w:bodyDiv w:val="1"/>
      <w:marLeft w:val="0"/>
      <w:marRight w:val="0"/>
      <w:marTop w:val="0"/>
      <w:marBottom w:val="0"/>
      <w:divBdr>
        <w:top w:val="none" w:sz="0" w:space="0" w:color="auto"/>
        <w:left w:val="none" w:sz="0" w:space="0" w:color="auto"/>
        <w:bottom w:val="none" w:sz="0" w:space="0" w:color="auto"/>
        <w:right w:val="none" w:sz="0" w:space="0" w:color="auto"/>
      </w:divBdr>
    </w:div>
    <w:div w:id="97914139">
      <w:bodyDiv w:val="1"/>
      <w:marLeft w:val="0"/>
      <w:marRight w:val="0"/>
      <w:marTop w:val="0"/>
      <w:marBottom w:val="0"/>
      <w:divBdr>
        <w:top w:val="none" w:sz="0" w:space="0" w:color="auto"/>
        <w:left w:val="none" w:sz="0" w:space="0" w:color="auto"/>
        <w:bottom w:val="none" w:sz="0" w:space="0" w:color="auto"/>
        <w:right w:val="none" w:sz="0" w:space="0" w:color="auto"/>
      </w:divBdr>
    </w:div>
    <w:div w:id="102960107">
      <w:bodyDiv w:val="1"/>
      <w:marLeft w:val="0"/>
      <w:marRight w:val="0"/>
      <w:marTop w:val="0"/>
      <w:marBottom w:val="0"/>
      <w:divBdr>
        <w:top w:val="none" w:sz="0" w:space="0" w:color="auto"/>
        <w:left w:val="none" w:sz="0" w:space="0" w:color="auto"/>
        <w:bottom w:val="none" w:sz="0" w:space="0" w:color="auto"/>
        <w:right w:val="none" w:sz="0" w:space="0" w:color="auto"/>
      </w:divBdr>
    </w:div>
    <w:div w:id="111899476">
      <w:bodyDiv w:val="1"/>
      <w:marLeft w:val="0"/>
      <w:marRight w:val="0"/>
      <w:marTop w:val="0"/>
      <w:marBottom w:val="0"/>
      <w:divBdr>
        <w:top w:val="none" w:sz="0" w:space="0" w:color="auto"/>
        <w:left w:val="none" w:sz="0" w:space="0" w:color="auto"/>
        <w:bottom w:val="none" w:sz="0" w:space="0" w:color="auto"/>
        <w:right w:val="none" w:sz="0" w:space="0" w:color="auto"/>
      </w:divBdr>
    </w:div>
    <w:div w:id="117529664">
      <w:bodyDiv w:val="1"/>
      <w:marLeft w:val="0"/>
      <w:marRight w:val="0"/>
      <w:marTop w:val="0"/>
      <w:marBottom w:val="0"/>
      <w:divBdr>
        <w:top w:val="none" w:sz="0" w:space="0" w:color="auto"/>
        <w:left w:val="none" w:sz="0" w:space="0" w:color="auto"/>
        <w:bottom w:val="none" w:sz="0" w:space="0" w:color="auto"/>
        <w:right w:val="none" w:sz="0" w:space="0" w:color="auto"/>
      </w:divBdr>
    </w:div>
    <w:div w:id="138347199">
      <w:bodyDiv w:val="1"/>
      <w:marLeft w:val="0"/>
      <w:marRight w:val="0"/>
      <w:marTop w:val="0"/>
      <w:marBottom w:val="0"/>
      <w:divBdr>
        <w:top w:val="none" w:sz="0" w:space="0" w:color="auto"/>
        <w:left w:val="none" w:sz="0" w:space="0" w:color="auto"/>
        <w:bottom w:val="none" w:sz="0" w:space="0" w:color="auto"/>
        <w:right w:val="none" w:sz="0" w:space="0" w:color="auto"/>
      </w:divBdr>
    </w:div>
    <w:div w:id="158431016">
      <w:bodyDiv w:val="1"/>
      <w:marLeft w:val="0"/>
      <w:marRight w:val="0"/>
      <w:marTop w:val="0"/>
      <w:marBottom w:val="0"/>
      <w:divBdr>
        <w:top w:val="none" w:sz="0" w:space="0" w:color="auto"/>
        <w:left w:val="none" w:sz="0" w:space="0" w:color="auto"/>
        <w:bottom w:val="none" w:sz="0" w:space="0" w:color="auto"/>
        <w:right w:val="none" w:sz="0" w:space="0" w:color="auto"/>
      </w:divBdr>
    </w:div>
    <w:div w:id="163710050">
      <w:bodyDiv w:val="1"/>
      <w:marLeft w:val="0"/>
      <w:marRight w:val="0"/>
      <w:marTop w:val="0"/>
      <w:marBottom w:val="0"/>
      <w:divBdr>
        <w:top w:val="none" w:sz="0" w:space="0" w:color="auto"/>
        <w:left w:val="none" w:sz="0" w:space="0" w:color="auto"/>
        <w:bottom w:val="none" w:sz="0" w:space="0" w:color="auto"/>
        <w:right w:val="none" w:sz="0" w:space="0" w:color="auto"/>
      </w:divBdr>
    </w:div>
    <w:div w:id="163932978">
      <w:bodyDiv w:val="1"/>
      <w:marLeft w:val="0"/>
      <w:marRight w:val="0"/>
      <w:marTop w:val="0"/>
      <w:marBottom w:val="0"/>
      <w:divBdr>
        <w:top w:val="none" w:sz="0" w:space="0" w:color="auto"/>
        <w:left w:val="none" w:sz="0" w:space="0" w:color="auto"/>
        <w:bottom w:val="none" w:sz="0" w:space="0" w:color="auto"/>
        <w:right w:val="none" w:sz="0" w:space="0" w:color="auto"/>
      </w:divBdr>
      <w:divsChild>
        <w:div w:id="809055262">
          <w:marLeft w:val="0"/>
          <w:marRight w:val="0"/>
          <w:marTop w:val="0"/>
          <w:marBottom w:val="0"/>
          <w:divBdr>
            <w:top w:val="none" w:sz="0" w:space="0" w:color="auto"/>
            <w:left w:val="none" w:sz="0" w:space="0" w:color="auto"/>
            <w:bottom w:val="none" w:sz="0" w:space="0" w:color="auto"/>
            <w:right w:val="none" w:sz="0" w:space="0" w:color="auto"/>
          </w:divBdr>
          <w:divsChild>
            <w:div w:id="1484353742">
              <w:marLeft w:val="0"/>
              <w:marRight w:val="0"/>
              <w:marTop w:val="0"/>
              <w:marBottom w:val="0"/>
              <w:divBdr>
                <w:top w:val="none" w:sz="0" w:space="0" w:color="auto"/>
                <w:left w:val="none" w:sz="0" w:space="0" w:color="auto"/>
                <w:bottom w:val="none" w:sz="0" w:space="0" w:color="auto"/>
                <w:right w:val="none" w:sz="0" w:space="0" w:color="auto"/>
              </w:divBdr>
              <w:divsChild>
                <w:div w:id="200822454">
                  <w:marLeft w:val="0"/>
                  <w:marRight w:val="0"/>
                  <w:marTop w:val="0"/>
                  <w:marBottom w:val="0"/>
                  <w:divBdr>
                    <w:top w:val="none" w:sz="0" w:space="0" w:color="auto"/>
                    <w:left w:val="none" w:sz="0" w:space="0" w:color="auto"/>
                    <w:bottom w:val="none" w:sz="0" w:space="0" w:color="auto"/>
                    <w:right w:val="none" w:sz="0" w:space="0" w:color="auto"/>
                  </w:divBdr>
                </w:div>
                <w:div w:id="269750940">
                  <w:marLeft w:val="0"/>
                  <w:marRight w:val="0"/>
                  <w:marTop w:val="0"/>
                  <w:marBottom w:val="0"/>
                  <w:divBdr>
                    <w:top w:val="none" w:sz="0" w:space="0" w:color="auto"/>
                    <w:left w:val="none" w:sz="0" w:space="0" w:color="auto"/>
                    <w:bottom w:val="none" w:sz="0" w:space="0" w:color="auto"/>
                    <w:right w:val="none" w:sz="0" w:space="0" w:color="auto"/>
                  </w:divBdr>
                </w:div>
                <w:div w:id="282076271">
                  <w:marLeft w:val="0"/>
                  <w:marRight w:val="0"/>
                  <w:marTop w:val="0"/>
                  <w:marBottom w:val="0"/>
                  <w:divBdr>
                    <w:top w:val="none" w:sz="0" w:space="0" w:color="auto"/>
                    <w:left w:val="none" w:sz="0" w:space="0" w:color="auto"/>
                    <w:bottom w:val="none" w:sz="0" w:space="0" w:color="auto"/>
                    <w:right w:val="none" w:sz="0" w:space="0" w:color="auto"/>
                  </w:divBdr>
                </w:div>
                <w:div w:id="306713916">
                  <w:marLeft w:val="0"/>
                  <w:marRight w:val="0"/>
                  <w:marTop w:val="0"/>
                  <w:marBottom w:val="0"/>
                  <w:divBdr>
                    <w:top w:val="none" w:sz="0" w:space="0" w:color="auto"/>
                    <w:left w:val="none" w:sz="0" w:space="0" w:color="auto"/>
                    <w:bottom w:val="none" w:sz="0" w:space="0" w:color="auto"/>
                    <w:right w:val="none" w:sz="0" w:space="0" w:color="auto"/>
                  </w:divBdr>
                </w:div>
                <w:div w:id="333463098">
                  <w:marLeft w:val="0"/>
                  <w:marRight w:val="0"/>
                  <w:marTop w:val="0"/>
                  <w:marBottom w:val="0"/>
                  <w:divBdr>
                    <w:top w:val="none" w:sz="0" w:space="0" w:color="auto"/>
                    <w:left w:val="none" w:sz="0" w:space="0" w:color="auto"/>
                    <w:bottom w:val="none" w:sz="0" w:space="0" w:color="auto"/>
                    <w:right w:val="none" w:sz="0" w:space="0" w:color="auto"/>
                  </w:divBdr>
                </w:div>
                <w:div w:id="335766953">
                  <w:marLeft w:val="0"/>
                  <w:marRight w:val="0"/>
                  <w:marTop w:val="0"/>
                  <w:marBottom w:val="0"/>
                  <w:divBdr>
                    <w:top w:val="none" w:sz="0" w:space="0" w:color="auto"/>
                    <w:left w:val="none" w:sz="0" w:space="0" w:color="auto"/>
                    <w:bottom w:val="none" w:sz="0" w:space="0" w:color="auto"/>
                    <w:right w:val="none" w:sz="0" w:space="0" w:color="auto"/>
                  </w:divBdr>
                </w:div>
                <w:div w:id="350571270">
                  <w:marLeft w:val="0"/>
                  <w:marRight w:val="0"/>
                  <w:marTop w:val="0"/>
                  <w:marBottom w:val="0"/>
                  <w:divBdr>
                    <w:top w:val="none" w:sz="0" w:space="0" w:color="auto"/>
                    <w:left w:val="none" w:sz="0" w:space="0" w:color="auto"/>
                    <w:bottom w:val="none" w:sz="0" w:space="0" w:color="auto"/>
                    <w:right w:val="none" w:sz="0" w:space="0" w:color="auto"/>
                  </w:divBdr>
                </w:div>
                <w:div w:id="377702174">
                  <w:marLeft w:val="0"/>
                  <w:marRight w:val="0"/>
                  <w:marTop w:val="0"/>
                  <w:marBottom w:val="0"/>
                  <w:divBdr>
                    <w:top w:val="none" w:sz="0" w:space="0" w:color="auto"/>
                    <w:left w:val="none" w:sz="0" w:space="0" w:color="auto"/>
                    <w:bottom w:val="none" w:sz="0" w:space="0" w:color="auto"/>
                    <w:right w:val="none" w:sz="0" w:space="0" w:color="auto"/>
                  </w:divBdr>
                </w:div>
                <w:div w:id="450168169">
                  <w:marLeft w:val="0"/>
                  <w:marRight w:val="0"/>
                  <w:marTop w:val="0"/>
                  <w:marBottom w:val="0"/>
                  <w:divBdr>
                    <w:top w:val="none" w:sz="0" w:space="0" w:color="auto"/>
                    <w:left w:val="none" w:sz="0" w:space="0" w:color="auto"/>
                    <w:bottom w:val="none" w:sz="0" w:space="0" w:color="auto"/>
                    <w:right w:val="none" w:sz="0" w:space="0" w:color="auto"/>
                  </w:divBdr>
                </w:div>
                <w:div w:id="465396745">
                  <w:marLeft w:val="0"/>
                  <w:marRight w:val="0"/>
                  <w:marTop w:val="0"/>
                  <w:marBottom w:val="0"/>
                  <w:divBdr>
                    <w:top w:val="none" w:sz="0" w:space="0" w:color="auto"/>
                    <w:left w:val="none" w:sz="0" w:space="0" w:color="auto"/>
                    <w:bottom w:val="none" w:sz="0" w:space="0" w:color="auto"/>
                    <w:right w:val="none" w:sz="0" w:space="0" w:color="auto"/>
                  </w:divBdr>
                </w:div>
                <w:div w:id="488323881">
                  <w:marLeft w:val="0"/>
                  <w:marRight w:val="0"/>
                  <w:marTop w:val="0"/>
                  <w:marBottom w:val="0"/>
                  <w:divBdr>
                    <w:top w:val="none" w:sz="0" w:space="0" w:color="auto"/>
                    <w:left w:val="none" w:sz="0" w:space="0" w:color="auto"/>
                    <w:bottom w:val="none" w:sz="0" w:space="0" w:color="auto"/>
                    <w:right w:val="none" w:sz="0" w:space="0" w:color="auto"/>
                  </w:divBdr>
                </w:div>
                <w:div w:id="673653215">
                  <w:marLeft w:val="0"/>
                  <w:marRight w:val="0"/>
                  <w:marTop w:val="0"/>
                  <w:marBottom w:val="0"/>
                  <w:divBdr>
                    <w:top w:val="none" w:sz="0" w:space="0" w:color="auto"/>
                    <w:left w:val="none" w:sz="0" w:space="0" w:color="auto"/>
                    <w:bottom w:val="none" w:sz="0" w:space="0" w:color="auto"/>
                    <w:right w:val="none" w:sz="0" w:space="0" w:color="auto"/>
                  </w:divBdr>
                </w:div>
                <w:div w:id="690497541">
                  <w:marLeft w:val="0"/>
                  <w:marRight w:val="0"/>
                  <w:marTop w:val="0"/>
                  <w:marBottom w:val="0"/>
                  <w:divBdr>
                    <w:top w:val="none" w:sz="0" w:space="0" w:color="auto"/>
                    <w:left w:val="none" w:sz="0" w:space="0" w:color="auto"/>
                    <w:bottom w:val="none" w:sz="0" w:space="0" w:color="auto"/>
                    <w:right w:val="none" w:sz="0" w:space="0" w:color="auto"/>
                  </w:divBdr>
                </w:div>
                <w:div w:id="800422179">
                  <w:marLeft w:val="0"/>
                  <w:marRight w:val="0"/>
                  <w:marTop w:val="0"/>
                  <w:marBottom w:val="0"/>
                  <w:divBdr>
                    <w:top w:val="none" w:sz="0" w:space="0" w:color="auto"/>
                    <w:left w:val="none" w:sz="0" w:space="0" w:color="auto"/>
                    <w:bottom w:val="none" w:sz="0" w:space="0" w:color="auto"/>
                    <w:right w:val="none" w:sz="0" w:space="0" w:color="auto"/>
                  </w:divBdr>
                </w:div>
                <w:div w:id="851645117">
                  <w:marLeft w:val="0"/>
                  <w:marRight w:val="0"/>
                  <w:marTop w:val="0"/>
                  <w:marBottom w:val="0"/>
                  <w:divBdr>
                    <w:top w:val="none" w:sz="0" w:space="0" w:color="auto"/>
                    <w:left w:val="none" w:sz="0" w:space="0" w:color="auto"/>
                    <w:bottom w:val="none" w:sz="0" w:space="0" w:color="auto"/>
                    <w:right w:val="none" w:sz="0" w:space="0" w:color="auto"/>
                  </w:divBdr>
                </w:div>
                <w:div w:id="896281083">
                  <w:marLeft w:val="0"/>
                  <w:marRight w:val="0"/>
                  <w:marTop w:val="0"/>
                  <w:marBottom w:val="0"/>
                  <w:divBdr>
                    <w:top w:val="none" w:sz="0" w:space="0" w:color="auto"/>
                    <w:left w:val="none" w:sz="0" w:space="0" w:color="auto"/>
                    <w:bottom w:val="none" w:sz="0" w:space="0" w:color="auto"/>
                    <w:right w:val="none" w:sz="0" w:space="0" w:color="auto"/>
                  </w:divBdr>
                </w:div>
                <w:div w:id="982000224">
                  <w:marLeft w:val="0"/>
                  <w:marRight w:val="0"/>
                  <w:marTop w:val="0"/>
                  <w:marBottom w:val="0"/>
                  <w:divBdr>
                    <w:top w:val="none" w:sz="0" w:space="0" w:color="auto"/>
                    <w:left w:val="none" w:sz="0" w:space="0" w:color="auto"/>
                    <w:bottom w:val="none" w:sz="0" w:space="0" w:color="auto"/>
                    <w:right w:val="none" w:sz="0" w:space="0" w:color="auto"/>
                  </w:divBdr>
                </w:div>
                <w:div w:id="982924616">
                  <w:marLeft w:val="0"/>
                  <w:marRight w:val="0"/>
                  <w:marTop w:val="0"/>
                  <w:marBottom w:val="0"/>
                  <w:divBdr>
                    <w:top w:val="none" w:sz="0" w:space="0" w:color="auto"/>
                    <w:left w:val="none" w:sz="0" w:space="0" w:color="auto"/>
                    <w:bottom w:val="none" w:sz="0" w:space="0" w:color="auto"/>
                    <w:right w:val="none" w:sz="0" w:space="0" w:color="auto"/>
                  </w:divBdr>
                </w:div>
                <w:div w:id="1165432917">
                  <w:marLeft w:val="0"/>
                  <w:marRight w:val="0"/>
                  <w:marTop w:val="0"/>
                  <w:marBottom w:val="0"/>
                  <w:divBdr>
                    <w:top w:val="none" w:sz="0" w:space="0" w:color="auto"/>
                    <w:left w:val="none" w:sz="0" w:space="0" w:color="auto"/>
                    <w:bottom w:val="none" w:sz="0" w:space="0" w:color="auto"/>
                    <w:right w:val="none" w:sz="0" w:space="0" w:color="auto"/>
                  </w:divBdr>
                </w:div>
                <w:div w:id="1177619553">
                  <w:marLeft w:val="0"/>
                  <w:marRight w:val="0"/>
                  <w:marTop w:val="0"/>
                  <w:marBottom w:val="0"/>
                  <w:divBdr>
                    <w:top w:val="none" w:sz="0" w:space="0" w:color="auto"/>
                    <w:left w:val="none" w:sz="0" w:space="0" w:color="auto"/>
                    <w:bottom w:val="none" w:sz="0" w:space="0" w:color="auto"/>
                    <w:right w:val="none" w:sz="0" w:space="0" w:color="auto"/>
                  </w:divBdr>
                </w:div>
                <w:div w:id="1190872578">
                  <w:marLeft w:val="0"/>
                  <w:marRight w:val="0"/>
                  <w:marTop w:val="0"/>
                  <w:marBottom w:val="0"/>
                  <w:divBdr>
                    <w:top w:val="none" w:sz="0" w:space="0" w:color="auto"/>
                    <w:left w:val="none" w:sz="0" w:space="0" w:color="auto"/>
                    <w:bottom w:val="none" w:sz="0" w:space="0" w:color="auto"/>
                    <w:right w:val="none" w:sz="0" w:space="0" w:color="auto"/>
                  </w:divBdr>
                </w:div>
                <w:div w:id="1240094749">
                  <w:marLeft w:val="0"/>
                  <w:marRight w:val="0"/>
                  <w:marTop w:val="0"/>
                  <w:marBottom w:val="0"/>
                  <w:divBdr>
                    <w:top w:val="none" w:sz="0" w:space="0" w:color="auto"/>
                    <w:left w:val="none" w:sz="0" w:space="0" w:color="auto"/>
                    <w:bottom w:val="none" w:sz="0" w:space="0" w:color="auto"/>
                    <w:right w:val="none" w:sz="0" w:space="0" w:color="auto"/>
                  </w:divBdr>
                </w:div>
                <w:div w:id="1383945321">
                  <w:marLeft w:val="0"/>
                  <w:marRight w:val="0"/>
                  <w:marTop w:val="0"/>
                  <w:marBottom w:val="0"/>
                  <w:divBdr>
                    <w:top w:val="none" w:sz="0" w:space="0" w:color="auto"/>
                    <w:left w:val="none" w:sz="0" w:space="0" w:color="auto"/>
                    <w:bottom w:val="none" w:sz="0" w:space="0" w:color="auto"/>
                    <w:right w:val="none" w:sz="0" w:space="0" w:color="auto"/>
                  </w:divBdr>
                </w:div>
                <w:div w:id="1467158363">
                  <w:marLeft w:val="0"/>
                  <w:marRight w:val="0"/>
                  <w:marTop w:val="0"/>
                  <w:marBottom w:val="0"/>
                  <w:divBdr>
                    <w:top w:val="none" w:sz="0" w:space="0" w:color="auto"/>
                    <w:left w:val="none" w:sz="0" w:space="0" w:color="auto"/>
                    <w:bottom w:val="none" w:sz="0" w:space="0" w:color="auto"/>
                    <w:right w:val="none" w:sz="0" w:space="0" w:color="auto"/>
                  </w:divBdr>
                </w:div>
                <w:div w:id="1473908643">
                  <w:marLeft w:val="0"/>
                  <w:marRight w:val="0"/>
                  <w:marTop w:val="0"/>
                  <w:marBottom w:val="0"/>
                  <w:divBdr>
                    <w:top w:val="none" w:sz="0" w:space="0" w:color="auto"/>
                    <w:left w:val="none" w:sz="0" w:space="0" w:color="auto"/>
                    <w:bottom w:val="none" w:sz="0" w:space="0" w:color="auto"/>
                    <w:right w:val="none" w:sz="0" w:space="0" w:color="auto"/>
                  </w:divBdr>
                </w:div>
                <w:div w:id="1540048371">
                  <w:marLeft w:val="0"/>
                  <w:marRight w:val="0"/>
                  <w:marTop w:val="0"/>
                  <w:marBottom w:val="0"/>
                  <w:divBdr>
                    <w:top w:val="none" w:sz="0" w:space="0" w:color="auto"/>
                    <w:left w:val="none" w:sz="0" w:space="0" w:color="auto"/>
                    <w:bottom w:val="none" w:sz="0" w:space="0" w:color="auto"/>
                    <w:right w:val="none" w:sz="0" w:space="0" w:color="auto"/>
                  </w:divBdr>
                </w:div>
                <w:div w:id="1644694302">
                  <w:marLeft w:val="0"/>
                  <w:marRight w:val="0"/>
                  <w:marTop w:val="0"/>
                  <w:marBottom w:val="0"/>
                  <w:divBdr>
                    <w:top w:val="none" w:sz="0" w:space="0" w:color="auto"/>
                    <w:left w:val="none" w:sz="0" w:space="0" w:color="auto"/>
                    <w:bottom w:val="none" w:sz="0" w:space="0" w:color="auto"/>
                    <w:right w:val="none" w:sz="0" w:space="0" w:color="auto"/>
                  </w:divBdr>
                </w:div>
                <w:div w:id="1654145027">
                  <w:marLeft w:val="0"/>
                  <w:marRight w:val="0"/>
                  <w:marTop w:val="0"/>
                  <w:marBottom w:val="0"/>
                  <w:divBdr>
                    <w:top w:val="none" w:sz="0" w:space="0" w:color="auto"/>
                    <w:left w:val="none" w:sz="0" w:space="0" w:color="auto"/>
                    <w:bottom w:val="none" w:sz="0" w:space="0" w:color="auto"/>
                    <w:right w:val="none" w:sz="0" w:space="0" w:color="auto"/>
                  </w:divBdr>
                </w:div>
                <w:div w:id="1665695034">
                  <w:marLeft w:val="0"/>
                  <w:marRight w:val="0"/>
                  <w:marTop w:val="0"/>
                  <w:marBottom w:val="0"/>
                  <w:divBdr>
                    <w:top w:val="none" w:sz="0" w:space="0" w:color="auto"/>
                    <w:left w:val="none" w:sz="0" w:space="0" w:color="auto"/>
                    <w:bottom w:val="none" w:sz="0" w:space="0" w:color="auto"/>
                    <w:right w:val="none" w:sz="0" w:space="0" w:color="auto"/>
                  </w:divBdr>
                </w:div>
                <w:div w:id="1723165195">
                  <w:marLeft w:val="0"/>
                  <w:marRight w:val="0"/>
                  <w:marTop w:val="0"/>
                  <w:marBottom w:val="0"/>
                  <w:divBdr>
                    <w:top w:val="none" w:sz="0" w:space="0" w:color="auto"/>
                    <w:left w:val="none" w:sz="0" w:space="0" w:color="auto"/>
                    <w:bottom w:val="none" w:sz="0" w:space="0" w:color="auto"/>
                    <w:right w:val="none" w:sz="0" w:space="0" w:color="auto"/>
                  </w:divBdr>
                </w:div>
                <w:div w:id="1724257456">
                  <w:marLeft w:val="0"/>
                  <w:marRight w:val="0"/>
                  <w:marTop w:val="0"/>
                  <w:marBottom w:val="0"/>
                  <w:divBdr>
                    <w:top w:val="none" w:sz="0" w:space="0" w:color="auto"/>
                    <w:left w:val="none" w:sz="0" w:space="0" w:color="auto"/>
                    <w:bottom w:val="none" w:sz="0" w:space="0" w:color="auto"/>
                    <w:right w:val="none" w:sz="0" w:space="0" w:color="auto"/>
                  </w:divBdr>
                </w:div>
                <w:div w:id="1776710091">
                  <w:marLeft w:val="0"/>
                  <w:marRight w:val="0"/>
                  <w:marTop w:val="0"/>
                  <w:marBottom w:val="0"/>
                  <w:divBdr>
                    <w:top w:val="none" w:sz="0" w:space="0" w:color="auto"/>
                    <w:left w:val="none" w:sz="0" w:space="0" w:color="auto"/>
                    <w:bottom w:val="none" w:sz="0" w:space="0" w:color="auto"/>
                    <w:right w:val="none" w:sz="0" w:space="0" w:color="auto"/>
                  </w:divBdr>
                </w:div>
                <w:div w:id="1865903816">
                  <w:marLeft w:val="0"/>
                  <w:marRight w:val="0"/>
                  <w:marTop w:val="0"/>
                  <w:marBottom w:val="0"/>
                  <w:divBdr>
                    <w:top w:val="none" w:sz="0" w:space="0" w:color="auto"/>
                    <w:left w:val="none" w:sz="0" w:space="0" w:color="auto"/>
                    <w:bottom w:val="none" w:sz="0" w:space="0" w:color="auto"/>
                    <w:right w:val="none" w:sz="0" w:space="0" w:color="auto"/>
                  </w:divBdr>
                </w:div>
                <w:div w:id="1887794166">
                  <w:marLeft w:val="0"/>
                  <w:marRight w:val="0"/>
                  <w:marTop w:val="0"/>
                  <w:marBottom w:val="0"/>
                  <w:divBdr>
                    <w:top w:val="none" w:sz="0" w:space="0" w:color="auto"/>
                    <w:left w:val="none" w:sz="0" w:space="0" w:color="auto"/>
                    <w:bottom w:val="none" w:sz="0" w:space="0" w:color="auto"/>
                    <w:right w:val="none" w:sz="0" w:space="0" w:color="auto"/>
                  </w:divBdr>
                </w:div>
                <w:div w:id="1989967787">
                  <w:marLeft w:val="0"/>
                  <w:marRight w:val="0"/>
                  <w:marTop w:val="0"/>
                  <w:marBottom w:val="0"/>
                  <w:divBdr>
                    <w:top w:val="none" w:sz="0" w:space="0" w:color="auto"/>
                    <w:left w:val="none" w:sz="0" w:space="0" w:color="auto"/>
                    <w:bottom w:val="none" w:sz="0" w:space="0" w:color="auto"/>
                    <w:right w:val="none" w:sz="0" w:space="0" w:color="auto"/>
                  </w:divBdr>
                </w:div>
                <w:div w:id="2019892126">
                  <w:marLeft w:val="0"/>
                  <w:marRight w:val="0"/>
                  <w:marTop w:val="0"/>
                  <w:marBottom w:val="0"/>
                  <w:divBdr>
                    <w:top w:val="none" w:sz="0" w:space="0" w:color="auto"/>
                    <w:left w:val="none" w:sz="0" w:space="0" w:color="auto"/>
                    <w:bottom w:val="none" w:sz="0" w:space="0" w:color="auto"/>
                    <w:right w:val="none" w:sz="0" w:space="0" w:color="auto"/>
                  </w:divBdr>
                </w:div>
                <w:div w:id="2063092258">
                  <w:marLeft w:val="0"/>
                  <w:marRight w:val="0"/>
                  <w:marTop w:val="0"/>
                  <w:marBottom w:val="0"/>
                  <w:divBdr>
                    <w:top w:val="none" w:sz="0" w:space="0" w:color="auto"/>
                    <w:left w:val="none" w:sz="0" w:space="0" w:color="auto"/>
                    <w:bottom w:val="none" w:sz="0" w:space="0" w:color="auto"/>
                    <w:right w:val="none" w:sz="0" w:space="0" w:color="auto"/>
                  </w:divBdr>
                </w:div>
                <w:div w:id="2065254239">
                  <w:marLeft w:val="0"/>
                  <w:marRight w:val="0"/>
                  <w:marTop w:val="0"/>
                  <w:marBottom w:val="0"/>
                  <w:divBdr>
                    <w:top w:val="none" w:sz="0" w:space="0" w:color="auto"/>
                    <w:left w:val="none" w:sz="0" w:space="0" w:color="auto"/>
                    <w:bottom w:val="none" w:sz="0" w:space="0" w:color="auto"/>
                    <w:right w:val="none" w:sz="0" w:space="0" w:color="auto"/>
                  </w:divBdr>
                </w:div>
                <w:div w:id="2065372959">
                  <w:marLeft w:val="0"/>
                  <w:marRight w:val="0"/>
                  <w:marTop w:val="0"/>
                  <w:marBottom w:val="0"/>
                  <w:divBdr>
                    <w:top w:val="none" w:sz="0" w:space="0" w:color="auto"/>
                    <w:left w:val="none" w:sz="0" w:space="0" w:color="auto"/>
                    <w:bottom w:val="none" w:sz="0" w:space="0" w:color="auto"/>
                    <w:right w:val="none" w:sz="0" w:space="0" w:color="auto"/>
                  </w:divBdr>
                </w:div>
                <w:div w:id="2125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55676">
      <w:bodyDiv w:val="1"/>
      <w:marLeft w:val="0"/>
      <w:marRight w:val="0"/>
      <w:marTop w:val="0"/>
      <w:marBottom w:val="0"/>
      <w:divBdr>
        <w:top w:val="none" w:sz="0" w:space="0" w:color="auto"/>
        <w:left w:val="none" w:sz="0" w:space="0" w:color="auto"/>
        <w:bottom w:val="none" w:sz="0" w:space="0" w:color="auto"/>
        <w:right w:val="none" w:sz="0" w:space="0" w:color="auto"/>
      </w:divBdr>
    </w:div>
    <w:div w:id="171574379">
      <w:bodyDiv w:val="1"/>
      <w:marLeft w:val="0"/>
      <w:marRight w:val="0"/>
      <w:marTop w:val="0"/>
      <w:marBottom w:val="0"/>
      <w:divBdr>
        <w:top w:val="none" w:sz="0" w:space="0" w:color="auto"/>
        <w:left w:val="none" w:sz="0" w:space="0" w:color="auto"/>
        <w:bottom w:val="none" w:sz="0" w:space="0" w:color="auto"/>
        <w:right w:val="none" w:sz="0" w:space="0" w:color="auto"/>
      </w:divBdr>
    </w:div>
    <w:div w:id="175271124">
      <w:bodyDiv w:val="1"/>
      <w:marLeft w:val="0"/>
      <w:marRight w:val="0"/>
      <w:marTop w:val="0"/>
      <w:marBottom w:val="0"/>
      <w:divBdr>
        <w:top w:val="none" w:sz="0" w:space="0" w:color="auto"/>
        <w:left w:val="none" w:sz="0" w:space="0" w:color="auto"/>
        <w:bottom w:val="none" w:sz="0" w:space="0" w:color="auto"/>
        <w:right w:val="none" w:sz="0" w:space="0" w:color="auto"/>
      </w:divBdr>
    </w:div>
    <w:div w:id="203838125">
      <w:bodyDiv w:val="1"/>
      <w:marLeft w:val="0"/>
      <w:marRight w:val="0"/>
      <w:marTop w:val="0"/>
      <w:marBottom w:val="0"/>
      <w:divBdr>
        <w:top w:val="none" w:sz="0" w:space="0" w:color="auto"/>
        <w:left w:val="none" w:sz="0" w:space="0" w:color="auto"/>
        <w:bottom w:val="none" w:sz="0" w:space="0" w:color="auto"/>
        <w:right w:val="none" w:sz="0" w:space="0" w:color="auto"/>
      </w:divBdr>
      <w:divsChild>
        <w:div w:id="169223651">
          <w:marLeft w:val="0"/>
          <w:marRight w:val="0"/>
          <w:marTop w:val="0"/>
          <w:marBottom w:val="0"/>
          <w:divBdr>
            <w:top w:val="none" w:sz="0" w:space="0" w:color="auto"/>
            <w:left w:val="none" w:sz="0" w:space="0" w:color="auto"/>
            <w:bottom w:val="none" w:sz="0" w:space="0" w:color="auto"/>
            <w:right w:val="none" w:sz="0" w:space="0" w:color="auto"/>
          </w:divBdr>
        </w:div>
        <w:div w:id="335771345">
          <w:marLeft w:val="0"/>
          <w:marRight w:val="0"/>
          <w:marTop w:val="0"/>
          <w:marBottom w:val="0"/>
          <w:divBdr>
            <w:top w:val="none" w:sz="0" w:space="0" w:color="auto"/>
            <w:left w:val="none" w:sz="0" w:space="0" w:color="auto"/>
            <w:bottom w:val="none" w:sz="0" w:space="0" w:color="auto"/>
            <w:right w:val="none" w:sz="0" w:space="0" w:color="auto"/>
          </w:divBdr>
        </w:div>
        <w:div w:id="383868421">
          <w:marLeft w:val="0"/>
          <w:marRight w:val="0"/>
          <w:marTop w:val="0"/>
          <w:marBottom w:val="0"/>
          <w:divBdr>
            <w:top w:val="none" w:sz="0" w:space="0" w:color="auto"/>
            <w:left w:val="none" w:sz="0" w:space="0" w:color="auto"/>
            <w:bottom w:val="none" w:sz="0" w:space="0" w:color="auto"/>
            <w:right w:val="none" w:sz="0" w:space="0" w:color="auto"/>
          </w:divBdr>
        </w:div>
        <w:div w:id="495153041">
          <w:marLeft w:val="0"/>
          <w:marRight w:val="0"/>
          <w:marTop w:val="0"/>
          <w:marBottom w:val="0"/>
          <w:divBdr>
            <w:top w:val="none" w:sz="0" w:space="0" w:color="auto"/>
            <w:left w:val="none" w:sz="0" w:space="0" w:color="auto"/>
            <w:bottom w:val="none" w:sz="0" w:space="0" w:color="auto"/>
            <w:right w:val="none" w:sz="0" w:space="0" w:color="auto"/>
          </w:divBdr>
        </w:div>
        <w:div w:id="698969559">
          <w:marLeft w:val="0"/>
          <w:marRight w:val="0"/>
          <w:marTop w:val="0"/>
          <w:marBottom w:val="0"/>
          <w:divBdr>
            <w:top w:val="none" w:sz="0" w:space="0" w:color="auto"/>
            <w:left w:val="none" w:sz="0" w:space="0" w:color="auto"/>
            <w:bottom w:val="none" w:sz="0" w:space="0" w:color="auto"/>
            <w:right w:val="none" w:sz="0" w:space="0" w:color="auto"/>
          </w:divBdr>
        </w:div>
        <w:div w:id="792601049">
          <w:marLeft w:val="0"/>
          <w:marRight w:val="0"/>
          <w:marTop w:val="0"/>
          <w:marBottom w:val="0"/>
          <w:divBdr>
            <w:top w:val="none" w:sz="0" w:space="0" w:color="auto"/>
            <w:left w:val="none" w:sz="0" w:space="0" w:color="auto"/>
            <w:bottom w:val="none" w:sz="0" w:space="0" w:color="auto"/>
            <w:right w:val="none" w:sz="0" w:space="0" w:color="auto"/>
          </w:divBdr>
        </w:div>
        <w:div w:id="902911466">
          <w:marLeft w:val="0"/>
          <w:marRight w:val="0"/>
          <w:marTop w:val="0"/>
          <w:marBottom w:val="0"/>
          <w:divBdr>
            <w:top w:val="none" w:sz="0" w:space="0" w:color="auto"/>
            <w:left w:val="none" w:sz="0" w:space="0" w:color="auto"/>
            <w:bottom w:val="none" w:sz="0" w:space="0" w:color="auto"/>
            <w:right w:val="none" w:sz="0" w:space="0" w:color="auto"/>
          </w:divBdr>
        </w:div>
        <w:div w:id="1304193858">
          <w:marLeft w:val="0"/>
          <w:marRight w:val="0"/>
          <w:marTop w:val="0"/>
          <w:marBottom w:val="0"/>
          <w:divBdr>
            <w:top w:val="none" w:sz="0" w:space="0" w:color="auto"/>
            <w:left w:val="none" w:sz="0" w:space="0" w:color="auto"/>
            <w:bottom w:val="none" w:sz="0" w:space="0" w:color="auto"/>
            <w:right w:val="none" w:sz="0" w:space="0" w:color="auto"/>
          </w:divBdr>
        </w:div>
        <w:div w:id="1391346501">
          <w:marLeft w:val="0"/>
          <w:marRight w:val="0"/>
          <w:marTop w:val="0"/>
          <w:marBottom w:val="0"/>
          <w:divBdr>
            <w:top w:val="none" w:sz="0" w:space="0" w:color="auto"/>
            <w:left w:val="none" w:sz="0" w:space="0" w:color="auto"/>
            <w:bottom w:val="none" w:sz="0" w:space="0" w:color="auto"/>
            <w:right w:val="none" w:sz="0" w:space="0" w:color="auto"/>
          </w:divBdr>
        </w:div>
        <w:div w:id="1425414616">
          <w:marLeft w:val="0"/>
          <w:marRight w:val="0"/>
          <w:marTop w:val="0"/>
          <w:marBottom w:val="0"/>
          <w:divBdr>
            <w:top w:val="none" w:sz="0" w:space="0" w:color="auto"/>
            <w:left w:val="none" w:sz="0" w:space="0" w:color="auto"/>
            <w:bottom w:val="none" w:sz="0" w:space="0" w:color="auto"/>
            <w:right w:val="none" w:sz="0" w:space="0" w:color="auto"/>
          </w:divBdr>
        </w:div>
        <w:div w:id="1518077610">
          <w:marLeft w:val="0"/>
          <w:marRight w:val="0"/>
          <w:marTop w:val="0"/>
          <w:marBottom w:val="0"/>
          <w:divBdr>
            <w:top w:val="none" w:sz="0" w:space="0" w:color="auto"/>
            <w:left w:val="none" w:sz="0" w:space="0" w:color="auto"/>
            <w:bottom w:val="none" w:sz="0" w:space="0" w:color="auto"/>
            <w:right w:val="none" w:sz="0" w:space="0" w:color="auto"/>
          </w:divBdr>
        </w:div>
        <w:div w:id="1930694386">
          <w:marLeft w:val="0"/>
          <w:marRight w:val="0"/>
          <w:marTop w:val="0"/>
          <w:marBottom w:val="0"/>
          <w:divBdr>
            <w:top w:val="none" w:sz="0" w:space="0" w:color="auto"/>
            <w:left w:val="none" w:sz="0" w:space="0" w:color="auto"/>
            <w:bottom w:val="none" w:sz="0" w:space="0" w:color="auto"/>
            <w:right w:val="none" w:sz="0" w:space="0" w:color="auto"/>
          </w:divBdr>
        </w:div>
        <w:div w:id="1954171390">
          <w:marLeft w:val="0"/>
          <w:marRight w:val="0"/>
          <w:marTop w:val="0"/>
          <w:marBottom w:val="0"/>
          <w:divBdr>
            <w:top w:val="none" w:sz="0" w:space="0" w:color="auto"/>
            <w:left w:val="none" w:sz="0" w:space="0" w:color="auto"/>
            <w:bottom w:val="none" w:sz="0" w:space="0" w:color="auto"/>
            <w:right w:val="none" w:sz="0" w:space="0" w:color="auto"/>
          </w:divBdr>
        </w:div>
        <w:div w:id="2063407651">
          <w:marLeft w:val="0"/>
          <w:marRight w:val="0"/>
          <w:marTop w:val="0"/>
          <w:marBottom w:val="0"/>
          <w:divBdr>
            <w:top w:val="none" w:sz="0" w:space="0" w:color="auto"/>
            <w:left w:val="none" w:sz="0" w:space="0" w:color="auto"/>
            <w:bottom w:val="none" w:sz="0" w:space="0" w:color="auto"/>
            <w:right w:val="none" w:sz="0" w:space="0" w:color="auto"/>
          </w:divBdr>
        </w:div>
        <w:div w:id="2119134292">
          <w:marLeft w:val="0"/>
          <w:marRight w:val="0"/>
          <w:marTop w:val="0"/>
          <w:marBottom w:val="0"/>
          <w:divBdr>
            <w:top w:val="none" w:sz="0" w:space="0" w:color="auto"/>
            <w:left w:val="none" w:sz="0" w:space="0" w:color="auto"/>
            <w:bottom w:val="none" w:sz="0" w:space="0" w:color="auto"/>
            <w:right w:val="none" w:sz="0" w:space="0" w:color="auto"/>
          </w:divBdr>
        </w:div>
      </w:divsChild>
    </w:div>
    <w:div w:id="207844168">
      <w:bodyDiv w:val="1"/>
      <w:marLeft w:val="0"/>
      <w:marRight w:val="0"/>
      <w:marTop w:val="0"/>
      <w:marBottom w:val="0"/>
      <w:divBdr>
        <w:top w:val="none" w:sz="0" w:space="0" w:color="auto"/>
        <w:left w:val="none" w:sz="0" w:space="0" w:color="auto"/>
        <w:bottom w:val="none" w:sz="0" w:space="0" w:color="auto"/>
        <w:right w:val="none" w:sz="0" w:space="0" w:color="auto"/>
      </w:divBdr>
    </w:div>
    <w:div w:id="234974588">
      <w:bodyDiv w:val="1"/>
      <w:marLeft w:val="0"/>
      <w:marRight w:val="0"/>
      <w:marTop w:val="0"/>
      <w:marBottom w:val="0"/>
      <w:divBdr>
        <w:top w:val="none" w:sz="0" w:space="0" w:color="auto"/>
        <w:left w:val="none" w:sz="0" w:space="0" w:color="auto"/>
        <w:bottom w:val="none" w:sz="0" w:space="0" w:color="auto"/>
        <w:right w:val="none" w:sz="0" w:space="0" w:color="auto"/>
      </w:divBdr>
    </w:div>
    <w:div w:id="244922750">
      <w:bodyDiv w:val="1"/>
      <w:marLeft w:val="0"/>
      <w:marRight w:val="0"/>
      <w:marTop w:val="0"/>
      <w:marBottom w:val="0"/>
      <w:divBdr>
        <w:top w:val="none" w:sz="0" w:space="0" w:color="auto"/>
        <w:left w:val="none" w:sz="0" w:space="0" w:color="auto"/>
        <w:bottom w:val="none" w:sz="0" w:space="0" w:color="auto"/>
        <w:right w:val="none" w:sz="0" w:space="0" w:color="auto"/>
      </w:divBdr>
    </w:div>
    <w:div w:id="249508309">
      <w:bodyDiv w:val="1"/>
      <w:marLeft w:val="0"/>
      <w:marRight w:val="0"/>
      <w:marTop w:val="0"/>
      <w:marBottom w:val="0"/>
      <w:divBdr>
        <w:top w:val="none" w:sz="0" w:space="0" w:color="auto"/>
        <w:left w:val="none" w:sz="0" w:space="0" w:color="auto"/>
        <w:bottom w:val="none" w:sz="0" w:space="0" w:color="auto"/>
        <w:right w:val="none" w:sz="0" w:space="0" w:color="auto"/>
      </w:divBdr>
    </w:div>
    <w:div w:id="268120711">
      <w:bodyDiv w:val="1"/>
      <w:marLeft w:val="0"/>
      <w:marRight w:val="0"/>
      <w:marTop w:val="0"/>
      <w:marBottom w:val="0"/>
      <w:divBdr>
        <w:top w:val="none" w:sz="0" w:space="0" w:color="auto"/>
        <w:left w:val="none" w:sz="0" w:space="0" w:color="auto"/>
        <w:bottom w:val="none" w:sz="0" w:space="0" w:color="auto"/>
        <w:right w:val="none" w:sz="0" w:space="0" w:color="auto"/>
      </w:divBdr>
      <w:divsChild>
        <w:div w:id="1486243842">
          <w:marLeft w:val="0"/>
          <w:marRight w:val="0"/>
          <w:marTop w:val="0"/>
          <w:marBottom w:val="0"/>
          <w:divBdr>
            <w:top w:val="none" w:sz="0" w:space="0" w:color="auto"/>
            <w:left w:val="none" w:sz="0" w:space="0" w:color="auto"/>
            <w:bottom w:val="none" w:sz="0" w:space="0" w:color="auto"/>
            <w:right w:val="none" w:sz="0" w:space="0" w:color="auto"/>
          </w:divBdr>
        </w:div>
        <w:div w:id="1860895803">
          <w:marLeft w:val="0"/>
          <w:marRight w:val="0"/>
          <w:marTop w:val="0"/>
          <w:marBottom w:val="0"/>
          <w:divBdr>
            <w:top w:val="none" w:sz="0" w:space="0" w:color="auto"/>
            <w:left w:val="none" w:sz="0" w:space="0" w:color="auto"/>
            <w:bottom w:val="none" w:sz="0" w:space="0" w:color="auto"/>
            <w:right w:val="none" w:sz="0" w:space="0" w:color="auto"/>
          </w:divBdr>
        </w:div>
        <w:div w:id="2137869631">
          <w:marLeft w:val="0"/>
          <w:marRight w:val="0"/>
          <w:marTop w:val="0"/>
          <w:marBottom w:val="0"/>
          <w:divBdr>
            <w:top w:val="none" w:sz="0" w:space="0" w:color="auto"/>
            <w:left w:val="none" w:sz="0" w:space="0" w:color="auto"/>
            <w:bottom w:val="none" w:sz="0" w:space="0" w:color="auto"/>
            <w:right w:val="none" w:sz="0" w:space="0" w:color="auto"/>
          </w:divBdr>
        </w:div>
      </w:divsChild>
    </w:div>
    <w:div w:id="282999318">
      <w:bodyDiv w:val="1"/>
      <w:marLeft w:val="0"/>
      <w:marRight w:val="0"/>
      <w:marTop w:val="0"/>
      <w:marBottom w:val="0"/>
      <w:divBdr>
        <w:top w:val="none" w:sz="0" w:space="0" w:color="auto"/>
        <w:left w:val="none" w:sz="0" w:space="0" w:color="auto"/>
        <w:bottom w:val="none" w:sz="0" w:space="0" w:color="auto"/>
        <w:right w:val="none" w:sz="0" w:space="0" w:color="auto"/>
      </w:divBdr>
    </w:div>
    <w:div w:id="296761381">
      <w:bodyDiv w:val="1"/>
      <w:marLeft w:val="0"/>
      <w:marRight w:val="0"/>
      <w:marTop w:val="0"/>
      <w:marBottom w:val="0"/>
      <w:divBdr>
        <w:top w:val="none" w:sz="0" w:space="0" w:color="auto"/>
        <w:left w:val="none" w:sz="0" w:space="0" w:color="auto"/>
        <w:bottom w:val="none" w:sz="0" w:space="0" w:color="auto"/>
        <w:right w:val="none" w:sz="0" w:space="0" w:color="auto"/>
      </w:divBdr>
    </w:div>
    <w:div w:id="311636905">
      <w:bodyDiv w:val="1"/>
      <w:marLeft w:val="0"/>
      <w:marRight w:val="0"/>
      <w:marTop w:val="0"/>
      <w:marBottom w:val="0"/>
      <w:divBdr>
        <w:top w:val="none" w:sz="0" w:space="0" w:color="auto"/>
        <w:left w:val="none" w:sz="0" w:space="0" w:color="auto"/>
        <w:bottom w:val="none" w:sz="0" w:space="0" w:color="auto"/>
        <w:right w:val="none" w:sz="0" w:space="0" w:color="auto"/>
      </w:divBdr>
    </w:div>
    <w:div w:id="322127062">
      <w:bodyDiv w:val="1"/>
      <w:marLeft w:val="0"/>
      <w:marRight w:val="0"/>
      <w:marTop w:val="0"/>
      <w:marBottom w:val="0"/>
      <w:divBdr>
        <w:top w:val="none" w:sz="0" w:space="0" w:color="auto"/>
        <w:left w:val="none" w:sz="0" w:space="0" w:color="auto"/>
        <w:bottom w:val="none" w:sz="0" w:space="0" w:color="auto"/>
        <w:right w:val="none" w:sz="0" w:space="0" w:color="auto"/>
      </w:divBdr>
    </w:div>
    <w:div w:id="323554218">
      <w:bodyDiv w:val="1"/>
      <w:marLeft w:val="0"/>
      <w:marRight w:val="0"/>
      <w:marTop w:val="0"/>
      <w:marBottom w:val="0"/>
      <w:divBdr>
        <w:top w:val="none" w:sz="0" w:space="0" w:color="auto"/>
        <w:left w:val="none" w:sz="0" w:space="0" w:color="auto"/>
        <w:bottom w:val="none" w:sz="0" w:space="0" w:color="auto"/>
        <w:right w:val="none" w:sz="0" w:space="0" w:color="auto"/>
      </w:divBdr>
    </w:div>
    <w:div w:id="324286851">
      <w:bodyDiv w:val="1"/>
      <w:marLeft w:val="0"/>
      <w:marRight w:val="0"/>
      <w:marTop w:val="0"/>
      <w:marBottom w:val="0"/>
      <w:divBdr>
        <w:top w:val="none" w:sz="0" w:space="0" w:color="auto"/>
        <w:left w:val="none" w:sz="0" w:space="0" w:color="auto"/>
        <w:bottom w:val="none" w:sz="0" w:space="0" w:color="auto"/>
        <w:right w:val="none" w:sz="0" w:space="0" w:color="auto"/>
      </w:divBdr>
    </w:div>
    <w:div w:id="326707869">
      <w:bodyDiv w:val="1"/>
      <w:marLeft w:val="0"/>
      <w:marRight w:val="0"/>
      <w:marTop w:val="0"/>
      <w:marBottom w:val="0"/>
      <w:divBdr>
        <w:top w:val="none" w:sz="0" w:space="0" w:color="auto"/>
        <w:left w:val="none" w:sz="0" w:space="0" w:color="auto"/>
        <w:bottom w:val="none" w:sz="0" w:space="0" w:color="auto"/>
        <w:right w:val="none" w:sz="0" w:space="0" w:color="auto"/>
      </w:divBdr>
    </w:div>
    <w:div w:id="332072853">
      <w:bodyDiv w:val="1"/>
      <w:marLeft w:val="0"/>
      <w:marRight w:val="0"/>
      <w:marTop w:val="0"/>
      <w:marBottom w:val="0"/>
      <w:divBdr>
        <w:top w:val="none" w:sz="0" w:space="0" w:color="auto"/>
        <w:left w:val="none" w:sz="0" w:space="0" w:color="auto"/>
        <w:bottom w:val="none" w:sz="0" w:space="0" w:color="auto"/>
        <w:right w:val="none" w:sz="0" w:space="0" w:color="auto"/>
      </w:divBdr>
    </w:div>
    <w:div w:id="333143404">
      <w:bodyDiv w:val="1"/>
      <w:marLeft w:val="0"/>
      <w:marRight w:val="0"/>
      <w:marTop w:val="0"/>
      <w:marBottom w:val="0"/>
      <w:divBdr>
        <w:top w:val="none" w:sz="0" w:space="0" w:color="auto"/>
        <w:left w:val="none" w:sz="0" w:space="0" w:color="auto"/>
        <w:bottom w:val="none" w:sz="0" w:space="0" w:color="auto"/>
        <w:right w:val="none" w:sz="0" w:space="0" w:color="auto"/>
      </w:divBdr>
    </w:div>
    <w:div w:id="359823716">
      <w:bodyDiv w:val="1"/>
      <w:marLeft w:val="0"/>
      <w:marRight w:val="0"/>
      <w:marTop w:val="0"/>
      <w:marBottom w:val="0"/>
      <w:divBdr>
        <w:top w:val="none" w:sz="0" w:space="0" w:color="auto"/>
        <w:left w:val="none" w:sz="0" w:space="0" w:color="auto"/>
        <w:bottom w:val="none" w:sz="0" w:space="0" w:color="auto"/>
        <w:right w:val="none" w:sz="0" w:space="0" w:color="auto"/>
      </w:divBdr>
    </w:div>
    <w:div w:id="363822719">
      <w:bodyDiv w:val="1"/>
      <w:marLeft w:val="0"/>
      <w:marRight w:val="0"/>
      <w:marTop w:val="0"/>
      <w:marBottom w:val="0"/>
      <w:divBdr>
        <w:top w:val="none" w:sz="0" w:space="0" w:color="auto"/>
        <w:left w:val="none" w:sz="0" w:space="0" w:color="auto"/>
        <w:bottom w:val="none" w:sz="0" w:space="0" w:color="auto"/>
        <w:right w:val="none" w:sz="0" w:space="0" w:color="auto"/>
      </w:divBdr>
    </w:div>
    <w:div w:id="379867619">
      <w:bodyDiv w:val="1"/>
      <w:marLeft w:val="0"/>
      <w:marRight w:val="0"/>
      <w:marTop w:val="0"/>
      <w:marBottom w:val="0"/>
      <w:divBdr>
        <w:top w:val="none" w:sz="0" w:space="0" w:color="auto"/>
        <w:left w:val="none" w:sz="0" w:space="0" w:color="auto"/>
        <w:bottom w:val="none" w:sz="0" w:space="0" w:color="auto"/>
        <w:right w:val="none" w:sz="0" w:space="0" w:color="auto"/>
      </w:divBdr>
    </w:div>
    <w:div w:id="381909312">
      <w:bodyDiv w:val="1"/>
      <w:marLeft w:val="0"/>
      <w:marRight w:val="0"/>
      <w:marTop w:val="0"/>
      <w:marBottom w:val="0"/>
      <w:divBdr>
        <w:top w:val="none" w:sz="0" w:space="0" w:color="auto"/>
        <w:left w:val="none" w:sz="0" w:space="0" w:color="auto"/>
        <w:bottom w:val="none" w:sz="0" w:space="0" w:color="auto"/>
        <w:right w:val="none" w:sz="0" w:space="0" w:color="auto"/>
      </w:divBdr>
    </w:div>
    <w:div w:id="382023856">
      <w:bodyDiv w:val="1"/>
      <w:marLeft w:val="0"/>
      <w:marRight w:val="0"/>
      <w:marTop w:val="0"/>
      <w:marBottom w:val="0"/>
      <w:divBdr>
        <w:top w:val="none" w:sz="0" w:space="0" w:color="auto"/>
        <w:left w:val="none" w:sz="0" w:space="0" w:color="auto"/>
        <w:bottom w:val="none" w:sz="0" w:space="0" w:color="auto"/>
        <w:right w:val="none" w:sz="0" w:space="0" w:color="auto"/>
      </w:divBdr>
    </w:div>
    <w:div w:id="392243536">
      <w:bodyDiv w:val="1"/>
      <w:marLeft w:val="0"/>
      <w:marRight w:val="0"/>
      <w:marTop w:val="0"/>
      <w:marBottom w:val="0"/>
      <w:divBdr>
        <w:top w:val="none" w:sz="0" w:space="0" w:color="auto"/>
        <w:left w:val="none" w:sz="0" w:space="0" w:color="auto"/>
        <w:bottom w:val="none" w:sz="0" w:space="0" w:color="auto"/>
        <w:right w:val="none" w:sz="0" w:space="0" w:color="auto"/>
      </w:divBdr>
      <w:divsChild>
        <w:div w:id="488399257">
          <w:marLeft w:val="0"/>
          <w:marRight w:val="0"/>
          <w:marTop w:val="0"/>
          <w:marBottom w:val="0"/>
          <w:divBdr>
            <w:top w:val="none" w:sz="0" w:space="0" w:color="auto"/>
            <w:left w:val="none" w:sz="0" w:space="0" w:color="auto"/>
            <w:bottom w:val="none" w:sz="0" w:space="0" w:color="auto"/>
            <w:right w:val="none" w:sz="0" w:space="0" w:color="auto"/>
          </w:divBdr>
        </w:div>
        <w:div w:id="685445885">
          <w:marLeft w:val="0"/>
          <w:marRight w:val="0"/>
          <w:marTop w:val="0"/>
          <w:marBottom w:val="0"/>
          <w:divBdr>
            <w:top w:val="none" w:sz="0" w:space="0" w:color="auto"/>
            <w:left w:val="none" w:sz="0" w:space="0" w:color="auto"/>
            <w:bottom w:val="none" w:sz="0" w:space="0" w:color="auto"/>
            <w:right w:val="none" w:sz="0" w:space="0" w:color="auto"/>
          </w:divBdr>
        </w:div>
        <w:div w:id="1098135657">
          <w:marLeft w:val="0"/>
          <w:marRight w:val="0"/>
          <w:marTop w:val="0"/>
          <w:marBottom w:val="0"/>
          <w:divBdr>
            <w:top w:val="none" w:sz="0" w:space="0" w:color="auto"/>
            <w:left w:val="none" w:sz="0" w:space="0" w:color="auto"/>
            <w:bottom w:val="none" w:sz="0" w:space="0" w:color="auto"/>
            <w:right w:val="none" w:sz="0" w:space="0" w:color="auto"/>
          </w:divBdr>
        </w:div>
        <w:div w:id="1421873963">
          <w:marLeft w:val="0"/>
          <w:marRight w:val="0"/>
          <w:marTop w:val="0"/>
          <w:marBottom w:val="0"/>
          <w:divBdr>
            <w:top w:val="none" w:sz="0" w:space="0" w:color="auto"/>
            <w:left w:val="none" w:sz="0" w:space="0" w:color="auto"/>
            <w:bottom w:val="none" w:sz="0" w:space="0" w:color="auto"/>
            <w:right w:val="none" w:sz="0" w:space="0" w:color="auto"/>
          </w:divBdr>
        </w:div>
        <w:div w:id="1544319081">
          <w:marLeft w:val="0"/>
          <w:marRight w:val="0"/>
          <w:marTop w:val="0"/>
          <w:marBottom w:val="0"/>
          <w:divBdr>
            <w:top w:val="none" w:sz="0" w:space="0" w:color="auto"/>
            <w:left w:val="none" w:sz="0" w:space="0" w:color="auto"/>
            <w:bottom w:val="none" w:sz="0" w:space="0" w:color="auto"/>
            <w:right w:val="none" w:sz="0" w:space="0" w:color="auto"/>
          </w:divBdr>
        </w:div>
        <w:div w:id="2003697979">
          <w:marLeft w:val="0"/>
          <w:marRight w:val="0"/>
          <w:marTop w:val="0"/>
          <w:marBottom w:val="0"/>
          <w:divBdr>
            <w:top w:val="none" w:sz="0" w:space="0" w:color="auto"/>
            <w:left w:val="none" w:sz="0" w:space="0" w:color="auto"/>
            <w:bottom w:val="none" w:sz="0" w:space="0" w:color="auto"/>
            <w:right w:val="none" w:sz="0" w:space="0" w:color="auto"/>
          </w:divBdr>
        </w:div>
        <w:div w:id="2027101230">
          <w:marLeft w:val="0"/>
          <w:marRight w:val="0"/>
          <w:marTop w:val="0"/>
          <w:marBottom w:val="0"/>
          <w:divBdr>
            <w:top w:val="none" w:sz="0" w:space="0" w:color="auto"/>
            <w:left w:val="none" w:sz="0" w:space="0" w:color="auto"/>
            <w:bottom w:val="none" w:sz="0" w:space="0" w:color="auto"/>
            <w:right w:val="none" w:sz="0" w:space="0" w:color="auto"/>
          </w:divBdr>
        </w:div>
      </w:divsChild>
    </w:div>
    <w:div w:id="419840516">
      <w:bodyDiv w:val="1"/>
      <w:marLeft w:val="0"/>
      <w:marRight w:val="0"/>
      <w:marTop w:val="0"/>
      <w:marBottom w:val="0"/>
      <w:divBdr>
        <w:top w:val="none" w:sz="0" w:space="0" w:color="auto"/>
        <w:left w:val="none" w:sz="0" w:space="0" w:color="auto"/>
        <w:bottom w:val="none" w:sz="0" w:space="0" w:color="auto"/>
        <w:right w:val="none" w:sz="0" w:space="0" w:color="auto"/>
      </w:divBdr>
    </w:div>
    <w:div w:id="423385662">
      <w:bodyDiv w:val="1"/>
      <w:marLeft w:val="0"/>
      <w:marRight w:val="0"/>
      <w:marTop w:val="0"/>
      <w:marBottom w:val="0"/>
      <w:divBdr>
        <w:top w:val="none" w:sz="0" w:space="0" w:color="auto"/>
        <w:left w:val="none" w:sz="0" w:space="0" w:color="auto"/>
        <w:bottom w:val="none" w:sz="0" w:space="0" w:color="auto"/>
        <w:right w:val="none" w:sz="0" w:space="0" w:color="auto"/>
      </w:divBdr>
    </w:div>
    <w:div w:id="444809116">
      <w:bodyDiv w:val="1"/>
      <w:marLeft w:val="0"/>
      <w:marRight w:val="0"/>
      <w:marTop w:val="0"/>
      <w:marBottom w:val="0"/>
      <w:divBdr>
        <w:top w:val="none" w:sz="0" w:space="0" w:color="auto"/>
        <w:left w:val="none" w:sz="0" w:space="0" w:color="auto"/>
        <w:bottom w:val="none" w:sz="0" w:space="0" w:color="auto"/>
        <w:right w:val="none" w:sz="0" w:space="0" w:color="auto"/>
      </w:divBdr>
    </w:div>
    <w:div w:id="452555638">
      <w:bodyDiv w:val="1"/>
      <w:marLeft w:val="0"/>
      <w:marRight w:val="0"/>
      <w:marTop w:val="0"/>
      <w:marBottom w:val="0"/>
      <w:divBdr>
        <w:top w:val="none" w:sz="0" w:space="0" w:color="auto"/>
        <w:left w:val="none" w:sz="0" w:space="0" w:color="auto"/>
        <w:bottom w:val="none" w:sz="0" w:space="0" w:color="auto"/>
        <w:right w:val="none" w:sz="0" w:space="0" w:color="auto"/>
      </w:divBdr>
    </w:div>
    <w:div w:id="454059178">
      <w:bodyDiv w:val="1"/>
      <w:marLeft w:val="0"/>
      <w:marRight w:val="0"/>
      <w:marTop w:val="0"/>
      <w:marBottom w:val="0"/>
      <w:divBdr>
        <w:top w:val="none" w:sz="0" w:space="0" w:color="auto"/>
        <w:left w:val="none" w:sz="0" w:space="0" w:color="auto"/>
        <w:bottom w:val="none" w:sz="0" w:space="0" w:color="auto"/>
        <w:right w:val="none" w:sz="0" w:space="0" w:color="auto"/>
      </w:divBdr>
    </w:div>
    <w:div w:id="478811344">
      <w:bodyDiv w:val="1"/>
      <w:marLeft w:val="0"/>
      <w:marRight w:val="0"/>
      <w:marTop w:val="0"/>
      <w:marBottom w:val="0"/>
      <w:divBdr>
        <w:top w:val="none" w:sz="0" w:space="0" w:color="auto"/>
        <w:left w:val="none" w:sz="0" w:space="0" w:color="auto"/>
        <w:bottom w:val="none" w:sz="0" w:space="0" w:color="auto"/>
        <w:right w:val="none" w:sz="0" w:space="0" w:color="auto"/>
      </w:divBdr>
    </w:div>
    <w:div w:id="485586591">
      <w:bodyDiv w:val="1"/>
      <w:marLeft w:val="0"/>
      <w:marRight w:val="0"/>
      <w:marTop w:val="0"/>
      <w:marBottom w:val="0"/>
      <w:divBdr>
        <w:top w:val="none" w:sz="0" w:space="0" w:color="auto"/>
        <w:left w:val="none" w:sz="0" w:space="0" w:color="auto"/>
        <w:bottom w:val="none" w:sz="0" w:space="0" w:color="auto"/>
        <w:right w:val="none" w:sz="0" w:space="0" w:color="auto"/>
      </w:divBdr>
    </w:div>
    <w:div w:id="490877693">
      <w:bodyDiv w:val="1"/>
      <w:marLeft w:val="0"/>
      <w:marRight w:val="0"/>
      <w:marTop w:val="0"/>
      <w:marBottom w:val="0"/>
      <w:divBdr>
        <w:top w:val="none" w:sz="0" w:space="0" w:color="auto"/>
        <w:left w:val="none" w:sz="0" w:space="0" w:color="auto"/>
        <w:bottom w:val="none" w:sz="0" w:space="0" w:color="auto"/>
        <w:right w:val="none" w:sz="0" w:space="0" w:color="auto"/>
      </w:divBdr>
    </w:div>
    <w:div w:id="493764640">
      <w:bodyDiv w:val="1"/>
      <w:marLeft w:val="0"/>
      <w:marRight w:val="0"/>
      <w:marTop w:val="0"/>
      <w:marBottom w:val="0"/>
      <w:divBdr>
        <w:top w:val="none" w:sz="0" w:space="0" w:color="auto"/>
        <w:left w:val="none" w:sz="0" w:space="0" w:color="auto"/>
        <w:bottom w:val="none" w:sz="0" w:space="0" w:color="auto"/>
        <w:right w:val="none" w:sz="0" w:space="0" w:color="auto"/>
      </w:divBdr>
    </w:div>
    <w:div w:id="496725612">
      <w:bodyDiv w:val="1"/>
      <w:marLeft w:val="0"/>
      <w:marRight w:val="0"/>
      <w:marTop w:val="0"/>
      <w:marBottom w:val="0"/>
      <w:divBdr>
        <w:top w:val="none" w:sz="0" w:space="0" w:color="auto"/>
        <w:left w:val="none" w:sz="0" w:space="0" w:color="auto"/>
        <w:bottom w:val="none" w:sz="0" w:space="0" w:color="auto"/>
        <w:right w:val="none" w:sz="0" w:space="0" w:color="auto"/>
      </w:divBdr>
    </w:div>
    <w:div w:id="502739677">
      <w:bodyDiv w:val="1"/>
      <w:marLeft w:val="0"/>
      <w:marRight w:val="0"/>
      <w:marTop w:val="0"/>
      <w:marBottom w:val="0"/>
      <w:divBdr>
        <w:top w:val="none" w:sz="0" w:space="0" w:color="auto"/>
        <w:left w:val="none" w:sz="0" w:space="0" w:color="auto"/>
        <w:bottom w:val="none" w:sz="0" w:space="0" w:color="auto"/>
        <w:right w:val="none" w:sz="0" w:space="0" w:color="auto"/>
      </w:divBdr>
    </w:div>
    <w:div w:id="515584235">
      <w:bodyDiv w:val="1"/>
      <w:marLeft w:val="0"/>
      <w:marRight w:val="0"/>
      <w:marTop w:val="0"/>
      <w:marBottom w:val="0"/>
      <w:divBdr>
        <w:top w:val="none" w:sz="0" w:space="0" w:color="auto"/>
        <w:left w:val="none" w:sz="0" w:space="0" w:color="auto"/>
        <w:bottom w:val="none" w:sz="0" w:space="0" w:color="auto"/>
        <w:right w:val="none" w:sz="0" w:space="0" w:color="auto"/>
      </w:divBdr>
    </w:div>
    <w:div w:id="528642828">
      <w:bodyDiv w:val="1"/>
      <w:marLeft w:val="0"/>
      <w:marRight w:val="0"/>
      <w:marTop w:val="0"/>
      <w:marBottom w:val="0"/>
      <w:divBdr>
        <w:top w:val="none" w:sz="0" w:space="0" w:color="auto"/>
        <w:left w:val="none" w:sz="0" w:space="0" w:color="auto"/>
        <w:bottom w:val="none" w:sz="0" w:space="0" w:color="auto"/>
        <w:right w:val="none" w:sz="0" w:space="0" w:color="auto"/>
      </w:divBdr>
    </w:div>
    <w:div w:id="542442539">
      <w:bodyDiv w:val="1"/>
      <w:marLeft w:val="0"/>
      <w:marRight w:val="0"/>
      <w:marTop w:val="0"/>
      <w:marBottom w:val="0"/>
      <w:divBdr>
        <w:top w:val="none" w:sz="0" w:space="0" w:color="auto"/>
        <w:left w:val="none" w:sz="0" w:space="0" w:color="auto"/>
        <w:bottom w:val="none" w:sz="0" w:space="0" w:color="auto"/>
        <w:right w:val="none" w:sz="0" w:space="0" w:color="auto"/>
      </w:divBdr>
    </w:div>
    <w:div w:id="552739002">
      <w:bodyDiv w:val="1"/>
      <w:marLeft w:val="0"/>
      <w:marRight w:val="0"/>
      <w:marTop w:val="0"/>
      <w:marBottom w:val="0"/>
      <w:divBdr>
        <w:top w:val="none" w:sz="0" w:space="0" w:color="auto"/>
        <w:left w:val="none" w:sz="0" w:space="0" w:color="auto"/>
        <w:bottom w:val="none" w:sz="0" w:space="0" w:color="auto"/>
        <w:right w:val="none" w:sz="0" w:space="0" w:color="auto"/>
      </w:divBdr>
    </w:div>
    <w:div w:id="562373697">
      <w:bodyDiv w:val="1"/>
      <w:marLeft w:val="0"/>
      <w:marRight w:val="0"/>
      <w:marTop w:val="0"/>
      <w:marBottom w:val="0"/>
      <w:divBdr>
        <w:top w:val="none" w:sz="0" w:space="0" w:color="auto"/>
        <w:left w:val="none" w:sz="0" w:space="0" w:color="auto"/>
        <w:bottom w:val="none" w:sz="0" w:space="0" w:color="auto"/>
        <w:right w:val="none" w:sz="0" w:space="0" w:color="auto"/>
      </w:divBdr>
    </w:div>
    <w:div w:id="564492289">
      <w:bodyDiv w:val="1"/>
      <w:marLeft w:val="0"/>
      <w:marRight w:val="0"/>
      <w:marTop w:val="0"/>
      <w:marBottom w:val="0"/>
      <w:divBdr>
        <w:top w:val="none" w:sz="0" w:space="0" w:color="auto"/>
        <w:left w:val="none" w:sz="0" w:space="0" w:color="auto"/>
        <w:bottom w:val="none" w:sz="0" w:space="0" w:color="auto"/>
        <w:right w:val="none" w:sz="0" w:space="0" w:color="auto"/>
      </w:divBdr>
    </w:div>
    <w:div w:id="564494225">
      <w:bodyDiv w:val="1"/>
      <w:marLeft w:val="0"/>
      <w:marRight w:val="0"/>
      <w:marTop w:val="0"/>
      <w:marBottom w:val="0"/>
      <w:divBdr>
        <w:top w:val="none" w:sz="0" w:space="0" w:color="auto"/>
        <w:left w:val="none" w:sz="0" w:space="0" w:color="auto"/>
        <w:bottom w:val="none" w:sz="0" w:space="0" w:color="auto"/>
        <w:right w:val="none" w:sz="0" w:space="0" w:color="auto"/>
      </w:divBdr>
    </w:div>
    <w:div w:id="578832196">
      <w:bodyDiv w:val="1"/>
      <w:marLeft w:val="0"/>
      <w:marRight w:val="0"/>
      <w:marTop w:val="0"/>
      <w:marBottom w:val="0"/>
      <w:divBdr>
        <w:top w:val="none" w:sz="0" w:space="0" w:color="auto"/>
        <w:left w:val="none" w:sz="0" w:space="0" w:color="auto"/>
        <w:bottom w:val="none" w:sz="0" w:space="0" w:color="auto"/>
        <w:right w:val="none" w:sz="0" w:space="0" w:color="auto"/>
      </w:divBdr>
    </w:div>
    <w:div w:id="616914977">
      <w:bodyDiv w:val="1"/>
      <w:marLeft w:val="0"/>
      <w:marRight w:val="0"/>
      <w:marTop w:val="0"/>
      <w:marBottom w:val="0"/>
      <w:divBdr>
        <w:top w:val="none" w:sz="0" w:space="0" w:color="auto"/>
        <w:left w:val="none" w:sz="0" w:space="0" w:color="auto"/>
        <w:bottom w:val="none" w:sz="0" w:space="0" w:color="auto"/>
        <w:right w:val="none" w:sz="0" w:space="0" w:color="auto"/>
      </w:divBdr>
      <w:divsChild>
        <w:div w:id="321784476">
          <w:marLeft w:val="0"/>
          <w:marRight w:val="0"/>
          <w:marTop w:val="0"/>
          <w:marBottom w:val="0"/>
          <w:divBdr>
            <w:top w:val="none" w:sz="0" w:space="0" w:color="auto"/>
            <w:left w:val="none" w:sz="0" w:space="0" w:color="auto"/>
            <w:bottom w:val="none" w:sz="0" w:space="0" w:color="auto"/>
            <w:right w:val="none" w:sz="0" w:space="0" w:color="auto"/>
          </w:divBdr>
        </w:div>
        <w:div w:id="455562789">
          <w:marLeft w:val="0"/>
          <w:marRight w:val="0"/>
          <w:marTop w:val="0"/>
          <w:marBottom w:val="0"/>
          <w:divBdr>
            <w:top w:val="none" w:sz="0" w:space="0" w:color="auto"/>
            <w:left w:val="none" w:sz="0" w:space="0" w:color="auto"/>
            <w:bottom w:val="none" w:sz="0" w:space="0" w:color="auto"/>
            <w:right w:val="none" w:sz="0" w:space="0" w:color="auto"/>
          </w:divBdr>
        </w:div>
        <w:div w:id="694186885">
          <w:marLeft w:val="0"/>
          <w:marRight w:val="0"/>
          <w:marTop w:val="0"/>
          <w:marBottom w:val="0"/>
          <w:divBdr>
            <w:top w:val="none" w:sz="0" w:space="0" w:color="auto"/>
            <w:left w:val="none" w:sz="0" w:space="0" w:color="auto"/>
            <w:bottom w:val="none" w:sz="0" w:space="0" w:color="auto"/>
            <w:right w:val="none" w:sz="0" w:space="0" w:color="auto"/>
          </w:divBdr>
        </w:div>
        <w:div w:id="1501311527">
          <w:marLeft w:val="0"/>
          <w:marRight w:val="0"/>
          <w:marTop w:val="0"/>
          <w:marBottom w:val="0"/>
          <w:divBdr>
            <w:top w:val="none" w:sz="0" w:space="0" w:color="auto"/>
            <w:left w:val="none" w:sz="0" w:space="0" w:color="auto"/>
            <w:bottom w:val="none" w:sz="0" w:space="0" w:color="auto"/>
            <w:right w:val="none" w:sz="0" w:space="0" w:color="auto"/>
          </w:divBdr>
        </w:div>
        <w:div w:id="1636597003">
          <w:marLeft w:val="0"/>
          <w:marRight w:val="0"/>
          <w:marTop w:val="0"/>
          <w:marBottom w:val="0"/>
          <w:divBdr>
            <w:top w:val="none" w:sz="0" w:space="0" w:color="auto"/>
            <w:left w:val="none" w:sz="0" w:space="0" w:color="auto"/>
            <w:bottom w:val="none" w:sz="0" w:space="0" w:color="auto"/>
            <w:right w:val="none" w:sz="0" w:space="0" w:color="auto"/>
          </w:divBdr>
        </w:div>
        <w:div w:id="1651716437">
          <w:marLeft w:val="0"/>
          <w:marRight w:val="0"/>
          <w:marTop w:val="0"/>
          <w:marBottom w:val="0"/>
          <w:divBdr>
            <w:top w:val="none" w:sz="0" w:space="0" w:color="auto"/>
            <w:left w:val="none" w:sz="0" w:space="0" w:color="auto"/>
            <w:bottom w:val="none" w:sz="0" w:space="0" w:color="auto"/>
            <w:right w:val="none" w:sz="0" w:space="0" w:color="auto"/>
          </w:divBdr>
        </w:div>
        <w:div w:id="1876581959">
          <w:marLeft w:val="0"/>
          <w:marRight w:val="0"/>
          <w:marTop w:val="0"/>
          <w:marBottom w:val="0"/>
          <w:divBdr>
            <w:top w:val="none" w:sz="0" w:space="0" w:color="auto"/>
            <w:left w:val="none" w:sz="0" w:space="0" w:color="auto"/>
            <w:bottom w:val="none" w:sz="0" w:space="0" w:color="auto"/>
            <w:right w:val="none" w:sz="0" w:space="0" w:color="auto"/>
          </w:divBdr>
        </w:div>
      </w:divsChild>
    </w:div>
    <w:div w:id="620116318">
      <w:bodyDiv w:val="1"/>
      <w:marLeft w:val="0"/>
      <w:marRight w:val="0"/>
      <w:marTop w:val="0"/>
      <w:marBottom w:val="0"/>
      <w:divBdr>
        <w:top w:val="none" w:sz="0" w:space="0" w:color="auto"/>
        <w:left w:val="none" w:sz="0" w:space="0" w:color="auto"/>
        <w:bottom w:val="none" w:sz="0" w:space="0" w:color="auto"/>
        <w:right w:val="none" w:sz="0" w:space="0" w:color="auto"/>
      </w:divBdr>
    </w:div>
    <w:div w:id="634137265">
      <w:bodyDiv w:val="1"/>
      <w:marLeft w:val="0"/>
      <w:marRight w:val="0"/>
      <w:marTop w:val="0"/>
      <w:marBottom w:val="0"/>
      <w:divBdr>
        <w:top w:val="none" w:sz="0" w:space="0" w:color="auto"/>
        <w:left w:val="none" w:sz="0" w:space="0" w:color="auto"/>
        <w:bottom w:val="none" w:sz="0" w:space="0" w:color="auto"/>
        <w:right w:val="none" w:sz="0" w:space="0" w:color="auto"/>
      </w:divBdr>
    </w:div>
    <w:div w:id="634679849">
      <w:bodyDiv w:val="1"/>
      <w:marLeft w:val="0"/>
      <w:marRight w:val="0"/>
      <w:marTop w:val="0"/>
      <w:marBottom w:val="0"/>
      <w:divBdr>
        <w:top w:val="none" w:sz="0" w:space="0" w:color="auto"/>
        <w:left w:val="none" w:sz="0" w:space="0" w:color="auto"/>
        <w:bottom w:val="none" w:sz="0" w:space="0" w:color="auto"/>
        <w:right w:val="none" w:sz="0" w:space="0" w:color="auto"/>
      </w:divBdr>
    </w:div>
    <w:div w:id="638389532">
      <w:bodyDiv w:val="1"/>
      <w:marLeft w:val="0"/>
      <w:marRight w:val="0"/>
      <w:marTop w:val="0"/>
      <w:marBottom w:val="0"/>
      <w:divBdr>
        <w:top w:val="none" w:sz="0" w:space="0" w:color="auto"/>
        <w:left w:val="none" w:sz="0" w:space="0" w:color="auto"/>
        <w:bottom w:val="none" w:sz="0" w:space="0" w:color="auto"/>
        <w:right w:val="none" w:sz="0" w:space="0" w:color="auto"/>
      </w:divBdr>
    </w:div>
    <w:div w:id="638531090">
      <w:bodyDiv w:val="1"/>
      <w:marLeft w:val="0"/>
      <w:marRight w:val="0"/>
      <w:marTop w:val="0"/>
      <w:marBottom w:val="0"/>
      <w:divBdr>
        <w:top w:val="none" w:sz="0" w:space="0" w:color="auto"/>
        <w:left w:val="none" w:sz="0" w:space="0" w:color="auto"/>
        <w:bottom w:val="none" w:sz="0" w:space="0" w:color="auto"/>
        <w:right w:val="none" w:sz="0" w:space="0" w:color="auto"/>
      </w:divBdr>
    </w:div>
    <w:div w:id="650792531">
      <w:bodyDiv w:val="1"/>
      <w:marLeft w:val="0"/>
      <w:marRight w:val="0"/>
      <w:marTop w:val="0"/>
      <w:marBottom w:val="0"/>
      <w:divBdr>
        <w:top w:val="none" w:sz="0" w:space="0" w:color="auto"/>
        <w:left w:val="none" w:sz="0" w:space="0" w:color="auto"/>
        <w:bottom w:val="none" w:sz="0" w:space="0" w:color="auto"/>
        <w:right w:val="none" w:sz="0" w:space="0" w:color="auto"/>
      </w:divBdr>
    </w:div>
    <w:div w:id="652876490">
      <w:bodyDiv w:val="1"/>
      <w:marLeft w:val="0"/>
      <w:marRight w:val="0"/>
      <w:marTop w:val="0"/>
      <w:marBottom w:val="0"/>
      <w:divBdr>
        <w:top w:val="none" w:sz="0" w:space="0" w:color="auto"/>
        <w:left w:val="none" w:sz="0" w:space="0" w:color="auto"/>
        <w:bottom w:val="none" w:sz="0" w:space="0" w:color="auto"/>
        <w:right w:val="none" w:sz="0" w:space="0" w:color="auto"/>
      </w:divBdr>
    </w:div>
    <w:div w:id="656419007">
      <w:bodyDiv w:val="1"/>
      <w:marLeft w:val="0"/>
      <w:marRight w:val="0"/>
      <w:marTop w:val="0"/>
      <w:marBottom w:val="0"/>
      <w:divBdr>
        <w:top w:val="none" w:sz="0" w:space="0" w:color="auto"/>
        <w:left w:val="none" w:sz="0" w:space="0" w:color="auto"/>
        <w:bottom w:val="none" w:sz="0" w:space="0" w:color="auto"/>
        <w:right w:val="none" w:sz="0" w:space="0" w:color="auto"/>
      </w:divBdr>
    </w:div>
    <w:div w:id="669337991">
      <w:bodyDiv w:val="1"/>
      <w:marLeft w:val="0"/>
      <w:marRight w:val="0"/>
      <w:marTop w:val="0"/>
      <w:marBottom w:val="0"/>
      <w:divBdr>
        <w:top w:val="none" w:sz="0" w:space="0" w:color="auto"/>
        <w:left w:val="none" w:sz="0" w:space="0" w:color="auto"/>
        <w:bottom w:val="none" w:sz="0" w:space="0" w:color="auto"/>
        <w:right w:val="none" w:sz="0" w:space="0" w:color="auto"/>
      </w:divBdr>
    </w:div>
    <w:div w:id="670177188">
      <w:bodyDiv w:val="1"/>
      <w:marLeft w:val="0"/>
      <w:marRight w:val="0"/>
      <w:marTop w:val="0"/>
      <w:marBottom w:val="0"/>
      <w:divBdr>
        <w:top w:val="none" w:sz="0" w:space="0" w:color="auto"/>
        <w:left w:val="none" w:sz="0" w:space="0" w:color="auto"/>
        <w:bottom w:val="none" w:sz="0" w:space="0" w:color="auto"/>
        <w:right w:val="none" w:sz="0" w:space="0" w:color="auto"/>
      </w:divBdr>
    </w:div>
    <w:div w:id="681592299">
      <w:bodyDiv w:val="1"/>
      <w:marLeft w:val="0"/>
      <w:marRight w:val="0"/>
      <w:marTop w:val="0"/>
      <w:marBottom w:val="0"/>
      <w:divBdr>
        <w:top w:val="none" w:sz="0" w:space="0" w:color="auto"/>
        <w:left w:val="none" w:sz="0" w:space="0" w:color="auto"/>
        <w:bottom w:val="none" w:sz="0" w:space="0" w:color="auto"/>
        <w:right w:val="none" w:sz="0" w:space="0" w:color="auto"/>
      </w:divBdr>
    </w:div>
    <w:div w:id="707602447">
      <w:bodyDiv w:val="1"/>
      <w:marLeft w:val="0"/>
      <w:marRight w:val="0"/>
      <w:marTop w:val="0"/>
      <w:marBottom w:val="0"/>
      <w:divBdr>
        <w:top w:val="none" w:sz="0" w:space="0" w:color="auto"/>
        <w:left w:val="none" w:sz="0" w:space="0" w:color="auto"/>
        <w:bottom w:val="none" w:sz="0" w:space="0" w:color="auto"/>
        <w:right w:val="none" w:sz="0" w:space="0" w:color="auto"/>
      </w:divBdr>
    </w:div>
    <w:div w:id="711001554">
      <w:bodyDiv w:val="1"/>
      <w:marLeft w:val="0"/>
      <w:marRight w:val="0"/>
      <w:marTop w:val="0"/>
      <w:marBottom w:val="0"/>
      <w:divBdr>
        <w:top w:val="none" w:sz="0" w:space="0" w:color="auto"/>
        <w:left w:val="none" w:sz="0" w:space="0" w:color="auto"/>
        <w:bottom w:val="none" w:sz="0" w:space="0" w:color="auto"/>
        <w:right w:val="none" w:sz="0" w:space="0" w:color="auto"/>
      </w:divBdr>
    </w:div>
    <w:div w:id="715353819">
      <w:bodyDiv w:val="1"/>
      <w:marLeft w:val="0"/>
      <w:marRight w:val="0"/>
      <w:marTop w:val="0"/>
      <w:marBottom w:val="0"/>
      <w:divBdr>
        <w:top w:val="none" w:sz="0" w:space="0" w:color="auto"/>
        <w:left w:val="none" w:sz="0" w:space="0" w:color="auto"/>
        <w:bottom w:val="none" w:sz="0" w:space="0" w:color="auto"/>
        <w:right w:val="none" w:sz="0" w:space="0" w:color="auto"/>
      </w:divBdr>
    </w:div>
    <w:div w:id="729381601">
      <w:bodyDiv w:val="1"/>
      <w:marLeft w:val="0"/>
      <w:marRight w:val="0"/>
      <w:marTop w:val="0"/>
      <w:marBottom w:val="0"/>
      <w:divBdr>
        <w:top w:val="none" w:sz="0" w:space="0" w:color="auto"/>
        <w:left w:val="none" w:sz="0" w:space="0" w:color="auto"/>
        <w:bottom w:val="none" w:sz="0" w:space="0" w:color="auto"/>
        <w:right w:val="none" w:sz="0" w:space="0" w:color="auto"/>
      </w:divBdr>
    </w:div>
    <w:div w:id="735322236">
      <w:bodyDiv w:val="1"/>
      <w:marLeft w:val="0"/>
      <w:marRight w:val="0"/>
      <w:marTop w:val="0"/>
      <w:marBottom w:val="0"/>
      <w:divBdr>
        <w:top w:val="none" w:sz="0" w:space="0" w:color="auto"/>
        <w:left w:val="none" w:sz="0" w:space="0" w:color="auto"/>
        <w:bottom w:val="none" w:sz="0" w:space="0" w:color="auto"/>
        <w:right w:val="none" w:sz="0" w:space="0" w:color="auto"/>
      </w:divBdr>
    </w:div>
    <w:div w:id="741608058">
      <w:bodyDiv w:val="1"/>
      <w:marLeft w:val="0"/>
      <w:marRight w:val="0"/>
      <w:marTop w:val="0"/>
      <w:marBottom w:val="0"/>
      <w:divBdr>
        <w:top w:val="none" w:sz="0" w:space="0" w:color="auto"/>
        <w:left w:val="none" w:sz="0" w:space="0" w:color="auto"/>
        <w:bottom w:val="none" w:sz="0" w:space="0" w:color="auto"/>
        <w:right w:val="none" w:sz="0" w:space="0" w:color="auto"/>
      </w:divBdr>
    </w:div>
    <w:div w:id="745297044">
      <w:bodyDiv w:val="1"/>
      <w:marLeft w:val="0"/>
      <w:marRight w:val="0"/>
      <w:marTop w:val="0"/>
      <w:marBottom w:val="0"/>
      <w:divBdr>
        <w:top w:val="none" w:sz="0" w:space="0" w:color="auto"/>
        <w:left w:val="none" w:sz="0" w:space="0" w:color="auto"/>
        <w:bottom w:val="none" w:sz="0" w:space="0" w:color="auto"/>
        <w:right w:val="none" w:sz="0" w:space="0" w:color="auto"/>
      </w:divBdr>
    </w:div>
    <w:div w:id="746997442">
      <w:bodyDiv w:val="1"/>
      <w:marLeft w:val="0"/>
      <w:marRight w:val="0"/>
      <w:marTop w:val="0"/>
      <w:marBottom w:val="0"/>
      <w:divBdr>
        <w:top w:val="none" w:sz="0" w:space="0" w:color="auto"/>
        <w:left w:val="none" w:sz="0" w:space="0" w:color="auto"/>
        <w:bottom w:val="none" w:sz="0" w:space="0" w:color="auto"/>
        <w:right w:val="none" w:sz="0" w:space="0" w:color="auto"/>
      </w:divBdr>
    </w:div>
    <w:div w:id="750084527">
      <w:bodyDiv w:val="1"/>
      <w:marLeft w:val="0"/>
      <w:marRight w:val="0"/>
      <w:marTop w:val="0"/>
      <w:marBottom w:val="0"/>
      <w:divBdr>
        <w:top w:val="none" w:sz="0" w:space="0" w:color="auto"/>
        <w:left w:val="none" w:sz="0" w:space="0" w:color="auto"/>
        <w:bottom w:val="none" w:sz="0" w:space="0" w:color="auto"/>
        <w:right w:val="none" w:sz="0" w:space="0" w:color="auto"/>
      </w:divBdr>
      <w:divsChild>
        <w:div w:id="316694760">
          <w:marLeft w:val="0"/>
          <w:marRight w:val="0"/>
          <w:marTop w:val="0"/>
          <w:marBottom w:val="0"/>
          <w:divBdr>
            <w:top w:val="none" w:sz="0" w:space="0" w:color="auto"/>
            <w:left w:val="none" w:sz="0" w:space="0" w:color="auto"/>
            <w:bottom w:val="none" w:sz="0" w:space="0" w:color="auto"/>
            <w:right w:val="none" w:sz="0" w:space="0" w:color="auto"/>
          </w:divBdr>
        </w:div>
        <w:div w:id="1252544912">
          <w:marLeft w:val="0"/>
          <w:marRight w:val="0"/>
          <w:marTop w:val="0"/>
          <w:marBottom w:val="0"/>
          <w:divBdr>
            <w:top w:val="none" w:sz="0" w:space="0" w:color="auto"/>
            <w:left w:val="none" w:sz="0" w:space="0" w:color="auto"/>
            <w:bottom w:val="none" w:sz="0" w:space="0" w:color="auto"/>
            <w:right w:val="none" w:sz="0" w:space="0" w:color="auto"/>
          </w:divBdr>
        </w:div>
        <w:div w:id="1638873002">
          <w:marLeft w:val="0"/>
          <w:marRight w:val="0"/>
          <w:marTop w:val="0"/>
          <w:marBottom w:val="0"/>
          <w:divBdr>
            <w:top w:val="none" w:sz="0" w:space="0" w:color="auto"/>
            <w:left w:val="none" w:sz="0" w:space="0" w:color="auto"/>
            <w:bottom w:val="none" w:sz="0" w:space="0" w:color="auto"/>
            <w:right w:val="none" w:sz="0" w:space="0" w:color="auto"/>
          </w:divBdr>
        </w:div>
      </w:divsChild>
    </w:div>
    <w:div w:id="753211675">
      <w:bodyDiv w:val="1"/>
      <w:marLeft w:val="0"/>
      <w:marRight w:val="0"/>
      <w:marTop w:val="0"/>
      <w:marBottom w:val="0"/>
      <w:divBdr>
        <w:top w:val="none" w:sz="0" w:space="0" w:color="auto"/>
        <w:left w:val="none" w:sz="0" w:space="0" w:color="auto"/>
        <w:bottom w:val="none" w:sz="0" w:space="0" w:color="auto"/>
        <w:right w:val="none" w:sz="0" w:space="0" w:color="auto"/>
      </w:divBdr>
    </w:div>
    <w:div w:id="767387529">
      <w:bodyDiv w:val="1"/>
      <w:marLeft w:val="0"/>
      <w:marRight w:val="0"/>
      <w:marTop w:val="0"/>
      <w:marBottom w:val="0"/>
      <w:divBdr>
        <w:top w:val="none" w:sz="0" w:space="0" w:color="auto"/>
        <w:left w:val="none" w:sz="0" w:space="0" w:color="auto"/>
        <w:bottom w:val="none" w:sz="0" w:space="0" w:color="auto"/>
        <w:right w:val="none" w:sz="0" w:space="0" w:color="auto"/>
      </w:divBdr>
    </w:div>
    <w:div w:id="770244821">
      <w:bodyDiv w:val="1"/>
      <w:marLeft w:val="0"/>
      <w:marRight w:val="0"/>
      <w:marTop w:val="0"/>
      <w:marBottom w:val="0"/>
      <w:divBdr>
        <w:top w:val="none" w:sz="0" w:space="0" w:color="auto"/>
        <w:left w:val="none" w:sz="0" w:space="0" w:color="auto"/>
        <w:bottom w:val="none" w:sz="0" w:space="0" w:color="auto"/>
        <w:right w:val="none" w:sz="0" w:space="0" w:color="auto"/>
      </w:divBdr>
    </w:div>
    <w:div w:id="773403892">
      <w:bodyDiv w:val="1"/>
      <w:marLeft w:val="0"/>
      <w:marRight w:val="0"/>
      <w:marTop w:val="0"/>
      <w:marBottom w:val="0"/>
      <w:divBdr>
        <w:top w:val="none" w:sz="0" w:space="0" w:color="auto"/>
        <w:left w:val="none" w:sz="0" w:space="0" w:color="auto"/>
        <w:bottom w:val="none" w:sz="0" w:space="0" w:color="auto"/>
        <w:right w:val="none" w:sz="0" w:space="0" w:color="auto"/>
      </w:divBdr>
    </w:div>
    <w:div w:id="786389813">
      <w:bodyDiv w:val="1"/>
      <w:marLeft w:val="0"/>
      <w:marRight w:val="0"/>
      <w:marTop w:val="0"/>
      <w:marBottom w:val="0"/>
      <w:divBdr>
        <w:top w:val="none" w:sz="0" w:space="0" w:color="auto"/>
        <w:left w:val="none" w:sz="0" w:space="0" w:color="auto"/>
        <w:bottom w:val="none" w:sz="0" w:space="0" w:color="auto"/>
        <w:right w:val="none" w:sz="0" w:space="0" w:color="auto"/>
      </w:divBdr>
    </w:div>
    <w:div w:id="786699938">
      <w:bodyDiv w:val="1"/>
      <w:marLeft w:val="0"/>
      <w:marRight w:val="0"/>
      <w:marTop w:val="0"/>
      <w:marBottom w:val="0"/>
      <w:divBdr>
        <w:top w:val="none" w:sz="0" w:space="0" w:color="auto"/>
        <w:left w:val="none" w:sz="0" w:space="0" w:color="auto"/>
        <w:bottom w:val="none" w:sz="0" w:space="0" w:color="auto"/>
        <w:right w:val="none" w:sz="0" w:space="0" w:color="auto"/>
      </w:divBdr>
    </w:div>
    <w:div w:id="791051369">
      <w:bodyDiv w:val="1"/>
      <w:marLeft w:val="0"/>
      <w:marRight w:val="0"/>
      <w:marTop w:val="0"/>
      <w:marBottom w:val="0"/>
      <w:divBdr>
        <w:top w:val="none" w:sz="0" w:space="0" w:color="auto"/>
        <w:left w:val="none" w:sz="0" w:space="0" w:color="auto"/>
        <w:bottom w:val="none" w:sz="0" w:space="0" w:color="auto"/>
        <w:right w:val="none" w:sz="0" w:space="0" w:color="auto"/>
      </w:divBdr>
    </w:div>
    <w:div w:id="800417085">
      <w:bodyDiv w:val="1"/>
      <w:marLeft w:val="0"/>
      <w:marRight w:val="0"/>
      <w:marTop w:val="0"/>
      <w:marBottom w:val="0"/>
      <w:divBdr>
        <w:top w:val="none" w:sz="0" w:space="0" w:color="auto"/>
        <w:left w:val="none" w:sz="0" w:space="0" w:color="auto"/>
        <w:bottom w:val="none" w:sz="0" w:space="0" w:color="auto"/>
        <w:right w:val="none" w:sz="0" w:space="0" w:color="auto"/>
      </w:divBdr>
    </w:div>
    <w:div w:id="801658154">
      <w:bodyDiv w:val="1"/>
      <w:marLeft w:val="0"/>
      <w:marRight w:val="0"/>
      <w:marTop w:val="0"/>
      <w:marBottom w:val="0"/>
      <w:divBdr>
        <w:top w:val="none" w:sz="0" w:space="0" w:color="auto"/>
        <w:left w:val="none" w:sz="0" w:space="0" w:color="auto"/>
        <w:bottom w:val="none" w:sz="0" w:space="0" w:color="auto"/>
        <w:right w:val="none" w:sz="0" w:space="0" w:color="auto"/>
      </w:divBdr>
    </w:div>
    <w:div w:id="819230053">
      <w:bodyDiv w:val="1"/>
      <w:marLeft w:val="0"/>
      <w:marRight w:val="0"/>
      <w:marTop w:val="0"/>
      <w:marBottom w:val="0"/>
      <w:divBdr>
        <w:top w:val="none" w:sz="0" w:space="0" w:color="auto"/>
        <w:left w:val="none" w:sz="0" w:space="0" w:color="auto"/>
        <w:bottom w:val="none" w:sz="0" w:space="0" w:color="auto"/>
        <w:right w:val="none" w:sz="0" w:space="0" w:color="auto"/>
      </w:divBdr>
    </w:div>
    <w:div w:id="825826764">
      <w:bodyDiv w:val="1"/>
      <w:marLeft w:val="0"/>
      <w:marRight w:val="0"/>
      <w:marTop w:val="0"/>
      <w:marBottom w:val="0"/>
      <w:divBdr>
        <w:top w:val="none" w:sz="0" w:space="0" w:color="auto"/>
        <w:left w:val="none" w:sz="0" w:space="0" w:color="auto"/>
        <w:bottom w:val="none" w:sz="0" w:space="0" w:color="auto"/>
        <w:right w:val="none" w:sz="0" w:space="0" w:color="auto"/>
      </w:divBdr>
    </w:div>
    <w:div w:id="833571795">
      <w:bodyDiv w:val="1"/>
      <w:marLeft w:val="0"/>
      <w:marRight w:val="0"/>
      <w:marTop w:val="0"/>
      <w:marBottom w:val="0"/>
      <w:divBdr>
        <w:top w:val="none" w:sz="0" w:space="0" w:color="auto"/>
        <w:left w:val="none" w:sz="0" w:space="0" w:color="auto"/>
        <w:bottom w:val="none" w:sz="0" w:space="0" w:color="auto"/>
        <w:right w:val="none" w:sz="0" w:space="0" w:color="auto"/>
      </w:divBdr>
    </w:div>
    <w:div w:id="848835531">
      <w:bodyDiv w:val="1"/>
      <w:marLeft w:val="0"/>
      <w:marRight w:val="0"/>
      <w:marTop w:val="0"/>
      <w:marBottom w:val="0"/>
      <w:divBdr>
        <w:top w:val="none" w:sz="0" w:space="0" w:color="auto"/>
        <w:left w:val="none" w:sz="0" w:space="0" w:color="auto"/>
        <w:bottom w:val="none" w:sz="0" w:space="0" w:color="auto"/>
        <w:right w:val="none" w:sz="0" w:space="0" w:color="auto"/>
      </w:divBdr>
    </w:div>
    <w:div w:id="855272342">
      <w:bodyDiv w:val="1"/>
      <w:marLeft w:val="0"/>
      <w:marRight w:val="0"/>
      <w:marTop w:val="0"/>
      <w:marBottom w:val="0"/>
      <w:divBdr>
        <w:top w:val="none" w:sz="0" w:space="0" w:color="auto"/>
        <w:left w:val="none" w:sz="0" w:space="0" w:color="auto"/>
        <w:bottom w:val="none" w:sz="0" w:space="0" w:color="auto"/>
        <w:right w:val="none" w:sz="0" w:space="0" w:color="auto"/>
      </w:divBdr>
    </w:div>
    <w:div w:id="858928373">
      <w:bodyDiv w:val="1"/>
      <w:marLeft w:val="0"/>
      <w:marRight w:val="0"/>
      <w:marTop w:val="0"/>
      <w:marBottom w:val="0"/>
      <w:divBdr>
        <w:top w:val="none" w:sz="0" w:space="0" w:color="auto"/>
        <w:left w:val="none" w:sz="0" w:space="0" w:color="auto"/>
        <w:bottom w:val="none" w:sz="0" w:space="0" w:color="auto"/>
        <w:right w:val="none" w:sz="0" w:space="0" w:color="auto"/>
      </w:divBdr>
    </w:div>
    <w:div w:id="867908198">
      <w:bodyDiv w:val="1"/>
      <w:marLeft w:val="0"/>
      <w:marRight w:val="0"/>
      <w:marTop w:val="0"/>
      <w:marBottom w:val="0"/>
      <w:divBdr>
        <w:top w:val="none" w:sz="0" w:space="0" w:color="auto"/>
        <w:left w:val="none" w:sz="0" w:space="0" w:color="auto"/>
        <w:bottom w:val="none" w:sz="0" w:space="0" w:color="auto"/>
        <w:right w:val="none" w:sz="0" w:space="0" w:color="auto"/>
      </w:divBdr>
    </w:div>
    <w:div w:id="882790203">
      <w:bodyDiv w:val="1"/>
      <w:marLeft w:val="0"/>
      <w:marRight w:val="0"/>
      <w:marTop w:val="0"/>
      <w:marBottom w:val="0"/>
      <w:divBdr>
        <w:top w:val="none" w:sz="0" w:space="0" w:color="auto"/>
        <w:left w:val="none" w:sz="0" w:space="0" w:color="auto"/>
        <w:bottom w:val="none" w:sz="0" w:space="0" w:color="auto"/>
        <w:right w:val="none" w:sz="0" w:space="0" w:color="auto"/>
      </w:divBdr>
    </w:div>
    <w:div w:id="892692660">
      <w:bodyDiv w:val="1"/>
      <w:marLeft w:val="0"/>
      <w:marRight w:val="0"/>
      <w:marTop w:val="0"/>
      <w:marBottom w:val="0"/>
      <w:divBdr>
        <w:top w:val="none" w:sz="0" w:space="0" w:color="auto"/>
        <w:left w:val="none" w:sz="0" w:space="0" w:color="auto"/>
        <w:bottom w:val="none" w:sz="0" w:space="0" w:color="auto"/>
        <w:right w:val="none" w:sz="0" w:space="0" w:color="auto"/>
      </w:divBdr>
    </w:div>
    <w:div w:id="898982735">
      <w:bodyDiv w:val="1"/>
      <w:marLeft w:val="0"/>
      <w:marRight w:val="0"/>
      <w:marTop w:val="0"/>
      <w:marBottom w:val="0"/>
      <w:divBdr>
        <w:top w:val="none" w:sz="0" w:space="0" w:color="auto"/>
        <w:left w:val="none" w:sz="0" w:space="0" w:color="auto"/>
        <w:bottom w:val="none" w:sz="0" w:space="0" w:color="auto"/>
        <w:right w:val="none" w:sz="0" w:space="0" w:color="auto"/>
      </w:divBdr>
    </w:div>
    <w:div w:id="917179751">
      <w:bodyDiv w:val="1"/>
      <w:marLeft w:val="0"/>
      <w:marRight w:val="0"/>
      <w:marTop w:val="0"/>
      <w:marBottom w:val="0"/>
      <w:divBdr>
        <w:top w:val="none" w:sz="0" w:space="0" w:color="auto"/>
        <w:left w:val="none" w:sz="0" w:space="0" w:color="auto"/>
        <w:bottom w:val="none" w:sz="0" w:space="0" w:color="auto"/>
        <w:right w:val="none" w:sz="0" w:space="0" w:color="auto"/>
      </w:divBdr>
    </w:div>
    <w:div w:id="923951371">
      <w:bodyDiv w:val="1"/>
      <w:marLeft w:val="0"/>
      <w:marRight w:val="0"/>
      <w:marTop w:val="0"/>
      <w:marBottom w:val="0"/>
      <w:divBdr>
        <w:top w:val="none" w:sz="0" w:space="0" w:color="auto"/>
        <w:left w:val="none" w:sz="0" w:space="0" w:color="auto"/>
        <w:bottom w:val="none" w:sz="0" w:space="0" w:color="auto"/>
        <w:right w:val="none" w:sz="0" w:space="0" w:color="auto"/>
      </w:divBdr>
    </w:div>
    <w:div w:id="928928833">
      <w:bodyDiv w:val="1"/>
      <w:marLeft w:val="0"/>
      <w:marRight w:val="0"/>
      <w:marTop w:val="0"/>
      <w:marBottom w:val="0"/>
      <w:divBdr>
        <w:top w:val="none" w:sz="0" w:space="0" w:color="auto"/>
        <w:left w:val="none" w:sz="0" w:space="0" w:color="auto"/>
        <w:bottom w:val="none" w:sz="0" w:space="0" w:color="auto"/>
        <w:right w:val="none" w:sz="0" w:space="0" w:color="auto"/>
      </w:divBdr>
    </w:div>
    <w:div w:id="935095740">
      <w:bodyDiv w:val="1"/>
      <w:marLeft w:val="0"/>
      <w:marRight w:val="0"/>
      <w:marTop w:val="0"/>
      <w:marBottom w:val="0"/>
      <w:divBdr>
        <w:top w:val="none" w:sz="0" w:space="0" w:color="auto"/>
        <w:left w:val="none" w:sz="0" w:space="0" w:color="auto"/>
        <w:bottom w:val="none" w:sz="0" w:space="0" w:color="auto"/>
        <w:right w:val="none" w:sz="0" w:space="0" w:color="auto"/>
      </w:divBdr>
    </w:div>
    <w:div w:id="962350546">
      <w:bodyDiv w:val="1"/>
      <w:marLeft w:val="0"/>
      <w:marRight w:val="0"/>
      <w:marTop w:val="0"/>
      <w:marBottom w:val="0"/>
      <w:divBdr>
        <w:top w:val="none" w:sz="0" w:space="0" w:color="auto"/>
        <w:left w:val="none" w:sz="0" w:space="0" w:color="auto"/>
        <w:bottom w:val="none" w:sz="0" w:space="0" w:color="auto"/>
        <w:right w:val="none" w:sz="0" w:space="0" w:color="auto"/>
      </w:divBdr>
    </w:div>
    <w:div w:id="972371475">
      <w:bodyDiv w:val="1"/>
      <w:marLeft w:val="0"/>
      <w:marRight w:val="0"/>
      <w:marTop w:val="0"/>
      <w:marBottom w:val="0"/>
      <w:divBdr>
        <w:top w:val="none" w:sz="0" w:space="0" w:color="auto"/>
        <w:left w:val="none" w:sz="0" w:space="0" w:color="auto"/>
        <w:bottom w:val="none" w:sz="0" w:space="0" w:color="auto"/>
        <w:right w:val="none" w:sz="0" w:space="0" w:color="auto"/>
      </w:divBdr>
    </w:div>
    <w:div w:id="973752657">
      <w:bodyDiv w:val="1"/>
      <w:marLeft w:val="0"/>
      <w:marRight w:val="0"/>
      <w:marTop w:val="0"/>
      <w:marBottom w:val="0"/>
      <w:divBdr>
        <w:top w:val="none" w:sz="0" w:space="0" w:color="auto"/>
        <w:left w:val="none" w:sz="0" w:space="0" w:color="auto"/>
        <w:bottom w:val="none" w:sz="0" w:space="0" w:color="auto"/>
        <w:right w:val="none" w:sz="0" w:space="0" w:color="auto"/>
      </w:divBdr>
    </w:div>
    <w:div w:id="984966571">
      <w:bodyDiv w:val="1"/>
      <w:marLeft w:val="0"/>
      <w:marRight w:val="0"/>
      <w:marTop w:val="0"/>
      <w:marBottom w:val="0"/>
      <w:divBdr>
        <w:top w:val="none" w:sz="0" w:space="0" w:color="auto"/>
        <w:left w:val="none" w:sz="0" w:space="0" w:color="auto"/>
        <w:bottom w:val="none" w:sz="0" w:space="0" w:color="auto"/>
        <w:right w:val="none" w:sz="0" w:space="0" w:color="auto"/>
      </w:divBdr>
    </w:div>
    <w:div w:id="992097737">
      <w:bodyDiv w:val="1"/>
      <w:marLeft w:val="0"/>
      <w:marRight w:val="0"/>
      <w:marTop w:val="0"/>
      <w:marBottom w:val="0"/>
      <w:divBdr>
        <w:top w:val="none" w:sz="0" w:space="0" w:color="auto"/>
        <w:left w:val="none" w:sz="0" w:space="0" w:color="auto"/>
        <w:bottom w:val="none" w:sz="0" w:space="0" w:color="auto"/>
        <w:right w:val="none" w:sz="0" w:space="0" w:color="auto"/>
      </w:divBdr>
    </w:div>
    <w:div w:id="1014116406">
      <w:bodyDiv w:val="1"/>
      <w:marLeft w:val="0"/>
      <w:marRight w:val="0"/>
      <w:marTop w:val="0"/>
      <w:marBottom w:val="0"/>
      <w:divBdr>
        <w:top w:val="none" w:sz="0" w:space="0" w:color="auto"/>
        <w:left w:val="none" w:sz="0" w:space="0" w:color="auto"/>
        <w:bottom w:val="none" w:sz="0" w:space="0" w:color="auto"/>
        <w:right w:val="none" w:sz="0" w:space="0" w:color="auto"/>
      </w:divBdr>
    </w:div>
    <w:div w:id="1034890526">
      <w:bodyDiv w:val="1"/>
      <w:marLeft w:val="0"/>
      <w:marRight w:val="0"/>
      <w:marTop w:val="0"/>
      <w:marBottom w:val="0"/>
      <w:divBdr>
        <w:top w:val="none" w:sz="0" w:space="0" w:color="auto"/>
        <w:left w:val="none" w:sz="0" w:space="0" w:color="auto"/>
        <w:bottom w:val="none" w:sz="0" w:space="0" w:color="auto"/>
        <w:right w:val="none" w:sz="0" w:space="0" w:color="auto"/>
      </w:divBdr>
    </w:div>
    <w:div w:id="1038817212">
      <w:bodyDiv w:val="1"/>
      <w:marLeft w:val="0"/>
      <w:marRight w:val="0"/>
      <w:marTop w:val="0"/>
      <w:marBottom w:val="0"/>
      <w:divBdr>
        <w:top w:val="none" w:sz="0" w:space="0" w:color="auto"/>
        <w:left w:val="none" w:sz="0" w:space="0" w:color="auto"/>
        <w:bottom w:val="none" w:sz="0" w:space="0" w:color="auto"/>
        <w:right w:val="none" w:sz="0" w:space="0" w:color="auto"/>
      </w:divBdr>
    </w:div>
    <w:div w:id="1039012478">
      <w:bodyDiv w:val="1"/>
      <w:marLeft w:val="0"/>
      <w:marRight w:val="0"/>
      <w:marTop w:val="0"/>
      <w:marBottom w:val="0"/>
      <w:divBdr>
        <w:top w:val="none" w:sz="0" w:space="0" w:color="auto"/>
        <w:left w:val="none" w:sz="0" w:space="0" w:color="auto"/>
        <w:bottom w:val="none" w:sz="0" w:space="0" w:color="auto"/>
        <w:right w:val="none" w:sz="0" w:space="0" w:color="auto"/>
      </w:divBdr>
      <w:divsChild>
        <w:div w:id="123080730">
          <w:marLeft w:val="0"/>
          <w:marRight w:val="0"/>
          <w:marTop w:val="0"/>
          <w:marBottom w:val="0"/>
          <w:divBdr>
            <w:top w:val="none" w:sz="0" w:space="0" w:color="auto"/>
            <w:left w:val="none" w:sz="0" w:space="0" w:color="auto"/>
            <w:bottom w:val="none" w:sz="0" w:space="0" w:color="auto"/>
            <w:right w:val="none" w:sz="0" w:space="0" w:color="auto"/>
          </w:divBdr>
        </w:div>
        <w:div w:id="817304651">
          <w:marLeft w:val="0"/>
          <w:marRight w:val="0"/>
          <w:marTop w:val="0"/>
          <w:marBottom w:val="0"/>
          <w:divBdr>
            <w:top w:val="none" w:sz="0" w:space="0" w:color="auto"/>
            <w:left w:val="none" w:sz="0" w:space="0" w:color="auto"/>
            <w:bottom w:val="none" w:sz="0" w:space="0" w:color="auto"/>
            <w:right w:val="none" w:sz="0" w:space="0" w:color="auto"/>
          </w:divBdr>
        </w:div>
        <w:div w:id="866144510">
          <w:marLeft w:val="0"/>
          <w:marRight w:val="0"/>
          <w:marTop w:val="0"/>
          <w:marBottom w:val="0"/>
          <w:divBdr>
            <w:top w:val="none" w:sz="0" w:space="0" w:color="auto"/>
            <w:left w:val="none" w:sz="0" w:space="0" w:color="auto"/>
            <w:bottom w:val="none" w:sz="0" w:space="0" w:color="auto"/>
            <w:right w:val="none" w:sz="0" w:space="0" w:color="auto"/>
          </w:divBdr>
        </w:div>
        <w:div w:id="1349602931">
          <w:marLeft w:val="0"/>
          <w:marRight w:val="0"/>
          <w:marTop w:val="0"/>
          <w:marBottom w:val="0"/>
          <w:divBdr>
            <w:top w:val="none" w:sz="0" w:space="0" w:color="auto"/>
            <w:left w:val="none" w:sz="0" w:space="0" w:color="auto"/>
            <w:bottom w:val="none" w:sz="0" w:space="0" w:color="auto"/>
            <w:right w:val="none" w:sz="0" w:space="0" w:color="auto"/>
          </w:divBdr>
        </w:div>
      </w:divsChild>
    </w:div>
    <w:div w:id="1050154808">
      <w:bodyDiv w:val="1"/>
      <w:marLeft w:val="0"/>
      <w:marRight w:val="0"/>
      <w:marTop w:val="0"/>
      <w:marBottom w:val="0"/>
      <w:divBdr>
        <w:top w:val="none" w:sz="0" w:space="0" w:color="auto"/>
        <w:left w:val="none" w:sz="0" w:space="0" w:color="auto"/>
        <w:bottom w:val="none" w:sz="0" w:space="0" w:color="auto"/>
        <w:right w:val="none" w:sz="0" w:space="0" w:color="auto"/>
      </w:divBdr>
    </w:div>
    <w:div w:id="1054085976">
      <w:bodyDiv w:val="1"/>
      <w:marLeft w:val="0"/>
      <w:marRight w:val="0"/>
      <w:marTop w:val="0"/>
      <w:marBottom w:val="0"/>
      <w:divBdr>
        <w:top w:val="none" w:sz="0" w:space="0" w:color="auto"/>
        <w:left w:val="none" w:sz="0" w:space="0" w:color="auto"/>
        <w:bottom w:val="none" w:sz="0" w:space="0" w:color="auto"/>
        <w:right w:val="none" w:sz="0" w:space="0" w:color="auto"/>
      </w:divBdr>
    </w:div>
    <w:div w:id="1072393837">
      <w:bodyDiv w:val="1"/>
      <w:marLeft w:val="0"/>
      <w:marRight w:val="0"/>
      <w:marTop w:val="0"/>
      <w:marBottom w:val="0"/>
      <w:divBdr>
        <w:top w:val="none" w:sz="0" w:space="0" w:color="auto"/>
        <w:left w:val="none" w:sz="0" w:space="0" w:color="auto"/>
        <w:bottom w:val="none" w:sz="0" w:space="0" w:color="auto"/>
        <w:right w:val="none" w:sz="0" w:space="0" w:color="auto"/>
      </w:divBdr>
    </w:div>
    <w:div w:id="1076973841">
      <w:bodyDiv w:val="1"/>
      <w:marLeft w:val="0"/>
      <w:marRight w:val="0"/>
      <w:marTop w:val="0"/>
      <w:marBottom w:val="0"/>
      <w:divBdr>
        <w:top w:val="none" w:sz="0" w:space="0" w:color="auto"/>
        <w:left w:val="none" w:sz="0" w:space="0" w:color="auto"/>
        <w:bottom w:val="none" w:sz="0" w:space="0" w:color="auto"/>
        <w:right w:val="none" w:sz="0" w:space="0" w:color="auto"/>
      </w:divBdr>
      <w:divsChild>
        <w:div w:id="17439246">
          <w:marLeft w:val="0"/>
          <w:marRight w:val="0"/>
          <w:marTop w:val="0"/>
          <w:marBottom w:val="0"/>
          <w:divBdr>
            <w:top w:val="none" w:sz="0" w:space="0" w:color="auto"/>
            <w:left w:val="none" w:sz="0" w:space="0" w:color="auto"/>
            <w:bottom w:val="none" w:sz="0" w:space="0" w:color="auto"/>
            <w:right w:val="none" w:sz="0" w:space="0" w:color="auto"/>
          </w:divBdr>
        </w:div>
        <w:div w:id="17658440">
          <w:marLeft w:val="0"/>
          <w:marRight w:val="0"/>
          <w:marTop w:val="0"/>
          <w:marBottom w:val="0"/>
          <w:divBdr>
            <w:top w:val="none" w:sz="0" w:space="0" w:color="auto"/>
            <w:left w:val="none" w:sz="0" w:space="0" w:color="auto"/>
            <w:bottom w:val="none" w:sz="0" w:space="0" w:color="auto"/>
            <w:right w:val="none" w:sz="0" w:space="0" w:color="auto"/>
          </w:divBdr>
        </w:div>
        <w:div w:id="59600815">
          <w:marLeft w:val="0"/>
          <w:marRight w:val="0"/>
          <w:marTop w:val="0"/>
          <w:marBottom w:val="0"/>
          <w:divBdr>
            <w:top w:val="none" w:sz="0" w:space="0" w:color="auto"/>
            <w:left w:val="none" w:sz="0" w:space="0" w:color="auto"/>
            <w:bottom w:val="none" w:sz="0" w:space="0" w:color="auto"/>
            <w:right w:val="none" w:sz="0" w:space="0" w:color="auto"/>
          </w:divBdr>
        </w:div>
        <w:div w:id="80376514">
          <w:marLeft w:val="0"/>
          <w:marRight w:val="0"/>
          <w:marTop w:val="0"/>
          <w:marBottom w:val="0"/>
          <w:divBdr>
            <w:top w:val="none" w:sz="0" w:space="0" w:color="auto"/>
            <w:left w:val="none" w:sz="0" w:space="0" w:color="auto"/>
            <w:bottom w:val="none" w:sz="0" w:space="0" w:color="auto"/>
            <w:right w:val="none" w:sz="0" w:space="0" w:color="auto"/>
          </w:divBdr>
        </w:div>
        <w:div w:id="98375871">
          <w:marLeft w:val="0"/>
          <w:marRight w:val="0"/>
          <w:marTop w:val="0"/>
          <w:marBottom w:val="0"/>
          <w:divBdr>
            <w:top w:val="none" w:sz="0" w:space="0" w:color="auto"/>
            <w:left w:val="none" w:sz="0" w:space="0" w:color="auto"/>
            <w:bottom w:val="none" w:sz="0" w:space="0" w:color="auto"/>
            <w:right w:val="none" w:sz="0" w:space="0" w:color="auto"/>
          </w:divBdr>
        </w:div>
        <w:div w:id="160513443">
          <w:marLeft w:val="0"/>
          <w:marRight w:val="0"/>
          <w:marTop w:val="0"/>
          <w:marBottom w:val="0"/>
          <w:divBdr>
            <w:top w:val="none" w:sz="0" w:space="0" w:color="auto"/>
            <w:left w:val="none" w:sz="0" w:space="0" w:color="auto"/>
            <w:bottom w:val="none" w:sz="0" w:space="0" w:color="auto"/>
            <w:right w:val="none" w:sz="0" w:space="0" w:color="auto"/>
          </w:divBdr>
        </w:div>
        <w:div w:id="167212520">
          <w:marLeft w:val="0"/>
          <w:marRight w:val="0"/>
          <w:marTop w:val="0"/>
          <w:marBottom w:val="0"/>
          <w:divBdr>
            <w:top w:val="none" w:sz="0" w:space="0" w:color="auto"/>
            <w:left w:val="none" w:sz="0" w:space="0" w:color="auto"/>
            <w:bottom w:val="none" w:sz="0" w:space="0" w:color="auto"/>
            <w:right w:val="none" w:sz="0" w:space="0" w:color="auto"/>
          </w:divBdr>
        </w:div>
        <w:div w:id="218126837">
          <w:marLeft w:val="0"/>
          <w:marRight w:val="0"/>
          <w:marTop w:val="0"/>
          <w:marBottom w:val="0"/>
          <w:divBdr>
            <w:top w:val="none" w:sz="0" w:space="0" w:color="auto"/>
            <w:left w:val="none" w:sz="0" w:space="0" w:color="auto"/>
            <w:bottom w:val="none" w:sz="0" w:space="0" w:color="auto"/>
            <w:right w:val="none" w:sz="0" w:space="0" w:color="auto"/>
          </w:divBdr>
        </w:div>
        <w:div w:id="252318371">
          <w:marLeft w:val="0"/>
          <w:marRight w:val="0"/>
          <w:marTop w:val="0"/>
          <w:marBottom w:val="0"/>
          <w:divBdr>
            <w:top w:val="none" w:sz="0" w:space="0" w:color="auto"/>
            <w:left w:val="none" w:sz="0" w:space="0" w:color="auto"/>
            <w:bottom w:val="none" w:sz="0" w:space="0" w:color="auto"/>
            <w:right w:val="none" w:sz="0" w:space="0" w:color="auto"/>
          </w:divBdr>
        </w:div>
        <w:div w:id="253981918">
          <w:marLeft w:val="0"/>
          <w:marRight w:val="0"/>
          <w:marTop w:val="0"/>
          <w:marBottom w:val="0"/>
          <w:divBdr>
            <w:top w:val="none" w:sz="0" w:space="0" w:color="auto"/>
            <w:left w:val="none" w:sz="0" w:space="0" w:color="auto"/>
            <w:bottom w:val="none" w:sz="0" w:space="0" w:color="auto"/>
            <w:right w:val="none" w:sz="0" w:space="0" w:color="auto"/>
          </w:divBdr>
        </w:div>
        <w:div w:id="254215906">
          <w:marLeft w:val="0"/>
          <w:marRight w:val="0"/>
          <w:marTop w:val="0"/>
          <w:marBottom w:val="0"/>
          <w:divBdr>
            <w:top w:val="none" w:sz="0" w:space="0" w:color="auto"/>
            <w:left w:val="none" w:sz="0" w:space="0" w:color="auto"/>
            <w:bottom w:val="none" w:sz="0" w:space="0" w:color="auto"/>
            <w:right w:val="none" w:sz="0" w:space="0" w:color="auto"/>
          </w:divBdr>
        </w:div>
        <w:div w:id="295914062">
          <w:marLeft w:val="0"/>
          <w:marRight w:val="0"/>
          <w:marTop w:val="0"/>
          <w:marBottom w:val="0"/>
          <w:divBdr>
            <w:top w:val="none" w:sz="0" w:space="0" w:color="auto"/>
            <w:left w:val="none" w:sz="0" w:space="0" w:color="auto"/>
            <w:bottom w:val="none" w:sz="0" w:space="0" w:color="auto"/>
            <w:right w:val="none" w:sz="0" w:space="0" w:color="auto"/>
          </w:divBdr>
        </w:div>
        <w:div w:id="304238553">
          <w:marLeft w:val="0"/>
          <w:marRight w:val="0"/>
          <w:marTop w:val="0"/>
          <w:marBottom w:val="0"/>
          <w:divBdr>
            <w:top w:val="none" w:sz="0" w:space="0" w:color="auto"/>
            <w:left w:val="none" w:sz="0" w:space="0" w:color="auto"/>
            <w:bottom w:val="none" w:sz="0" w:space="0" w:color="auto"/>
            <w:right w:val="none" w:sz="0" w:space="0" w:color="auto"/>
          </w:divBdr>
        </w:div>
        <w:div w:id="312804705">
          <w:marLeft w:val="0"/>
          <w:marRight w:val="0"/>
          <w:marTop w:val="0"/>
          <w:marBottom w:val="0"/>
          <w:divBdr>
            <w:top w:val="none" w:sz="0" w:space="0" w:color="auto"/>
            <w:left w:val="none" w:sz="0" w:space="0" w:color="auto"/>
            <w:bottom w:val="none" w:sz="0" w:space="0" w:color="auto"/>
            <w:right w:val="none" w:sz="0" w:space="0" w:color="auto"/>
          </w:divBdr>
        </w:div>
        <w:div w:id="319045713">
          <w:marLeft w:val="0"/>
          <w:marRight w:val="0"/>
          <w:marTop w:val="0"/>
          <w:marBottom w:val="0"/>
          <w:divBdr>
            <w:top w:val="none" w:sz="0" w:space="0" w:color="auto"/>
            <w:left w:val="none" w:sz="0" w:space="0" w:color="auto"/>
            <w:bottom w:val="none" w:sz="0" w:space="0" w:color="auto"/>
            <w:right w:val="none" w:sz="0" w:space="0" w:color="auto"/>
          </w:divBdr>
        </w:div>
        <w:div w:id="356810396">
          <w:marLeft w:val="0"/>
          <w:marRight w:val="0"/>
          <w:marTop w:val="0"/>
          <w:marBottom w:val="0"/>
          <w:divBdr>
            <w:top w:val="none" w:sz="0" w:space="0" w:color="auto"/>
            <w:left w:val="none" w:sz="0" w:space="0" w:color="auto"/>
            <w:bottom w:val="none" w:sz="0" w:space="0" w:color="auto"/>
            <w:right w:val="none" w:sz="0" w:space="0" w:color="auto"/>
          </w:divBdr>
        </w:div>
        <w:div w:id="369572974">
          <w:marLeft w:val="0"/>
          <w:marRight w:val="0"/>
          <w:marTop w:val="0"/>
          <w:marBottom w:val="0"/>
          <w:divBdr>
            <w:top w:val="none" w:sz="0" w:space="0" w:color="auto"/>
            <w:left w:val="none" w:sz="0" w:space="0" w:color="auto"/>
            <w:bottom w:val="none" w:sz="0" w:space="0" w:color="auto"/>
            <w:right w:val="none" w:sz="0" w:space="0" w:color="auto"/>
          </w:divBdr>
        </w:div>
        <w:div w:id="373432698">
          <w:marLeft w:val="0"/>
          <w:marRight w:val="0"/>
          <w:marTop w:val="0"/>
          <w:marBottom w:val="0"/>
          <w:divBdr>
            <w:top w:val="none" w:sz="0" w:space="0" w:color="auto"/>
            <w:left w:val="none" w:sz="0" w:space="0" w:color="auto"/>
            <w:bottom w:val="none" w:sz="0" w:space="0" w:color="auto"/>
            <w:right w:val="none" w:sz="0" w:space="0" w:color="auto"/>
          </w:divBdr>
        </w:div>
        <w:div w:id="391584230">
          <w:marLeft w:val="0"/>
          <w:marRight w:val="0"/>
          <w:marTop w:val="0"/>
          <w:marBottom w:val="0"/>
          <w:divBdr>
            <w:top w:val="none" w:sz="0" w:space="0" w:color="auto"/>
            <w:left w:val="none" w:sz="0" w:space="0" w:color="auto"/>
            <w:bottom w:val="none" w:sz="0" w:space="0" w:color="auto"/>
            <w:right w:val="none" w:sz="0" w:space="0" w:color="auto"/>
          </w:divBdr>
        </w:div>
        <w:div w:id="401375020">
          <w:marLeft w:val="0"/>
          <w:marRight w:val="0"/>
          <w:marTop w:val="0"/>
          <w:marBottom w:val="0"/>
          <w:divBdr>
            <w:top w:val="none" w:sz="0" w:space="0" w:color="auto"/>
            <w:left w:val="none" w:sz="0" w:space="0" w:color="auto"/>
            <w:bottom w:val="none" w:sz="0" w:space="0" w:color="auto"/>
            <w:right w:val="none" w:sz="0" w:space="0" w:color="auto"/>
          </w:divBdr>
        </w:div>
        <w:div w:id="430665916">
          <w:marLeft w:val="0"/>
          <w:marRight w:val="0"/>
          <w:marTop w:val="0"/>
          <w:marBottom w:val="0"/>
          <w:divBdr>
            <w:top w:val="none" w:sz="0" w:space="0" w:color="auto"/>
            <w:left w:val="none" w:sz="0" w:space="0" w:color="auto"/>
            <w:bottom w:val="none" w:sz="0" w:space="0" w:color="auto"/>
            <w:right w:val="none" w:sz="0" w:space="0" w:color="auto"/>
          </w:divBdr>
        </w:div>
        <w:div w:id="432551894">
          <w:marLeft w:val="0"/>
          <w:marRight w:val="0"/>
          <w:marTop w:val="0"/>
          <w:marBottom w:val="0"/>
          <w:divBdr>
            <w:top w:val="none" w:sz="0" w:space="0" w:color="auto"/>
            <w:left w:val="none" w:sz="0" w:space="0" w:color="auto"/>
            <w:bottom w:val="none" w:sz="0" w:space="0" w:color="auto"/>
            <w:right w:val="none" w:sz="0" w:space="0" w:color="auto"/>
          </w:divBdr>
        </w:div>
        <w:div w:id="446242301">
          <w:marLeft w:val="0"/>
          <w:marRight w:val="0"/>
          <w:marTop w:val="0"/>
          <w:marBottom w:val="0"/>
          <w:divBdr>
            <w:top w:val="none" w:sz="0" w:space="0" w:color="auto"/>
            <w:left w:val="none" w:sz="0" w:space="0" w:color="auto"/>
            <w:bottom w:val="none" w:sz="0" w:space="0" w:color="auto"/>
            <w:right w:val="none" w:sz="0" w:space="0" w:color="auto"/>
          </w:divBdr>
        </w:div>
        <w:div w:id="451678660">
          <w:marLeft w:val="0"/>
          <w:marRight w:val="0"/>
          <w:marTop w:val="0"/>
          <w:marBottom w:val="0"/>
          <w:divBdr>
            <w:top w:val="none" w:sz="0" w:space="0" w:color="auto"/>
            <w:left w:val="none" w:sz="0" w:space="0" w:color="auto"/>
            <w:bottom w:val="none" w:sz="0" w:space="0" w:color="auto"/>
            <w:right w:val="none" w:sz="0" w:space="0" w:color="auto"/>
          </w:divBdr>
        </w:div>
        <w:div w:id="473715209">
          <w:marLeft w:val="0"/>
          <w:marRight w:val="0"/>
          <w:marTop w:val="0"/>
          <w:marBottom w:val="0"/>
          <w:divBdr>
            <w:top w:val="none" w:sz="0" w:space="0" w:color="auto"/>
            <w:left w:val="none" w:sz="0" w:space="0" w:color="auto"/>
            <w:bottom w:val="none" w:sz="0" w:space="0" w:color="auto"/>
            <w:right w:val="none" w:sz="0" w:space="0" w:color="auto"/>
          </w:divBdr>
        </w:div>
        <w:div w:id="481965359">
          <w:marLeft w:val="0"/>
          <w:marRight w:val="0"/>
          <w:marTop w:val="0"/>
          <w:marBottom w:val="0"/>
          <w:divBdr>
            <w:top w:val="none" w:sz="0" w:space="0" w:color="auto"/>
            <w:left w:val="none" w:sz="0" w:space="0" w:color="auto"/>
            <w:bottom w:val="none" w:sz="0" w:space="0" w:color="auto"/>
            <w:right w:val="none" w:sz="0" w:space="0" w:color="auto"/>
          </w:divBdr>
        </w:div>
        <w:div w:id="495390098">
          <w:marLeft w:val="0"/>
          <w:marRight w:val="0"/>
          <w:marTop w:val="0"/>
          <w:marBottom w:val="0"/>
          <w:divBdr>
            <w:top w:val="none" w:sz="0" w:space="0" w:color="auto"/>
            <w:left w:val="none" w:sz="0" w:space="0" w:color="auto"/>
            <w:bottom w:val="none" w:sz="0" w:space="0" w:color="auto"/>
            <w:right w:val="none" w:sz="0" w:space="0" w:color="auto"/>
          </w:divBdr>
        </w:div>
        <w:div w:id="551889595">
          <w:marLeft w:val="0"/>
          <w:marRight w:val="0"/>
          <w:marTop w:val="0"/>
          <w:marBottom w:val="0"/>
          <w:divBdr>
            <w:top w:val="none" w:sz="0" w:space="0" w:color="auto"/>
            <w:left w:val="none" w:sz="0" w:space="0" w:color="auto"/>
            <w:bottom w:val="none" w:sz="0" w:space="0" w:color="auto"/>
            <w:right w:val="none" w:sz="0" w:space="0" w:color="auto"/>
          </w:divBdr>
        </w:div>
        <w:div w:id="569849355">
          <w:marLeft w:val="0"/>
          <w:marRight w:val="0"/>
          <w:marTop w:val="0"/>
          <w:marBottom w:val="0"/>
          <w:divBdr>
            <w:top w:val="none" w:sz="0" w:space="0" w:color="auto"/>
            <w:left w:val="none" w:sz="0" w:space="0" w:color="auto"/>
            <w:bottom w:val="none" w:sz="0" w:space="0" w:color="auto"/>
            <w:right w:val="none" w:sz="0" w:space="0" w:color="auto"/>
          </w:divBdr>
        </w:div>
        <w:div w:id="578635838">
          <w:marLeft w:val="0"/>
          <w:marRight w:val="0"/>
          <w:marTop w:val="0"/>
          <w:marBottom w:val="0"/>
          <w:divBdr>
            <w:top w:val="none" w:sz="0" w:space="0" w:color="auto"/>
            <w:left w:val="none" w:sz="0" w:space="0" w:color="auto"/>
            <w:bottom w:val="none" w:sz="0" w:space="0" w:color="auto"/>
            <w:right w:val="none" w:sz="0" w:space="0" w:color="auto"/>
          </w:divBdr>
        </w:div>
        <w:div w:id="623199853">
          <w:marLeft w:val="0"/>
          <w:marRight w:val="0"/>
          <w:marTop w:val="0"/>
          <w:marBottom w:val="0"/>
          <w:divBdr>
            <w:top w:val="none" w:sz="0" w:space="0" w:color="auto"/>
            <w:left w:val="none" w:sz="0" w:space="0" w:color="auto"/>
            <w:bottom w:val="none" w:sz="0" w:space="0" w:color="auto"/>
            <w:right w:val="none" w:sz="0" w:space="0" w:color="auto"/>
          </w:divBdr>
        </w:div>
        <w:div w:id="658271360">
          <w:marLeft w:val="0"/>
          <w:marRight w:val="0"/>
          <w:marTop w:val="0"/>
          <w:marBottom w:val="0"/>
          <w:divBdr>
            <w:top w:val="none" w:sz="0" w:space="0" w:color="auto"/>
            <w:left w:val="none" w:sz="0" w:space="0" w:color="auto"/>
            <w:bottom w:val="none" w:sz="0" w:space="0" w:color="auto"/>
            <w:right w:val="none" w:sz="0" w:space="0" w:color="auto"/>
          </w:divBdr>
        </w:div>
        <w:div w:id="680548058">
          <w:marLeft w:val="0"/>
          <w:marRight w:val="0"/>
          <w:marTop w:val="0"/>
          <w:marBottom w:val="0"/>
          <w:divBdr>
            <w:top w:val="none" w:sz="0" w:space="0" w:color="auto"/>
            <w:left w:val="none" w:sz="0" w:space="0" w:color="auto"/>
            <w:bottom w:val="none" w:sz="0" w:space="0" w:color="auto"/>
            <w:right w:val="none" w:sz="0" w:space="0" w:color="auto"/>
          </w:divBdr>
        </w:div>
        <w:div w:id="830220568">
          <w:marLeft w:val="0"/>
          <w:marRight w:val="0"/>
          <w:marTop w:val="0"/>
          <w:marBottom w:val="0"/>
          <w:divBdr>
            <w:top w:val="none" w:sz="0" w:space="0" w:color="auto"/>
            <w:left w:val="none" w:sz="0" w:space="0" w:color="auto"/>
            <w:bottom w:val="none" w:sz="0" w:space="0" w:color="auto"/>
            <w:right w:val="none" w:sz="0" w:space="0" w:color="auto"/>
          </w:divBdr>
        </w:div>
        <w:div w:id="909732513">
          <w:marLeft w:val="0"/>
          <w:marRight w:val="0"/>
          <w:marTop w:val="0"/>
          <w:marBottom w:val="0"/>
          <w:divBdr>
            <w:top w:val="none" w:sz="0" w:space="0" w:color="auto"/>
            <w:left w:val="none" w:sz="0" w:space="0" w:color="auto"/>
            <w:bottom w:val="none" w:sz="0" w:space="0" w:color="auto"/>
            <w:right w:val="none" w:sz="0" w:space="0" w:color="auto"/>
          </w:divBdr>
        </w:div>
        <w:div w:id="976028407">
          <w:marLeft w:val="0"/>
          <w:marRight w:val="0"/>
          <w:marTop w:val="0"/>
          <w:marBottom w:val="0"/>
          <w:divBdr>
            <w:top w:val="none" w:sz="0" w:space="0" w:color="auto"/>
            <w:left w:val="none" w:sz="0" w:space="0" w:color="auto"/>
            <w:bottom w:val="none" w:sz="0" w:space="0" w:color="auto"/>
            <w:right w:val="none" w:sz="0" w:space="0" w:color="auto"/>
          </w:divBdr>
        </w:div>
        <w:div w:id="995643330">
          <w:marLeft w:val="0"/>
          <w:marRight w:val="0"/>
          <w:marTop w:val="0"/>
          <w:marBottom w:val="0"/>
          <w:divBdr>
            <w:top w:val="none" w:sz="0" w:space="0" w:color="auto"/>
            <w:left w:val="none" w:sz="0" w:space="0" w:color="auto"/>
            <w:bottom w:val="none" w:sz="0" w:space="0" w:color="auto"/>
            <w:right w:val="none" w:sz="0" w:space="0" w:color="auto"/>
          </w:divBdr>
        </w:div>
        <w:div w:id="1009215230">
          <w:marLeft w:val="0"/>
          <w:marRight w:val="0"/>
          <w:marTop w:val="0"/>
          <w:marBottom w:val="0"/>
          <w:divBdr>
            <w:top w:val="none" w:sz="0" w:space="0" w:color="auto"/>
            <w:left w:val="none" w:sz="0" w:space="0" w:color="auto"/>
            <w:bottom w:val="none" w:sz="0" w:space="0" w:color="auto"/>
            <w:right w:val="none" w:sz="0" w:space="0" w:color="auto"/>
          </w:divBdr>
        </w:div>
        <w:div w:id="1024526539">
          <w:marLeft w:val="0"/>
          <w:marRight w:val="0"/>
          <w:marTop w:val="0"/>
          <w:marBottom w:val="0"/>
          <w:divBdr>
            <w:top w:val="none" w:sz="0" w:space="0" w:color="auto"/>
            <w:left w:val="none" w:sz="0" w:space="0" w:color="auto"/>
            <w:bottom w:val="none" w:sz="0" w:space="0" w:color="auto"/>
            <w:right w:val="none" w:sz="0" w:space="0" w:color="auto"/>
          </w:divBdr>
        </w:div>
        <w:div w:id="1038432839">
          <w:marLeft w:val="0"/>
          <w:marRight w:val="0"/>
          <w:marTop w:val="0"/>
          <w:marBottom w:val="0"/>
          <w:divBdr>
            <w:top w:val="none" w:sz="0" w:space="0" w:color="auto"/>
            <w:left w:val="none" w:sz="0" w:space="0" w:color="auto"/>
            <w:bottom w:val="none" w:sz="0" w:space="0" w:color="auto"/>
            <w:right w:val="none" w:sz="0" w:space="0" w:color="auto"/>
          </w:divBdr>
        </w:div>
        <w:div w:id="1056661310">
          <w:marLeft w:val="0"/>
          <w:marRight w:val="0"/>
          <w:marTop w:val="0"/>
          <w:marBottom w:val="0"/>
          <w:divBdr>
            <w:top w:val="none" w:sz="0" w:space="0" w:color="auto"/>
            <w:left w:val="none" w:sz="0" w:space="0" w:color="auto"/>
            <w:bottom w:val="none" w:sz="0" w:space="0" w:color="auto"/>
            <w:right w:val="none" w:sz="0" w:space="0" w:color="auto"/>
          </w:divBdr>
        </w:div>
        <w:div w:id="1120343128">
          <w:marLeft w:val="0"/>
          <w:marRight w:val="0"/>
          <w:marTop w:val="0"/>
          <w:marBottom w:val="0"/>
          <w:divBdr>
            <w:top w:val="none" w:sz="0" w:space="0" w:color="auto"/>
            <w:left w:val="none" w:sz="0" w:space="0" w:color="auto"/>
            <w:bottom w:val="none" w:sz="0" w:space="0" w:color="auto"/>
            <w:right w:val="none" w:sz="0" w:space="0" w:color="auto"/>
          </w:divBdr>
        </w:div>
        <w:div w:id="1127970784">
          <w:marLeft w:val="0"/>
          <w:marRight w:val="0"/>
          <w:marTop w:val="0"/>
          <w:marBottom w:val="0"/>
          <w:divBdr>
            <w:top w:val="none" w:sz="0" w:space="0" w:color="auto"/>
            <w:left w:val="none" w:sz="0" w:space="0" w:color="auto"/>
            <w:bottom w:val="none" w:sz="0" w:space="0" w:color="auto"/>
            <w:right w:val="none" w:sz="0" w:space="0" w:color="auto"/>
          </w:divBdr>
        </w:div>
        <w:div w:id="1183398259">
          <w:marLeft w:val="0"/>
          <w:marRight w:val="0"/>
          <w:marTop w:val="0"/>
          <w:marBottom w:val="0"/>
          <w:divBdr>
            <w:top w:val="none" w:sz="0" w:space="0" w:color="auto"/>
            <w:left w:val="none" w:sz="0" w:space="0" w:color="auto"/>
            <w:bottom w:val="none" w:sz="0" w:space="0" w:color="auto"/>
            <w:right w:val="none" w:sz="0" w:space="0" w:color="auto"/>
          </w:divBdr>
        </w:div>
        <w:div w:id="1196194191">
          <w:marLeft w:val="0"/>
          <w:marRight w:val="0"/>
          <w:marTop w:val="0"/>
          <w:marBottom w:val="0"/>
          <w:divBdr>
            <w:top w:val="none" w:sz="0" w:space="0" w:color="auto"/>
            <w:left w:val="none" w:sz="0" w:space="0" w:color="auto"/>
            <w:bottom w:val="none" w:sz="0" w:space="0" w:color="auto"/>
            <w:right w:val="none" w:sz="0" w:space="0" w:color="auto"/>
          </w:divBdr>
        </w:div>
        <w:div w:id="1201632464">
          <w:marLeft w:val="0"/>
          <w:marRight w:val="0"/>
          <w:marTop w:val="0"/>
          <w:marBottom w:val="0"/>
          <w:divBdr>
            <w:top w:val="none" w:sz="0" w:space="0" w:color="auto"/>
            <w:left w:val="none" w:sz="0" w:space="0" w:color="auto"/>
            <w:bottom w:val="none" w:sz="0" w:space="0" w:color="auto"/>
            <w:right w:val="none" w:sz="0" w:space="0" w:color="auto"/>
          </w:divBdr>
        </w:div>
        <w:div w:id="1267616753">
          <w:marLeft w:val="0"/>
          <w:marRight w:val="0"/>
          <w:marTop w:val="0"/>
          <w:marBottom w:val="0"/>
          <w:divBdr>
            <w:top w:val="none" w:sz="0" w:space="0" w:color="auto"/>
            <w:left w:val="none" w:sz="0" w:space="0" w:color="auto"/>
            <w:bottom w:val="none" w:sz="0" w:space="0" w:color="auto"/>
            <w:right w:val="none" w:sz="0" w:space="0" w:color="auto"/>
          </w:divBdr>
        </w:div>
        <w:div w:id="1304234948">
          <w:marLeft w:val="0"/>
          <w:marRight w:val="0"/>
          <w:marTop w:val="0"/>
          <w:marBottom w:val="0"/>
          <w:divBdr>
            <w:top w:val="none" w:sz="0" w:space="0" w:color="auto"/>
            <w:left w:val="none" w:sz="0" w:space="0" w:color="auto"/>
            <w:bottom w:val="none" w:sz="0" w:space="0" w:color="auto"/>
            <w:right w:val="none" w:sz="0" w:space="0" w:color="auto"/>
          </w:divBdr>
        </w:div>
        <w:div w:id="1379013144">
          <w:marLeft w:val="0"/>
          <w:marRight w:val="0"/>
          <w:marTop w:val="0"/>
          <w:marBottom w:val="0"/>
          <w:divBdr>
            <w:top w:val="none" w:sz="0" w:space="0" w:color="auto"/>
            <w:left w:val="none" w:sz="0" w:space="0" w:color="auto"/>
            <w:bottom w:val="none" w:sz="0" w:space="0" w:color="auto"/>
            <w:right w:val="none" w:sz="0" w:space="0" w:color="auto"/>
          </w:divBdr>
        </w:div>
        <w:div w:id="1396708431">
          <w:marLeft w:val="0"/>
          <w:marRight w:val="0"/>
          <w:marTop w:val="0"/>
          <w:marBottom w:val="0"/>
          <w:divBdr>
            <w:top w:val="none" w:sz="0" w:space="0" w:color="auto"/>
            <w:left w:val="none" w:sz="0" w:space="0" w:color="auto"/>
            <w:bottom w:val="none" w:sz="0" w:space="0" w:color="auto"/>
            <w:right w:val="none" w:sz="0" w:space="0" w:color="auto"/>
          </w:divBdr>
        </w:div>
        <w:div w:id="1399743001">
          <w:marLeft w:val="0"/>
          <w:marRight w:val="0"/>
          <w:marTop w:val="0"/>
          <w:marBottom w:val="0"/>
          <w:divBdr>
            <w:top w:val="none" w:sz="0" w:space="0" w:color="auto"/>
            <w:left w:val="none" w:sz="0" w:space="0" w:color="auto"/>
            <w:bottom w:val="none" w:sz="0" w:space="0" w:color="auto"/>
            <w:right w:val="none" w:sz="0" w:space="0" w:color="auto"/>
          </w:divBdr>
        </w:div>
        <w:div w:id="1453208893">
          <w:marLeft w:val="0"/>
          <w:marRight w:val="0"/>
          <w:marTop w:val="0"/>
          <w:marBottom w:val="0"/>
          <w:divBdr>
            <w:top w:val="none" w:sz="0" w:space="0" w:color="auto"/>
            <w:left w:val="none" w:sz="0" w:space="0" w:color="auto"/>
            <w:bottom w:val="none" w:sz="0" w:space="0" w:color="auto"/>
            <w:right w:val="none" w:sz="0" w:space="0" w:color="auto"/>
          </w:divBdr>
        </w:div>
        <w:div w:id="1477140389">
          <w:marLeft w:val="0"/>
          <w:marRight w:val="0"/>
          <w:marTop w:val="0"/>
          <w:marBottom w:val="0"/>
          <w:divBdr>
            <w:top w:val="none" w:sz="0" w:space="0" w:color="auto"/>
            <w:left w:val="none" w:sz="0" w:space="0" w:color="auto"/>
            <w:bottom w:val="none" w:sz="0" w:space="0" w:color="auto"/>
            <w:right w:val="none" w:sz="0" w:space="0" w:color="auto"/>
          </w:divBdr>
        </w:div>
        <w:div w:id="1488592628">
          <w:marLeft w:val="0"/>
          <w:marRight w:val="0"/>
          <w:marTop w:val="0"/>
          <w:marBottom w:val="0"/>
          <w:divBdr>
            <w:top w:val="none" w:sz="0" w:space="0" w:color="auto"/>
            <w:left w:val="none" w:sz="0" w:space="0" w:color="auto"/>
            <w:bottom w:val="none" w:sz="0" w:space="0" w:color="auto"/>
            <w:right w:val="none" w:sz="0" w:space="0" w:color="auto"/>
          </w:divBdr>
        </w:div>
        <w:div w:id="1490051782">
          <w:marLeft w:val="0"/>
          <w:marRight w:val="0"/>
          <w:marTop w:val="0"/>
          <w:marBottom w:val="0"/>
          <w:divBdr>
            <w:top w:val="none" w:sz="0" w:space="0" w:color="auto"/>
            <w:left w:val="none" w:sz="0" w:space="0" w:color="auto"/>
            <w:bottom w:val="none" w:sz="0" w:space="0" w:color="auto"/>
            <w:right w:val="none" w:sz="0" w:space="0" w:color="auto"/>
          </w:divBdr>
        </w:div>
        <w:div w:id="1533496625">
          <w:marLeft w:val="0"/>
          <w:marRight w:val="0"/>
          <w:marTop w:val="0"/>
          <w:marBottom w:val="0"/>
          <w:divBdr>
            <w:top w:val="none" w:sz="0" w:space="0" w:color="auto"/>
            <w:left w:val="none" w:sz="0" w:space="0" w:color="auto"/>
            <w:bottom w:val="none" w:sz="0" w:space="0" w:color="auto"/>
            <w:right w:val="none" w:sz="0" w:space="0" w:color="auto"/>
          </w:divBdr>
        </w:div>
        <w:div w:id="1544059168">
          <w:marLeft w:val="0"/>
          <w:marRight w:val="0"/>
          <w:marTop w:val="0"/>
          <w:marBottom w:val="0"/>
          <w:divBdr>
            <w:top w:val="none" w:sz="0" w:space="0" w:color="auto"/>
            <w:left w:val="none" w:sz="0" w:space="0" w:color="auto"/>
            <w:bottom w:val="none" w:sz="0" w:space="0" w:color="auto"/>
            <w:right w:val="none" w:sz="0" w:space="0" w:color="auto"/>
          </w:divBdr>
        </w:div>
        <w:div w:id="1566456350">
          <w:marLeft w:val="0"/>
          <w:marRight w:val="0"/>
          <w:marTop w:val="0"/>
          <w:marBottom w:val="0"/>
          <w:divBdr>
            <w:top w:val="none" w:sz="0" w:space="0" w:color="auto"/>
            <w:left w:val="none" w:sz="0" w:space="0" w:color="auto"/>
            <w:bottom w:val="none" w:sz="0" w:space="0" w:color="auto"/>
            <w:right w:val="none" w:sz="0" w:space="0" w:color="auto"/>
          </w:divBdr>
        </w:div>
        <w:div w:id="1566866575">
          <w:marLeft w:val="0"/>
          <w:marRight w:val="0"/>
          <w:marTop w:val="0"/>
          <w:marBottom w:val="0"/>
          <w:divBdr>
            <w:top w:val="none" w:sz="0" w:space="0" w:color="auto"/>
            <w:left w:val="none" w:sz="0" w:space="0" w:color="auto"/>
            <w:bottom w:val="none" w:sz="0" w:space="0" w:color="auto"/>
            <w:right w:val="none" w:sz="0" w:space="0" w:color="auto"/>
          </w:divBdr>
        </w:div>
        <w:div w:id="1570573096">
          <w:marLeft w:val="0"/>
          <w:marRight w:val="0"/>
          <w:marTop w:val="0"/>
          <w:marBottom w:val="0"/>
          <w:divBdr>
            <w:top w:val="none" w:sz="0" w:space="0" w:color="auto"/>
            <w:left w:val="none" w:sz="0" w:space="0" w:color="auto"/>
            <w:bottom w:val="none" w:sz="0" w:space="0" w:color="auto"/>
            <w:right w:val="none" w:sz="0" w:space="0" w:color="auto"/>
          </w:divBdr>
        </w:div>
        <w:div w:id="1664895063">
          <w:marLeft w:val="0"/>
          <w:marRight w:val="0"/>
          <w:marTop w:val="0"/>
          <w:marBottom w:val="0"/>
          <w:divBdr>
            <w:top w:val="none" w:sz="0" w:space="0" w:color="auto"/>
            <w:left w:val="none" w:sz="0" w:space="0" w:color="auto"/>
            <w:bottom w:val="none" w:sz="0" w:space="0" w:color="auto"/>
            <w:right w:val="none" w:sz="0" w:space="0" w:color="auto"/>
          </w:divBdr>
        </w:div>
        <w:div w:id="1682974647">
          <w:marLeft w:val="0"/>
          <w:marRight w:val="0"/>
          <w:marTop w:val="0"/>
          <w:marBottom w:val="0"/>
          <w:divBdr>
            <w:top w:val="none" w:sz="0" w:space="0" w:color="auto"/>
            <w:left w:val="none" w:sz="0" w:space="0" w:color="auto"/>
            <w:bottom w:val="none" w:sz="0" w:space="0" w:color="auto"/>
            <w:right w:val="none" w:sz="0" w:space="0" w:color="auto"/>
          </w:divBdr>
        </w:div>
        <w:div w:id="1776511177">
          <w:marLeft w:val="0"/>
          <w:marRight w:val="0"/>
          <w:marTop w:val="0"/>
          <w:marBottom w:val="0"/>
          <w:divBdr>
            <w:top w:val="none" w:sz="0" w:space="0" w:color="auto"/>
            <w:left w:val="none" w:sz="0" w:space="0" w:color="auto"/>
            <w:bottom w:val="none" w:sz="0" w:space="0" w:color="auto"/>
            <w:right w:val="none" w:sz="0" w:space="0" w:color="auto"/>
          </w:divBdr>
        </w:div>
        <w:div w:id="1781874080">
          <w:marLeft w:val="0"/>
          <w:marRight w:val="0"/>
          <w:marTop w:val="0"/>
          <w:marBottom w:val="0"/>
          <w:divBdr>
            <w:top w:val="none" w:sz="0" w:space="0" w:color="auto"/>
            <w:left w:val="none" w:sz="0" w:space="0" w:color="auto"/>
            <w:bottom w:val="none" w:sz="0" w:space="0" w:color="auto"/>
            <w:right w:val="none" w:sz="0" w:space="0" w:color="auto"/>
          </w:divBdr>
        </w:div>
        <w:div w:id="1784574255">
          <w:marLeft w:val="0"/>
          <w:marRight w:val="0"/>
          <w:marTop w:val="0"/>
          <w:marBottom w:val="0"/>
          <w:divBdr>
            <w:top w:val="none" w:sz="0" w:space="0" w:color="auto"/>
            <w:left w:val="none" w:sz="0" w:space="0" w:color="auto"/>
            <w:bottom w:val="none" w:sz="0" w:space="0" w:color="auto"/>
            <w:right w:val="none" w:sz="0" w:space="0" w:color="auto"/>
          </w:divBdr>
        </w:div>
        <w:div w:id="1799880836">
          <w:marLeft w:val="0"/>
          <w:marRight w:val="0"/>
          <w:marTop w:val="0"/>
          <w:marBottom w:val="0"/>
          <w:divBdr>
            <w:top w:val="none" w:sz="0" w:space="0" w:color="auto"/>
            <w:left w:val="none" w:sz="0" w:space="0" w:color="auto"/>
            <w:bottom w:val="none" w:sz="0" w:space="0" w:color="auto"/>
            <w:right w:val="none" w:sz="0" w:space="0" w:color="auto"/>
          </w:divBdr>
        </w:div>
        <w:div w:id="1801608758">
          <w:marLeft w:val="0"/>
          <w:marRight w:val="0"/>
          <w:marTop w:val="0"/>
          <w:marBottom w:val="0"/>
          <w:divBdr>
            <w:top w:val="none" w:sz="0" w:space="0" w:color="auto"/>
            <w:left w:val="none" w:sz="0" w:space="0" w:color="auto"/>
            <w:bottom w:val="none" w:sz="0" w:space="0" w:color="auto"/>
            <w:right w:val="none" w:sz="0" w:space="0" w:color="auto"/>
          </w:divBdr>
        </w:div>
        <w:div w:id="1822581286">
          <w:marLeft w:val="0"/>
          <w:marRight w:val="0"/>
          <w:marTop w:val="0"/>
          <w:marBottom w:val="0"/>
          <w:divBdr>
            <w:top w:val="none" w:sz="0" w:space="0" w:color="auto"/>
            <w:left w:val="none" w:sz="0" w:space="0" w:color="auto"/>
            <w:bottom w:val="none" w:sz="0" w:space="0" w:color="auto"/>
            <w:right w:val="none" w:sz="0" w:space="0" w:color="auto"/>
          </w:divBdr>
        </w:div>
        <w:div w:id="1831561378">
          <w:marLeft w:val="0"/>
          <w:marRight w:val="0"/>
          <w:marTop w:val="0"/>
          <w:marBottom w:val="0"/>
          <w:divBdr>
            <w:top w:val="none" w:sz="0" w:space="0" w:color="auto"/>
            <w:left w:val="none" w:sz="0" w:space="0" w:color="auto"/>
            <w:bottom w:val="none" w:sz="0" w:space="0" w:color="auto"/>
            <w:right w:val="none" w:sz="0" w:space="0" w:color="auto"/>
          </w:divBdr>
        </w:div>
        <w:div w:id="1834950105">
          <w:marLeft w:val="0"/>
          <w:marRight w:val="0"/>
          <w:marTop w:val="0"/>
          <w:marBottom w:val="0"/>
          <w:divBdr>
            <w:top w:val="none" w:sz="0" w:space="0" w:color="auto"/>
            <w:left w:val="none" w:sz="0" w:space="0" w:color="auto"/>
            <w:bottom w:val="none" w:sz="0" w:space="0" w:color="auto"/>
            <w:right w:val="none" w:sz="0" w:space="0" w:color="auto"/>
          </w:divBdr>
        </w:div>
        <w:div w:id="1866746887">
          <w:marLeft w:val="0"/>
          <w:marRight w:val="0"/>
          <w:marTop w:val="0"/>
          <w:marBottom w:val="0"/>
          <w:divBdr>
            <w:top w:val="none" w:sz="0" w:space="0" w:color="auto"/>
            <w:left w:val="none" w:sz="0" w:space="0" w:color="auto"/>
            <w:bottom w:val="none" w:sz="0" w:space="0" w:color="auto"/>
            <w:right w:val="none" w:sz="0" w:space="0" w:color="auto"/>
          </w:divBdr>
        </w:div>
        <w:div w:id="1900164386">
          <w:marLeft w:val="0"/>
          <w:marRight w:val="0"/>
          <w:marTop w:val="0"/>
          <w:marBottom w:val="0"/>
          <w:divBdr>
            <w:top w:val="none" w:sz="0" w:space="0" w:color="auto"/>
            <w:left w:val="none" w:sz="0" w:space="0" w:color="auto"/>
            <w:bottom w:val="none" w:sz="0" w:space="0" w:color="auto"/>
            <w:right w:val="none" w:sz="0" w:space="0" w:color="auto"/>
          </w:divBdr>
        </w:div>
        <w:div w:id="1913470063">
          <w:marLeft w:val="0"/>
          <w:marRight w:val="0"/>
          <w:marTop w:val="0"/>
          <w:marBottom w:val="0"/>
          <w:divBdr>
            <w:top w:val="none" w:sz="0" w:space="0" w:color="auto"/>
            <w:left w:val="none" w:sz="0" w:space="0" w:color="auto"/>
            <w:bottom w:val="none" w:sz="0" w:space="0" w:color="auto"/>
            <w:right w:val="none" w:sz="0" w:space="0" w:color="auto"/>
          </w:divBdr>
        </w:div>
        <w:div w:id="1918906283">
          <w:marLeft w:val="0"/>
          <w:marRight w:val="0"/>
          <w:marTop w:val="0"/>
          <w:marBottom w:val="0"/>
          <w:divBdr>
            <w:top w:val="none" w:sz="0" w:space="0" w:color="auto"/>
            <w:left w:val="none" w:sz="0" w:space="0" w:color="auto"/>
            <w:bottom w:val="none" w:sz="0" w:space="0" w:color="auto"/>
            <w:right w:val="none" w:sz="0" w:space="0" w:color="auto"/>
          </w:divBdr>
        </w:div>
        <w:div w:id="1953705667">
          <w:marLeft w:val="0"/>
          <w:marRight w:val="0"/>
          <w:marTop w:val="0"/>
          <w:marBottom w:val="0"/>
          <w:divBdr>
            <w:top w:val="none" w:sz="0" w:space="0" w:color="auto"/>
            <w:left w:val="none" w:sz="0" w:space="0" w:color="auto"/>
            <w:bottom w:val="none" w:sz="0" w:space="0" w:color="auto"/>
            <w:right w:val="none" w:sz="0" w:space="0" w:color="auto"/>
          </w:divBdr>
        </w:div>
        <w:div w:id="1982924401">
          <w:marLeft w:val="0"/>
          <w:marRight w:val="0"/>
          <w:marTop w:val="0"/>
          <w:marBottom w:val="0"/>
          <w:divBdr>
            <w:top w:val="none" w:sz="0" w:space="0" w:color="auto"/>
            <w:left w:val="none" w:sz="0" w:space="0" w:color="auto"/>
            <w:bottom w:val="none" w:sz="0" w:space="0" w:color="auto"/>
            <w:right w:val="none" w:sz="0" w:space="0" w:color="auto"/>
          </w:divBdr>
        </w:div>
        <w:div w:id="1986231464">
          <w:marLeft w:val="0"/>
          <w:marRight w:val="0"/>
          <w:marTop w:val="0"/>
          <w:marBottom w:val="0"/>
          <w:divBdr>
            <w:top w:val="none" w:sz="0" w:space="0" w:color="auto"/>
            <w:left w:val="none" w:sz="0" w:space="0" w:color="auto"/>
            <w:bottom w:val="none" w:sz="0" w:space="0" w:color="auto"/>
            <w:right w:val="none" w:sz="0" w:space="0" w:color="auto"/>
          </w:divBdr>
        </w:div>
        <w:div w:id="1988977015">
          <w:marLeft w:val="0"/>
          <w:marRight w:val="0"/>
          <w:marTop w:val="0"/>
          <w:marBottom w:val="0"/>
          <w:divBdr>
            <w:top w:val="none" w:sz="0" w:space="0" w:color="auto"/>
            <w:left w:val="none" w:sz="0" w:space="0" w:color="auto"/>
            <w:bottom w:val="none" w:sz="0" w:space="0" w:color="auto"/>
            <w:right w:val="none" w:sz="0" w:space="0" w:color="auto"/>
          </w:divBdr>
        </w:div>
        <w:div w:id="2007512672">
          <w:marLeft w:val="0"/>
          <w:marRight w:val="0"/>
          <w:marTop w:val="0"/>
          <w:marBottom w:val="0"/>
          <w:divBdr>
            <w:top w:val="none" w:sz="0" w:space="0" w:color="auto"/>
            <w:left w:val="none" w:sz="0" w:space="0" w:color="auto"/>
            <w:bottom w:val="none" w:sz="0" w:space="0" w:color="auto"/>
            <w:right w:val="none" w:sz="0" w:space="0" w:color="auto"/>
          </w:divBdr>
        </w:div>
        <w:div w:id="2029135004">
          <w:marLeft w:val="0"/>
          <w:marRight w:val="0"/>
          <w:marTop w:val="0"/>
          <w:marBottom w:val="0"/>
          <w:divBdr>
            <w:top w:val="none" w:sz="0" w:space="0" w:color="auto"/>
            <w:left w:val="none" w:sz="0" w:space="0" w:color="auto"/>
            <w:bottom w:val="none" w:sz="0" w:space="0" w:color="auto"/>
            <w:right w:val="none" w:sz="0" w:space="0" w:color="auto"/>
          </w:divBdr>
        </w:div>
        <w:div w:id="2029138414">
          <w:marLeft w:val="0"/>
          <w:marRight w:val="0"/>
          <w:marTop w:val="0"/>
          <w:marBottom w:val="0"/>
          <w:divBdr>
            <w:top w:val="none" w:sz="0" w:space="0" w:color="auto"/>
            <w:left w:val="none" w:sz="0" w:space="0" w:color="auto"/>
            <w:bottom w:val="none" w:sz="0" w:space="0" w:color="auto"/>
            <w:right w:val="none" w:sz="0" w:space="0" w:color="auto"/>
          </w:divBdr>
        </w:div>
        <w:div w:id="2053189129">
          <w:marLeft w:val="0"/>
          <w:marRight w:val="0"/>
          <w:marTop w:val="0"/>
          <w:marBottom w:val="0"/>
          <w:divBdr>
            <w:top w:val="none" w:sz="0" w:space="0" w:color="auto"/>
            <w:left w:val="none" w:sz="0" w:space="0" w:color="auto"/>
            <w:bottom w:val="none" w:sz="0" w:space="0" w:color="auto"/>
            <w:right w:val="none" w:sz="0" w:space="0" w:color="auto"/>
          </w:divBdr>
        </w:div>
        <w:div w:id="2120951918">
          <w:marLeft w:val="0"/>
          <w:marRight w:val="0"/>
          <w:marTop w:val="0"/>
          <w:marBottom w:val="0"/>
          <w:divBdr>
            <w:top w:val="none" w:sz="0" w:space="0" w:color="auto"/>
            <w:left w:val="none" w:sz="0" w:space="0" w:color="auto"/>
            <w:bottom w:val="none" w:sz="0" w:space="0" w:color="auto"/>
            <w:right w:val="none" w:sz="0" w:space="0" w:color="auto"/>
          </w:divBdr>
        </w:div>
        <w:div w:id="2140957360">
          <w:marLeft w:val="0"/>
          <w:marRight w:val="0"/>
          <w:marTop w:val="0"/>
          <w:marBottom w:val="0"/>
          <w:divBdr>
            <w:top w:val="none" w:sz="0" w:space="0" w:color="auto"/>
            <w:left w:val="none" w:sz="0" w:space="0" w:color="auto"/>
            <w:bottom w:val="none" w:sz="0" w:space="0" w:color="auto"/>
            <w:right w:val="none" w:sz="0" w:space="0" w:color="auto"/>
          </w:divBdr>
        </w:div>
      </w:divsChild>
    </w:div>
    <w:div w:id="1110667079">
      <w:bodyDiv w:val="1"/>
      <w:marLeft w:val="0"/>
      <w:marRight w:val="0"/>
      <w:marTop w:val="0"/>
      <w:marBottom w:val="0"/>
      <w:divBdr>
        <w:top w:val="none" w:sz="0" w:space="0" w:color="auto"/>
        <w:left w:val="none" w:sz="0" w:space="0" w:color="auto"/>
        <w:bottom w:val="none" w:sz="0" w:space="0" w:color="auto"/>
        <w:right w:val="none" w:sz="0" w:space="0" w:color="auto"/>
      </w:divBdr>
    </w:div>
    <w:div w:id="1153908102">
      <w:bodyDiv w:val="1"/>
      <w:marLeft w:val="0"/>
      <w:marRight w:val="0"/>
      <w:marTop w:val="0"/>
      <w:marBottom w:val="0"/>
      <w:divBdr>
        <w:top w:val="none" w:sz="0" w:space="0" w:color="auto"/>
        <w:left w:val="none" w:sz="0" w:space="0" w:color="auto"/>
        <w:bottom w:val="none" w:sz="0" w:space="0" w:color="auto"/>
        <w:right w:val="none" w:sz="0" w:space="0" w:color="auto"/>
      </w:divBdr>
    </w:div>
    <w:div w:id="1167599621">
      <w:bodyDiv w:val="1"/>
      <w:marLeft w:val="0"/>
      <w:marRight w:val="0"/>
      <w:marTop w:val="0"/>
      <w:marBottom w:val="0"/>
      <w:divBdr>
        <w:top w:val="none" w:sz="0" w:space="0" w:color="auto"/>
        <w:left w:val="none" w:sz="0" w:space="0" w:color="auto"/>
        <w:bottom w:val="none" w:sz="0" w:space="0" w:color="auto"/>
        <w:right w:val="none" w:sz="0" w:space="0" w:color="auto"/>
      </w:divBdr>
    </w:div>
    <w:div w:id="1174568315">
      <w:bodyDiv w:val="1"/>
      <w:marLeft w:val="0"/>
      <w:marRight w:val="0"/>
      <w:marTop w:val="0"/>
      <w:marBottom w:val="0"/>
      <w:divBdr>
        <w:top w:val="none" w:sz="0" w:space="0" w:color="auto"/>
        <w:left w:val="none" w:sz="0" w:space="0" w:color="auto"/>
        <w:bottom w:val="none" w:sz="0" w:space="0" w:color="auto"/>
        <w:right w:val="none" w:sz="0" w:space="0" w:color="auto"/>
      </w:divBdr>
    </w:div>
    <w:div w:id="1184317424">
      <w:bodyDiv w:val="1"/>
      <w:marLeft w:val="0"/>
      <w:marRight w:val="0"/>
      <w:marTop w:val="0"/>
      <w:marBottom w:val="0"/>
      <w:divBdr>
        <w:top w:val="none" w:sz="0" w:space="0" w:color="auto"/>
        <w:left w:val="none" w:sz="0" w:space="0" w:color="auto"/>
        <w:bottom w:val="none" w:sz="0" w:space="0" w:color="auto"/>
        <w:right w:val="none" w:sz="0" w:space="0" w:color="auto"/>
      </w:divBdr>
    </w:div>
    <w:div w:id="1193811293">
      <w:bodyDiv w:val="1"/>
      <w:marLeft w:val="0"/>
      <w:marRight w:val="0"/>
      <w:marTop w:val="0"/>
      <w:marBottom w:val="0"/>
      <w:divBdr>
        <w:top w:val="none" w:sz="0" w:space="0" w:color="auto"/>
        <w:left w:val="none" w:sz="0" w:space="0" w:color="auto"/>
        <w:bottom w:val="none" w:sz="0" w:space="0" w:color="auto"/>
        <w:right w:val="none" w:sz="0" w:space="0" w:color="auto"/>
      </w:divBdr>
    </w:div>
    <w:div w:id="1195967051">
      <w:bodyDiv w:val="1"/>
      <w:marLeft w:val="0"/>
      <w:marRight w:val="0"/>
      <w:marTop w:val="0"/>
      <w:marBottom w:val="0"/>
      <w:divBdr>
        <w:top w:val="none" w:sz="0" w:space="0" w:color="auto"/>
        <w:left w:val="none" w:sz="0" w:space="0" w:color="auto"/>
        <w:bottom w:val="none" w:sz="0" w:space="0" w:color="auto"/>
        <w:right w:val="none" w:sz="0" w:space="0" w:color="auto"/>
      </w:divBdr>
    </w:div>
    <w:div w:id="1202790700">
      <w:bodyDiv w:val="1"/>
      <w:marLeft w:val="0"/>
      <w:marRight w:val="0"/>
      <w:marTop w:val="0"/>
      <w:marBottom w:val="0"/>
      <w:divBdr>
        <w:top w:val="none" w:sz="0" w:space="0" w:color="auto"/>
        <w:left w:val="none" w:sz="0" w:space="0" w:color="auto"/>
        <w:bottom w:val="none" w:sz="0" w:space="0" w:color="auto"/>
        <w:right w:val="none" w:sz="0" w:space="0" w:color="auto"/>
      </w:divBdr>
      <w:divsChild>
        <w:div w:id="1491289522">
          <w:marLeft w:val="0"/>
          <w:marRight w:val="0"/>
          <w:marTop w:val="0"/>
          <w:marBottom w:val="0"/>
          <w:divBdr>
            <w:top w:val="none" w:sz="0" w:space="0" w:color="auto"/>
            <w:left w:val="none" w:sz="0" w:space="0" w:color="auto"/>
            <w:bottom w:val="none" w:sz="0" w:space="0" w:color="auto"/>
            <w:right w:val="none" w:sz="0" w:space="0" w:color="auto"/>
          </w:divBdr>
        </w:div>
      </w:divsChild>
    </w:div>
    <w:div w:id="1219975483">
      <w:bodyDiv w:val="1"/>
      <w:marLeft w:val="0"/>
      <w:marRight w:val="0"/>
      <w:marTop w:val="0"/>
      <w:marBottom w:val="0"/>
      <w:divBdr>
        <w:top w:val="none" w:sz="0" w:space="0" w:color="auto"/>
        <w:left w:val="none" w:sz="0" w:space="0" w:color="auto"/>
        <w:bottom w:val="none" w:sz="0" w:space="0" w:color="auto"/>
        <w:right w:val="none" w:sz="0" w:space="0" w:color="auto"/>
      </w:divBdr>
    </w:div>
    <w:div w:id="1233152483">
      <w:bodyDiv w:val="1"/>
      <w:marLeft w:val="0"/>
      <w:marRight w:val="0"/>
      <w:marTop w:val="0"/>
      <w:marBottom w:val="0"/>
      <w:divBdr>
        <w:top w:val="none" w:sz="0" w:space="0" w:color="auto"/>
        <w:left w:val="none" w:sz="0" w:space="0" w:color="auto"/>
        <w:bottom w:val="none" w:sz="0" w:space="0" w:color="auto"/>
        <w:right w:val="none" w:sz="0" w:space="0" w:color="auto"/>
      </w:divBdr>
    </w:div>
    <w:div w:id="1234317327">
      <w:bodyDiv w:val="1"/>
      <w:marLeft w:val="0"/>
      <w:marRight w:val="0"/>
      <w:marTop w:val="0"/>
      <w:marBottom w:val="0"/>
      <w:divBdr>
        <w:top w:val="none" w:sz="0" w:space="0" w:color="auto"/>
        <w:left w:val="none" w:sz="0" w:space="0" w:color="auto"/>
        <w:bottom w:val="none" w:sz="0" w:space="0" w:color="auto"/>
        <w:right w:val="none" w:sz="0" w:space="0" w:color="auto"/>
      </w:divBdr>
    </w:div>
    <w:div w:id="1243681166">
      <w:bodyDiv w:val="1"/>
      <w:marLeft w:val="0"/>
      <w:marRight w:val="0"/>
      <w:marTop w:val="0"/>
      <w:marBottom w:val="0"/>
      <w:divBdr>
        <w:top w:val="none" w:sz="0" w:space="0" w:color="auto"/>
        <w:left w:val="none" w:sz="0" w:space="0" w:color="auto"/>
        <w:bottom w:val="none" w:sz="0" w:space="0" w:color="auto"/>
        <w:right w:val="none" w:sz="0" w:space="0" w:color="auto"/>
      </w:divBdr>
    </w:div>
    <w:div w:id="1246068354">
      <w:bodyDiv w:val="1"/>
      <w:marLeft w:val="0"/>
      <w:marRight w:val="0"/>
      <w:marTop w:val="0"/>
      <w:marBottom w:val="0"/>
      <w:divBdr>
        <w:top w:val="none" w:sz="0" w:space="0" w:color="auto"/>
        <w:left w:val="none" w:sz="0" w:space="0" w:color="auto"/>
        <w:bottom w:val="none" w:sz="0" w:space="0" w:color="auto"/>
        <w:right w:val="none" w:sz="0" w:space="0" w:color="auto"/>
      </w:divBdr>
    </w:div>
    <w:div w:id="1272738562">
      <w:bodyDiv w:val="1"/>
      <w:marLeft w:val="0"/>
      <w:marRight w:val="0"/>
      <w:marTop w:val="0"/>
      <w:marBottom w:val="0"/>
      <w:divBdr>
        <w:top w:val="none" w:sz="0" w:space="0" w:color="auto"/>
        <w:left w:val="none" w:sz="0" w:space="0" w:color="auto"/>
        <w:bottom w:val="none" w:sz="0" w:space="0" w:color="auto"/>
        <w:right w:val="none" w:sz="0" w:space="0" w:color="auto"/>
      </w:divBdr>
    </w:div>
    <w:div w:id="1276908238">
      <w:bodyDiv w:val="1"/>
      <w:marLeft w:val="0"/>
      <w:marRight w:val="0"/>
      <w:marTop w:val="0"/>
      <w:marBottom w:val="0"/>
      <w:divBdr>
        <w:top w:val="none" w:sz="0" w:space="0" w:color="auto"/>
        <w:left w:val="none" w:sz="0" w:space="0" w:color="auto"/>
        <w:bottom w:val="none" w:sz="0" w:space="0" w:color="auto"/>
        <w:right w:val="none" w:sz="0" w:space="0" w:color="auto"/>
      </w:divBdr>
      <w:divsChild>
        <w:div w:id="201476066">
          <w:marLeft w:val="0"/>
          <w:marRight w:val="0"/>
          <w:marTop w:val="0"/>
          <w:marBottom w:val="0"/>
          <w:divBdr>
            <w:top w:val="none" w:sz="0" w:space="0" w:color="auto"/>
            <w:left w:val="none" w:sz="0" w:space="0" w:color="auto"/>
            <w:bottom w:val="none" w:sz="0" w:space="0" w:color="auto"/>
            <w:right w:val="none" w:sz="0" w:space="0" w:color="auto"/>
          </w:divBdr>
        </w:div>
        <w:div w:id="224801712">
          <w:marLeft w:val="0"/>
          <w:marRight w:val="0"/>
          <w:marTop w:val="0"/>
          <w:marBottom w:val="0"/>
          <w:divBdr>
            <w:top w:val="none" w:sz="0" w:space="0" w:color="auto"/>
            <w:left w:val="none" w:sz="0" w:space="0" w:color="auto"/>
            <w:bottom w:val="none" w:sz="0" w:space="0" w:color="auto"/>
            <w:right w:val="none" w:sz="0" w:space="0" w:color="auto"/>
          </w:divBdr>
        </w:div>
        <w:div w:id="281041611">
          <w:marLeft w:val="0"/>
          <w:marRight w:val="0"/>
          <w:marTop w:val="0"/>
          <w:marBottom w:val="0"/>
          <w:divBdr>
            <w:top w:val="none" w:sz="0" w:space="0" w:color="auto"/>
            <w:left w:val="none" w:sz="0" w:space="0" w:color="auto"/>
            <w:bottom w:val="none" w:sz="0" w:space="0" w:color="auto"/>
            <w:right w:val="none" w:sz="0" w:space="0" w:color="auto"/>
          </w:divBdr>
        </w:div>
        <w:div w:id="618342484">
          <w:marLeft w:val="0"/>
          <w:marRight w:val="0"/>
          <w:marTop w:val="0"/>
          <w:marBottom w:val="0"/>
          <w:divBdr>
            <w:top w:val="none" w:sz="0" w:space="0" w:color="auto"/>
            <w:left w:val="none" w:sz="0" w:space="0" w:color="auto"/>
            <w:bottom w:val="none" w:sz="0" w:space="0" w:color="auto"/>
            <w:right w:val="none" w:sz="0" w:space="0" w:color="auto"/>
          </w:divBdr>
        </w:div>
        <w:div w:id="783840387">
          <w:marLeft w:val="0"/>
          <w:marRight w:val="0"/>
          <w:marTop w:val="0"/>
          <w:marBottom w:val="0"/>
          <w:divBdr>
            <w:top w:val="none" w:sz="0" w:space="0" w:color="auto"/>
            <w:left w:val="none" w:sz="0" w:space="0" w:color="auto"/>
            <w:bottom w:val="none" w:sz="0" w:space="0" w:color="auto"/>
            <w:right w:val="none" w:sz="0" w:space="0" w:color="auto"/>
          </w:divBdr>
        </w:div>
        <w:div w:id="949895531">
          <w:marLeft w:val="0"/>
          <w:marRight w:val="0"/>
          <w:marTop w:val="0"/>
          <w:marBottom w:val="0"/>
          <w:divBdr>
            <w:top w:val="none" w:sz="0" w:space="0" w:color="auto"/>
            <w:left w:val="none" w:sz="0" w:space="0" w:color="auto"/>
            <w:bottom w:val="none" w:sz="0" w:space="0" w:color="auto"/>
            <w:right w:val="none" w:sz="0" w:space="0" w:color="auto"/>
          </w:divBdr>
        </w:div>
        <w:div w:id="1132554317">
          <w:marLeft w:val="0"/>
          <w:marRight w:val="0"/>
          <w:marTop w:val="0"/>
          <w:marBottom w:val="0"/>
          <w:divBdr>
            <w:top w:val="none" w:sz="0" w:space="0" w:color="auto"/>
            <w:left w:val="none" w:sz="0" w:space="0" w:color="auto"/>
            <w:bottom w:val="none" w:sz="0" w:space="0" w:color="auto"/>
            <w:right w:val="none" w:sz="0" w:space="0" w:color="auto"/>
          </w:divBdr>
        </w:div>
        <w:div w:id="1234242552">
          <w:marLeft w:val="0"/>
          <w:marRight w:val="0"/>
          <w:marTop w:val="0"/>
          <w:marBottom w:val="0"/>
          <w:divBdr>
            <w:top w:val="none" w:sz="0" w:space="0" w:color="auto"/>
            <w:left w:val="none" w:sz="0" w:space="0" w:color="auto"/>
            <w:bottom w:val="none" w:sz="0" w:space="0" w:color="auto"/>
            <w:right w:val="none" w:sz="0" w:space="0" w:color="auto"/>
          </w:divBdr>
        </w:div>
        <w:div w:id="1394424072">
          <w:marLeft w:val="0"/>
          <w:marRight w:val="0"/>
          <w:marTop w:val="0"/>
          <w:marBottom w:val="0"/>
          <w:divBdr>
            <w:top w:val="none" w:sz="0" w:space="0" w:color="auto"/>
            <w:left w:val="none" w:sz="0" w:space="0" w:color="auto"/>
            <w:bottom w:val="none" w:sz="0" w:space="0" w:color="auto"/>
            <w:right w:val="none" w:sz="0" w:space="0" w:color="auto"/>
          </w:divBdr>
        </w:div>
        <w:div w:id="1783182603">
          <w:marLeft w:val="0"/>
          <w:marRight w:val="0"/>
          <w:marTop w:val="0"/>
          <w:marBottom w:val="0"/>
          <w:divBdr>
            <w:top w:val="none" w:sz="0" w:space="0" w:color="auto"/>
            <w:left w:val="none" w:sz="0" w:space="0" w:color="auto"/>
            <w:bottom w:val="none" w:sz="0" w:space="0" w:color="auto"/>
            <w:right w:val="none" w:sz="0" w:space="0" w:color="auto"/>
          </w:divBdr>
        </w:div>
        <w:div w:id="1991786718">
          <w:marLeft w:val="0"/>
          <w:marRight w:val="0"/>
          <w:marTop w:val="0"/>
          <w:marBottom w:val="0"/>
          <w:divBdr>
            <w:top w:val="none" w:sz="0" w:space="0" w:color="auto"/>
            <w:left w:val="none" w:sz="0" w:space="0" w:color="auto"/>
            <w:bottom w:val="none" w:sz="0" w:space="0" w:color="auto"/>
            <w:right w:val="none" w:sz="0" w:space="0" w:color="auto"/>
          </w:divBdr>
        </w:div>
        <w:div w:id="2128159747">
          <w:marLeft w:val="0"/>
          <w:marRight w:val="0"/>
          <w:marTop w:val="0"/>
          <w:marBottom w:val="0"/>
          <w:divBdr>
            <w:top w:val="none" w:sz="0" w:space="0" w:color="auto"/>
            <w:left w:val="none" w:sz="0" w:space="0" w:color="auto"/>
            <w:bottom w:val="none" w:sz="0" w:space="0" w:color="auto"/>
            <w:right w:val="none" w:sz="0" w:space="0" w:color="auto"/>
          </w:divBdr>
        </w:div>
      </w:divsChild>
    </w:div>
    <w:div w:id="1294944376">
      <w:bodyDiv w:val="1"/>
      <w:marLeft w:val="0"/>
      <w:marRight w:val="0"/>
      <w:marTop w:val="0"/>
      <w:marBottom w:val="0"/>
      <w:divBdr>
        <w:top w:val="none" w:sz="0" w:space="0" w:color="auto"/>
        <w:left w:val="none" w:sz="0" w:space="0" w:color="auto"/>
        <w:bottom w:val="none" w:sz="0" w:space="0" w:color="auto"/>
        <w:right w:val="none" w:sz="0" w:space="0" w:color="auto"/>
      </w:divBdr>
    </w:div>
    <w:div w:id="1304044265">
      <w:bodyDiv w:val="1"/>
      <w:marLeft w:val="0"/>
      <w:marRight w:val="0"/>
      <w:marTop w:val="0"/>
      <w:marBottom w:val="0"/>
      <w:divBdr>
        <w:top w:val="none" w:sz="0" w:space="0" w:color="auto"/>
        <w:left w:val="none" w:sz="0" w:space="0" w:color="auto"/>
        <w:bottom w:val="none" w:sz="0" w:space="0" w:color="auto"/>
        <w:right w:val="none" w:sz="0" w:space="0" w:color="auto"/>
      </w:divBdr>
    </w:div>
    <w:div w:id="1310213267">
      <w:bodyDiv w:val="1"/>
      <w:marLeft w:val="0"/>
      <w:marRight w:val="0"/>
      <w:marTop w:val="0"/>
      <w:marBottom w:val="0"/>
      <w:divBdr>
        <w:top w:val="none" w:sz="0" w:space="0" w:color="auto"/>
        <w:left w:val="none" w:sz="0" w:space="0" w:color="auto"/>
        <w:bottom w:val="none" w:sz="0" w:space="0" w:color="auto"/>
        <w:right w:val="none" w:sz="0" w:space="0" w:color="auto"/>
      </w:divBdr>
    </w:div>
    <w:div w:id="1321346078">
      <w:bodyDiv w:val="1"/>
      <w:marLeft w:val="0"/>
      <w:marRight w:val="0"/>
      <w:marTop w:val="0"/>
      <w:marBottom w:val="0"/>
      <w:divBdr>
        <w:top w:val="none" w:sz="0" w:space="0" w:color="auto"/>
        <w:left w:val="none" w:sz="0" w:space="0" w:color="auto"/>
        <w:bottom w:val="none" w:sz="0" w:space="0" w:color="auto"/>
        <w:right w:val="none" w:sz="0" w:space="0" w:color="auto"/>
      </w:divBdr>
    </w:div>
    <w:div w:id="1334723228">
      <w:bodyDiv w:val="1"/>
      <w:marLeft w:val="0"/>
      <w:marRight w:val="0"/>
      <w:marTop w:val="0"/>
      <w:marBottom w:val="0"/>
      <w:divBdr>
        <w:top w:val="none" w:sz="0" w:space="0" w:color="auto"/>
        <w:left w:val="none" w:sz="0" w:space="0" w:color="auto"/>
        <w:bottom w:val="none" w:sz="0" w:space="0" w:color="auto"/>
        <w:right w:val="none" w:sz="0" w:space="0" w:color="auto"/>
      </w:divBdr>
    </w:div>
    <w:div w:id="1336153662">
      <w:bodyDiv w:val="1"/>
      <w:marLeft w:val="0"/>
      <w:marRight w:val="0"/>
      <w:marTop w:val="0"/>
      <w:marBottom w:val="0"/>
      <w:divBdr>
        <w:top w:val="none" w:sz="0" w:space="0" w:color="auto"/>
        <w:left w:val="none" w:sz="0" w:space="0" w:color="auto"/>
        <w:bottom w:val="none" w:sz="0" w:space="0" w:color="auto"/>
        <w:right w:val="none" w:sz="0" w:space="0" w:color="auto"/>
      </w:divBdr>
    </w:div>
    <w:div w:id="1337270614">
      <w:bodyDiv w:val="1"/>
      <w:marLeft w:val="0"/>
      <w:marRight w:val="0"/>
      <w:marTop w:val="0"/>
      <w:marBottom w:val="0"/>
      <w:divBdr>
        <w:top w:val="none" w:sz="0" w:space="0" w:color="auto"/>
        <w:left w:val="none" w:sz="0" w:space="0" w:color="auto"/>
        <w:bottom w:val="none" w:sz="0" w:space="0" w:color="auto"/>
        <w:right w:val="none" w:sz="0" w:space="0" w:color="auto"/>
      </w:divBdr>
    </w:div>
    <w:div w:id="1338730271">
      <w:bodyDiv w:val="1"/>
      <w:marLeft w:val="0"/>
      <w:marRight w:val="0"/>
      <w:marTop w:val="0"/>
      <w:marBottom w:val="0"/>
      <w:divBdr>
        <w:top w:val="none" w:sz="0" w:space="0" w:color="auto"/>
        <w:left w:val="none" w:sz="0" w:space="0" w:color="auto"/>
        <w:bottom w:val="none" w:sz="0" w:space="0" w:color="auto"/>
        <w:right w:val="none" w:sz="0" w:space="0" w:color="auto"/>
      </w:divBdr>
    </w:div>
    <w:div w:id="1340693969">
      <w:bodyDiv w:val="1"/>
      <w:marLeft w:val="0"/>
      <w:marRight w:val="0"/>
      <w:marTop w:val="0"/>
      <w:marBottom w:val="0"/>
      <w:divBdr>
        <w:top w:val="none" w:sz="0" w:space="0" w:color="auto"/>
        <w:left w:val="none" w:sz="0" w:space="0" w:color="auto"/>
        <w:bottom w:val="none" w:sz="0" w:space="0" w:color="auto"/>
        <w:right w:val="none" w:sz="0" w:space="0" w:color="auto"/>
      </w:divBdr>
    </w:div>
    <w:div w:id="1354262874">
      <w:bodyDiv w:val="1"/>
      <w:marLeft w:val="0"/>
      <w:marRight w:val="0"/>
      <w:marTop w:val="0"/>
      <w:marBottom w:val="0"/>
      <w:divBdr>
        <w:top w:val="none" w:sz="0" w:space="0" w:color="auto"/>
        <w:left w:val="none" w:sz="0" w:space="0" w:color="auto"/>
        <w:bottom w:val="none" w:sz="0" w:space="0" w:color="auto"/>
        <w:right w:val="none" w:sz="0" w:space="0" w:color="auto"/>
      </w:divBdr>
    </w:div>
    <w:div w:id="1359118258">
      <w:bodyDiv w:val="1"/>
      <w:marLeft w:val="0"/>
      <w:marRight w:val="0"/>
      <w:marTop w:val="0"/>
      <w:marBottom w:val="0"/>
      <w:divBdr>
        <w:top w:val="none" w:sz="0" w:space="0" w:color="auto"/>
        <w:left w:val="none" w:sz="0" w:space="0" w:color="auto"/>
        <w:bottom w:val="none" w:sz="0" w:space="0" w:color="auto"/>
        <w:right w:val="none" w:sz="0" w:space="0" w:color="auto"/>
      </w:divBdr>
    </w:div>
    <w:div w:id="1359813080">
      <w:bodyDiv w:val="1"/>
      <w:marLeft w:val="0"/>
      <w:marRight w:val="0"/>
      <w:marTop w:val="0"/>
      <w:marBottom w:val="0"/>
      <w:divBdr>
        <w:top w:val="none" w:sz="0" w:space="0" w:color="auto"/>
        <w:left w:val="none" w:sz="0" w:space="0" w:color="auto"/>
        <w:bottom w:val="none" w:sz="0" w:space="0" w:color="auto"/>
        <w:right w:val="none" w:sz="0" w:space="0" w:color="auto"/>
      </w:divBdr>
    </w:div>
    <w:div w:id="1369641093">
      <w:bodyDiv w:val="1"/>
      <w:marLeft w:val="0"/>
      <w:marRight w:val="0"/>
      <w:marTop w:val="0"/>
      <w:marBottom w:val="0"/>
      <w:divBdr>
        <w:top w:val="none" w:sz="0" w:space="0" w:color="auto"/>
        <w:left w:val="none" w:sz="0" w:space="0" w:color="auto"/>
        <w:bottom w:val="none" w:sz="0" w:space="0" w:color="auto"/>
        <w:right w:val="none" w:sz="0" w:space="0" w:color="auto"/>
      </w:divBdr>
    </w:div>
    <w:div w:id="1374698931">
      <w:bodyDiv w:val="1"/>
      <w:marLeft w:val="0"/>
      <w:marRight w:val="0"/>
      <w:marTop w:val="0"/>
      <w:marBottom w:val="0"/>
      <w:divBdr>
        <w:top w:val="none" w:sz="0" w:space="0" w:color="auto"/>
        <w:left w:val="none" w:sz="0" w:space="0" w:color="auto"/>
        <w:bottom w:val="none" w:sz="0" w:space="0" w:color="auto"/>
        <w:right w:val="none" w:sz="0" w:space="0" w:color="auto"/>
      </w:divBdr>
    </w:div>
    <w:div w:id="1386366933">
      <w:bodyDiv w:val="1"/>
      <w:marLeft w:val="0"/>
      <w:marRight w:val="0"/>
      <w:marTop w:val="0"/>
      <w:marBottom w:val="0"/>
      <w:divBdr>
        <w:top w:val="none" w:sz="0" w:space="0" w:color="auto"/>
        <w:left w:val="none" w:sz="0" w:space="0" w:color="auto"/>
        <w:bottom w:val="none" w:sz="0" w:space="0" w:color="auto"/>
        <w:right w:val="none" w:sz="0" w:space="0" w:color="auto"/>
      </w:divBdr>
    </w:div>
    <w:div w:id="1395858396">
      <w:bodyDiv w:val="1"/>
      <w:marLeft w:val="0"/>
      <w:marRight w:val="0"/>
      <w:marTop w:val="0"/>
      <w:marBottom w:val="0"/>
      <w:divBdr>
        <w:top w:val="none" w:sz="0" w:space="0" w:color="auto"/>
        <w:left w:val="none" w:sz="0" w:space="0" w:color="auto"/>
        <w:bottom w:val="none" w:sz="0" w:space="0" w:color="auto"/>
        <w:right w:val="none" w:sz="0" w:space="0" w:color="auto"/>
      </w:divBdr>
    </w:div>
    <w:div w:id="1401833029">
      <w:bodyDiv w:val="1"/>
      <w:marLeft w:val="0"/>
      <w:marRight w:val="0"/>
      <w:marTop w:val="0"/>
      <w:marBottom w:val="0"/>
      <w:divBdr>
        <w:top w:val="none" w:sz="0" w:space="0" w:color="auto"/>
        <w:left w:val="none" w:sz="0" w:space="0" w:color="auto"/>
        <w:bottom w:val="none" w:sz="0" w:space="0" w:color="auto"/>
        <w:right w:val="none" w:sz="0" w:space="0" w:color="auto"/>
      </w:divBdr>
    </w:div>
    <w:div w:id="1409883709">
      <w:bodyDiv w:val="1"/>
      <w:marLeft w:val="0"/>
      <w:marRight w:val="0"/>
      <w:marTop w:val="0"/>
      <w:marBottom w:val="0"/>
      <w:divBdr>
        <w:top w:val="none" w:sz="0" w:space="0" w:color="auto"/>
        <w:left w:val="none" w:sz="0" w:space="0" w:color="auto"/>
        <w:bottom w:val="none" w:sz="0" w:space="0" w:color="auto"/>
        <w:right w:val="none" w:sz="0" w:space="0" w:color="auto"/>
      </w:divBdr>
    </w:div>
    <w:div w:id="1415931241">
      <w:bodyDiv w:val="1"/>
      <w:marLeft w:val="0"/>
      <w:marRight w:val="0"/>
      <w:marTop w:val="0"/>
      <w:marBottom w:val="0"/>
      <w:divBdr>
        <w:top w:val="none" w:sz="0" w:space="0" w:color="auto"/>
        <w:left w:val="none" w:sz="0" w:space="0" w:color="auto"/>
        <w:bottom w:val="none" w:sz="0" w:space="0" w:color="auto"/>
        <w:right w:val="none" w:sz="0" w:space="0" w:color="auto"/>
      </w:divBdr>
    </w:div>
    <w:div w:id="1420979931">
      <w:bodyDiv w:val="1"/>
      <w:marLeft w:val="0"/>
      <w:marRight w:val="0"/>
      <w:marTop w:val="0"/>
      <w:marBottom w:val="0"/>
      <w:divBdr>
        <w:top w:val="none" w:sz="0" w:space="0" w:color="auto"/>
        <w:left w:val="none" w:sz="0" w:space="0" w:color="auto"/>
        <w:bottom w:val="none" w:sz="0" w:space="0" w:color="auto"/>
        <w:right w:val="none" w:sz="0" w:space="0" w:color="auto"/>
      </w:divBdr>
    </w:div>
    <w:div w:id="1424764957">
      <w:bodyDiv w:val="1"/>
      <w:marLeft w:val="0"/>
      <w:marRight w:val="0"/>
      <w:marTop w:val="0"/>
      <w:marBottom w:val="0"/>
      <w:divBdr>
        <w:top w:val="none" w:sz="0" w:space="0" w:color="auto"/>
        <w:left w:val="none" w:sz="0" w:space="0" w:color="auto"/>
        <w:bottom w:val="none" w:sz="0" w:space="0" w:color="auto"/>
        <w:right w:val="none" w:sz="0" w:space="0" w:color="auto"/>
      </w:divBdr>
    </w:div>
    <w:div w:id="1427993948">
      <w:bodyDiv w:val="1"/>
      <w:marLeft w:val="0"/>
      <w:marRight w:val="0"/>
      <w:marTop w:val="0"/>
      <w:marBottom w:val="0"/>
      <w:divBdr>
        <w:top w:val="none" w:sz="0" w:space="0" w:color="auto"/>
        <w:left w:val="none" w:sz="0" w:space="0" w:color="auto"/>
        <w:bottom w:val="none" w:sz="0" w:space="0" w:color="auto"/>
        <w:right w:val="none" w:sz="0" w:space="0" w:color="auto"/>
      </w:divBdr>
    </w:div>
    <w:div w:id="1429084499">
      <w:bodyDiv w:val="1"/>
      <w:marLeft w:val="0"/>
      <w:marRight w:val="0"/>
      <w:marTop w:val="0"/>
      <w:marBottom w:val="0"/>
      <w:divBdr>
        <w:top w:val="none" w:sz="0" w:space="0" w:color="auto"/>
        <w:left w:val="none" w:sz="0" w:space="0" w:color="auto"/>
        <w:bottom w:val="none" w:sz="0" w:space="0" w:color="auto"/>
        <w:right w:val="none" w:sz="0" w:space="0" w:color="auto"/>
      </w:divBdr>
    </w:div>
    <w:div w:id="1430080410">
      <w:bodyDiv w:val="1"/>
      <w:marLeft w:val="0"/>
      <w:marRight w:val="0"/>
      <w:marTop w:val="0"/>
      <w:marBottom w:val="0"/>
      <w:divBdr>
        <w:top w:val="none" w:sz="0" w:space="0" w:color="auto"/>
        <w:left w:val="none" w:sz="0" w:space="0" w:color="auto"/>
        <w:bottom w:val="none" w:sz="0" w:space="0" w:color="auto"/>
        <w:right w:val="none" w:sz="0" w:space="0" w:color="auto"/>
      </w:divBdr>
    </w:div>
    <w:div w:id="1438327834">
      <w:bodyDiv w:val="1"/>
      <w:marLeft w:val="0"/>
      <w:marRight w:val="0"/>
      <w:marTop w:val="0"/>
      <w:marBottom w:val="0"/>
      <w:divBdr>
        <w:top w:val="none" w:sz="0" w:space="0" w:color="auto"/>
        <w:left w:val="none" w:sz="0" w:space="0" w:color="auto"/>
        <w:bottom w:val="none" w:sz="0" w:space="0" w:color="auto"/>
        <w:right w:val="none" w:sz="0" w:space="0" w:color="auto"/>
      </w:divBdr>
    </w:div>
    <w:div w:id="1444030069">
      <w:bodyDiv w:val="1"/>
      <w:marLeft w:val="0"/>
      <w:marRight w:val="0"/>
      <w:marTop w:val="0"/>
      <w:marBottom w:val="0"/>
      <w:divBdr>
        <w:top w:val="none" w:sz="0" w:space="0" w:color="auto"/>
        <w:left w:val="none" w:sz="0" w:space="0" w:color="auto"/>
        <w:bottom w:val="none" w:sz="0" w:space="0" w:color="auto"/>
        <w:right w:val="none" w:sz="0" w:space="0" w:color="auto"/>
      </w:divBdr>
    </w:div>
    <w:div w:id="1447315276">
      <w:bodyDiv w:val="1"/>
      <w:marLeft w:val="0"/>
      <w:marRight w:val="0"/>
      <w:marTop w:val="0"/>
      <w:marBottom w:val="0"/>
      <w:divBdr>
        <w:top w:val="none" w:sz="0" w:space="0" w:color="auto"/>
        <w:left w:val="none" w:sz="0" w:space="0" w:color="auto"/>
        <w:bottom w:val="none" w:sz="0" w:space="0" w:color="auto"/>
        <w:right w:val="none" w:sz="0" w:space="0" w:color="auto"/>
      </w:divBdr>
    </w:div>
    <w:div w:id="1447389976">
      <w:bodyDiv w:val="1"/>
      <w:marLeft w:val="0"/>
      <w:marRight w:val="0"/>
      <w:marTop w:val="0"/>
      <w:marBottom w:val="0"/>
      <w:divBdr>
        <w:top w:val="none" w:sz="0" w:space="0" w:color="auto"/>
        <w:left w:val="none" w:sz="0" w:space="0" w:color="auto"/>
        <w:bottom w:val="none" w:sz="0" w:space="0" w:color="auto"/>
        <w:right w:val="none" w:sz="0" w:space="0" w:color="auto"/>
      </w:divBdr>
      <w:divsChild>
        <w:div w:id="69163149">
          <w:marLeft w:val="0"/>
          <w:marRight w:val="0"/>
          <w:marTop w:val="0"/>
          <w:marBottom w:val="0"/>
          <w:divBdr>
            <w:top w:val="none" w:sz="0" w:space="0" w:color="auto"/>
            <w:left w:val="none" w:sz="0" w:space="0" w:color="auto"/>
            <w:bottom w:val="none" w:sz="0" w:space="0" w:color="auto"/>
            <w:right w:val="none" w:sz="0" w:space="0" w:color="auto"/>
          </w:divBdr>
        </w:div>
        <w:div w:id="95635317">
          <w:marLeft w:val="0"/>
          <w:marRight w:val="0"/>
          <w:marTop w:val="0"/>
          <w:marBottom w:val="0"/>
          <w:divBdr>
            <w:top w:val="none" w:sz="0" w:space="0" w:color="auto"/>
            <w:left w:val="none" w:sz="0" w:space="0" w:color="auto"/>
            <w:bottom w:val="none" w:sz="0" w:space="0" w:color="auto"/>
            <w:right w:val="none" w:sz="0" w:space="0" w:color="auto"/>
          </w:divBdr>
        </w:div>
        <w:div w:id="326901924">
          <w:marLeft w:val="0"/>
          <w:marRight w:val="0"/>
          <w:marTop w:val="0"/>
          <w:marBottom w:val="0"/>
          <w:divBdr>
            <w:top w:val="none" w:sz="0" w:space="0" w:color="auto"/>
            <w:left w:val="none" w:sz="0" w:space="0" w:color="auto"/>
            <w:bottom w:val="none" w:sz="0" w:space="0" w:color="auto"/>
            <w:right w:val="none" w:sz="0" w:space="0" w:color="auto"/>
          </w:divBdr>
        </w:div>
        <w:div w:id="637538502">
          <w:marLeft w:val="0"/>
          <w:marRight w:val="0"/>
          <w:marTop w:val="0"/>
          <w:marBottom w:val="0"/>
          <w:divBdr>
            <w:top w:val="none" w:sz="0" w:space="0" w:color="auto"/>
            <w:left w:val="none" w:sz="0" w:space="0" w:color="auto"/>
            <w:bottom w:val="none" w:sz="0" w:space="0" w:color="auto"/>
            <w:right w:val="none" w:sz="0" w:space="0" w:color="auto"/>
          </w:divBdr>
        </w:div>
        <w:div w:id="1204755746">
          <w:marLeft w:val="0"/>
          <w:marRight w:val="0"/>
          <w:marTop w:val="0"/>
          <w:marBottom w:val="0"/>
          <w:divBdr>
            <w:top w:val="none" w:sz="0" w:space="0" w:color="auto"/>
            <w:left w:val="none" w:sz="0" w:space="0" w:color="auto"/>
            <w:bottom w:val="none" w:sz="0" w:space="0" w:color="auto"/>
            <w:right w:val="none" w:sz="0" w:space="0" w:color="auto"/>
          </w:divBdr>
        </w:div>
        <w:div w:id="2042513006">
          <w:marLeft w:val="0"/>
          <w:marRight w:val="0"/>
          <w:marTop w:val="0"/>
          <w:marBottom w:val="0"/>
          <w:divBdr>
            <w:top w:val="none" w:sz="0" w:space="0" w:color="auto"/>
            <w:left w:val="none" w:sz="0" w:space="0" w:color="auto"/>
            <w:bottom w:val="none" w:sz="0" w:space="0" w:color="auto"/>
            <w:right w:val="none" w:sz="0" w:space="0" w:color="auto"/>
          </w:divBdr>
        </w:div>
      </w:divsChild>
    </w:div>
    <w:div w:id="1454252897">
      <w:bodyDiv w:val="1"/>
      <w:marLeft w:val="0"/>
      <w:marRight w:val="0"/>
      <w:marTop w:val="0"/>
      <w:marBottom w:val="0"/>
      <w:divBdr>
        <w:top w:val="none" w:sz="0" w:space="0" w:color="auto"/>
        <w:left w:val="none" w:sz="0" w:space="0" w:color="auto"/>
        <w:bottom w:val="none" w:sz="0" w:space="0" w:color="auto"/>
        <w:right w:val="none" w:sz="0" w:space="0" w:color="auto"/>
      </w:divBdr>
    </w:div>
    <w:div w:id="1457679720">
      <w:bodyDiv w:val="1"/>
      <w:marLeft w:val="0"/>
      <w:marRight w:val="0"/>
      <w:marTop w:val="0"/>
      <w:marBottom w:val="0"/>
      <w:divBdr>
        <w:top w:val="none" w:sz="0" w:space="0" w:color="auto"/>
        <w:left w:val="none" w:sz="0" w:space="0" w:color="auto"/>
        <w:bottom w:val="none" w:sz="0" w:space="0" w:color="auto"/>
        <w:right w:val="none" w:sz="0" w:space="0" w:color="auto"/>
      </w:divBdr>
    </w:div>
    <w:div w:id="1459379182">
      <w:bodyDiv w:val="1"/>
      <w:marLeft w:val="0"/>
      <w:marRight w:val="0"/>
      <w:marTop w:val="0"/>
      <w:marBottom w:val="0"/>
      <w:divBdr>
        <w:top w:val="none" w:sz="0" w:space="0" w:color="auto"/>
        <w:left w:val="none" w:sz="0" w:space="0" w:color="auto"/>
        <w:bottom w:val="none" w:sz="0" w:space="0" w:color="auto"/>
        <w:right w:val="none" w:sz="0" w:space="0" w:color="auto"/>
      </w:divBdr>
    </w:div>
    <w:div w:id="1472409071">
      <w:bodyDiv w:val="1"/>
      <w:marLeft w:val="0"/>
      <w:marRight w:val="0"/>
      <w:marTop w:val="0"/>
      <w:marBottom w:val="0"/>
      <w:divBdr>
        <w:top w:val="none" w:sz="0" w:space="0" w:color="auto"/>
        <w:left w:val="none" w:sz="0" w:space="0" w:color="auto"/>
        <w:bottom w:val="none" w:sz="0" w:space="0" w:color="auto"/>
        <w:right w:val="none" w:sz="0" w:space="0" w:color="auto"/>
      </w:divBdr>
    </w:div>
    <w:div w:id="1473403166">
      <w:bodyDiv w:val="1"/>
      <w:marLeft w:val="0"/>
      <w:marRight w:val="0"/>
      <w:marTop w:val="0"/>
      <w:marBottom w:val="0"/>
      <w:divBdr>
        <w:top w:val="none" w:sz="0" w:space="0" w:color="auto"/>
        <w:left w:val="none" w:sz="0" w:space="0" w:color="auto"/>
        <w:bottom w:val="none" w:sz="0" w:space="0" w:color="auto"/>
        <w:right w:val="none" w:sz="0" w:space="0" w:color="auto"/>
      </w:divBdr>
    </w:div>
    <w:div w:id="1478643968">
      <w:bodyDiv w:val="1"/>
      <w:marLeft w:val="0"/>
      <w:marRight w:val="0"/>
      <w:marTop w:val="0"/>
      <w:marBottom w:val="0"/>
      <w:divBdr>
        <w:top w:val="none" w:sz="0" w:space="0" w:color="auto"/>
        <w:left w:val="none" w:sz="0" w:space="0" w:color="auto"/>
        <w:bottom w:val="none" w:sz="0" w:space="0" w:color="auto"/>
        <w:right w:val="none" w:sz="0" w:space="0" w:color="auto"/>
      </w:divBdr>
    </w:div>
    <w:div w:id="1480150030">
      <w:bodyDiv w:val="1"/>
      <w:marLeft w:val="0"/>
      <w:marRight w:val="0"/>
      <w:marTop w:val="0"/>
      <w:marBottom w:val="0"/>
      <w:divBdr>
        <w:top w:val="none" w:sz="0" w:space="0" w:color="auto"/>
        <w:left w:val="none" w:sz="0" w:space="0" w:color="auto"/>
        <w:bottom w:val="none" w:sz="0" w:space="0" w:color="auto"/>
        <w:right w:val="none" w:sz="0" w:space="0" w:color="auto"/>
      </w:divBdr>
    </w:div>
    <w:div w:id="1496460737">
      <w:bodyDiv w:val="1"/>
      <w:marLeft w:val="0"/>
      <w:marRight w:val="0"/>
      <w:marTop w:val="0"/>
      <w:marBottom w:val="0"/>
      <w:divBdr>
        <w:top w:val="none" w:sz="0" w:space="0" w:color="auto"/>
        <w:left w:val="none" w:sz="0" w:space="0" w:color="auto"/>
        <w:bottom w:val="none" w:sz="0" w:space="0" w:color="auto"/>
        <w:right w:val="none" w:sz="0" w:space="0" w:color="auto"/>
      </w:divBdr>
    </w:div>
    <w:div w:id="1502310404">
      <w:bodyDiv w:val="1"/>
      <w:marLeft w:val="0"/>
      <w:marRight w:val="0"/>
      <w:marTop w:val="0"/>
      <w:marBottom w:val="0"/>
      <w:divBdr>
        <w:top w:val="none" w:sz="0" w:space="0" w:color="auto"/>
        <w:left w:val="none" w:sz="0" w:space="0" w:color="auto"/>
        <w:bottom w:val="none" w:sz="0" w:space="0" w:color="auto"/>
        <w:right w:val="none" w:sz="0" w:space="0" w:color="auto"/>
      </w:divBdr>
    </w:div>
    <w:div w:id="1509174505">
      <w:bodyDiv w:val="1"/>
      <w:marLeft w:val="0"/>
      <w:marRight w:val="0"/>
      <w:marTop w:val="0"/>
      <w:marBottom w:val="0"/>
      <w:divBdr>
        <w:top w:val="none" w:sz="0" w:space="0" w:color="auto"/>
        <w:left w:val="none" w:sz="0" w:space="0" w:color="auto"/>
        <w:bottom w:val="none" w:sz="0" w:space="0" w:color="auto"/>
        <w:right w:val="none" w:sz="0" w:space="0" w:color="auto"/>
      </w:divBdr>
    </w:div>
    <w:div w:id="1522429123">
      <w:bodyDiv w:val="1"/>
      <w:marLeft w:val="0"/>
      <w:marRight w:val="0"/>
      <w:marTop w:val="0"/>
      <w:marBottom w:val="0"/>
      <w:divBdr>
        <w:top w:val="none" w:sz="0" w:space="0" w:color="auto"/>
        <w:left w:val="none" w:sz="0" w:space="0" w:color="auto"/>
        <w:bottom w:val="none" w:sz="0" w:space="0" w:color="auto"/>
        <w:right w:val="none" w:sz="0" w:space="0" w:color="auto"/>
      </w:divBdr>
      <w:divsChild>
        <w:div w:id="423502569">
          <w:marLeft w:val="0"/>
          <w:marRight w:val="0"/>
          <w:marTop w:val="0"/>
          <w:marBottom w:val="0"/>
          <w:divBdr>
            <w:top w:val="none" w:sz="0" w:space="0" w:color="auto"/>
            <w:left w:val="none" w:sz="0" w:space="0" w:color="auto"/>
            <w:bottom w:val="none" w:sz="0" w:space="0" w:color="auto"/>
            <w:right w:val="none" w:sz="0" w:space="0" w:color="auto"/>
          </w:divBdr>
        </w:div>
        <w:div w:id="1223559608">
          <w:marLeft w:val="0"/>
          <w:marRight w:val="0"/>
          <w:marTop w:val="0"/>
          <w:marBottom w:val="0"/>
          <w:divBdr>
            <w:top w:val="none" w:sz="0" w:space="0" w:color="auto"/>
            <w:left w:val="none" w:sz="0" w:space="0" w:color="auto"/>
            <w:bottom w:val="none" w:sz="0" w:space="0" w:color="auto"/>
            <w:right w:val="none" w:sz="0" w:space="0" w:color="auto"/>
          </w:divBdr>
        </w:div>
        <w:div w:id="1731344403">
          <w:marLeft w:val="0"/>
          <w:marRight w:val="0"/>
          <w:marTop w:val="0"/>
          <w:marBottom w:val="0"/>
          <w:divBdr>
            <w:top w:val="none" w:sz="0" w:space="0" w:color="auto"/>
            <w:left w:val="none" w:sz="0" w:space="0" w:color="auto"/>
            <w:bottom w:val="none" w:sz="0" w:space="0" w:color="auto"/>
            <w:right w:val="none" w:sz="0" w:space="0" w:color="auto"/>
          </w:divBdr>
        </w:div>
        <w:div w:id="1740009847">
          <w:marLeft w:val="0"/>
          <w:marRight w:val="0"/>
          <w:marTop w:val="0"/>
          <w:marBottom w:val="0"/>
          <w:divBdr>
            <w:top w:val="none" w:sz="0" w:space="0" w:color="auto"/>
            <w:left w:val="none" w:sz="0" w:space="0" w:color="auto"/>
            <w:bottom w:val="none" w:sz="0" w:space="0" w:color="auto"/>
            <w:right w:val="none" w:sz="0" w:space="0" w:color="auto"/>
          </w:divBdr>
        </w:div>
        <w:div w:id="1765806838">
          <w:marLeft w:val="0"/>
          <w:marRight w:val="0"/>
          <w:marTop w:val="0"/>
          <w:marBottom w:val="0"/>
          <w:divBdr>
            <w:top w:val="none" w:sz="0" w:space="0" w:color="auto"/>
            <w:left w:val="none" w:sz="0" w:space="0" w:color="auto"/>
            <w:bottom w:val="none" w:sz="0" w:space="0" w:color="auto"/>
            <w:right w:val="none" w:sz="0" w:space="0" w:color="auto"/>
          </w:divBdr>
        </w:div>
        <w:div w:id="2039430327">
          <w:marLeft w:val="0"/>
          <w:marRight w:val="0"/>
          <w:marTop w:val="0"/>
          <w:marBottom w:val="0"/>
          <w:divBdr>
            <w:top w:val="none" w:sz="0" w:space="0" w:color="auto"/>
            <w:left w:val="none" w:sz="0" w:space="0" w:color="auto"/>
            <w:bottom w:val="none" w:sz="0" w:space="0" w:color="auto"/>
            <w:right w:val="none" w:sz="0" w:space="0" w:color="auto"/>
          </w:divBdr>
        </w:div>
      </w:divsChild>
    </w:div>
    <w:div w:id="1524127413">
      <w:bodyDiv w:val="1"/>
      <w:marLeft w:val="0"/>
      <w:marRight w:val="0"/>
      <w:marTop w:val="0"/>
      <w:marBottom w:val="0"/>
      <w:divBdr>
        <w:top w:val="none" w:sz="0" w:space="0" w:color="auto"/>
        <w:left w:val="none" w:sz="0" w:space="0" w:color="auto"/>
        <w:bottom w:val="none" w:sz="0" w:space="0" w:color="auto"/>
        <w:right w:val="none" w:sz="0" w:space="0" w:color="auto"/>
      </w:divBdr>
    </w:div>
    <w:div w:id="1526751245">
      <w:bodyDiv w:val="1"/>
      <w:marLeft w:val="0"/>
      <w:marRight w:val="0"/>
      <w:marTop w:val="0"/>
      <w:marBottom w:val="0"/>
      <w:divBdr>
        <w:top w:val="none" w:sz="0" w:space="0" w:color="auto"/>
        <w:left w:val="none" w:sz="0" w:space="0" w:color="auto"/>
        <w:bottom w:val="none" w:sz="0" w:space="0" w:color="auto"/>
        <w:right w:val="none" w:sz="0" w:space="0" w:color="auto"/>
      </w:divBdr>
    </w:div>
    <w:div w:id="1540774240">
      <w:bodyDiv w:val="1"/>
      <w:marLeft w:val="0"/>
      <w:marRight w:val="0"/>
      <w:marTop w:val="0"/>
      <w:marBottom w:val="0"/>
      <w:divBdr>
        <w:top w:val="none" w:sz="0" w:space="0" w:color="auto"/>
        <w:left w:val="none" w:sz="0" w:space="0" w:color="auto"/>
        <w:bottom w:val="none" w:sz="0" w:space="0" w:color="auto"/>
        <w:right w:val="none" w:sz="0" w:space="0" w:color="auto"/>
      </w:divBdr>
    </w:div>
    <w:div w:id="1543981533">
      <w:bodyDiv w:val="1"/>
      <w:marLeft w:val="0"/>
      <w:marRight w:val="0"/>
      <w:marTop w:val="0"/>
      <w:marBottom w:val="0"/>
      <w:divBdr>
        <w:top w:val="none" w:sz="0" w:space="0" w:color="auto"/>
        <w:left w:val="none" w:sz="0" w:space="0" w:color="auto"/>
        <w:bottom w:val="none" w:sz="0" w:space="0" w:color="auto"/>
        <w:right w:val="none" w:sz="0" w:space="0" w:color="auto"/>
      </w:divBdr>
    </w:div>
    <w:div w:id="1565944589">
      <w:bodyDiv w:val="1"/>
      <w:marLeft w:val="0"/>
      <w:marRight w:val="0"/>
      <w:marTop w:val="0"/>
      <w:marBottom w:val="0"/>
      <w:divBdr>
        <w:top w:val="none" w:sz="0" w:space="0" w:color="auto"/>
        <w:left w:val="none" w:sz="0" w:space="0" w:color="auto"/>
        <w:bottom w:val="none" w:sz="0" w:space="0" w:color="auto"/>
        <w:right w:val="none" w:sz="0" w:space="0" w:color="auto"/>
      </w:divBdr>
    </w:div>
    <w:div w:id="1576083960">
      <w:bodyDiv w:val="1"/>
      <w:marLeft w:val="0"/>
      <w:marRight w:val="0"/>
      <w:marTop w:val="0"/>
      <w:marBottom w:val="0"/>
      <w:divBdr>
        <w:top w:val="none" w:sz="0" w:space="0" w:color="auto"/>
        <w:left w:val="none" w:sz="0" w:space="0" w:color="auto"/>
        <w:bottom w:val="none" w:sz="0" w:space="0" w:color="auto"/>
        <w:right w:val="none" w:sz="0" w:space="0" w:color="auto"/>
      </w:divBdr>
    </w:div>
    <w:div w:id="1578058041">
      <w:bodyDiv w:val="1"/>
      <w:marLeft w:val="0"/>
      <w:marRight w:val="0"/>
      <w:marTop w:val="0"/>
      <w:marBottom w:val="0"/>
      <w:divBdr>
        <w:top w:val="none" w:sz="0" w:space="0" w:color="auto"/>
        <w:left w:val="none" w:sz="0" w:space="0" w:color="auto"/>
        <w:bottom w:val="none" w:sz="0" w:space="0" w:color="auto"/>
        <w:right w:val="none" w:sz="0" w:space="0" w:color="auto"/>
      </w:divBdr>
    </w:div>
    <w:div w:id="1578441184">
      <w:bodyDiv w:val="1"/>
      <w:marLeft w:val="0"/>
      <w:marRight w:val="0"/>
      <w:marTop w:val="0"/>
      <w:marBottom w:val="0"/>
      <w:divBdr>
        <w:top w:val="none" w:sz="0" w:space="0" w:color="auto"/>
        <w:left w:val="none" w:sz="0" w:space="0" w:color="auto"/>
        <w:bottom w:val="none" w:sz="0" w:space="0" w:color="auto"/>
        <w:right w:val="none" w:sz="0" w:space="0" w:color="auto"/>
      </w:divBdr>
    </w:div>
    <w:div w:id="1590577552">
      <w:bodyDiv w:val="1"/>
      <w:marLeft w:val="0"/>
      <w:marRight w:val="0"/>
      <w:marTop w:val="0"/>
      <w:marBottom w:val="0"/>
      <w:divBdr>
        <w:top w:val="none" w:sz="0" w:space="0" w:color="auto"/>
        <w:left w:val="none" w:sz="0" w:space="0" w:color="auto"/>
        <w:bottom w:val="none" w:sz="0" w:space="0" w:color="auto"/>
        <w:right w:val="none" w:sz="0" w:space="0" w:color="auto"/>
      </w:divBdr>
    </w:div>
    <w:div w:id="1601376052">
      <w:bodyDiv w:val="1"/>
      <w:marLeft w:val="0"/>
      <w:marRight w:val="0"/>
      <w:marTop w:val="0"/>
      <w:marBottom w:val="0"/>
      <w:divBdr>
        <w:top w:val="none" w:sz="0" w:space="0" w:color="auto"/>
        <w:left w:val="none" w:sz="0" w:space="0" w:color="auto"/>
        <w:bottom w:val="none" w:sz="0" w:space="0" w:color="auto"/>
        <w:right w:val="none" w:sz="0" w:space="0" w:color="auto"/>
      </w:divBdr>
    </w:div>
    <w:div w:id="1605187927">
      <w:bodyDiv w:val="1"/>
      <w:marLeft w:val="0"/>
      <w:marRight w:val="0"/>
      <w:marTop w:val="0"/>
      <w:marBottom w:val="0"/>
      <w:divBdr>
        <w:top w:val="none" w:sz="0" w:space="0" w:color="auto"/>
        <w:left w:val="none" w:sz="0" w:space="0" w:color="auto"/>
        <w:bottom w:val="none" w:sz="0" w:space="0" w:color="auto"/>
        <w:right w:val="none" w:sz="0" w:space="0" w:color="auto"/>
      </w:divBdr>
    </w:div>
    <w:div w:id="1607232617">
      <w:bodyDiv w:val="1"/>
      <w:marLeft w:val="0"/>
      <w:marRight w:val="0"/>
      <w:marTop w:val="0"/>
      <w:marBottom w:val="0"/>
      <w:divBdr>
        <w:top w:val="none" w:sz="0" w:space="0" w:color="auto"/>
        <w:left w:val="none" w:sz="0" w:space="0" w:color="auto"/>
        <w:bottom w:val="none" w:sz="0" w:space="0" w:color="auto"/>
        <w:right w:val="none" w:sz="0" w:space="0" w:color="auto"/>
      </w:divBdr>
    </w:div>
    <w:div w:id="1621304422">
      <w:bodyDiv w:val="1"/>
      <w:marLeft w:val="0"/>
      <w:marRight w:val="0"/>
      <w:marTop w:val="0"/>
      <w:marBottom w:val="0"/>
      <w:divBdr>
        <w:top w:val="none" w:sz="0" w:space="0" w:color="auto"/>
        <w:left w:val="none" w:sz="0" w:space="0" w:color="auto"/>
        <w:bottom w:val="none" w:sz="0" w:space="0" w:color="auto"/>
        <w:right w:val="none" w:sz="0" w:space="0" w:color="auto"/>
      </w:divBdr>
    </w:div>
    <w:div w:id="1625497516">
      <w:bodyDiv w:val="1"/>
      <w:marLeft w:val="0"/>
      <w:marRight w:val="0"/>
      <w:marTop w:val="0"/>
      <w:marBottom w:val="0"/>
      <w:divBdr>
        <w:top w:val="none" w:sz="0" w:space="0" w:color="auto"/>
        <w:left w:val="none" w:sz="0" w:space="0" w:color="auto"/>
        <w:bottom w:val="none" w:sz="0" w:space="0" w:color="auto"/>
        <w:right w:val="none" w:sz="0" w:space="0" w:color="auto"/>
      </w:divBdr>
    </w:div>
    <w:div w:id="1625505835">
      <w:bodyDiv w:val="1"/>
      <w:marLeft w:val="0"/>
      <w:marRight w:val="0"/>
      <w:marTop w:val="0"/>
      <w:marBottom w:val="0"/>
      <w:divBdr>
        <w:top w:val="none" w:sz="0" w:space="0" w:color="auto"/>
        <w:left w:val="none" w:sz="0" w:space="0" w:color="auto"/>
        <w:bottom w:val="none" w:sz="0" w:space="0" w:color="auto"/>
        <w:right w:val="none" w:sz="0" w:space="0" w:color="auto"/>
      </w:divBdr>
    </w:div>
    <w:div w:id="1641835975">
      <w:bodyDiv w:val="1"/>
      <w:marLeft w:val="0"/>
      <w:marRight w:val="0"/>
      <w:marTop w:val="0"/>
      <w:marBottom w:val="0"/>
      <w:divBdr>
        <w:top w:val="none" w:sz="0" w:space="0" w:color="auto"/>
        <w:left w:val="none" w:sz="0" w:space="0" w:color="auto"/>
        <w:bottom w:val="none" w:sz="0" w:space="0" w:color="auto"/>
        <w:right w:val="none" w:sz="0" w:space="0" w:color="auto"/>
      </w:divBdr>
    </w:div>
    <w:div w:id="1646886567">
      <w:bodyDiv w:val="1"/>
      <w:marLeft w:val="0"/>
      <w:marRight w:val="0"/>
      <w:marTop w:val="0"/>
      <w:marBottom w:val="0"/>
      <w:divBdr>
        <w:top w:val="none" w:sz="0" w:space="0" w:color="auto"/>
        <w:left w:val="none" w:sz="0" w:space="0" w:color="auto"/>
        <w:bottom w:val="none" w:sz="0" w:space="0" w:color="auto"/>
        <w:right w:val="none" w:sz="0" w:space="0" w:color="auto"/>
      </w:divBdr>
    </w:div>
    <w:div w:id="1647472650">
      <w:bodyDiv w:val="1"/>
      <w:marLeft w:val="0"/>
      <w:marRight w:val="0"/>
      <w:marTop w:val="0"/>
      <w:marBottom w:val="0"/>
      <w:divBdr>
        <w:top w:val="none" w:sz="0" w:space="0" w:color="auto"/>
        <w:left w:val="none" w:sz="0" w:space="0" w:color="auto"/>
        <w:bottom w:val="none" w:sz="0" w:space="0" w:color="auto"/>
        <w:right w:val="none" w:sz="0" w:space="0" w:color="auto"/>
      </w:divBdr>
    </w:div>
    <w:div w:id="1651859054">
      <w:bodyDiv w:val="1"/>
      <w:marLeft w:val="0"/>
      <w:marRight w:val="0"/>
      <w:marTop w:val="0"/>
      <w:marBottom w:val="0"/>
      <w:divBdr>
        <w:top w:val="none" w:sz="0" w:space="0" w:color="auto"/>
        <w:left w:val="none" w:sz="0" w:space="0" w:color="auto"/>
        <w:bottom w:val="none" w:sz="0" w:space="0" w:color="auto"/>
        <w:right w:val="none" w:sz="0" w:space="0" w:color="auto"/>
      </w:divBdr>
      <w:divsChild>
        <w:div w:id="473909339">
          <w:marLeft w:val="0"/>
          <w:marRight w:val="0"/>
          <w:marTop w:val="0"/>
          <w:marBottom w:val="0"/>
          <w:divBdr>
            <w:top w:val="none" w:sz="0" w:space="0" w:color="auto"/>
            <w:left w:val="none" w:sz="0" w:space="0" w:color="auto"/>
            <w:bottom w:val="none" w:sz="0" w:space="0" w:color="auto"/>
            <w:right w:val="none" w:sz="0" w:space="0" w:color="auto"/>
          </w:divBdr>
        </w:div>
        <w:div w:id="578096715">
          <w:marLeft w:val="0"/>
          <w:marRight w:val="0"/>
          <w:marTop w:val="0"/>
          <w:marBottom w:val="0"/>
          <w:divBdr>
            <w:top w:val="none" w:sz="0" w:space="0" w:color="auto"/>
            <w:left w:val="none" w:sz="0" w:space="0" w:color="auto"/>
            <w:bottom w:val="none" w:sz="0" w:space="0" w:color="auto"/>
            <w:right w:val="none" w:sz="0" w:space="0" w:color="auto"/>
          </w:divBdr>
        </w:div>
        <w:div w:id="611783692">
          <w:marLeft w:val="0"/>
          <w:marRight w:val="0"/>
          <w:marTop w:val="0"/>
          <w:marBottom w:val="0"/>
          <w:divBdr>
            <w:top w:val="none" w:sz="0" w:space="0" w:color="auto"/>
            <w:left w:val="none" w:sz="0" w:space="0" w:color="auto"/>
            <w:bottom w:val="none" w:sz="0" w:space="0" w:color="auto"/>
            <w:right w:val="none" w:sz="0" w:space="0" w:color="auto"/>
          </w:divBdr>
        </w:div>
        <w:div w:id="1716662148">
          <w:marLeft w:val="0"/>
          <w:marRight w:val="0"/>
          <w:marTop w:val="0"/>
          <w:marBottom w:val="0"/>
          <w:divBdr>
            <w:top w:val="none" w:sz="0" w:space="0" w:color="auto"/>
            <w:left w:val="none" w:sz="0" w:space="0" w:color="auto"/>
            <w:bottom w:val="none" w:sz="0" w:space="0" w:color="auto"/>
            <w:right w:val="none" w:sz="0" w:space="0" w:color="auto"/>
          </w:divBdr>
        </w:div>
        <w:div w:id="1753621424">
          <w:marLeft w:val="0"/>
          <w:marRight w:val="0"/>
          <w:marTop w:val="0"/>
          <w:marBottom w:val="0"/>
          <w:divBdr>
            <w:top w:val="none" w:sz="0" w:space="0" w:color="auto"/>
            <w:left w:val="none" w:sz="0" w:space="0" w:color="auto"/>
            <w:bottom w:val="none" w:sz="0" w:space="0" w:color="auto"/>
            <w:right w:val="none" w:sz="0" w:space="0" w:color="auto"/>
          </w:divBdr>
        </w:div>
      </w:divsChild>
    </w:div>
    <w:div w:id="1661884759">
      <w:bodyDiv w:val="1"/>
      <w:marLeft w:val="0"/>
      <w:marRight w:val="0"/>
      <w:marTop w:val="0"/>
      <w:marBottom w:val="0"/>
      <w:divBdr>
        <w:top w:val="none" w:sz="0" w:space="0" w:color="auto"/>
        <w:left w:val="none" w:sz="0" w:space="0" w:color="auto"/>
        <w:bottom w:val="none" w:sz="0" w:space="0" w:color="auto"/>
        <w:right w:val="none" w:sz="0" w:space="0" w:color="auto"/>
      </w:divBdr>
    </w:div>
    <w:div w:id="1662154966">
      <w:bodyDiv w:val="1"/>
      <w:marLeft w:val="0"/>
      <w:marRight w:val="0"/>
      <w:marTop w:val="0"/>
      <w:marBottom w:val="0"/>
      <w:divBdr>
        <w:top w:val="none" w:sz="0" w:space="0" w:color="auto"/>
        <w:left w:val="none" w:sz="0" w:space="0" w:color="auto"/>
        <w:bottom w:val="none" w:sz="0" w:space="0" w:color="auto"/>
        <w:right w:val="none" w:sz="0" w:space="0" w:color="auto"/>
      </w:divBdr>
    </w:div>
    <w:div w:id="1662343946">
      <w:bodyDiv w:val="1"/>
      <w:marLeft w:val="0"/>
      <w:marRight w:val="0"/>
      <w:marTop w:val="0"/>
      <w:marBottom w:val="0"/>
      <w:divBdr>
        <w:top w:val="none" w:sz="0" w:space="0" w:color="auto"/>
        <w:left w:val="none" w:sz="0" w:space="0" w:color="auto"/>
        <w:bottom w:val="none" w:sz="0" w:space="0" w:color="auto"/>
        <w:right w:val="none" w:sz="0" w:space="0" w:color="auto"/>
      </w:divBdr>
    </w:div>
    <w:div w:id="1663579032">
      <w:bodyDiv w:val="1"/>
      <w:marLeft w:val="0"/>
      <w:marRight w:val="0"/>
      <w:marTop w:val="0"/>
      <w:marBottom w:val="0"/>
      <w:divBdr>
        <w:top w:val="none" w:sz="0" w:space="0" w:color="auto"/>
        <w:left w:val="none" w:sz="0" w:space="0" w:color="auto"/>
        <w:bottom w:val="none" w:sz="0" w:space="0" w:color="auto"/>
        <w:right w:val="none" w:sz="0" w:space="0" w:color="auto"/>
      </w:divBdr>
      <w:divsChild>
        <w:div w:id="76708469">
          <w:marLeft w:val="0"/>
          <w:marRight w:val="0"/>
          <w:marTop w:val="0"/>
          <w:marBottom w:val="0"/>
          <w:divBdr>
            <w:top w:val="none" w:sz="0" w:space="0" w:color="auto"/>
            <w:left w:val="none" w:sz="0" w:space="0" w:color="auto"/>
            <w:bottom w:val="none" w:sz="0" w:space="0" w:color="auto"/>
            <w:right w:val="none" w:sz="0" w:space="0" w:color="auto"/>
          </w:divBdr>
        </w:div>
        <w:div w:id="135799068">
          <w:marLeft w:val="0"/>
          <w:marRight w:val="0"/>
          <w:marTop w:val="0"/>
          <w:marBottom w:val="0"/>
          <w:divBdr>
            <w:top w:val="none" w:sz="0" w:space="0" w:color="auto"/>
            <w:left w:val="none" w:sz="0" w:space="0" w:color="auto"/>
            <w:bottom w:val="none" w:sz="0" w:space="0" w:color="auto"/>
            <w:right w:val="none" w:sz="0" w:space="0" w:color="auto"/>
          </w:divBdr>
        </w:div>
        <w:div w:id="147601208">
          <w:marLeft w:val="0"/>
          <w:marRight w:val="0"/>
          <w:marTop w:val="0"/>
          <w:marBottom w:val="0"/>
          <w:divBdr>
            <w:top w:val="none" w:sz="0" w:space="0" w:color="auto"/>
            <w:left w:val="none" w:sz="0" w:space="0" w:color="auto"/>
            <w:bottom w:val="none" w:sz="0" w:space="0" w:color="auto"/>
            <w:right w:val="none" w:sz="0" w:space="0" w:color="auto"/>
          </w:divBdr>
        </w:div>
        <w:div w:id="213128494">
          <w:marLeft w:val="0"/>
          <w:marRight w:val="0"/>
          <w:marTop w:val="0"/>
          <w:marBottom w:val="0"/>
          <w:divBdr>
            <w:top w:val="none" w:sz="0" w:space="0" w:color="auto"/>
            <w:left w:val="none" w:sz="0" w:space="0" w:color="auto"/>
            <w:bottom w:val="none" w:sz="0" w:space="0" w:color="auto"/>
            <w:right w:val="none" w:sz="0" w:space="0" w:color="auto"/>
          </w:divBdr>
        </w:div>
        <w:div w:id="251620728">
          <w:marLeft w:val="0"/>
          <w:marRight w:val="0"/>
          <w:marTop w:val="0"/>
          <w:marBottom w:val="0"/>
          <w:divBdr>
            <w:top w:val="none" w:sz="0" w:space="0" w:color="auto"/>
            <w:left w:val="none" w:sz="0" w:space="0" w:color="auto"/>
            <w:bottom w:val="none" w:sz="0" w:space="0" w:color="auto"/>
            <w:right w:val="none" w:sz="0" w:space="0" w:color="auto"/>
          </w:divBdr>
        </w:div>
        <w:div w:id="267129152">
          <w:marLeft w:val="0"/>
          <w:marRight w:val="0"/>
          <w:marTop w:val="0"/>
          <w:marBottom w:val="0"/>
          <w:divBdr>
            <w:top w:val="none" w:sz="0" w:space="0" w:color="auto"/>
            <w:left w:val="none" w:sz="0" w:space="0" w:color="auto"/>
            <w:bottom w:val="none" w:sz="0" w:space="0" w:color="auto"/>
            <w:right w:val="none" w:sz="0" w:space="0" w:color="auto"/>
          </w:divBdr>
        </w:div>
        <w:div w:id="320354635">
          <w:marLeft w:val="0"/>
          <w:marRight w:val="0"/>
          <w:marTop w:val="0"/>
          <w:marBottom w:val="0"/>
          <w:divBdr>
            <w:top w:val="none" w:sz="0" w:space="0" w:color="auto"/>
            <w:left w:val="none" w:sz="0" w:space="0" w:color="auto"/>
            <w:bottom w:val="none" w:sz="0" w:space="0" w:color="auto"/>
            <w:right w:val="none" w:sz="0" w:space="0" w:color="auto"/>
          </w:divBdr>
        </w:div>
        <w:div w:id="335158187">
          <w:marLeft w:val="0"/>
          <w:marRight w:val="0"/>
          <w:marTop w:val="0"/>
          <w:marBottom w:val="0"/>
          <w:divBdr>
            <w:top w:val="none" w:sz="0" w:space="0" w:color="auto"/>
            <w:left w:val="none" w:sz="0" w:space="0" w:color="auto"/>
            <w:bottom w:val="none" w:sz="0" w:space="0" w:color="auto"/>
            <w:right w:val="none" w:sz="0" w:space="0" w:color="auto"/>
          </w:divBdr>
        </w:div>
        <w:div w:id="353188442">
          <w:marLeft w:val="0"/>
          <w:marRight w:val="0"/>
          <w:marTop w:val="0"/>
          <w:marBottom w:val="0"/>
          <w:divBdr>
            <w:top w:val="none" w:sz="0" w:space="0" w:color="auto"/>
            <w:left w:val="none" w:sz="0" w:space="0" w:color="auto"/>
            <w:bottom w:val="none" w:sz="0" w:space="0" w:color="auto"/>
            <w:right w:val="none" w:sz="0" w:space="0" w:color="auto"/>
          </w:divBdr>
        </w:div>
        <w:div w:id="385111540">
          <w:marLeft w:val="0"/>
          <w:marRight w:val="0"/>
          <w:marTop w:val="0"/>
          <w:marBottom w:val="0"/>
          <w:divBdr>
            <w:top w:val="none" w:sz="0" w:space="0" w:color="auto"/>
            <w:left w:val="none" w:sz="0" w:space="0" w:color="auto"/>
            <w:bottom w:val="none" w:sz="0" w:space="0" w:color="auto"/>
            <w:right w:val="none" w:sz="0" w:space="0" w:color="auto"/>
          </w:divBdr>
        </w:div>
        <w:div w:id="457726217">
          <w:marLeft w:val="0"/>
          <w:marRight w:val="0"/>
          <w:marTop w:val="0"/>
          <w:marBottom w:val="0"/>
          <w:divBdr>
            <w:top w:val="none" w:sz="0" w:space="0" w:color="auto"/>
            <w:left w:val="none" w:sz="0" w:space="0" w:color="auto"/>
            <w:bottom w:val="none" w:sz="0" w:space="0" w:color="auto"/>
            <w:right w:val="none" w:sz="0" w:space="0" w:color="auto"/>
          </w:divBdr>
        </w:div>
        <w:div w:id="542518976">
          <w:marLeft w:val="0"/>
          <w:marRight w:val="0"/>
          <w:marTop w:val="0"/>
          <w:marBottom w:val="0"/>
          <w:divBdr>
            <w:top w:val="none" w:sz="0" w:space="0" w:color="auto"/>
            <w:left w:val="none" w:sz="0" w:space="0" w:color="auto"/>
            <w:bottom w:val="none" w:sz="0" w:space="0" w:color="auto"/>
            <w:right w:val="none" w:sz="0" w:space="0" w:color="auto"/>
          </w:divBdr>
        </w:div>
        <w:div w:id="546373949">
          <w:marLeft w:val="0"/>
          <w:marRight w:val="0"/>
          <w:marTop w:val="0"/>
          <w:marBottom w:val="0"/>
          <w:divBdr>
            <w:top w:val="none" w:sz="0" w:space="0" w:color="auto"/>
            <w:left w:val="none" w:sz="0" w:space="0" w:color="auto"/>
            <w:bottom w:val="none" w:sz="0" w:space="0" w:color="auto"/>
            <w:right w:val="none" w:sz="0" w:space="0" w:color="auto"/>
          </w:divBdr>
        </w:div>
        <w:div w:id="565452433">
          <w:marLeft w:val="0"/>
          <w:marRight w:val="0"/>
          <w:marTop w:val="0"/>
          <w:marBottom w:val="0"/>
          <w:divBdr>
            <w:top w:val="none" w:sz="0" w:space="0" w:color="auto"/>
            <w:left w:val="none" w:sz="0" w:space="0" w:color="auto"/>
            <w:bottom w:val="none" w:sz="0" w:space="0" w:color="auto"/>
            <w:right w:val="none" w:sz="0" w:space="0" w:color="auto"/>
          </w:divBdr>
        </w:div>
        <w:div w:id="574166437">
          <w:marLeft w:val="0"/>
          <w:marRight w:val="0"/>
          <w:marTop w:val="0"/>
          <w:marBottom w:val="0"/>
          <w:divBdr>
            <w:top w:val="none" w:sz="0" w:space="0" w:color="auto"/>
            <w:left w:val="none" w:sz="0" w:space="0" w:color="auto"/>
            <w:bottom w:val="none" w:sz="0" w:space="0" w:color="auto"/>
            <w:right w:val="none" w:sz="0" w:space="0" w:color="auto"/>
          </w:divBdr>
        </w:div>
        <w:div w:id="598294668">
          <w:marLeft w:val="0"/>
          <w:marRight w:val="0"/>
          <w:marTop w:val="0"/>
          <w:marBottom w:val="0"/>
          <w:divBdr>
            <w:top w:val="none" w:sz="0" w:space="0" w:color="auto"/>
            <w:left w:val="none" w:sz="0" w:space="0" w:color="auto"/>
            <w:bottom w:val="none" w:sz="0" w:space="0" w:color="auto"/>
            <w:right w:val="none" w:sz="0" w:space="0" w:color="auto"/>
          </w:divBdr>
        </w:div>
        <w:div w:id="609703972">
          <w:marLeft w:val="0"/>
          <w:marRight w:val="0"/>
          <w:marTop w:val="0"/>
          <w:marBottom w:val="0"/>
          <w:divBdr>
            <w:top w:val="none" w:sz="0" w:space="0" w:color="auto"/>
            <w:left w:val="none" w:sz="0" w:space="0" w:color="auto"/>
            <w:bottom w:val="none" w:sz="0" w:space="0" w:color="auto"/>
            <w:right w:val="none" w:sz="0" w:space="0" w:color="auto"/>
          </w:divBdr>
        </w:div>
        <w:div w:id="614482230">
          <w:marLeft w:val="0"/>
          <w:marRight w:val="0"/>
          <w:marTop w:val="0"/>
          <w:marBottom w:val="0"/>
          <w:divBdr>
            <w:top w:val="none" w:sz="0" w:space="0" w:color="auto"/>
            <w:left w:val="none" w:sz="0" w:space="0" w:color="auto"/>
            <w:bottom w:val="none" w:sz="0" w:space="0" w:color="auto"/>
            <w:right w:val="none" w:sz="0" w:space="0" w:color="auto"/>
          </w:divBdr>
        </w:div>
        <w:div w:id="630718965">
          <w:marLeft w:val="0"/>
          <w:marRight w:val="0"/>
          <w:marTop w:val="0"/>
          <w:marBottom w:val="0"/>
          <w:divBdr>
            <w:top w:val="none" w:sz="0" w:space="0" w:color="auto"/>
            <w:left w:val="none" w:sz="0" w:space="0" w:color="auto"/>
            <w:bottom w:val="none" w:sz="0" w:space="0" w:color="auto"/>
            <w:right w:val="none" w:sz="0" w:space="0" w:color="auto"/>
          </w:divBdr>
        </w:div>
        <w:div w:id="707266066">
          <w:marLeft w:val="0"/>
          <w:marRight w:val="0"/>
          <w:marTop w:val="0"/>
          <w:marBottom w:val="0"/>
          <w:divBdr>
            <w:top w:val="none" w:sz="0" w:space="0" w:color="auto"/>
            <w:left w:val="none" w:sz="0" w:space="0" w:color="auto"/>
            <w:bottom w:val="none" w:sz="0" w:space="0" w:color="auto"/>
            <w:right w:val="none" w:sz="0" w:space="0" w:color="auto"/>
          </w:divBdr>
        </w:div>
        <w:div w:id="774402154">
          <w:marLeft w:val="0"/>
          <w:marRight w:val="0"/>
          <w:marTop w:val="0"/>
          <w:marBottom w:val="0"/>
          <w:divBdr>
            <w:top w:val="none" w:sz="0" w:space="0" w:color="auto"/>
            <w:left w:val="none" w:sz="0" w:space="0" w:color="auto"/>
            <w:bottom w:val="none" w:sz="0" w:space="0" w:color="auto"/>
            <w:right w:val="none" w:sz="0" w:space="0" w:color="auto"/>
          </w:divBdr>
        </w:div>
        <w:div w:id="822084594">
          <w:marLeft w:val="0"/>
          <w:marRight w:val="0"/>
          <w:marTop w:val="0"/>
          <w:marBottom w:val="0"/>
          <w:divBdr>
            <w:top w:val="none" w:sz="0" w:space="0" w:color="auto"/>
            <w:left w:val="none" w:sz="0" w:space="0" w:color="auto"/>
            <w:bottom w:val="none" w:sz="0" w:space="0" w:color="auto"/>
            <w:right w:val="none" w:sz="0" w:space="0" w:color="auto"/>
          </w:divBdr>
        </w:div>
        <w:div w:id="835613076">
          <w:marLeft w:val="0"/>
          <w:marRight w:val="0"/>
          <w:marTop w:val="0"/>
          <w:marBottom w:val="0"/>
          <w:divBdr>
            <w:top w:val="none" w:sz="0" w:space="0" w:color="auto"/>
            <w:left w:val="none" w:sz="0" w:space="0" w:color="auto"/>
            <w:bottom w:val="none" w:sz="0" w:space="0" w:color="auto"/>
            <w:right w:val="none" w:sz="0" w:space="0" w:color="auto"/>
          </w:divBdr>
        </w:div>
        <w:div w:id="836385053">
          <w:marLeft w:val="0"/>
          <w:marRight w:val="0"/>
          <w:marTop w:val="0"/>
          <w:marBottom w:val="0"/>
          <w:divBdr>
            <w:top w:val="none" w:sz="0" w:space="0" w:color="auto"/>
            <w:left w:val="none" w:sz="0" w:space="0" w:color="auto"/>
            <w:bottom w:val="none" w:sz="0" w:space="0" w:color="auto"/>
            <w:right w:val="none" w:sz="0" w:space="0" w:color="auto"/>
          </w:divBdr>
        </w:div>
        <w:div w:id="869147740">
          <w:marLeft w:val="0"/>
          <w:marRight w:val="0"/>
          <w:marTop w:val="0"/>
          <w:marBottom w:val="0"/>
          <w:divBdr>
            <w:top w:val="none" w:sz="0" w:space="0" w:color="auto"/>
            <w:left w:val="none" w:sz="0" w:space="0" w:color="auto"/>
            <w:bottom w:val="none" w:sz="0" w:space="0" w:color="auto"/>
            <w:right w:val="none" w:sz="0" w:space="0" w:color="auto"/>
          </w:divBdr>
        </w:div>
        <w:div w:id="873426591">
          <w:marLeft w:val="0"/>
          <w:marRight w:val="0"/>
          <w:marTop w:val="0"/>
          <w:marBottom w:val="0"/>
          <w:divBdr>
            <w:top w:val="none" w:sz="0" w:space="0" w:color="auto"/>
            <w:left w:val="none" w:sz="0" w:space="0" w:color="auto"/>
            <w:bottom w:val="none" w:sz="0" w:space="0" w:color="auto"/>
            <w:right w:val="none" w:sz="0" w:space="0" w:color="auto"/>
          </w:divBdr>
        </w:div>
        <w:div w:id="909197009">
          <w:marLeft w:val="0"/>
          <w:marRight w:val="0"/>
          <w:marTop w:val="0"/>
          <w:marBottom w:val="0"/>
          <w:divBdr>
            <w:top w:val="none" w:sz="0" w:space="0" w:color="auto"/>
            <w:left w:val="none" w:sz="0" w:space="0" w:color="auto"/>
            <w:bottom w:val="none" w:sz="0" w:space="0" w:color="auto"/>
            <w:right w:val="none" w:sz="0" w:space="0" w:color="auto"/>
          </w:divBdr>
        </w:div>
        <w:div w:id="931470361">
          <w:marLeft w:val="0"/>
          <w:marRight w:val="0"/>
          <w:marTop w:val="0"/>
          <w:marBottom w:val="0"/>
          <w:divBdr>
            <w:top w:val="none" w:sz="0" w:space="0" w:color="auto"/>
            <w:left w:val="none" w:sz="0" w:space="0" w:color="auto"/>
            <w:bottom w:val="none" w:sz="0" w:space="0" w:color="auto"/>
            <w:right w:val="none" w:sz="0" w:space="0" w:color="auto"/>
          </w:divBdr>
        </w:div>
        <w:div w:id="948396363">
          <w:marLeft w:val="0"/>
          <w:marRight w:val="0"/>
          <w:marTop w:val="0"/>
          <w:marBottom w:val="0"/>
          <w:divBdr>
            <w:top w:val="none" w:sz="0" w:space="0" w:color="auto"/>
            <w:left w:val="none" w:sz="0" w:space="0" w:color="auto"/>
            <w:bottom w:val="none" w:sz="0" w:space="0" w:color="auto"/>
            <w:right w:val="none" w:sz="0" w:space="0" w:color="auto"/>
          </w:divBdr>
        </w:div>
        <w:div w:id="963776374">
          <w:marLeft w:val="0"/>
          <w:marRight w:val="0"/>
          <w:marTop w:val="0"/>
          <w:marBottom w:val="0"/>
          <w:divBdr>
            <w:top w:val="none" w:sz="0" w:space="0" w:color="auto"/>
            <w:left w:val="none" w:sz="0" w:space="0" w:color="auto"/>
            <w:bottom w:val="none" w:sz="0" w:space="0" w:color="auto"/>
            <w:right w:val="none" w:sz="0" w:space="0" w:color="auto"/>
          </w:divBdr>
        </w:div>
        <w:div w:id="982855271">
          <w:marLeft w:val="0"/>
          <w:marRight w:val="0"/>
          <w:marTop w:val="0"/>
          <w:marBottom w:val="0"/>
          <w:divBdr>
            <w:top w:val="none" w:sz="0" w:space="0" w:color="auto"/>
            <w:left w:val="none" w:sz="0" w:space="0" w:color="auto"/>
            <w:bottom w:val="none" w:sz="0" w:space="0" w:color="auto"/>
            <w:right w:val="none" w:sz="0" w:space="0" w:color="auto"/>
          </w:divBdr>
        </w:div>
        <w:div w:id="991567997">
          <w:marLeft w:val="0"/>
          <w:marRight w:val="0"/>
          <w:marTop w:val="0"/>
          <w:marBottom w:val="0"/>
          <w:divBdr>
            <w:top w:val="none" w:sz="0" w:space="0" w:color="auto"/>
            <w:left w:val="none" w:sz="0" w:space="0" w:color="auto"/>
            <w:bottom w:val="none" w:sz="0" w:space="0" w:color="auto"/>
            <w:right w:val="none" w:sz="0" w:space="0" w:color="auto"/>
          </w:divBdr>
        </w:div>
        <w:div w:id="1003701432">
          <w:marLeft w:val="0"/>
          <w:marRight w:val="0"/>
          <w:marTop w:val="0"/>
          <w:marBottom w:val="0"/>
          <w:divBdr>
            <w:top w:val="none" w:sz="0" w:space="0" w:color="auto"/>
            <w:left w:val="none" w:sz="0" w:space="0" w:color="auto"/>
            <w:bottom w:val="none" w:sz="0" w:space="0" w:color="auto"/>
            <w:right w:val="none" w:sz="0" w:space="0" w:color="auto"/>
          </w:divBdr>
        </w:div>
        <w:div w:id="1040474947">
          <w:marLeft w:val="0"/>
          <w:marRight w:val="0"/>
          <w:marTop w:val="0"/>
          <w:marBottom w:val="0"/>
          <w:divBdr>
            <w:top w:val="none" w:sz="0" w:space="0" w:color="auto"/>
            <w:left w:val="none" w:sz="0" w:space="0" w:color="auto"/>
            <w:bottom w:val="none" w:sz="0" w:space="0" w:color="auto"/>
            <w:right w:val="none" w:sz="0" w:space="0" w:color="auto"/>
          </w:divBdr>
        </w:div>
        <w:div w:id="1045910781">
          <w:marLeft w:val="0"/>
          <w:marRight w:val="0"/>
          <w:marTop w:val="0"/>
          <w:marBottom w:val="0"/>
          <w:divBdr>
            <w:top w:val="none" w:sz="0" w:space="0" w:color="auto"/>
            <w:left w:val="none" w:sz="0" w:space="0" w:color="auto"/>
            <w:bottom w:val="none" w:sz="0" w:space="0" w:color="auto"/>
            <w:right w:val="none" w:sz="0" w:space="0" w:color="auto"/>
          </w:divBdr>
        </w:div>
        <w:div w:id="1060909678">
          <w:marLeft w:val="0"/>
          <w:marRight w:val="0"/>
          <w:marTop w:val="0"/>
          <w:marBottom w:val="0"/>
          <w:divBdr>
            <w:top w:val="none" w:sz="0" w:space="0" w:color="auto"/>
            <w:left w:val="none" w:sz="0" w:space="0" w:color="auto"/>
            <w:bottom w:val="none" w:sz="0" w:space="0" w:color="auto"/>
            <w:right w:val="none" w:sz="0" w:space="0" w:color="auto"/>
          </w:divBdr>
        </w:div>
        <w:div w:id="1068960630">
          <w:marLeft w:val="0"/>
          <w:marRight w:val="0"/>
          <w:marTop w:val="0"/>
          <w:marBottom w:val="0"/>
          <w:divBdr>
            <w:top w:val="none" w:sz="0" w:space="0" w:color="auto"/>
            <w:left w:val="none" w:sz="0" w:space="0" w:color="auto"/>
            <w:bottom w:val="none" w:sz="0" w:space="0" w:color="auto"/>
            <w:right w:val="none" w:sz="0" w:space="0" w:color="auto"/>
          </w:divBdr>
        </w:div>
        <w:div w:id="1073695164">
          <w:marLeft w:val="0"/>
          <w:marRight w:val="0"/>
          <w:marTop w:val="0"/>
          <w:marBottom w:val="0"/>
          <w:divBdr>
            <w:top w:val="none" w:sz="0" w:space="0" w:color="auto"/>
            <w:left w:val="none" w:sz="0" w:space="0" w:color="auto"/>
            <w:bottom w:val="none" w:sz="0" w:space="0" w:color="auto"/>
            <w:right w:val="none" w:sz="0" w:space="0" w:color="auto"/>
          </w:divBdr>
        </w:div>
        <w:div w:id="1085229269">
          <w:marLeft w:val="0"/>
          <w:marRight w:val="0"/>
          <w:marTop w:val="0"/>
          <w:marBottom w:val="0"/>
          <w:divBdr>
            <w:top w:val="none" w:sz="0" w:space="0" w:color="auto"/>
            <w:left w:val="none" w:sz="0" w:space="0" w:color="auto"/>
            <w:bottom w:val="none" w:sz="0" w:space="0" w:color="auto"/>
            <w:right w:val="none" w:sz="0" w:space="0" w:color="auto"/>
          </w:divBdr>
        </w:div>
        <w:div w:id="1114861218">
          <w:marLeft w:val="0"/>
          <w:marRight w:val="0"/>
          <w:marTop w:val="0"/>
          <w:marBottom w:val="0"/>
          <w:divBdr>
            <w:top w:val="none" w:sz="0" w:space="0" w:color="auto"/>
            <w:left w:val="none" w:sz="0" w:space="0" w:color="auto"/>
            <w:bottom w:val="none" w:sz="0" w:space="0" w:color="auto"/>
            <w:right w:val="none" w:sz="0" w:space="0" w:color="auto"/>
          </w:divBdr>
        </w:div>
        <w:div w:id="1156148084">
          <w:marLeft w:val="0"/>
          <w:marRight w:val="0"/>
          <w:marTop w:val="0"/>
          <w:marBottom w:val="0"/>
          <w:divBdr>
            <w:top w:val="none" w:sz="0" w:space="0" w:color="auto"/>
            <w:left w:val="none" w:sz="0" w:space="0" w:color="auto"/>
            <w:bottom w:val="none" w:sz="0" w:space="0" w:color="auto"/>
            <w:right w:val="none" w:sz="0" w:space="0" w:color="auto"/>
          </w:divBdr>
        </w:div>
        <w:div w:id="1179202587">
          <w:marLeft w:val="0"/>
          <w:marRight w:val="0"/>
          <w:marTop w:val="0"/>
          <w:marBottom w:val="0"/>
          <w:divBdr>
            <w:top w:val="none" w:sz="0" w:space="0" w:color="auto"/>
            <w:left w:val="none" w:sz="0" w:space="0" w:color="auto"/>
            <w:bottom w:val="none" w:sz="0" w:space="0" w:color="auto"/>
            <w:right w:val="none" w:sz="0" w:space="0" w:color="auto"/>
          </w:divBdr>
        </w:div>
        <w:div w:id="1191450766">
          <w:marLeft w:val="0"/>
          <w:marRight w:val="0"/>
          <w:marTop w:val="0"/>
          <w:marBottom w:val="0"/>
          <w:divBdr>
            <w:top w:val="none" w:sz="0" w:space="0" w:color="auto"/>
            <w:left w:val="none" w:sz="0" w:space="0" w:color="auto"/>
            <w:bottom w:val="none" w:sz="0" w:space="0" w:color="auto"/>
            <w:right w:val="none" w:sz="0" w:space="0" w:color="auto"/>
          </w:divBdr>
        </w:div>
        <w:div w:id="1275285417">
          <w:marLeft w:val="0"/>
          <w:marRight w:val="0"/>
          <w:marTop w:val="0"/>
          <w:marBottom w:val="0"/>
          <w:divBdr>
            <w:top w:val="none" w:sz="0" w:space="0" w:color="auto"/>
            <w:left w:val="none" w:sz="0" w:space="0" w:color="auto"/>
            <w:bottom w:val="none" w:sz="0" w:space="0" w:color="auto"/>
            <w:right w:val="none" w:sz="0" w:space="0" w:color="auto"/>
          </w:divBdr>
        </w:div>
        <w:div w:id="1277717358">
          <w:marLeft w:val="0"/>
          <w:marRight w:val="0"/>
          <w:marTop w:val="0"/>
          <w:marBottom w:val="0"/>
          <w:divBdr>
            <w:top w:val="none" w:sz="0" w:space="0" w:color="auto"/>
            <w:left w:val="none" w:sz="0" w:space="0" w:color="auto"/>
            <w:bottom w:val="none" w:sz="0" w:space="0" w:color="auto"/>
            <w:right w:val="none" w:sz="0" w:space="0" w:color="auto"/>
          </w:divBdr>
        </w:div>
        <w:div w:id="1293444057">
          <w:marLeft w:val="0"/>
          <w:marRight w:val="0"/>
          <w:marTop w:val="0"/>
          <w:marBottom w:val="0"/>
          <w:divBdr>
            <w:top w:val="none" w:sz="0" w:space="0" w:color="auto"/>
            <w:left w:val="none" w:sz="0" w:space="0" w:color="auto"/>
            <w:bottom w:val="none" w:sz="0" w:space="0" w:color="auto"/>
            <w:right w:val="none" w:sz="0" w:space="0" w:color="auto"/>
          </w:divBdr>
        </w:div>
        <w:div w:id="1308780359">
          <w:marLeft w:val="0"/>
          <w:marRight w:val="0"/>
          <w:marTop w:val="0"/>
          <w:marBottom w:val="0"/>
          <w:divBdr>
            <w:top w:val="none" w:sz="0" w:space="0" w:color="auto"/>
            <w:left w:val="none" w:sz="0" w:space="0" w:color="auto"/>
            <w:bottom w:val="none" w:sz="0" w:space="0" w:color="auto"/>
            <w:right w:val="none" w:sz="0" w:space="0" w:color="auto"/>
          </w:divBdr>
        </w:div>
        <w:div w:id="1321039976">
          <w:marLeft w:val="0"/>
          <w:marRight w:val="0"/>
          <w:marTop w:val="0"/>
          <w:marBottom w:val="0"/>
          <w:divBdr>
            <w:top w:val="none" w:sz="0" w:space="0" w:color="auto"/>
            <w:left w:val="none" w:sz="0" w:space="0" w:color="auto"/>
            <w:bottom w:val="none" w:sz="0" w:space="0" w:color="auto"/>
            <w:right w:val="none" w:sz="0" w:space="0" w:color="auto"/>
          </w:divBdr>
        </w:div>
        <w:div w:id="1393769175">
          <w:marLeft w:val="0"/>
          <w:marRight w:val="0"/>
          <w:marTop w:val="0"/>
          <w:marBottom w:val="0"/>
          <w:divBdr>
            <w:top w:val="none" w:sz="0" w:space="0" w:color="auto"/>
            <w:left w:val="none" w:sz="0" w:space="0" w:color="auto"/>
            <w:bottom w:val="none" w:sz="0" w:space="0" w:color="auto"/>
            <w:right w:val="none" w:sz="0" w:space="0" w:color="auto"/>
          </w:divBdr>
        </w:div>
        <w:div w:id="1395934646">
          <w:marLeft w:val="0"/>
          <w:marRight w:val="0"/>
          <w:marTop w:val="0"/>
          <w:marBottom w:val="0"/>
          <w:divBdr>
            <w:top w:val="none" w:sz="0" w:space="0" w:color="auto"/>
            <w:left w:val="none" w:sz="0" w:space="0" w:color="auto"/>
            <w:bottom w:val="none" w:sz="0" w:space="0" w:color="auto"/>
            <w:right w:val="none" w:sz="0" w:space="0" w:color="auto"/>
          </w:divBdr>
        </w:div>
        <w:div w:id="1399474396">
          <w:marLeft w:val="0"/>
          <w:marRight w:val="0"/>
          <w:marTop w:val="0"/>
          <w:marBottom w:val="0"/>
          <w:divBdr>
            <w:top w:val="none" w:sz="0" w:space="0" w:color="auto"/>
            <w:left w:val="none" w:sz="0" w:space="0" w:color="auto"/>
            <w:bottom w:val="none" w:sz="0" w:space="0" w:color="auto"/>
            <w:right w:val="none" w:sz="0" w:space="0" w:color="auto"/>
          </w:divBdr>
        </w:div>
        <w:div w:id="1406562494">
          <w:marLeft w:val="0"/>
          <w:marRight w:val="0"/>
          <w:marTop w:val="0"/>
          <w:marBottom w:val="0"/>
          <w:divBdr>
            <w:top w:val="none" w:sz="0" w:space="0" w:color="auto"/>
            <w:left w:val="none" w:sz="0" w:space="0" w:color="auto"/>
            <w:bottom w:val="none" w:sz="0" w:space="0" w:color="auto"/>
            <w:right w:val="none" w:sz="0" w:space="0" w:color="auto"/>
          </w:divBdr>
        </w:div>
        <w:div w:id="1414475617">
          <w:marLeft w:val="0"/>
          <w:marRight w:val="0"/>
          <w:marTop w:val="0"/>
          <w:marBottom w:val="0"/>
          <w:divBdr>
            <w:top w:val="none" w:sz="0" w:space="0" w:color="auto"/>
            <w:left w:val="none" w:sz="0" w:space="0" w:color="auto"/>
            <w:bottom w:val="none" w:sz="0" w:space="0" w:color="auto"/>
            <w:right w:val="none" w:sz="0" w:space="0" w:color="auto"/>
          </w:divBdr>
        </w:div>
        <w:div w:id="1442337772">
          <w:marLeft w:val="0"/>
          <w:marRight w:val="0"/>
          <w:marTop w:val="0"/>
          <w:marBottom w:val="0"/>
          <w:divBdr>
            <w:top w:val="none" w:sz="0" w:space="0" w:color="auto"/>
            <w:left w:val="none" w:sz="0" w:space="0" w:color="auto"/>
            <w:bottom w:val="none" w:sz="0" w:space="0" w:color="auto"/>
            <w:right w:val="none" w:sz="0" w:space="0" w:color="auto"/>
          </w:divBdr>
        </w:div>
        <w:div w:id="1443573208">
          <w:marLeft w:val="0"/>
          <w:marRight w:val="0"/>
          <w:marTop w:val="0"/>
          <w:marBottom w:val="0"/>
          <w:divBdr>
            <w:top w:val="none" w:sz="0" w:space="0" w:color="auto"/>
            <w:left w:val="none" w:sz="0" w:space="0" w:color="auto"/>
            <w:bottom w:val="none" w:sz="0" w:space="0" w:color="auto"/>
            <w:right w:val="none" w:sz="0" w:space="0" w:color="auto"/>
          </w:divBdr>
        </w:div>
        <w:div w:id="1486051993">
          <w:marLeft w:val="0"/>
          <w:marRight w:val="0"/>
          <w:marTop w:val="0"/>
          <w:marBottom w:val="0"/>
          <w:divBdr>
            <w:top w:val="none" w:sz="0" w:space="0" w:color="auto"/>
            <w:left w:val="none" w:sz="0" w:space="0" w:color="auto"/>
            <w:bottom w:val="none" w:sz="0" w:space="0" w:color="auto"/>
            <w:right w:val="none" w:sz="0" w:space="0" w:color="auto"/>
          </w:divBdr>
        </w:div>
        <w:div w:id="1534919358">
          <w:marLeft w:val="0"/>
          <w:marRight w:val="0"/>
          <w:marTop w:val="0"/>
          <w:marBottom w:val="0"/>
          <w:divBdr>
            <w:top w:val="none" w:sz="0" w:space="0" w:color="auto"/>
            <w:left w:val="none" w:sz="0" w:space="0" w:color="auto"/>
            <w:bottom w:val="none" w:sz="0" w:space="0" w:color="auto"/>
            <w:right w:val="none" w:sz="0" w:space="0" w:color="auto"/>
          </w:divBdr>
        </w:div>
        <w:div w:id="1544244751">
          <w:marLeft w:val="0"/>
          <w:marRight w:val="0"/>
          <w:marTop w:val="0"/>
          <w:marBottom w:val="0"/>
          <w:divBdr>
            <w:top w:val="none" w:sz="0" w:space="0" w:color="auto"/>
            <w:left w:val="none" w:sz="0" w:space="0" w:color="auto"/>
            <w:bottom w:val="none" w:sz="0" w:space="0" w:color="auto"/>
            <w:right w:val="none" w:sz="0" w:space="0" w:color="auto"/>
          </w:divBdr>
        </w:div>
        <w:div w:id="1574701198">
          <w:marLeft w:val="0"/>
          <w:marRight w:val="0"/>
          <w:marTop w:val="0"/>
          <w:marBottom w:val="0"/>
          <w:divBdr>
            <w:top w:val="none" w:sz="0" w:space="0" w:color="auto"/>
            <w:left w:val="none" w:sz="0" w:space="0" w:color="auto"/>
            <w:bottom w:val="none" w:sz="0" w:space="0" w:color="auto"/>
            <w:right w:val="none" w:sz="0" w:space="0" w:color="auto"/>
          </w:divBdr>
        </w:div>
        <w:div w:id="1654530503">
          <w:marLeft w:val="0"/>
          <w:marRight w:val="0"/>
          <w:marTop w:val="0"/>
          <w:marBottom w:val="0"/>
          <w:divBdr>
            <w:top w:val="none" w:sz="0" w:space="0" w:color="auto"/>
            <w:left w:val="none" w:sz="0" w:space="0" w:color="auto"/>
            <w:bottom w:val="none" w:sz="0" w:space="0" w:color="auto"/>
            <w:right w:val="none" w:sz="0" w:space="0" w:color="auto"/>
          </w:divBdr>
        </w:div>
        <w:div w:id="1663195094">
          <w:marLeft w:val="0"/>
          <w:marRight w:val="0"/>
          <w:marTop w:val="0"/>
          <w:marBottom w:val="0"/>
          <w:divBdr>
            <w:top w:val="none" w:sz="0" w:space="0" w:color="auto"/>
            <w:left w:val="none" w:sz="0" w:space="0" w:color="auto"/>
            <w:bottom w:val="none" w:sz="0" w:space="0" w:color="auto"/>
            <w:right w:val="none" w:sz="0" w:space="0" w:color="auto"/>
          </w:divBdr>
        </w:div>
        <w:div w:id="1681348202">
          <w:marLeft w:val="0"/>
          <w:marRight w:val="0"/>
          <w:marTop w:val="0"/>
          <w:marBottom w:val="0"/>
          <w:divBdr>
            <w:top w:val="none" w:sz="0" w:space="0" w:color="auto"/>
            <w:left w:val="none" w:sz="0" w:space="0" w:color="auto"/>
            <w:bottom w:val="none" w:sz="0" w:space="0" w:color="auto"/>
            <w:right w:val="none" w:sz="0" w:space="0" w:color="auto"/>
          </w:divBdr>
        </w:div>
        <w:div w:id="1752000163">
          <w:marLeft w:val="0"/>
          <w:marRight w:val="0"/>
          <w:marTop w:val="0"/>
          <w:marBottom w:val="0"/>
          <w:divBdr>
            <w:top w:val="none" w:sz="0" w:space="0" w:color="auto"/>
            <w:left w:val="none" w:sz="0" w:space="0" w:color="auto"/>
            <w:bottom w:val="none" w:sz="0" w:space="0" w:color="auto"/>
            <w:right w:val="none" w:sz="0" w:space="0" w:color="auto"/>
          </w:divBdr>
        </w:div>
        <w:div w:id="1794131088">
          <w:marLeft w:val="0"/>
          <w:marRight w:val="0"/>
          <w:marTop w:val="0"/>
          <w:marBottom w:val="0"/>
          <w:divBdr>
            <w:top w:val="none" w:sz="0" w:space="0" w:color="auto"/>
            <w:left w:val="none" w:sz="0" w:space="0" w:color="auto"/>
            <w:bottom w:val="none" w:sz="0" w:space="0" w:color="auto"/>
            <w:right w:val="none" w:sz="0" w:space="0" w:color="auto"/>
          </w:divBdr>
        </w:div>
        <w:div w:id="1838182660">
          <w:marLeft w:val="0"/>
          <w:marRight w:val="0"/>
          <w:marTop w:val="0"/>
          <w:marBottom w:val="0"/>
          <w:divBdr>
            <w:top w:val="none" w:sz="0" w:space="0" w:color="auto"/>
            <w:left w:val="none" w:sz="0" w:space="0" w:color="auto"/>
            <w:bottom w:val="none" w:sz="0" w:space="0" w:color="auto"/>
            <w:right w:val="none" w:sz="0" w:space="0" w:color="auto"/>
          </w:divBdr>
        </w:div>
        <w:div w:id="1844666897">
          <w:marLeft w:val="0"/>
          <w:marRight w:val="0"/>
          <w:marTop w:val="0"/>
          <w:marBottom w:val="0"/>
          <w:divBdr>
            <w:top w:val="none" w:sz="0" w:space="0" w:color="auto"/>
            <w:left w:val="none" w:sz="0" w:space="0" w:color="auto"/>
            <w:bottom w:val="none" w:sz="0" w:space="0" w:color="auto"/>
            <w:right w:val="none" w:sz="0" w:space="0" w:color="auto"/>
          </w:divBdr>
        </w:div>
        <w:div w:id="1894927420">
          <w:marLeft w:val="0"/>
          <w:marRight w:val="0"/>
          <w:marTop w:val="0"/>
          <w:marBottom w:val="0"/>
          <w:divBdr>
            <w:top w:val="none" w:sz="0" w:space="0" w:color="auto"/>
            <w:left w:val="none" w:sz="0" w:space="0" w:color="auto"/>
            <w:bottom w:val="none" w:sz="0" w:space="0" w:color="auto"/>
            <w:right w:val="none" w:sz="0" w:space="0" w:color="auto"/>
          </w:divBdr>
        </w:div>
        <w:div w:id="1903756131">
          <w:marLeft w:val="0"/>
          <w:marRight w:val="0"/>
          <w:marTop w:val="0"/>
          <w:marBottom w:val="0"/>
          <w:divBdr>
            <w:top w:val="none" w:sz="0" w:space="0" w:color="auto"/>
            <w:left w:val="none" w:sz="0" w:space="0" w:color="auto"/>
            <w:bottom w:val="none" w:sz="0" w:space="0" w:color="auto"/>
            <w:right w:val="none" w:sz="0" w:space="0" w:color="auto"/>
          </w:divBdr>
        </w:div>
        <w:div w:id="1922255222">
          <w:marLeft w:val="0"/>
          <w:marRight w:val="0"/>
          <w:marTop w:val="0"/>
          <w:marBottom w:val="0"/>
          <w:divBdr>
            <w:top w:val="none" w:sz="0" w:space="0" w:color="auto"/>
            <w:left w:val="none" w:sz="0" w:space="0" w:color="auto"/>
            <w:bottom w:val="none" w:sz="0" w:space="0" w:color="auto"/>
            <w:right w:val="none" w:sz="0" w:space="0" w:color="auto"/>
          </w:divBdr>
        </w:div>
        <w:div w:id="1951888337">
          <w:marLeft w:val="0"/>
          <w:marRight w:val="0"/>
          <w:marTop w:val="0"/>
          <w:marBottom w:val="0"/>
          <w:divBdr>
            <w:top w:val="none" w:sz="0" w:space="0" w:color="auto"/>
            <w:left w:val="none" w:sz="0" w:space="0" w:color="auto"/>
            <w:bottom w:val="none" w:sz="0" w:space="0" w:color="auto"/>
            <w:right w:val="none" w:sz="0" w:space="0" w:color="auto"/>
          </w:divBdr>
        </w:div>
        <w:div w:id="1968506142">
          <w:marLeft w:val="0"/>
          <w:marRight w:val="0"/>
          <w:marTop w:val="0"/>
          <w:marBottom w:val="0"/>
          <w:divBdr>
            <w:top w:val="none" w:sz="0" w:space="0" w:color="auto"/>
            <w:left w:val="none" w:sz="0" w:space="0" w:color="auto"/>
            <w:bottom w:val="none" w:sz="0" w:space="0" w:color="auto"/>
            <w:right w:val="none" w:sz="0" w:space="0" w:color="auto"/>
          </w:divBdr>
        </w:div>
        <w:div w:id="2023166468">
          <w:marLeft w:val="0"/>
          <w:marRight w:val="0"/>
          <w:marTop w:val="0"/>
          <w:marBottom w:val="0"/>
          <w:divBdr>
            <w:top w:val="none" w:sz="0" w:space="0" w:color="auto"/>
            <w:left w:val="none" w:sz="0" w:space="0" w:color="auto"/>
            <w:bottom w:val="none" w:sz="0" w:space="0" w:color="auto"/>
            <w:right w:val="none" w:sz="0" w:space="0" w:color="auto"/>
          </w:divBdr>
        </w:div>
        <w:div w:id="2030524567">
          <w:marLeft w:val="0"/>
          <w:marRight w:val="0"/>
          <w:marTop w:val="0"/>
          <w:marBottom w:val="0"/>
          <w:divBdr>
            <w:top w:val="none" w:sz="0" w:space="0" w:color="auto"/>
            <w:left w:val="none" w:sz="0" w:space="0" w:color="auto"/>
            <w:bottom w:val="none" w:sz="0" w:space="0" w:color="auto"/>
            <w:right w:val="none" w:sz="0" w:space="0" w:color="auto"/>
          </w:divBdr>
        </w:div>
        <w:div w:id="2033409089">
          <w:marLeft w:val="0"/>
          <w:marRight w:val="0"/>
          <w:marTop w:val="0"/>
          <w:marBottom w:val="0"/>
          <w:divBdr>
            <w:top w:val="none" w:sz="0" w:space="0" w:color="auto"/>
            <w:left w:val="none" w:sz="0" w:space="0" w:color="auto"/>
            <w:bottom w:val="none" w:sz="0" w:space="0" w:color="auto"/>
            <w:right w:val="none" w:sz="0" w:space="0" w:color="auto"/>
          </w:divBdr>
        </w:div>
        <w:div w:id="2071689513">
          <w:marLeft w:val="0"/>
          <w:marRight w:val="0"/>
          <w:marTop w:val="0"/>
          <w:marBottom w:val="0"/>
          <w:divBdr>
            <w:top w:val="none" w:sz="0" w:space="0" w:color="auto"/>
            <w:left w:val="none" w:sz="0" w:space="0" w:color="auto"/>
            <w:bottom w:val="none" w:sz="0" w:space="0" w:color="auto"/>
            <w:right w:val="none" w:sz="0" w:space="0" w:color="auto"/>
          </w:divBdr>
        </w:div>
        <w:div w:id="2086950402">
          <w:marLeft w:val="0"/>
          <w:marRight w:val="0"/>
          <w:marTop w:val="0"/>
          <w:marBottom w:val="0"/>
          <w:divBdr>
            <w:top w:val="none" w:sz="0" w:space="0" w:color="auto"/>
            <w:left w:val="none" w:sz="0" w:space="0" w:color="auto"/>
            <w:bottom w:val="none" w:sz="0" w:space="0" w:color="auto"/>
            <w:right w:val="none" w:sz="0" w:space="0" w:color="auto"/>
          </w:divBdr>
        </w:div>
      </w:divsChild>
    </w:div>
    <w:div w:id="1670522990">
      <w:bodyDiv w:val="1"/>
      <w:marLeft w:val="0"/>
      <w:marRight w:val="0"/>
      <w:marTop w:val="0"/>
      <w:marBottom w:val="0"/>
      <w:divBdr>
        <w:top w:val="none" w:sz="0" w:space="0" w:color="auto"/>
        <w:left w:val="none" w:sz="0" w:space="0" w:color="auto"/>
        <w:bottom w:val="none" w:sz="0" w:space="0" w:color="auto"/>
        <w:right w:val="none" w:sz="0" w:space="0" w:color="auto"/>
      </w:divBdr>
    </w:div>
    <w:div w:id="1681006697">
      <w:bodyDiv w:val="1"/>
      <w:marLeft w:val="0"/>
      <w:marRight w:val="0"/>
      <w:marTop w:val="0"/>
      <w:marBottom w:val="0"/>
      <w:divBdr>
        <w:top w:val="none" w:sz="0" w:space="0" w:color="auto"/>
        <w:left w:val="none" w:sz="0" w:space="0" w:color="auto"/>
        <w:bottom w:val="none" w:sz="0" w:space="0" w:color="auto"/>
        <w:right w:val="none" w:sz="0" w:space="0" w:color="auto"/>
      </w:divBdr>
    </w:div>
    <w:div w:id="1681733189">
      <w:bodyDiv w:val="1"/>
      <w:marLeft w:val="0"/>
      <w:marRight w:val="0"/>
      <w:marTop w:val="0"/>
      <w:marBottom w:val="0"/>
      <w:divBdr>
        <w:top w:val="none" w:sz="0" w:space="0" w:color="auto"/>
        <w:left w:val="none" w:sz="0" w:space="0" w:color="auto"/>
        <w:bottom w:val="none" w:sz="0" w:space="0" w:color="auto"/>
        <w:right w:val="none" w:sz="0" w:space="0" w:color="auto"/>
      </w:divBdr>
    </w:div>
    <w:div w:id="1689209768">
      <w:bodyDiv w:val="1"/>
      <w:marLeft w:val="0"/>
      <w:marRight w:val="0"/>
      <w:marTop w:val="0"/>
      <w:marBottom w:val="0"/>
      <w:divBdr>
        <w:top w:val="none" w:sz="0" w:space="0" w:color="auto"/>
        <w:left w:val="none" w:sz="0" w:space="0" w:color="auto"/>
        <w:bottom w:val="none" w:sz="0" w:space="0" w:color="auto"/>
        <w:right w:val="none" w:sz="0" w:space="0" w:color="auto"/>
      </w:divBdr>
    </w:div>
    <w:div w:id="1703019152">
      <w:bodyDiv w:val="1"/>
      <w:marLeft w:val="0"/>
      <w:marRight w:val="0"/>
      <w:marTop w:val="0"/>
      <w:marBottom w:val="0"/>
      <w:divBdr>
        <w:top w:val="none" w:sz="0" w:space="0" w:color="auto"/>
        <w:left w:val="none" w:sz="0" w:space="0" w:color="auto"/>
        <w:bottom w:val="none" w:sz="0" w:space="0" w:color="auto"/>
        <w:right w:val="none" w:sz="0" w:space="0" w:color="auto"/>
      </w:divBdr>
      <w:divsChild>
        <w:div w:id="246810167">
          <w:marLeft w:val="0"/>
          <w:marRight w:val="0"/>
          <w:marTop w:val="0"/>
          <w:marBottom w:val="0"/>
          <w:divBdr>
            <w:top w:val="none" w:sz="0" w:space="0" w:color="auto"/>
            <w:left w:val="none" w:sz="0" w:space="0" w:color="auto"/>
            <w:bottom w:val="none" w:sz="0" w:space="0" w:color="auto"/>
            <w:right w:val="none" w:sz="0" w:space="0" w:color="auto"/>
          </w:divBdr>
        </w:div>
        <w:div w:id="414480091">
          <w:marLeft w:val="0"/>
          <w:marRight w:val="0"/>
          <w:marTop w:val="0"/>
          <w:marBottom w:val="0"/>
          <w:divBdr>
            <w:top w:val="none" w:sz="0" w:space="0" w:color="auto"/>
            <w:left w:val="none" w:sz="0" w:space="0" w:color="auto"/>
            <w:bottom w:val="none" w:sz="0" w:space="0" w:color="auto"/>
            <w:right w:val="none" w:sz="0" w:space="0" w:color="auto"/>
          </w:divBdr>
        </w:div>
        <w:div w:id="540099089">
          <w:marLeft w:val="0"/>
          <w:marRight w:val="0"/>
          <w:marTop w:val="0"/>
          <w:marBottom w:val="0"/>
          <w:divBdr>
            <w:top w:val="none" w:sz="0" w:space="0" w:color="auto"/>
            <w:left w:val="none" w:sz="0" w:space="0" w:color="auto"/>
            <w:bottom w:val="none" w:sz="0" w:space="0" w:color="auto"/>
            <w:right w:val="none" w:sz="0" w:space="0" w:color="auto"/>
          </w:divBdr>
        </w:div>
        <w:div w:id="741369879">
          <w:marLeft w:val="0"/>
          <w:marRight w:val="0"/>
          <w:marTop w:val="0"/>
          <w:marBottom w:val="0"/>
          <w:divBdr>
            <w:top w:val="none" w:sz="0" w:space="0" w:color="auto"/>
            <w:left w:val="none" w:sz="0" w:space="0" w:color="auto"/>
            <w:bottom w:val="none" w:sz="0" w:space="0" w:color="auto"/>
            <w:right w:val="none" w:sz="0" w:space="0" w:color="auto"/>
          </w:divBdr>
        </w:div>
        <w:div w:id="1415394457">
          <w:marLeft w:val="0"/>
          <w:marRight w:val="0"/>
          <w:marTop w:val="0"/>
          <w:marBottom w:val="0"/>
          <w:divBdr>
            <w:top w:val="none" w:sz="0" w:space="0" w:color="auto"/>
            <w:left w:val="none" w:sz="0" w:space="0" w:color="auto"/>
            <w:bottom w:val="none" w:sz="0" w:space="0" w:color="auto"/>
            <w:right w:val="none" w:sz="0" w:space="0" w:color="auto"/>
          </w:divBdr>
        </w:div>
        <w:div w:id="1771312450">
          <w:marLeft w:val="0"/>
          <w:marRight w:val="0"/>
          <w:marTop w:val="0"/>
          <w:marBottom w:val="0"/>
          <w:divBdr>
            <w:top w:val="none" w:sz="0" w:space="0" w:color="auto"/>
            <w:left w:val="none" w:sz="0" w:space="0" w:color="auto"/>
            <w:bottom w:val="none" w:sz="0" w:space="0" w:color="auto"/>
            <w:right w:val="none" w:sz="0" w:space="0" w:color="auto"/>
          </w:divBdr>
        </w:div>
        <w:div w:id="1865089852">
          <w:marLeft w:val="0"/>
          <w:marRight w:val="0"/>
          <w:marTop w:val="0"/>
          <w:marBottom w:val="0"/>
          <w:divBdr>
            <w:top w:val="none" w:sz="0" w:space="0" w:color="auto"/>
            <w:left w:val="none" w:sz="0" w:space="0" w:color="auto"/>
            <w:bottom w:val="none" w:sz="0" w:space="0" w:color="auto"/>
            <w:right w:val="none" w:sz="0" w:space="0" w:color="auto"/>
          </w:divBdr>
        </w:div>
        <w:div w:id="2119372393">
          <w:marLeft w:val="0"/>
          <w:marRight w:val="0"/>
          <w:marTop w:val="0"/>
          <w:marBottom w:val="0"/>
          <w:divBdr>
            <w:top w:val="none" w:sz="0" w:space="0" w:color="auto"/>
            <w:left w:val="none" w:sz="0" w:space="0" w:color="auto"/>
            <w:bottom w:val="none" w:sz="0" w:space="0" w:color="auto"/>
            <w:right w:val="none" w:sz="0" w:space="0" w:color="auto"/>
          </w:divBdr>
        </w:div>
      </w:divsChild>
    </w:div>
    <w:div w:id="1708793941">
      <w:bodyDiv w:val="1"/>
      <w:marLeft w:val="0"/>
      <w:marRight w:val="0"/>
      <w:marTop w:val="0"/>
      <w:marBottom w:val="0"/>
      <w:divBdr>
        <w:top w:val="none" w:sz="0" w:space="0" w:color="auto"/>
        <w:left w:val="none" w:sz="0" w:space="0" w:color="auto"/>
        <w:bottom w:val="none" w:sz="0" w:space="0" w:color="auto"/>
        <w:right w:val="none" w:sz="0" w:space="0" w:color="auto"/>
      </w:divBdr>
    </w:div>
    <w:div w:id="1711493021">
      <w:bodyDiv w:val="1"/>
      <w:marLeft w:val="0"/>
      <w:marRight w:val="0"/>
      <w:marTop w:val="0"/>
      <w:marBottom w:val="0"/>
      <w:divBdr>
        <w:top w:val="none" w:sz="0" w:space="0" w:color="auto"/>
        <w:left w:val="none" w:sz="0" w:space="0" w:color="auto"/>
        <w:bottom w:val="none" w:sz="0" w:space="0" w:color="auto"/>
        <w:right w:val="none" w:sz="0" w:space="0" w:color="auto"/>
      </w:divBdr>
    </w:div>
    <w:div w:id="1715232314">
      <w:bodyDiv w:val="1"/>
      <w:marLeft w:val="0"/>
      <w:marRight w:val="0"/>
      <w:marTop w:val="0"/>
      <w:marBottom w:val="0"/>
      <w:divBdr>
        <w:top w:val="none" w:sz="0" w:space="0" w:color="auto"/>
        <w:left w:val="none" w:sz="0" w:space="0" w:color="auto"/>
        <w:bottom w:val="none" w:sz="0" w:space="0" w:color="auto"/>
        <w:right w:val="none" w:sz="0" w:space="0" w:color="auto"/>
      </w:divBdr>
    </w:div>
    <w:div w:id="1718969042">
      <w:bodyDiv w:val="1"/>
      <w:marLeft w:val="0"/>
      <w:marRight w:val="0"/>
      <w:marTop w:val="0"/>
      <w:marBottom w:val="0"/>
      <w:divBdr>
        <w:top w:val="none" w:sz="0" w:space="0" w:color="auto"/>
        <w:left w:val="none" w:sz="0" w:space="0" w:color="auto"/>
        <w:bottom w:val="none" w:sz="0" w:space="0" w:color="auto"/>
        <w:right w:val="none" w:sz="0" w:space="0" w:color="auto"/>
      </w:divBdr>
    </w:div>
    <w:div w:id="1722821580">
      <w:bodyDiv w:val="1"/>
      <w:marLeft w:val="0"/>
      <w:marRight w:val="0"/>
      <w:marTop w:val="0"/>
      <w:marBottom w:val="0"/>
      <w:divBdr>
        <w:top w:val="none" w:sz="0" w:space="0" w:color="auto"/>
        <w:left w:val="none" w:sz="0" w:space="0" w:color="auto"/>
        <w:bottom w:val="none" w:sz="0" w:space="0" w:color="auto"/>
        <w:right w:val="none" w:sz="0" w:space="0" w:color="auto"/>
      </w:divBdr>
    </w:div>
    <w:div w:id="1723942556">
      <w:bodyDiv w:val="1"/>
      <w:marLeft w:val="0"/>
      <w:marRight w:val="0"/>
      <w:marTop w:val="0"/>
      <w:marBottom w:val="0"/>
      <w:divBdr>
        <w:top w:val="none" w:sz="0" w:space="0" w:color="auto"/>
        <w:left w:val="none" w:sz="0" w:space="0" w:color="auto"/>
        <w:bottom w:val="none" w:sz="0" w:space="0" w:color="auto"/>
        <w:right w:val="none" w:sz="0" w:space="0" w:color="auto"/>
      </w:divBdr>
    </w:div>
    <w:div w:id="1724333877">
      <w:bodyDiv w:val="1"/>
      <w:marLeft w:val="0"/>
      <w:marRight w:val="0"/>
      <w:marTop w:val="0"/>
      <w:marBottom w:val="0"/>
      <w:divBdr>
        <w:top w:val="none" w:sz="0" w:space="0" w:color="auto"/>
        <w:left w:val="none" w:sz="0" w:space="0" w:color="auto"/>
        <w:bottom w:val="none" w:sz="0" w:space="0" w:color="auto"/>
        <w:right w:val="none" w:sz="0" w:space="0" w:color="auto"/>
      </w:divBdr>
    </w:div>
    <w:div w:id="1741635509">
      <w:bodyDiv w:val="1"/>
      <w:marLeft w:val="0"/>
      <w:marRight w:val="0"/>
      <w:marTop w:val="0"/>
      <w:marBottom w:val="0"/>
      <w:divBdr>
        <w:top w:val="none" w:sz="0" w:space="0" w:color="auto"/>
        <w:left w:val="none" w:sz="0" w:space="0" w:color="auto"/>
        <w:bottom w:val="none" w:sz="0" w:space="0" w:color="auto"/>
        <w:right w:val="none" w:sz="0" w:space="0" w:color="auto"/>
      </w:divBdr>
    </w:div>
    <w:div w:id="1741976544">
      <w:bodyDiv w:val="1"/>
      <w:marLeft w:val="0"/>
      <w:marRight w:val="0"/>
      <w:marTop w:val="0"/>
      <w:marBottom w:val="0"/>
      <w:divBdr>
        <w:top w:val="none" w:sz="0" w:space="0" w:color="auto"/>
        <w:left w:val="none" w:sz="0" w:space="0" w:color="auto"/>
        <w:bottom w:val="none" w:sz="0" w:space="0" w:color="auto"/>
        <w:right w:val="none" w:sz="0" w:space="0" w:color="auto"/>
      </w:divBdr>
    </w:div>
    <w:div w:id="1744523019">
      <w:bodyDiv w:val="1"/>
      <w:marLeft w:val="0"/>
      <w:marRight w:val="0"/>
      <w:marTop w:val="0"/>
      <w:marBottom w:val="0"/>
      <w:divBdr>
        <w:top w:val="none" w:sz="0" w:space="0" w:color="auto"/>
        <w:left w:val="none" w:sz="0" w:space="0" w:color="auto"/>
        <w:bottom w:val="none" w:sz="0" w:space="0" w:color="auto"/>
        <w:right w:val="none" w:sz="0" w:space="0" w:color="auto"/>
      </w:divBdr>
    </w:div>
    <w:div w:id="1749382395">
      <w:bodyDiv w:val="1"/>
      <w:marLeft w:val="0"/>
      <w:marRight w:val="0"/>
      <w:marTop w:val="0"/>
      <w:marBottom w:val="0"/>
      <w:divBdr>
        <w:top w:val="none" w:sz="0" w:space="0" w:color="auto"/>
        <w:left w:val="none" w:sz="0" w:space="0" w:color="auto"/>
        <w:bottom w:val="none" w:sz="0" w:space="0" w:color="auto"/>
        <w:right w:val="none" w:sz="0" w:space="0" w:color="auto"/>
      </w:divBdr>
    </w:div>
    <w:div w:id="1752969084">
      <w:bodyDiv w:val="1"/>
      <w:marLeft w:val="0"/>
      <w:marRight w:val="0"/>
      <w:marTop w:val="0"/>
      <w:marBottom w:val="0"/>
      <w:divBdr>
        <w:top w:val="none" w:sz="0" w:space="0" w:color="auto"/>
        <w:left w:val="none" w:sz="0" w:space="0" w:color="auto"/>
        <w:bottom w:val="none" w:sz="0" w:space="0" w:color="auto"/>
        <w:right w:val="none" w:sz="0" w:space="0" w:color="auto"/>
      </w:divBdr>
    </w:div>
    <w:div w:id="1753814610">
      <w:bodyDiv w:val="1"/>
      <w:marLeft w:val="0"/>
      <w:marRight w:val="0"/>
      <w:marTop w:val="0"/>
      <w:marBottom w:val="0"/>
      <w:divBdr>
        <w:top w:val="none" w:sz="0" w:space="0" w:color="auto"/>
        <w:left w:val="none" w:sz="0" w:space="0" w:color="auto"/>
        <w:bottom w:val="none" w:sz="0" w:space="0" w:color="auto"/>
        <w:right w:val="none" w:sz="0" w:space="0" w:color="auto"/>
      </w:divBdr>
    </w:div>
    <w:div w:id="1757172040">
      <w:bodyDiv w:val="1"/>
      <w:marLeft w:val="0"/>
      <w:marRight w:val="0"/>
      <w:marTop w:val="0"/>
      <w:marBottom w:val="0"/>
      <w:divBdr>
        <w:top w:val="none" w:sz="0" w:space="0" w:color="auto"/>
        <w:left w:val="none" w:sz="0" w:space="0" w:color="auto"/>
        <w:bottom w:val="none" w:sz="0" w:space="0" w:color="auto"/>
        <w:right w:val="none" w:sz="0" w:space="0" w:color="auto"/>
      </w:divBdr>
    </w:div>
    <w:div w:id="1760369494">
      <w:bodyDiv w:val="1"/>
      <w:marLeft w:val="0"/>
      <w:marRight w:val="0"/>
      <w:marTop w:val="0"/>
      <w:marBottom w:val="0"/>
      <w:divBdr>
        <w:top w:val="none" w:sz="0" w:space="0" w:color="auto"/>
        <w:left w:val="none" w:sz="0" w:space="0" w:color="auto"/>
        <w:bottom w:val="none" w:sz="0" w:space="0" w:color="auto"/>
        <w:right w:val="none" w:sz="0" w:space="0" w:color="auto"/>
      </w:divBdr>
    </w:div>
    <w:div w:id="1773361193">
      <w:bodyDiv w:val="1"/>
      <w:marLeft w:val="0"/>
      <w:marRight w:val="0"/>
      <w:marTop w:val="0"/>
      <w:marBottom w:val="0"/>
      <w:divBdr>
        <w:top w:val="none" w:sz="0" w:space="0" w:color="auto"/>
        <w:left w:val="none" w:sz="0" w:space="0" w:color="auto"/>
        <w:bottom w:val="none" w:sz="0" w:space="0" w:color="auto"/>
        <w:right w:val="none" w:sz="0" w:space="0" w:color="auto"/>
      </w:divBdr>
      <w:divsChild>
        <w:div w:id="59446402">
          <w:marLeft w:val="0"/>
          <w:marRight w:val="0"/>
          <w:marTop w:val="0"/>
          <w:marBottom w:val="0"/>
          <w:divBdr>
            <w:top w:val="none" w:sz="0" w:space="0" w:color="auto"/>
            <w:left w:val="none" w:sz="0" w:space="0" w:color="auto"/>
            <w:bottom w:val="none" w:sz="0" w:space="0" w:color="auto"/>
            <w:right w:val="none" w:sz="0" w:space="0" w:color="auto"/>
          </w:divBdr>
        </w:div>
        <w:div w:id="93018705">
          <w:marLeft w:val="0"/>
          <w:marRight w:val="0"/>
          <w:marTop w:val="0"/>
          <w:marBottom w:val="0"/>
          <w:divBdr>
            <w:top w:val="none" w:sz="0" w:space="0" w:color="auto"/>
            <w:left w:val="none" w:sz="0" w:space="0" w:color="auto"/>
            <w:bottom w:val="none" w:sz="0" w:space="0" w:color="auto"/>
            <w:right w:val="none" w:sz="0" w:space="0" w:color="auto"/>
          </w:divBdr>
        </w:div>
        <w:div w:id="1046680803">
          <w:marLeft w:val="0"/>
          <w:marRight w:val="0"/>
          <w:marTop w:val="0"/>
          <w:marBottom w:val="0"/>
          <w:divBdr>
            <w:top w:val="none" w:sz="0" w:space="0" w:color="auto"/>
            <w:left w:val="none" w:sz="0" w:space="0" w:color="auto"/>
            <w:bottom w:val="none" w:sz="0" w:space="0" w:color="auto"/>
            <w:right w:val="none" w:sz="0" w:space="0" w:color="auto"/>
          </w:divBdr>
        </w:div>
        <w:div w:id="1376156537">
          <w:marLeft w:val="0"/>
          <w:marRight w:val="0"/>
          <w:marTop w:val="0"/>
          <w:marBottom w:val="0"/>
          <w:divBdr>
            <w:top w:val="none" w:sz="0" w:space="0" w:color="auto"/>
            <w:left w:val="none" w:sz="0" w:space="0" w:color="auto"/>
            <w:bottom w:val="none" w:sz="0" w:space="0" w:color="auto"/>
            <w:right w:val="none" w:sz="0" w:space="0" w:color="auto"/>
          </w:divBdr>
        </w:div>
        <w:div w:id="1412895077">
          <w:marLeft w:val="0"/>
          <w:marRight w:val="0"/>
          <w:marTop w:val="0"/>
          <w:marBottom w:val="0"/>
          <w:divBdr>
            <w:top w:val="none" w:sz="0" w:space="0" w:color="auto"/>
            <w:left w:val="none" w:sz="0" w:space="0" w:color="auto"/>
            <w:bottom w:val="none" w:sz="0" w:space="0" w:color="auto"/>
            <w:right w:val="none" w:sz="0" w:space="0" w:color="auto"/>
          </w:divBdr>
        </w:div>
        <w:div w:id="1531651341">
          <w:marLeft w:val="0"/>
          <w:marRight w:val="0"/>
          <w:marTop w:val="0"/>
          <w:marBottom w:val="0"/>
          <w:divBdr>
            <w:top w:val="none" w:sz="0" w:space="0" w:color="auto"/>
            <w:left w:val="none" w:sz="0" w:space="0" w:color="auto"/>
            <w:bottom w:val="none" w:sz="0" w:space="0" w:color="auto"/>
            <w:right w:val="none" w:sz="0" w:space="0" w:color="auto"/>
          </w:divBdr>
        </w:div>
      </w:divsChild>
    </w:div>
    <w:div w:id="1774394197">
      <w:bodyDiv w:val="1"/>
      <w:marLeft w:val="0"/>
      <w:marRight w:val="0"/>
      <w:marTop w:val="0"/>
      <w:marBottom w:val="0"/>
      <w:divBdr>
        <w:top w:val="none" w:sz="0" w:space="0" w:color="auto"/>
        <w:left w:val="none" w:sz="0" w:space="0" w:color="auto"/>
        <w:bottom w:val="none" w:sz="0" w:space="0" w:color="auto"/>
        <w:right w:val="none" w:sz="0" w:space="0" w:color="auto"/>
      </w:divBdr>
      <w:divsChild>
        <w:div w:id="23600088">
          <w:marLeft w:val="0"/>
          <w:marRight w:val="0"/>
          <w:marTop w:val="0"/>
          <w:marBottom w:val="0"/>
          <w:divBdr>
            <w:top w:val="none" w:sz="0" w:space="0" w:color="auto"/>
            <w:left w:val="none" w:sz="0" w:space="0" w:color="auto"/>
            <w:bottom w:val="none" w:sz="0" w:space="0" w:color="auto"/>
            <w:right w:val="none" w:sz="0" w:space="0" w:color="auto"/>
          </w:divBdr>
        </w:div>
        <w:div w:id="177542944">
          <w:marLeft w:val="0"/>
          <w:marRight w:val="0"/>
          <w:marTop w:val="0"/>
          <w:marBottom w:val="0"/>
          <w:divBdr>
            <w:top w:val="none" w:sz="0" w:space="0" w:color="auto"/>
            <w:left w:val="none" w:sz="0" w:space="0" w:color="auto"/>
            <w:bottom w:val="none" w:sz="0" w:space="0" w:color="auto"/>
            <w:right w:val="none" w:sz="0" w:space="0" w:color="auto"/>
          </w:divBdr>
        </w:div>
        <w:div w:id="252708098">
          <w:marLeft w:val="0"/>
          <w:marRight w:val="0"/>
          <w:marTop w:val="0"/>
          <w:marBottom w:val="0"/>
          <w:divBdr>
            <w:top w:val="none" w:sz="0" w:space="0" w:color="auto"/>
            <w:left w:val="none" w:sz="0" w:space="0" w:color="auto"/>
            <w:bottom w:val="none" w:sz="0" w:space="0" w:color="auto"/>
            <w:right w:val="none" w:sz="0" w:space="0" w:color="auto"/>
          </w:divBdr>
        </w:div>
        <w:div w:id="543250440">
          <w:marLeft w:val="0"/>
          <w:marRight w:val="0"/>
          <w:marTop w:val="0"/>
          <w:marBottom w:val="0"/>
          <w:divBdr>
            <w:top w:val="none" w:sz="0" w:space="0" w:color="auto"/>
            <w:left w:val="none" w:sz="0" w:space="0" w:color="auto"/>
            <w:bottom w:val="none" w:sz="0" w:space="0" w:color="auto"/>
            <w:right w:val="none" w:sz="0" w:space="0" w:color="auto"/>
          </w:divBdr>
        </w:div>
        <w:div w:id="627515741">
          <w:marLeft w:val="0"/>
          <w:marRight w:val="0"/>
          <w:marTop w:val="0"/>
          <w:marBottom w:val="0"/>
          <w:divBdr>
            <w:top w:val="none" w:sz="0" w:space="0" w:color="auto"/>
            <w:left w:val="none" w:sz="0" w:space="0" w:color="auto"/>
            <w:bottom w:val="none" w:sz="0" w:space="0" w:color="auto"/>
            <w:right w:val="none" w:sz="0" w:space="0" w:color="auto"/>
          </w:divBdr>
        </w:div>
        <w:div w:id="632367663">
          <w:marLeft w:val="0"/>
          <w:marRight w:val="0"/>
          <w:marTop w:val="0"/>
          <w:marBottom w:val="0"/>
          <w:divBdr>
            <w:top w:val="none" w:sz="0" w:space="0" w:color="auto"/>
            <w:left w:val="none" w:sz="0" w:space="0" w:color="auto"/>
            <w:bottom w:val="none" w:sz="0" w:space="0" w:color="auto"/>
            <w:right w:val="none" w:sz="0" w:space="0" w:color="auto"/>
          </w:divBdr>
        </w:div>
        <w:div w:id="710695214">
          <w:marLeft w:val="0"/>
          <w:marRight w:val="0"/>
          <w:marTop w:val="0"/>
          <w:marBottom w:val="0"/>
          <w:divBdr>
            <w:top w:val="none" w:sz="0" w:space="0" w:color="auto"/>
            <w:left w:val="none" w:sz="0" w:space="0" w:color="auto"/>
            <w:bottom w:val="none" w:sz="0" w:space="0" w:color="auto"/>
            <w:right w:val="none" w:sz="0" w:space="0" w:color="auto"/>
          </w:divBdr>
        </w:div>
        <w:div w:id="737438813">
          <w:marLeft w:val="0"/>
          <w:marRight w:val="0"/>
          <w:marTop w:val="0"/>
          <w:marBottom w:val="0"/>
          <w:divBdr>
            <w:top w:val="none" w:sz="0" w:space="0" w:color="auto"/>
            <w:left w:val="none" w:sz="0" w:space="0" w:color="auto"/>
            <w:bottom w:val="none" w:sz="0" w:space="0" w:color="auto"/>
            <w:right w:val="none" w:sz="0" w:space="0" w:color="auto"/>
          </w:divBdr>
        </w:div>
        <w:div w:id="778379586">
          <w:marLeft w:val="0"/>
          <w:marRight w:val="0"/>
          <w:marTop w:val="0"/>
          <w:marBottom w:val="0"/>
          <w:divBdr>
            <w:top w:val="none" w:sz="0" w:space="0" w:color="auto"/>
            <w:left w:val="none" w:sz="0" w:space="0" w:color="auto"/>
            <w:bottom w:val="none" w:sz="0" w:space="0" w:color="auto"/>
            <w:right w:val="none" w:sz="0" w:space="0" w:color="auto"/>
          </w:divBdr>
        </w:div>
        <w:div w:id="783160298">
          <w:marLeft w:val="0"/>
          <w:marRight w:val="0"/>
          <w:marTop w:val="0"/>
          <w:marBottom w:val="0"/>
          <w:divBdr>
            <w:top w:val="none" w:sz="0" w:space="0" w:color="auto"/>
            <w:left w:val="none" w:sz="0" w:space="0" w:color="auto"/>
            <w:bottom w:val="none" w:sz="0" w:space="0" w:color="auto"/>
            <w:right w:val="none" w:sz="0" w:space="0" w:color="auto"/>
          </w:divBdr>
        </w:div>
        <w:div w:id="867109893">
          <w:marLeft w:val="0"/>
          <w:marRight w:val="0"/>
          <w:marTop w:val="0"/>
          <w:marBottom w:val="0"/>
          <w:divBdr>
            <w:top w:val="none" w:sz="0" w:space="0" w:color="auto"/>
            <w:left w:val="none" w:sz="0" w:space="0" w:color="auto"/>
            <w:bottom w:val="none" w:sz="0" w:space="0" w:color="auto"/>
            <w:right w:val="none" w:sz="0" w:space="0" w:color="auto"/>
          </w:divBdr>
        </w:div>
        <w:div w:id="922372076">
          <w:marLeft w:val="0"/>
          <w:marRight w:val="0"/>
          <w:marTop w:val="0"/>
          <w:marBottom w:val="0"/>
          <w:divBdr>
            <w:top w:val="none" w:sz="0" w:space="0" w:color="auto"/>
            <w:left w:val="none" w:sz="0" w:space="0" w:color="auto"/>
            <w:bottom w:val="none" w:sz="0" w:space="0" w:color="auto"/>
            <w:right w:val="none" w:sz="0" w:space="0" w:color="auto"/>
          </w:divBdr>
        </w:div>
        <w:div w:id="946043593">
          <w:marLeft w:val="0"/>
          <w:marRight w:val="0"/>
          <w:marTop w:val="0"/>
          <w:marBottom w:val="0"/>
          <w:divBdr>
            <w:top w:val="none" w:sz="0" w:space="0" w:color="auto"/>
            <w:left w:val="none" w:sz="0" w:space="0" w:color="auto"/>
            <w:bottom w:val="none" w:sz="0" w:space="0" w:color="auto"/>
            <w:right w:val="none" w:sz="0" w:space="0" w:color="auto"/>
          </w:divBdr>
        </w:div>
        <w:div w:id="1042635481">
          <w:marLeft w:val="0"/>
          <w:marRight w:val="0"/>
          <w:marTop w:val="0"/>
          <w:marBottom w:val="0"/>
          <w:divBdr>
            <w:top w:val="none" w:sz="0" w:space="0" w:color="auto"/>
            <w:left w:val="none" w:sz="0" w:space="0" w:color="auto"/>
            <w:bottom w:val="none" w:sz="0" w:space="0" w:color="auto"/>
            <w:right w:val="none" w:sz="0" w:space="0" w:color="auto"/>
          </w:divBdr>
        </w:div>
        <w:div w:id="1147166579">
          <w:marLeft w:val="0"/>
          <w:marRight w:val="0"/>
          <w:marTop w:val="0"/>
          <w:marBottom w:val="0"/>
          <w:divBdr>
            <w:top w:val="none" w:sz="0" w:space="0" w:color="auto"/>
            <w:left w:val="none" w:sz="0" w:space="0" w:color="auto"/>
            <w:bottom w:val="none" w:sz="0" w:space="0" w:color="auto"/>
            <w:right w:val="none" w:sz="0" w:space="0" w:color="auto"/>
          </w:divBdr>
        </w:div>
        <w:div w:id="1192180534">
          <w:marLeft w:val="0"/>
          <w:marRight w:val="0"/>
          <w:marTop w:val="0"/>
          <w:marBottom w:val="0"/>
          <w:divBdr>
            <w:top w:val="none" w:sz="0" w:space="0" w:color="auto"/>
            <w:left w:val="none" w:sz="0" w:space="0" w:color="auto"/>
            <w:bottom w:val="none" w:sz="0" w:space="0" w:color="auto"/>
            <w:right w:val="none" w:sz="0" w:space="0" w:color="auto"/>
          </w:divBdr>
        </w:div>
        <w:div w:id="1196887893">
          <w:marLeft w:val="0"/>
          <w:marRight w:val="0"/>
          <w:marTop w:val="0"/>
          <w:marBottom w:val="0"/>
          <w:divBdr>
            <w:top w:val="none" w:sz="0" w:space="0" w:color="auto"/>
            <w:left w:val="none" w:sz="0" w:space="0" w:color="auto"/>
            <w:bottom w:val="none" w:sz="0" w:space="0" w:color="auto"/>
            <w:right w:val="none" w:sz="0" w:space="0" w:color="auto"/>
          </w:divBdr>
        </w:div>
        <w:div w:id="1317296024">
          <w:marLeft w:val="0"/>
          <w:marRight w:val="0"/>
          <w:marTop w:val="0"/>
          <w:marBottom w:val="0"/>
          <w:divBdr>
            <w:top w:val="none" w:sz="0" w:space="0" w:color="auto"/>
            <w:left w:val="none" w:sz="0" w:space="0" w:color="auto"/>
            <w:bottom w:val="none" w:sz="0" w:space="0" w:color="auto"/>
            <w:right w:val="none" w:sz="0" w:space="0" w:color="auto"/>
          </w:divBdr>
        </w:div>
        <w:div w:id="1379160022">
          <w:marLeft w:val="0"/>
          <w:marRight w:val="0"/>
          <w:marTop w:val="0"/>
          <w:marBottom w:val="0"/>
          <w:divBdr>
            <w:top w:val="none" w:sz="0" w:space="0" w:color="auto"/>
            <w:left w:val="none" w:sz="0" w:space="0" w:color="auto"/>
            <w:bottom w:val="none" w:sz="0" w:space="0" w:color="auto"/>
            <w:right w:val="none" w:sz="0" w:space="0" w:color="auto"/>
          </w:divBdr>
        </w:div>
        <w:div w:id="1572278633">
          <w:marLeft w:val="0"/>
          <w:marRight w:val="0"/>
          <w:marTop w:val="0"/>
          <w:marBottom w:val="0"/>
          <w:divBdr>
            <w:top w:val="none" w:sz="0" w:space="0" w:color="auto"/>
            <w:left w:val="none" w:sz="0" w:space="0" w:color="auto"/>
            <w:bottom w:val="none" w:sz="0" w:space="0" w:color="auto"/>
            <w:right w:val="none" w:sz="0" w:space="0" w:color="auto"/>
          </w:divBdr>
        </w:div>
        <w:div w:id="1589924986">
          <w:marLeft w:val="0"/>
          <w:marRight w:val="0"/>
          <w:marTop w:val="0"/>
          <w:marBottom w:val="0"/>
          <w:divBdr>
            <w:top w:val="none" w:sz="0" w:space="0" w:color="auto"/>
            <w:left w:val="none" w:sz="0" w:space="0" w:color="auto"/>
            <w:bottom w:val="none" w:sz="0" w:space="0" w:color="auto"/>
            <w:right w:val="none" w:sz="0" w:space="0" w:color="auto"/>
          </w:divBdr>
        </w:div>
        <w:div w:id="1652634790">
          <w:marLeft w:val="0"/>
          <w:marRight w:val="0"/>
          <w:marTop w:val="0"/>
          <w:marBottom w:val="0"/>
          <w:divBdr>
            <w:top w:val="none" w:sz="0" w:space="0" w:color="auto"/>
            <w:left w:val="none" w:sz="0" w:space="0" w:color="auto"/>
            <w:bottom w:val="none" w:sz="0" w:space="0" w:color="auto"/>
            <w:right w:val="none" w:sz="0" w:space="0" w:color="auto"/>
          </w:divBdr>
        </w:div>
        <w:div w:id="1685403115">
          <w:marLeft w:val="0"/>
          <w:marRight w:val="0"/>
          <w:marTop w:val="0"/>
          <w:marBottom w:val="0"/>
          <w:divBdr>
            <w:top w:val="none" w:sz="0" w:space="0" w:color="auto"/>
            <w:left w:val="none" w:sz="0" w:space="0" w:color="auto"/>
            <w:bottom w:val="none" w:sz="0" w:space="0" w:color="auto"/>
            <w:right w:val="none" w:sz="0" w:space="0" w:color="auto"/>
          </w:divBdr>
        </w:div>
        <w:div w:id="1824589350">
          <w:marLeft w:val="0"/>
          <w:marRight w:val="0"/>
          <w:marTop w:val="0"/>
          <w:marBottom w:val="0"/>
          <w:divBdr>
            <w:top w:val="none" w:sz="0" w:space="0" w:color="auto"/>
            <w:left w:val="none" w:sz="0" w:space="0" w:color="auto"/>
            <w:bottom w:val="none" w:sz="0" w:space="0" w:color="auto"/>
            <w:right w:val="none" w:sz="0" w:space="0" w:color="auto"/>
          </w:divBdr>
        </w:div>
        <w:div w:id="1858544424">
          <w:marLeft w:val="0"/>
          <w:marRight w:val="0"/>
          <w:marTop w:val="0"/>
          <w:marBottom w:val="0"/>
          <w:divBdr>
            <w:top w:val="none" w:sz="0" w:space="0" w:color="auto"/>
            <w:left w:val="none" w:sz="0" w:space="0" w:color="auto"/>
            <w:bottom w:val="none" w:sz="0" w:space="0" w:color="auto"/>
            <w:right w:val="none" w:sz="0" w:space="0" w:color="auto"/>
          </w:divBdr>
        </w:div>
        <w:div w:id="1950579250">
          <w:marLeft w:val="0"/>
          <w:marRight w:val="0"/>
          <w:marTop w:val="0"/>
          <w:marBottom w:val="0"/>
          <w:divBdr>
            <w:top w:val="none" w:sz="0" w:space="0" w:color="auto"/>
            <w:left w:val="none" w:sz="0" w:space="0" w:color="auto"/>
            <w:bottom w:val="none" w:sz="0" w:space="0" w:color="auto"/>
            <w:right w:val="none" w:sz="0" w:space="0" w:color="auto"/>
          </w:divBdr>
        </w:div>
        <w:div w:id="1961909333">
          <w:marLeft w:val="0"/>
          <w:marRight w:val="0"/>
          <w:marTop w:val="0"/>
          <w:marBottom w:val="0"/>
          <w:divBdr>
            <w:top w:val="none" w:sz="0" w:space="0" w:color="auto"/>
            <w:left w:val="none" w:sz="0" w:space="0" w:color="auto"/>
            <w:bottom w:val="none" w:sz="0" w:space="0" w:color="auto"/>
            <w:right w:val="none" w:sz="0" w:space="0" w:color="auto"/>
          </w:divBdr>
        </w:div>
        <w:div w:id="2025595874">
          <w:marLeft w:val="0"/>
          <w:marRight w:val="0"/>
          <w:marTop w:val="0"/>
          <w:marBottom w:val="0"/>
          <w:divBdr>
            <w:top w:val="none" w:sz="0" w:space="0" w:color="auto"/>
            <w:left w:val="none" w:sz="0" w:space="0" w:color="auto"/>
            <w:bottom w:val="none" w:sz="0" w:space="0" w:color="auto"/>
            <w:right w:val="none" w:sz="0" w:space="0" w:color="auto"/>
          </w:divBdr>
        </w:div>
        <w:div w:id="2054766787">
          <w:marLeft w:val="0"/>
          <w:marRight w:val="0"/>
          <w:marTop w:val="0"/>
          <w:marBottom w:val="0"/>
          <w:divBdr>
            <w:top w:val="none" w:sz="0" w:space="0" w:color="auto"/>
            <w:left w:val="none" w:sz="0" w:space="0" w:color="auto"/>
            <w:bottom w:val="none" w:sz="0" w:space="0" w:color="auto"/>
            <w:right w:val="none" w:sz="0" w:space="0" w:color="auto"/>
          </w:divBdr>
        </w:div>
        <w:div w:id="2073195708">
          <w:marLeft w:val="0"/>
          <w:marRight w:val="0"/>
          <w:marTop w:val="0"/>
          <w:marBottom w:val="0"/>
          <w:divBdr>
            <w:top w:val="none" w:sz="0" w:space="0" w:color="auto"/>
            <w:left w:val="none" w:sz="0" w:space="0" w:color="auto"/>
            <w:bottom w:val="none" w:sz="0" w:space="0" w:color="auto"/>
            <w:right w:val="none" w:sz="0" w:space="0" w:color="auto"/>
          </w:divBdr>
        </w:div>
        <w:div w:id="2085759664">
          <w:marLeft w:val="0"/>
          <w:marRight w:val="0"/>
          <w:marTop w:val="0"/>
          <w:marBottom w:val="0"/>
          <w:divBdr>
            <w:top w:val="none" w:sz="0" w:space="0" w:color="auto"/>
            <w:left w:val="none" w:sz="0" w:space="0" w:color="auto"/>
            <w:bottom w:val="none" w:sz="0" w:space="0" w:color="auto"/>
            <w:right w:val="none" w:sz="0" w:space="0" w:color="auto"/>
          </w:divBdr>
        </w:div>
      </w:divsChild>
    </w:div>
    <w:div w:id="1780178949">
      <w:bodyDiv w:val="1"/>
      <w:marLeft w:val="0"/>
      <w:marRight w:val="0"/>
      <w:marTop w:val="0"/>
      <w:marBottom w:val="0"/>
      <w:divBdr>
        <w:top w:val="none" w:sz="0" w:space="0" w:color="auto"/>
        <w:left w:val="none" w:sz="0" w:space="0" w:color="auto"/>
        <w:bottom w:val="none" w:sz="0" w:space="0" w:color="auto"/>
        <w:right w:val="none" w:sz="0" w:space="0" w:color="auto"/>
      </w:divBdr>
    </w:div>
    <w:div w:id="1780292462">
      <w:bodyDiv w:val="1"/>
      <w:marLeft w:val="0"/>
      <w:marRight w:val="0"/>
      <w:marTop w:val="0"/>
      <w:marBottom w:val="0"/>
      <w:divBdr>
        <w:top w:val="none" w:sz="0" w:space="0" w:color="auto"/>
        <w:left w:val="none" w:sz="0" w:space="0" w:color="auto"/>
        <w:bottom w:val="none" w:sz="0" w:space="0" w:color="auto"/>
        <w:right w:val="none" w:sz="0" w:space="0" w:color="auto"/>
      </w:divBdr>
    </w:div>
    <w:div w:id="1786848264">
      <w:bodyDiv w:val="1"/>
      <w:marLeft w:val="0"/>
      <w:marRight w:val="0"/>
      <w:marTop w:val="0"/>
      <w:marBottom w:val="0"/>
      <w:divBdr>
        <w:top w:val="none" w:sz="0" w:space="0" w:color="auto"/>
        <w:left w:val="none" w:sz="0" w:space="0" w:color="auto"/>
        <w:bottom w:val="none" w:sz="0" w:space="0" w:color="auto"/>
        <w:right w:val="none" w:sz="0" w:space="0" w:color="auto"/>
      </w:divBdr>
    </w:div>
    <w:div w:id="1796833168">
      <w:bodyDiv w:val="1"/>
      <w:marLeft w:val="0"/>
      <w:marRight w:val="0"/>
      <w:marTop w:val="0"/>
      <w:marBottom w:val="0"/>
      <w:divBdr>
        <w:top w:val="none" w:sz="0" w:space="0" w:color="auto"/>
        <w:left w:val="none" w:sz="0" w:space="0" w:color="auto"/>
        <w:bottom w:val="none" w:sz="0" w:space="0" w:color="auto"/>
        <w:right w:val="none" w:sz="0" w:space="0" w:color="auto"/>
      </w:divBdr>
    </w:div>
    <w:div w:id="1828550448">
      <w:bodyDiv w:val="1"/>
      <w:marLeft w:val="0"/>
      <w:marRight w:val="0"/>
      <w:marTop w:val="0"/>
      <w:marBottom w:val="0"/>
      <w:divBdr>
        <w:top w:val="none" w:sz="0" w:space="0" w:color="auto"/>
        <w:left w:val="none" w:sz="0" w:space="0" w:color="auto"/>
        <w:bottom w:val="none" w:sz="0" w:space="0" w:color="auto"/>
        <w:right w:val="none" w:sz="0" w:space="0" w:color="auto"/>
      </w:divBdr>
    </w:div>
    <w:div w:id="1834099572">
      <w:bodyDiv w:val="1"/>
      <w:marLeft w:val="0"/>
      <w:marRight w:val="0"/>
      <w:marTop w:val="0"/>
      <w:marBottom w:val="0"/>
      <w:divBdr>
        <w:top w:val="none" w:sz="0" w:space="0" w:color="auto"/>
        <w:left w:val="none" w:sz="0" w:space="0" w:color="auto"/>
        <w:bottom w:val="none" w:sz="0" w:space="0" w:color="auto"/>
        <w:right w:val="none" w:sz="0" w:space="0" w:color="auto"/>
      </w:divBdr>
    </w:div>
    <w:div w:id="1837652500">
      <w:bodyDiv w:val="1"/>
      <w:marLeft w:val="0"/>
      <w:marRight w:val="0"/>
      <w:marTop w:val="0"/>
      <w:marBottom w:val="0"/>
      <w:divBdr>
        <w:top w:val="none" w:sz="0" w:space="0" w:color="auto"/>
        <w:left w:val="none" w:sz="0" w:space="0" w:color="auto"/>
        <w:bottom w:val="none" w:sz="0" w:space="0" w:color="auto"/>
        <w:right w:val="none" w:sz="0" w:space="0" w:color="auto"/>
      </w:divBdr>
    </w:div>
    <w:div w:id="1853758118">
      <w:bodyDiv w:val="1"/>
      <w:marLeft w:val="0"/>
      <w:marRight w:val="0"/>
      <w:marTop w:val="0"/>
      <w:marBottom w:val="0"/>
      <w:divBdr>
        <w:top w:val="none" w:sz="0" w:space="0" w:color="auto"/>
        <w:left w:val="none" w:sz="0" w:space="0" w:color="auto"/>
        <w:bottom w:val="none" w:sz="0" w:space="0" w:color="auto"/>
        <w:right w:val="none" w:sz="0" w:space="0" w:color="auto"/>
      </w:divBdr>
    </w:div>
    <w:div w:id="1878347850">
      <w:bodyDiv w:val="1"/>
      <w:marLeft w:val="0"/>
      <w:marRight w:val="0"/>
      <w:marTop w:val="0"/>
      <w:marBottom w:val="0"/>
      <w:divBdr>
        <w:top w:val="none" w:sz="0" w:space="0" w:color="auto"/>
        <w:left w:val="none" w:sz="0" w:space="0" w:color="auto"/>
        <w:bottom w:val="none" w:sz="0" w:space="0" w:color="auto"/>
        <w:right w:val="none" w:sz="0" w:space="0" w:color="auto"/>
      </w:divBdr>
    </w:div>
    <w:div w:id="1879783311">
      <w:bodyDiv w:val="1"/>
      <w:marLeft w:val="0"/>
      <w:marRight w:val="0"/>
      <w:marTop w:val="0"/>
      <w:marBottom w:val="0"/>
      <w:divBdr>
        <w:top w:val="none" w:sz="0" w:space="0" w:color="auto"/>
        <w:left w:val="none" w:sz="0" w:space="0" w:color="auto"/>
        <w:bottom w:val="none" w:sz="0" w:space="0" w:color="auto"/>
        <w:right w:val="none" w:sz="0" w:space="0" w:color="auto"/>
      </w:divBdr>
    </w:div>
    <w:div w:id="1900701689">
      <w:bodyDiv w:val="1"/>
      <w:marLeft w:val="0"/>
      <w:marRight w:val="0"/>
      <w:marTop w:val="0"/>
      <w:marBottom w:val="0"/>
      <w:divBdr>
        <w:top w:val="none" w:sz="0" w:space="0" w:color="auto"/>
        <w:left w:val="none" w:sz="0" w:space="0" w:color="auto"/>
        <w:bottom w:val="none" w:sz="0" w:space="0" w:color="auto"/>
        <w:right w:val="none" w:sz="0" w:space="0" w:color="auto"/>
      </w:divBdr>
    </w:div>
    <w:div w:id="1903636271">
      <w:bodyDiv w:val="1"/>
      <w:marLeft w:val="0"/>
      <w:marRight w:val="0"/>
      <w:marTop w:val="0"/>
      <w:marBottom w:val="0"/>
      <w:divBdr>
        <w:top w:val="none" w:sz="0" w:space="0" w:color="auto"/>
        <w:left w:val="none" w:sz="0" w:space="0" w:color="auto"/>
        <w:bottom w:val="none" w:sz="0" w:space="0" w:color="auto"/>
        <w:right w:val="none" w:sz="0" w:space="0" w:color="auto"/>
      </w:divBdr>
      <w:divsChild>
        <w:div w:id="38287045">
          <w:marLeft w:val="0"/>
          <w:marRight w:val="0"/>
          <w:marTop w:val="0"/>
          <w:marBottom w:val="0"/>
          <w:divBdr>
            <w:top w:val="none" w:sz="0" w:space="0" w:color="auto"/>
            <w:left w:val="none" w:sz="0" w:space="0" w:color="auto"/>
            <w:bottom w:val="none" w:sz="0" w:space="0" w:color="auto"/>
            <w:right w:val="none" w:sz="0" w:space="0" w:color="auto"/>
          </w:divBdr>
        </w:div>
        <w:div w:id="45565279">
          <w:marLeft w:val="0"/>
          <w:marRight w:val="0"/>
          <w:marTop w:val="0"/>
          <w:marBottom w:val="0"/>
          <w:divBdr>
            <w:top w:val="none" w:sz="0" w:space="0" w:color="auto"/>
            <w:left w:val="none" w:sz="0" w:space="0" w:color="auto"/>
            <w:bottom w:val="none" w:sz="0" w:space="0" w:color="auto"/>
            <w:right w:val="none" w:sz="0" w:space="0" w:color="auto"/>
          </w:divBdr>
        </w:div>
        <w:div w:id="81531874">
          <w:marLeft w:val="0"/>
          <w:marRight w:val="0"/>
          <w:marTop w:val="0"/>
          <w:marBottom w:val="0"/>
          <w:divBdr>
            <w:top w:val="none" w:sz="0" w:space="0" w:color="auto"/>
            <w:left w:val="none" w:sz="0" w:space="0" w:color="auto"/>
            <w:bottom w:val="none" w:sz="0" w:space="0" w:color="auto"/>
            <w:right w:val="none" w:sz="0" w:space="0" w:color="auto"/>
          </w:divBdr>
        </w:div>
        <w:div w:id="87310774">
          <w:marLeft w:val="0"/>
          <w:marRight w:val="0"/>
          <w:marTop w:val="0"/>
          <w:marBottom w:val="0"/>
          <w:divBdr>
            <w:top w:val="none" w:sz="0" w:space="0" w:color="auto"/>
            <w:left w:val="none" w:sz="0" w:space="0" w:color="auto"/>
            <w:bottom w:val="none" w:sz="0" w:space="0" w:color="auto"/>
            <w:right w:val="none" w:sz="0" w:space="0" w:color="auto"/>
          </w:divBdr>
        </w:div>
        <w:div w:id="119303177">
          <w:marLeft w:val="0"/>
          <w:marRight w:val="0"/>
          <w:marTop w:val="0"/>
          <w:marBottom w:val="0"/>
          <w:divBdr>
            <w:top w:val="none" w:sz="0" w:space="0" w:color="auto"/>
            <w:left w:val="none" w:sz="0" w:space="0" w:color="auto"/>
            <w:bottom w:val="none" w:sz="0" w:space="0" w:color="auto"/>
            <w:right w:val="none" w:sz="0" w:space="0" w:color="auto"/>
          </w:divBdr>
        </w:div>
        <w:div w:id="162092192">
          <w:marLeft w:val="0"/>
          <w:marRight w:val="0"/>
          <w:marTop w:val="0"/>
          <w:marBottom w:val="0"/>
          <w:divBdr>
            <w:top w:val="none" w:sz="0" w:space="0" w:color="auto"/>
            <w:left w:val="none" w:sz="0" w:space="0" w:color="auto"/>
            <w:bottom w:val="none" w:sz="0" w:space="0" w:color="auto"/>
            <w:right w:val="none" w:sz="0" w:space="0" w:color="auto"/>
          </w:divBdr>
        </w:div>
        <w:div w:id="177424804">
          <w:marLeft w:val="0"/>
          <w:marRight w:val="0"/>
          <w:marTop w:val="0"/>
          <w:marBottom w:val="0"/>
          <w:divBdr>
            <w:top w:val="none" w:sz="0" w:space="0" w:color="auto"/>
            <w:left w:val="none" w:sz="0" w:space="0" w:color="auto"/>
            <w:bottom w:val="none" w:sz="0" w:space="0" w:color="auto"/>
            <w:right w:val="none" w:sz="0" w:space="0" w:color="auto"/>
          </w:divBdr>
        </w:div>
        <w:div w:id="199125689">
          <w:marLeft w:val="0"/>
          <w:marRight w:val="0"/>
          <w:marTop w:val="0"/>
          <w:marBottom w:val="0"/>
          <w:divBdr>
            <w:top w:val="none" w:sz="0" w:space="0" w:color="auto"/>
            <w:left w:val="none" w:sz="0" w:space="0" w:color="auto"/>
            <w:bottom w:val="none" w:sz="0" w:space="0" w:color="auto"/>
            <w:right w:val="none" w:sz="0" w:space="0" w:color="auto"/>
          </w:divBdr>
        </w:div>
        <w:div w:id="283658492">
          <w:marLeft w:val="0"/>
          <w:marRight w:val="0"/>
          <w:marTop w:val="0"/>
          <w:marBottom w:val="0"/>
          <w:divBdr>
            <w:top w:val="none" w:sz="0" w:space="0" w:color="auto"/>
            <w:left w:val="none" w:sz="0" w:space="0" w:color="auto"/>
            <w:bottom w:val="none" w:sz="0" w:space="0" w:color="auto"/>
            <w:right w:val="none" w:sz="0" w:space="0" w:color="auto"/>
          </w:divBdr>
        </w:div>
        <w:div w:id="310444304">
          <w:marLeft w:val="0"/>
          <w:marRight w:val="0"/>
          <w:marTop w:val="0"/>
          <w:marBottom w:val="0"/>
          <w:divBdr>
            <w:top w:val="none" w:sz="0" w:space="0" w:color="auto"/>
            <w:left w:val="none" w:sz="0" w:space="0" w:color="auto"/>
            <w:bottom w:val="none" w:sz="0" w:space="0" w:color="auto"/>
            <w:right w:val="none" w:sz="0" w:space="0" w:color="auto"/>
          </w:divBdr>
        </w:div>
        <w:div w:id="317929682">
          <w:marLeft w:val="0"/>
          <w:marRight w:val="0"/>
          <w:marTop w:val="0"/>
          <w:marBottom w:val="0"/>
          <w:divBdr>
            <w:top w:val="none" w:sz="0" w:space="0" w:color="auto"/>
            <w:left w:val="none" w:sz="0" w:space="0" w:color="auto"/>
            <w:bottom w:val="none" w:sz="0" w:space="0" w:color="auto"/>
            <w:right w:val="none" w:sz="0" w:space="0" w:color="auto"/>
          </w:divBdr>
        </w:div>
        <w:div w:id="367679756">
          <w:marLeft w:val="0"/>
          <w:marRight w:val="0"/>
          <w:marTop w:val="0"/>
          <w:marBottom w:val="0"/>
          <w:divBdr>
            <w:top w:val="none" w:sz="0" w:space="0" w:color="auto"/>
            <w:left w:val="none" w:sz="0" w:space="0" w:color="auto"/>
            <w:bottom w:val="none" w:sz="0" w:space="0" w:color="auto"/>
            <w:right w:val="none" w:sz="0" w:space="0" w:color="auto"/>
          </w:divBdr>
        </w:div>
        <w:div w:id="386999811">
          <w:marLeft w:val="0"/>
          <w:marRight w:val="0"/>
          <w:marTop w:val="0"/>
          <w:marBottom w:val="0"/>
          <w:divBdr>
            <w:top w:val="none" w:sz="0" w:space="0" w:color="auto"/>
            <w:left w:val="none" w:sz="0" w:space="0" w:color="auto"/>
            <w:bottom w:val="none" w:sz="0" w:space="0" w:color="auto"/>
            <w:right w:val="none" w:sz="0" w:space="0" w:color="auto"/>
          </w:divBdr>
        </w:div>
        <w:div w:id="473642958">
          <w:marLeft w:val="0"/>
          <w:marRight w:val="0"/>
          <w:marTop w:val="0"/>
          <w:marBottom w:val="0"/>
          <w:divBdr>
            <w:top w:val="none" w:sz="0" w:space="0" w:color="auto"/>
            <w:left w:val="none" w:sz="0" w:space="0" w:color="auto"/>
            <w:bottom w:val="none" w:sz="0" w:space="0" w:color="auto"/>
            <w:right w:val="none" w:sz="0" w:space="0" w:color="auto"/>
          </w:divBdr>
        </w:div>
        <w:div w:id="515848088">
          <w:marLeft w:val="0"/>
          <w:marRight w:val="0"/>
          <w:marTop w:val="0"/>
          <w:marBottom w:val="0"/>
          <w:divBdr>
            <w:top w:val="none" w:sz="0" w:space="0" w:color="auto"/>
            <w:left w:val="none" w:sz="0" w:space="0" w:color="auto"/>
            <w:bottom w:val="none" w:sz="0" w:space="0" w:color="auto"/>
            <w:right w:val="none" w:sz="0" w:space="0" w:color="auto"/>
          </w:divBdr>
        </w:div>
        <w:div w:id="525946901">
          <w:marLeft w:val="0"/>
          <w:marRight w:val="0"/>
          <w:marTop w:val="0"/>
          <w:marBottom w:val="0"/>
          <w:divBdr>
            <w:top w:val="none" w:sz="0" w:space="0" w:color="auto"/>
            <w:left w:val="none" w:sz="0" w:space="0" w:color="auto"/>
            <w:bottom w:val="none" w:sz="0" w:space="0" w:color="auto"/>
            <w:right w:val="none" w:sz="0" w:space="0" w:color="auto"/>
          </w:divBdr>
        </w:div>
        <w:div w:id="528448712">
          <w:marLeft w:val="0"/>
          <w:marRight w:val="0"/>
          <w:marTop w:val="0"/>
          <w:marBottom w:val="0"/>
          <w:divBdr>
            <w:top w:val="none" w:sz="0" w:space="0" w:color="auto"/>
            <w:left w:val="none" w:sz="0" w:space="0" w:color="auto"/>
            <w:bottom w:val="none" w:sz="0" w:space="0" w:color="auto"/>
            <w:right w:val="none" w:sz="0" w:space="0" w:color="auto"/>
          </w:divBdr>
        </w:div>
        <w:div w:id="548297352">
          <w:marLeft w:val="0"/>
          <w:marRight w:val="0"/>
          <w:marTop w:val="0"/>
          <w:marBottom w:val="0"/>
          <w:divBdr>
            <w:top w:val="none" w:sz="0" w:space="0" w:color="auto"/>
            <w:left w:val="none" w:sz="0" w:space="0" w:color="auto"/>
            <w:bottom w:val="none" w:sz="0" w:space="0" w:color="auto"/>
            <w:right w:val="none" w:sz="0" w:space="0" w:color="auto"/>
          </w:divBdr>
        </w:div>
        <w:div w:id="557740931">
          <w:marLeft w:val="0"/>
          <w:marRight w:val="0"/>
          <w:marTop w:val="0"/>
          <w:marBottom w:val="0"/>
          <w:divBdr>
            <w:top w:val="none" w:sz="0" w:space="0" w:color="auto"/>
            <w:left w:val="none" w:sz="0" w:space="0" w:color="auto"/>
            <w:bottom w:val="none" w:sz="0" w:space="0" w:color="auto"/>
            <w:right w:val="none" w:sz="0" w:space="0" w:color="auto"/>
          </w:divBdr>
        </w:div>
        <w:div w:id="636841182">
          <w:marLeft w:val="0"/>
          <w:marRight w:val="0"/>
          <w:marTop w:val="0"/>
          <w:marBottom w:val="0"/>
          <w:divBdr>
            <w:top w:val="none" w:sz="0" w:space="0" w:color="auto"/>
            <w:left w:val="none" w:sz="0" w:space="0" w:color="auto"/>
            <w:bottom w:val="none" w:sz="0" w:space="0" w:color="auto"/>
            <w:right w:val="none" w:sz="0" w:space="0" w:color="auto"/>
          </w:divBdr>
        </w:div>
        <w:div w:id="643001402">
          <w:marLeft w:val="0"/>
          <w:marRight w:val="0"/>
          <w:marTop w:val="0"/>
          <w:marBottom w:val="0"/>
          <w:divBdr>
            <w:top w:val="none" w:sz="0" w:space="0" w:color="auto"/>
            <w:left w:val="none" w:sz="0" w:space="0" w:color="auto"/>
            <w:bottom w:val="none" w:sz="0" w:space="0" w:color="auto"/>
            <w:right w:val="none" w:sz="0" w:space="0" w:color="auto"/>
          </w:divBdr>
        </w:div>
        <w:div w:id="665595235">
          <w:marLeft w:val="0"/>
          <w:marRight w:val="0"/>
          <w:marTop w:val="0"/>
          <w:marBottom w:val="0"/>
          <w:divBdr>
            <w:top w:val="none" w:sz="0" w:space="0" w:color="auto"/>
            <w:left w:val="none" w:sz="0" w:space="0" w:color="auto"/>
            <w:bottom w:val="none" w:sz="0" w:space="0" w:color="auto"/>
            <w:right w:val="none" w:sz="0" w:space="0" w:color="auto"/>
          </w:divBdr>
        </w:div>
        <w:div w:id="695231263">
          <w:marLeft w:val="0"/>
          <w:marRight w:val="0"/>
          <w:marTop w:val="0"/>
          <w:marBottom w:val="0"/>
          <w:divBdr>
            <w:top w:val="none" w:sz="0" w:space="0" w:color="auto"/>
            <w:left w:val="none" w:sz="0" w:space="0" w:color="auto"/>
            <w:bottom w:val="none" w:sz="0" w:space="0" w:color="auto"/>
            <w:right w:val="none" w:sz="0" w:space="0" w:color="auto"/>
          </w:divBdr>
        </w:div>
        <w:div w:id="757990437">
          <w:marLeft w:val="0"/>
          <w:marRight w:val="0"/>
          <w:marTop w:val="0"/>
          <w:marBottom w:val="0"/>
          <w:divBdr>
            <w:top w:val="none" w:sz="0" w:space="0" w:color="auto"/>
            <w:left w:val="none" w:sz="0" w:space="0" w:color="auto"/>
            <w:bottom w:val="none" w:sz="0" w:space="0" w:color="auto"/>
            <w:right w:val="none" w:sz="0" w:space="0" w:color="auto"/>
          </w:divBdr>
        </w:div>
        <w:div w:id="765929088">
          <w:marLeft w:val="0"/>
          <w:marRight w:val="0"/>
          <w:marTop w:val="0"/>
          <w:marBottom w:val="0"/>
          <w:divBdr>
            <w:top w:val="none" w:sz="0" w:space="0" w:color="auto"/>
            <w:left w:val="none" w:sz="0" w:space="0" w:color="auto"/>
            <w:bottom w:val="none" w:sz="0" w:space="0" w:color="auto"/>
            <w:right w:val="none" w:sz="0" w:space="0" w:color="auto"/>
          </w:divBdr>
        </w:div>
        <w:div w:id="797139352">
          <w:marLeft w:val="0"/>
          <w:marRight w:val="0"/>
          <w:marTop w:val="0"/>
          <w:marBottom w:val="0"/>
          <w:divBdr>
            <w:top w:val="none" w:sz="0" w:space="0" w:color="auto"/>
            <w:left w:val="none" w:sz="0" w:space="0" w:color="auto"/>
            <w:bottom w:val="none" w:sz="0" w:space="0" w:color="auto"/>
            <w:right w:val="none" w:sz="0" w:space="0" w:color="auto"/>
          </w:divBdr>
        </w:div>
        <w:div w:id="806434044">
          <w:marLeft w:val="0"/>
          <w:marRight w:val="0"/>
          <w:marTop w:val="0"/>
          <w:marBottom w:val="0"/>
          <w:divBdr>
            <w:top w:val="none" w:sz="0" w:space="0" w:color="auto"/>
            <w:left w:val="none" w:sz="0" w:space="0" w:color="auto"/>
            <w:bottom w:val="none" w:sz="0" w:space="0" w:color="auto"/>
            <w:right w:val="none" w:sz="0" w:space="0" w:color="auto"/>
          </w:divBdr>
        </w:div>
        <w:div w:id="806818104">
          <w:marLeft w:val="0"/>
          <w:marRight w:val="0"/>
          <w:marTop w:val="0"/>
          <w:marBottom w:val="0"/>
          <w:divBdr>
            <w:top w:val="none" w:sz="0" w:space="0" w:color="auto"/>
            <w:left w:val="none" w:sz="0" w:space="0" w:color="auto"/>
            <w:bottom w:val="none" w:sz="0" w:space="0" w:color="auto"/>
            <w:right w:val="none" w:sz="0" w:space="0" w:color="auto"/>
          </w:divBdr>
        </w:div>
        <w:div w:id="809132160">
          <w:marLeft w:val="0"/>
          <w:marRight w:val="0"/>
          <w:marTop w:val="0"/>
          <w:marBottom w:val="0"/>
          <w:divBdr>
            <w:top w:val="none" w:sz="0" w:space="0" w:color="auto"/>
            <w:left w:val="none" w:sz="0" w:space="0" w:color="auto"/>
            <w:bottom w:val="none" w:sz="0" w:space="0" w:color="auto"/>
            <w:right w:val="none" w:sz="0" w:space="0" w:color="auto"/>
          </w:divBdr>
        </w:div>
        <w:div w:id="828981107">
          <w:marLeft w:val="0"/>
          <w:marRight w:val="0"/>
          <w:marTop w:val="0"/>
          <w:marBottom w:val="0"/>
          <w:divBdr>
            <w:top w:val="none" w:sz="0" w:space="0" w:color="auto"/>
            <w:left w:val="none" w:sz="0" w:space="0" w:color="auto"/>
            <w:bottom w:val="none" w:sz="0" w:space="0" w:color="auto"/>
            <w:right w:val="none" w:sz="0" w:space="0" w:color="auto"/>
          </w:divBdr>
        </w:div>
        <w:div w:id="846821857">
          <w:marLeft w:val="0"/>
          <w:marRight w:val="0"/>
          <w:marTop w:val="0"/>
          <w:marBottom w:val="0"/>
          <w:divBdr>
            <w:top w:val="none" w:sz="0" w:space="0" w:color="auto"/>
            <w:left w:val="none" w:sz="0" w:space="0" w:color="auto"/>
            <w:bottom w:val="none" w:sz="0" w:space="0" w:color="auto"/>
            <w:right w:val="none" w:sz="0" w:space="0" w:color="auto"/>
          </w:divBdr>
        </w:div>
        <w:div w:id="872155071">
          <w:marLeft w:val="0"/>
          <w:marRight w:val="0"/>
          <w:marTop w:val="0"/>
          <w:marBottom w:val="0"/>
          <w:divBdr>
            <w:top w:val="none" w:sz="0" w:space="0" w:color="auto"/>
            <w:left w:val="none" w:sz="0" w:space="0" w:color="auto"/>
            <w:bottom w:val="none" w:sz="0" w:space="0" w:color="auto"/>
            <w:right w:val="none" w:sz="0" w:space="0" w:color="auto"/>
          </w:divBdr>
        </w:div>
        <w:div w:id="935596566">
          <w:marLeft w:val="0"/>
          <w:marRight w:val="0"/>
          <w:marTop w:val="0"/>
          <w:marBottom w:val="0"/>
          <w:divBdr>
            <w:top w:val="none" w:sz="0" w:space="0" w:color="auto"/>
            <w:left w:val="none" w:sz="0" w:space="0" w:color="auto"/>
            <w:bottom w:val="none" w:sz="0" w:space="0" w:color="auto"/>
            <w:right w:val="none" w:sz="0" w:space="0" w:color="auto"/>
          </w:divBdr>
        </w:div>
        <w:div w:id="938755391">
          <w:marLeft w:val="0"/>
          <w:marRight w:val="0"/>
          <w:marTop w:val="0"/>
          <w:marBottom w:val="0"/>
          <w:divBdr>
            <w:top w:val="none" w:sz="0" w:space="0" w:color="auto"/>
            <w:left w:val="none" w:sz="0" w:space="0" w:color="auto"/>
            <w:bottom w:val="none" w:sz="0" w:space="0" w:color="auto"/>
            <w:right w:val="none" w:sz="0" w:space="0" w:color="auto"/>
          </w:divBdr>
        </w:div>
        <w:div w:id="980309369">
          <w:marLeft w:val="0"/>
          <w:marRight w:val="0"/>
          <w:marTop w:val="0"/>
          <w:marBottom w:val="0"/>
          <w:divBdr>
            <w:top w:val="none" w:sz="0" w:space="0" w:color="auto"/>
            <w:left w:val="none" w:sz="0" w:space="0" w:color="auto"/>
            <w:bottom w:val="none" w:sz="0" w:space="0" w:color="auto"/>
            <w:right w:val="none" w:sz="0" w:space="0" w:color="auto"/>
          </w:divBdr>
        </w:div>
        <w:div w:id="981887061">
          <w:marLeft w:val="0"/>
          <w:marRight w:val="0"/>
          <w:marTop w:val="0"/>
          <w:marBottom w:val="0"/>
          <w:divBdr>
            <w:top w:val="none" w:sz="0" w:space="0" w:color="auto"/>
            <w:left w:val="none" w:sz="0" w:space="0" w:color="auto"/>
            <w:bottom w:val="none" w:sz="0" w:space="0" w:color="auto"/>
            <w:right w:val="none" w:sz="0" w:space="0" w:color="auto"/>
          </w:divBdr>
        </w:div>
        <w:div w:id="992830167">
          <w:marLeft w:val="0"/>
          <w:marRight w:val="0"/>
          <w:marTop w:val="0"/>
          <w:marBottom w:val="0"/>
          <w:divBdr>
            <w:top w:val="none" w:sz="0" w:space="0" w:color="auto"/>
            <w:left w:val="none" w:sz="0" w:space="0" w:color="auto"/>
            <w:bottom w:val="none" w:sz="0" w:space="0" w:color="auto"/>
            <w:right w:val="none" w:sz="0" w:space="0" w:color="auto"/>
          </w:divBdr>
        </w:div>
        <w:div w:id="1001742793">
          <w:marLeft w:val="0"/>
          <w:marRight w:val="0"/>
          <w:marTop w:val="0"/>
          <w:marBottom w:val="0"/>
          <w:divBdr>
            <w:top w:val="none" w:sz="0" w:space="0" w:color="auto"/>
            <w:left w:val="none" w:sz="0" w:space="0" w:color="auto"/>
            <w:bottom w:val="none" w:sz="0" w:space="0" w:color="auto"/>
            <w:right w:val="none" w:sz="0" w:space="0" w:color="auto"/>
          </w:divBdr>
        </w:div>
        <w:div w:id="1003775942">
          <w:marLeft w:val="0"/>
          <w:marRight w:val="0"/>
          <w:marTop w:val="0"/>
          <w:marBottom w:val="0"/>
          <w:divBdr>
            <w:top w:val="none" w:sz="0" w:space="0" w:color="auto"/>
            <w:left w:val="none" w:sz="0" w:space="0" w:color="auto"/>
            <w:bottom w:val="none" w:sz="0" w:space="0" w:color="auto"/>
            <w:right w:val="none" w:sz="0" w:space="0" w:color="auto"/>
          </w:divBdr>
        </w:div>
        <w:div w:id="1047490253">
          <w:marLeft w:val="0"/>
          <w:marRight w:val="0"/>
          <w:marTop w:val="0"/>
          <w:marBottom w:val="0"/>
          <w:divBdr>
            <w:top w:val="none" w:sz="0" w:space="0" w:color="auto"/>
            <w:left w:val="none" w:sz="0" w:space="0" w:color="auto"/>
            <w:bottom w:val="none" w:sz="0" w:space="0" w:color="auto"/>
            <w:right w:val="none" w:sz="0" w:space="0" w:color="auto"/>
          </w:divBdr>
        </w:div>
        <w:div w:id="1051686578">
          <w:marLeft w:val="0"/>
          <w:marRight w:val="0"/>
          <w:marTop w:val="0"/>
          <w:marBottom w:val="0"/>
          <w:divBdr>
            <w:top w:val="none" w:sz="0" w:space="0" w:color="auto"/>
            <w:left w:val="none" w:sz="0" w:space="0" w:color="auto"/>
            <w:bottom w:val="none" w:sz="0" w:space="0" w:color="auto"/>
            <w:right w:val="none" w:sz="0" w:space="0" w:color="auto"/>
          </w:divBdr>
        </w:div>
        <w:div w:id="1059092022">
          <w:marLeft w:val="0"/>
          <w:marRight w:val="0"/>
          <w:marTop w:val="0"/>
          <w:marBottom w:val="0"/>
          <w:divBdr>
            <w:top w:val="none" w:sz="0" w:space="0" w:color="auto"/>
            <w:left w:val="none" w:sz="0" w:space="0" w:color="auto"/>
            <w:bottom w:val="none" w:sz="0" w:space="0" w:color="auto"/>
            <w:right w:val="none" w:sz="0" w:space="0" w:color="auto"/>
          </w:divBdr>
        </w:div>
        <w:div w:id="1174682227">
          <w:marLeft w:val="0"/>
          <w:marRight w:val="0"/>
          <w:marTop w:val="0"/>
          <w:marBottom w:val="0"/>
          <w:divBdr>
            <w:top w:val="none" w:sz="0" w:space="0" w:color="auto"/>
            <w:left w:val="none" w:sz="0" w:space="0" w:color="auto"/>
            <w:bottom w:val="none" w:sz="0" w:space="0" w:color="auto"/>
            <w:right w:val="none" w:sz="0" w:space="0" w:color="auto"/>
          </w:divBdr>
        </w:div>
        <w:div w:id="1180973750">
          <w:marLeft w:val="0"/>
          <w:marRight w:val="0"/>
          <w:marTop w:val="0"/>
          <w:marBottom w:val="0"/>
          <w:divBdr>
            <w:top w:val="none" w:sz="0" w:space="0" w:color="auto"/>
            <w:left w:val="none" w:sz="0" w:space="0" w:color="auto"/>
            <w:bottom w:val="none" w:sz="0" w:space="0" w:color="auto"/>
            <w:right w:val="none" w:sz="0" w:space="0" w:color="auto"/>
          </w:divBdr>
        </w:div>
        <w:div w:id="1193568481">
          <w:marLeft w:val="0"/>
          <w:marRight w:val="0"/>
          <w:marTop w:val="0"/>
          <w:marBottom w:val="0"/>
          <w:divBdr>
            <w:top w:val="none" w:sz="0" w:space="0" w:color="auto"/>
            <w:left w:val="none" w:sz="0" w:space="0" w:color="auto"/>
            <w:bottom w:val="none" w:sz="0" w:space="0" w:color="auto"/>
            <w:right w:val="none" w:sz="0" w:space="0" w:color="auto"/>
          </w:divBdr>
        </w:div>
        <w:div w:id="1300455234">
          <w:marLeft w:val="0"/>
          <w:marRight w:val="0"/>
          <w:marTop w:val="0"/>
          <w:marBottom w:val="0"/>
          <w:divBdr>
            <w:top w:val="none" w:sz="0" w:space="0" w:color="auto"/>
            <w:left w:val="none" w:sz="0" w:space="0" w:color="auto"/>
            <w:bottom w:val="none" w:sz="0" w:space="0" w:color="auto"/>
            <w:right w:val="none" w:sz="0" w:space="0" w:color="auto"/>
          </w:divBdr>
        </w:div>
        <w:div w:id="1306622625">
          <w:marLeft w:val="0"/>
          <w:marRight w:val="0"/>
          <w:marTop w:val="0"/>
          <w:marBottom w:val="0"/>
          <w:divBdr>
            <w:top w:val="none" w:sz="0" w:space="0" w:color="auto"/>
            <w:left w:val="none" w:sz="0" w:space="0" w:color="auto"/>
            <w:bottom w:val="none" w:sz="0" w:space="0" w:color="auto"/>
            <w:right w:val="none" w:sz="0" w:space="0" w:color="auto"/>
          </w:divBdr>
        </w:div>
        <w:div w:id="1335838956">
          <w:marLeft w:val="0"/>
          <w:marRight w:val="0"/>
          <w:marTop w:val="0"/>
          <w:marBottom w:val="0"/>
          <w:divBdr>
            <w:top w:val="none" w:sz="0" w:space="0" w:color="auto"/>
            <w:left w:val="none" w:sz="0" w:space="0" w:color="auto"/>
            <w:bottom w:val="none" w:sz="0" w:space="0" w:color="auto"/>
            <w:right w:val="none" w:sz="0" w:space="0" w:color="auto"/>
          </w:divBdr>
        </w:div>
        <w:div w:id="1357539548">
          <w:marLeft w:val="0"/>
          <w:marRight w:val="0"/>
          <w:marTop w:val="0"/>
          <w:marBottom w:val="0"/>
          <w:divBdr>
            <w:top w:val="none" w:sz="0" w:space="0" w:color="auto"/>
            <w:left w:val="none" w:sz="0" w:space="0" w:color="auto"/>
            <w:bottom w:val="none" w:sz="0" w:space="0" w:color="auto"/>
            <w:right w:val="none" w:sz="0" w:space="0" w:color="auto"/>
          </w:divBdr>
        </w:div>
        <w:div w:id="1374891199">
          <w:marLeft w:val="0"/>
          <w:marRight w:val="0"/>
          <w:marTop w:val="0"/>
          <w:marBottom w:val="0"/>
          <w:divBdr>
            <w:top w:val="none" w:sz="0" w:space="0" w:color="auto"/>
            <w:left w:val="none" w:sz="0" w:space="0" w:color="auto"/>
            <w:bottom w:val="none" w:sz="0" w:space="0" w:color="auto"/>
            <w:right w:val="none" w:sz="0" w:space="0" w:color="auto"/>
          </w:divBdr>
        </w:div>
        <w:div w:id="1393773761">
          <w:marLeft w:val="0"/>
          <w:marRight w:val="0"/>
          <w:marTop w:val="0"/>
          <w:marBottom w:val="0"/>
          <w:divBdr>
            <w:top w:val="none" w:sz="0" w:space="0" w:color="auto"/>
            <w:left w:val="none" w:sz="0" w:space="0" w:color="auto"/>
            <w:bottom w:val="none" w:sz="0" w:space="0" w:color="auto"/>
            <w:right w:val="none" w:sz="0" w:space="0" w:color="auto"/>
          </w:divBdr>
        </w:div>
        <w:div w:id="1400202399">
          <w:marLeft w:val="0"/>
          <w:marRight w:val="0"/>
          <w:marTop w:val="0"/>
          <w:marBottom w:val="0"/>
          <w:divBdr>
            <w:top w:val="none" w:sz="0" w:space="0" w:color="auto"/>
            <w:left w:val="none" w:sz="0" w:space="0" w:color="auto"/>
            <w:bottom w:val="none" w:sz="0" w:space="0" w:color="auto"/>
            <w:right w:val="none" w:sz="0" w:space="0" w:color="auto"/>
          </w:divBdr>
        </w:div>
        <w:div w:id="1530025975">
          <w:marLeft w:val="0"/>
          <w:marRight w:val="0"/>
          <w:marTop w:val="0"/>
          <w:marBottom w:val="0"/>
          <w:divBdr>
            <w:top w:val="none" w:sz="0" w:space="0" w:color="auto"/>
            <w:left w:val="none" w:sz="0" w:space="0" w:color="auto"/>
            <w:bottom w:val="none" w:sz="0" w:space="0" w:color="auto"/>
            <w:right w:val="none" w:sz="0" w:space="0" w:color="auto"/>
          </w:divBdr>
        </w:div>
        <w:div w:id="1531724404">
          <w:marLeft w:val="0"/>
          <w:marRight w:val="0"/>
          <w:marTop w:val="0"/>
          <w:marBottom w:val="0"/>
          <w:divBdr>
            <w:top w:val="none" w:sz="0" w:space="0" w:color="auto"/>
            <w:left w:val="none" w:sz="0" w:space="0" w:color="auto"/>
            <w:bottom w:val="none" w:sz="0" w:space="0" w:color="auto"/>
            <w:right w:val="none" w:sz="0" w:space="0" w:color="auto"/>
          </w:divBdr>
        </w:div>
        <w:div w:id="1576621032">
          <w:marLeft w:val="0"/>
          <w:marRight w:val="0"/>
          <w:marTop w:val="0"/>
          <w:marBottom w:val="0"/>
          <w:divBdr>
            <w:top w:val="none" w:sz="0" w:space="0" w:color="auto"/>
            <w:left w:val="none" w:sz="0" w:space="0" w:color="auto"/>
            <w:bottom w:val="none" w:sz="0" w:space="0" w:color="auto"/>
            <w:right w:val="none" w:sz="0" w:space="0" w:color="auto"/>
          </w:divBdr>
        </w:div>
        <w:div w:id="1595281614">
          <w:marLeft w:val="0"/>
          <w:marRight w:val="0"/>
          <w:marTop w:val="0"/>
          <w:marBottom w:val="0"/>
          <w:divBdr>
            <w:top w:val="none" w:sz="0" w:space="0" w:color="auto"/>
            <w:left w:val="none" w:sz="0" w:space="0" w:color="auto"/>
            <w:bottom w:val="none" w:sz="0" w:space="0" w:color="auto"/>
            <w:right w:val="none" w:sz="0" w:space="0" w:color="auto"/>
          </w:divBdr>
        </w:div>
        <w:div w:id="1660691018">
          <w:marLeft w:val="0"/>
          <w:marRight w:val="0"/>
          <w:marTop w:val="0"/>
          <w:marBottom w:val="0"/>
          <w:divBdr>
            <w:top w:val="none" w:sz="0" w:space="0" w:color="auto"/>
            <w:left w:val="none" w:sz="0" w:space="0" w:color="auto"/>
            <w:bottom w:val="none" w:sz="0" w:space="0" w:color="auto"/>
            <w:right w:val="none" w:sz="0" w:space="0" w:color="auto"/>
          </w:divBdr>
        </w:div>
        <w:div w:id="1669092181">
          <w:marLeft w:val="0"/>
          <w:marRight w:val="0"/>
          <w:marTop w:val="0"/>
          <w:marBottom w:val="0"/>
          <w:divBdr>
            <w:top w:val="none" w:sz="0" w:space="0" w:color="auto"/>
            <w:left w:val="none" w:sz="0" w:space="0" w:color="auto"/>
            <w:bottom w:val="none" w:sz="0" w:space="0" w:color="auto"/>
            <w:right w:val="none" w:sz="0" w:space="0" w:color="auto"/>
          </w:divBdr>
        </w:div>
        <w:div w:id="1673533234">
          <w:marLeft w:val="0"/>
          <w:marRight w:val="0"/>
          <w:marTop w:val="0"/>
          <w:marBottom w:val="0"/>
          <w:divBdr>
            <w:top w:val="none" w:sz="0" w:space="0" w:color="auto"/>
            <w:left w:val="none" w:sz="0" w:space="0" w:color="auto"/>
            <w:bottom w:val="none" w:sz="0" w:space="0" w:color="auto"/>
            <w:right w:val="none" w:sz="0" w:space="0" w:color="auto"/>
          </w:divBdr>
        </w:div>
        <w:div w:id="1708531168">
          <w:marLeft w:val="0"/>
          <w:marRight w:val="0"/>
          <w:marTop w:val="0"/>
          <w:marBottom w:val="0"/>
          <w:divBdr>
            <w:top w:val="none" w:sz="0" w:space="0" w:color="auto"/>
            <w:left w:val="none" w:sz="0" w:space="0" w:color="auto"/>
            <w:bottom w:val="none" w:sz="0" w:space="0" w:color="auto"/>
            <w:right w:val="none" w:sz="0" w:space="0" w:color="auto"/>
          </w:divBdr>
        </w:div>
        <w:div w:id="1739474376">
          <w:marLeft w:val="0"/>
          <w:marRight w:val="0"/>
          <w:marTop w:val="0"/>
          <w:marBottom w:val="0"/>
          <w:divBdr>
            <w:top w:val="none" w:sz="0" w:space="0" w:color="auto"/>
            <w:left w:val="none" w:sz="0" w:space="0" w:color="auto"/>
            <w:bottom w:val="none" w:sz="0" w:space="0" w:color="auto"/>
            <w:right w:val="none" w:sz="0" w:space="0" w:color="auto"/>
          </w:divBdr>
        </w:div>
        <w:div w:id="1744139465">
          <w:marLeft w:val="0"/>
          <w:marRight w:val="0"/>
          <w:marTop w:val="0"/>
          <w:marBottom w:val="0"/>
          <w:divBdr>
            <w:top w:val="none" w:sz="0" w:space="0" w:color="auto"/>
            <w:left w:val="none" w:sz="0" w:space="0" w:color="auto"/>
            <w:bottom w:val="none" w:sz="0" w:space="0" w:color="auto"/>
            <w:right w:val="none" w:sz="0" w:space="0" w:color="auto"/>
          </w:divBdr>
        </w:div>
        <w:div w:id="1745058805">
          <w:marLeft w:val="0"/>
          <w:marRight w:val="0"/>
          <w:marTop w:val="0"/>
          <w:marBottom w:val="0"/>
          <w:divBdr>
            <w:top w:val="none" w:sz="0" w:space="0" w:color="auto"/>
            <w:left w:val="none" w:sz="0" w:space="0" w:color="auto"/>
            <w:bottom w:val="none" w:sz="0" w:space="0" w:color="auto"/>
            <w:right w:val="none" w:sz="0" w:space="0" w:color="auto"/>
          </w:divBdr>
        </w:div>
        <w:div w:id="1745372544">
          <w:marLeft w:val="0"/>
          <w:marRight w:val="0"/>
          <w:marTop w:val="0"/>
          <w:marBottom w:val="0"/>
          <w:divBdr>
            <w:top w:val="none" w:sz="0" w:space="0" w:color="auto"/>
            <w:left w:val="none" w:sz="0" w:space="0" w:color="auto"/>
            <w:bottom w:val="none" w:sz="0" w:space="0" w:color="auto"/>
            <w:right w:val="none" w:sz="0" w:space="0" w:color="auto"/>
          </w:divBdr>
        </w:div>
        <w:div w:id="1755393207">
          <w:marLeft w:val="0"/>
          <w:marRight w:val="0"/>
          <w:marTop w:val="0"/>
          <w:marBottom w:val="0"/>
          <w:divBdr>
            <w:top w:val="none" w:sz="0" w:space="0" w:color="auto"/>
            <w:left w:val="none" w:sz="0" w:space="0" w:color="auto"/>
            <w:bottom w:val="none" w:sz="0" w:space="0" w:color="auto"/>
            <w:right w:val="none" w:sz="0" w:space="0" w:color="auto"/>
          </w:divBdr>
        </w:div>
        <w:div w:id="1787770984">
          <w:marLeft w:val="0"/>
          <w:marRight w:val="0"/>
          <w:marTop w:val="0"/>
          <w:marBottom w:val="0"/>
          <w:divBdr>
            <w:top w:val="none" w:sz="0" w:space="0" w:color="auto"/>
            <w:left w:val="none" w:sz="0" w:space="0" w:color="auto"/>
            <w:bottom w:val="none" w:sz="0" w:space="0" w:color="auto"/>
            <w:right w:val="none" w:sz="0" w:space="0" w:color="auto"/>
          </w:divBdr>
        </w:div>
        <w:div w:id="1833376478">
          <w:marLeft w:val="0"/>
          <w:marRight w:val="0"/>
          <w:marTop w:val="0"/>
          <w:marBottom w:val="0"/>
          <w:divBdr>
            <w:top w:val="none" w:sz="0" w:space="0" w:color="auto"/>
            <w:left w:val="none" w:sz="0" w:space="0" w:color="auto"/>
            <w:bottom w:val="none" w:sz="0" w:space="0" w:color="auto"/>
            <w:right w:val="none" w:sz="0" w:space="0" w:color="auto"/>
          </w:divBdr>
        </w:div>
        <w:div w:id="1897231196">
          <w:marLeft w:val="0"/>
          <w:marRight w:val="0"/>
          <w:marTop w:val="0"/>
          <w:marBottom w:val="0"/>
          <w:divBdr>
            <w:top w:val="none" w:sz="0" w:space="0" w:color="auto"/>
            <w:left w:val="none" w:sz="0" w:space="0" w:color="auto"/>
            <w:bottom w:val="none" w:sz="0" w:space="0" w:color="auto"/>
            <w:right w:val="none" w:sz="0" w:space="0" w:color="auto"/>
          </w:divBdr>
        </w:div>
        <w:div w:id="1953631559">
          <w:marLeft w:val="0"/>
          <w:marRight w:val="0"/>
          <w:marTop w:val="0"/>
          <w:marBottom w:val="0"/>
          <w:divBdr>
            <w:top w:val="none" w:sz="0" w:space="0" w:color="auto"/>
            <w:left w:val="none" w:sz="0" w:space="0" w:color="auto"/>
            <w:bottom w:val="none" w:sz="0" w:space="0" w:color="auto"/>
            <w:right w:val="none" w:sz="0" w:space="0" w:color="auto"/>
          </w:divBdr>
        </w:div>
        <w:div w:id="1962611259">
          <w:marLeft w:val="0"/>
          <w:marRight w:val="0"/>
          <w:marTop w:val="0"/>
          <w:marBottom w:val="0"/>
          <w:divBdr>
            <w:top w:val="none" w:sz="0" w:space="0" w:color="auto"/>
            <w:left w:val="none" w:sz="0" w:space="0" w:color="auto"/>
            <w:bottom w:val="none" w:sz="0" w:space="0" w:color="auto"/>
            <w:right w:val="none" w:sz="0" w:space="0" w:color="auto"/>
          </w:divBdr>
        </w:div>
        <w:div w:id="1964773650">
          <w:marLeft w:val="0"/>
          <w:marRight w:val="0"/>
          <w:marTop w:val="0"/>
          <w:marBottom w:val="0"/>
          <w:divBdr>
            <w:top w:val="none" w:sz="0" w:space="0" w:color="auto"/>
            <w:left w:val="none" w:sz="0" w:space="0" w:color="auto"/>
            <w:bottom w:val="none" w:sz="0" w:space="0" w:color="auto"/>
            <w:right w:val="none" w:sz="0" w:space="0" w:color="auto"/>
          </w:divBdr>
        </w:div>
        <w:div w:id="2020157551">
          <w:marLeft w:val="0"/>
          <w:marRight w:val="0"/>
          <w:marTop w:val="0"/>
          <w:marBottom w:val="0"/>
          <w:divBdr>
            <w:top w:val="none" w:sz="0" w:space="0" w:color="auto"/>
            <w:left w:val="none" w:sz="0" w:space="0" w:color="auto"/>
            <w:bottom w:val="none" w:sz="0" w:space="0" w:color="auto"/>
            <w:right w:val="none" w:sz="0" w:space="0" w:color="auto"/>
          </w:divBdr>
        </w:div>
        <w:div w:id="2020693588">
          <w:marLeft w:val="0"/>
          <w:marRight w:val="0"/>
          <w:marTop w:val="0"/>
          <w:marBottom w:val="0"/>
          <w:divBdr>
            <w:top w:val="none" w:sz="0" w:space="0" w:color="auto"/>
            <w:left w:val="none" w:sz="0" w:space="0" w:color="auto"/>
            <w:bottom w:val="none" w:sz="0" w:space="0" w:color="auto"/>
            <w:right w:val="none" w:sz="0" w:space="0" w:color="auto"/>
          </w:divBdr>
        </w:div>
        <w:div w:id="2024740757">
          <w:marLeft w:val="0"/>
          <w:marRight w:val="0"/>
          <w:marTop w:val="0"/>
          <w:marBottom w:val="0"/>
          <w:divBdr>
            <w:top w:val="none" w:sz="0" w:space="0" w:color="auto"/>
            <w:left w:val="none" w:sz="0" w:space="0" w:color="auto"/>
            <w:bottom w:val="none" w:sz="0" w:space="0" w:color="auto"/>
            <w:right w:val="none" w:sz="0" w:space="0" w:color="auto"/>
          </w:divBdr>
        </w:div>
        <w:div w:id="2053799594">
          <w:marLeft w:val="0"/>
          <w:marRight w:val="0"/>
          <w:marTop w:val="0"/>
          <w:marBottom w:val="0"/>
          <w:divBdr>
            <w:top w:val="none" w:sz="0" w:space="0" w:color="auto"/>
            <w:left w:val="none" w:sz="0" w:space="0" w:color="auto"/>
            <w:bottom w:val="none" w:sz="0" w:space="0" w:color="auto"/>
            <w:right w:val="none" w:sz="0" w:space="0" w:color="auto"/>
          </w:divBdr>
        </w:div>
        <w:div w:id="2084713965">
          <w:marLeft w:val="0"/>
          <w:marRight w:val="0"/>
          <w:marTop w:val="0"/>
          <w:marBottom w:val="0"/>
          <w:divBdr>
            <w:top w:val="none" w:sz="0" w:space="0" w:color="auto"/>
            <w:left w:val="none" w:sz="0" w:space="0" w:color="auto"/>
            <w:bottom w:val="none" w:sz="0" w:space="0" w:color="auto"/>
            <w:right w:val="none" w:sz="0" w:space="0" w:color="auto"/>
          </w:divBdr>
        </w:div>
      </w:divsChild>
    </w:div>
    <w:div w:id="1915771944">
      <w:bodyDiv w:val="1"/>
      <w:marLeft w:val="0"/>
      <w:marRight w:val="0"/>
      <w:marTop w:val="0"/>
      <w:marBottom w:val="0"/>
      <w:divBdr>
        <w:top w:val="none" w:sz="0" w:space="0" w:color="auto"/>
        <w:left w:val="none" w:sz="0" w:space="0" w:color="auto"/>
        <w:bottom w:val="none" w:sz="0" w:space="0" w:color="auto"/>
        <w:right w:val="none" w:sz="0" w:space="0" w:color="auto"/>
      </w:divBdr>
    </w:div>
    <w:div w:id="1919049225">
      <w:bodyDiv w:val="1"/>
      <w:marLeft w:val="0"/>
      <w:marRight w:val="0"/>
      <w:marTop w:val="0"/>
      <w:marBottom w:val="0"/>
      <w:divBdr>
        <w:top w:val="none" w:sz="0" w:space="0" w:color="auto"/>
        <w:left w:val="none" w:sz="0" w:space="0" w:color="auto"/>
        <w:bottom w:val="none" w:sz="0" w:space="0" w:color="auto"/>
        <w:right w:val="none" w:sz="0" w:space="0" w:color="auto"/>
      </w:divBdr>
    </w:div>
    <w:div w:id="1919825799">
      <w:bodyDiv w:val="1"/>
      <w:marLeft w:val="0"/>
      <w:marRight w:val="0"/>
      <w:marTop w:val="0"/>
      <w:marBottom w:val="0"/>
      <w:divBdr>
        <w:top w:val="none" w:sz="0" w:space="0" w:color="auto"/>
        <w:left w:val="none" w:sz="0" w:space="0" w:color="auto"/>
        <w:bottom w:val="none" w:sz="0" w:space="0" w:color="auto"/>
        <w:right w:val="none" w:sz="0" w:space="0" w:color="auto"/>
      </w:divBdr>
    </w:div>
    <w:div w:id="1937982858">
      <w:bodyDiv w:val="1"/>
      <w:marLeft w:val="0"/>
      <w:marRight w:val="0"/>
      <w:marTop w:val="0"/>
      <w:marBottom w:val="0"/>
      <w:divBdr>
        <w:top w:val="none" w:sz="0" w:space="0" w:color="auto"/>
        <w:left w:val="none" w:sz="0" w:space="0" w:color="auto"/>
        <w:bottom w:val="none" w:sz="0" w:space="0" w:color="auto"/>
        <w:right w:val="none" w:sz="0" w:space="0" w:color="auto"/>
      </w:divBdr>
    </w:div>
    <w:div w:id="1941528367">
      <w:bodyDiv w:val="1"/>
      <w:marLeft w:val="0"/>
      <w:marRight w:val="0"/>
      <w:marTop w:val="0"/>
      <w:marBottom w:val="0"/>
      <w:divBdr>
        <w:top w:val="none" w:sz="0" w:space="0" w:color="auto"/>
        <w:left w:val="none" w:sz="0" w:space="0" w:color="auto"/>
        <w:bottom w:val="none" w:sz="0" w:space="0" w:color="auto"/>
        <w:right w:val="none" w:sz="0" w:space="0" w:color="auto"/>
      </w:divBdr>
    </w:div>
    <w:div w:id="1946228759">
      <w:bodyDiv w:val="1"/>
      <w:marLeft w:val="0"/>
      <w:marRight w:val="0"/>
      <w:marTop w:val="0"/>
      <w:marBottom w:val="0"/>
      <w:divBdr>
        <w:top w:val="none" w:sz="0" w:space="0" w:color="auto"/>
        <w:left w:val="none" w:sz="0" w:space="0" w:color="auto"/>
        <w:bottom w:val="none" w:sz="0" w:space="0" w:color="auto"/>
        <w:right w:val="none" w:sz="0" w:space="0" w:color="auto"/>
      </w:divBdr>
    </w:div>
    <w:div w:id="1952319443">
      <w:bodyDiv w:val="1"/>
      <w:marLeft w:val="0"/>
      <w:marRight w:val="0"/>
      <w:marTop w:val="0"/>
      <w:marBottom w:val="0"/>
      <w:divBdr>
        <w:top w:val="none" w:sz="0" w:space="0" w:color="auto"/>
        <w:left w:val="none" w:sz="0" w:space="0" w:color="auto"/>
        <w:bottom w:val="none" w:sz="0" w:space="0" w:color="auto"/>
        <w:right w:val="none" w:sz="0" w:space="0" w:color="auto"/>
      </w:divBdr>
      <w:divsChild>
        <w:div w:id="148442482">
          <w:marLeft w:val="0"/>
          <w:marRight w:val="0"/>
          <w:marTop w:val="0"/>
          <w:marBottom w:val="0"/>
          <w:divBdr>
            <w:top w:val="none" w:sz="0" w:space="0" w:color="auto"/>
            <w:left w:val="none" w:sz="0" w:space="0" w:color="auto"/>
            <w:bottom w:val="none" w:sz="0" w:space="0" w:color="auto"/>
            <w:right w:val="none" w:sz="0" w:space="0" w:color="auto"/>
          </w:divBdr>
        </w:div>
        <w:div w:id="245961982">
          <w:marLeft w:val="0"/>
          <w:marRight w:val="0"/>
          <w:marTop w:val="0"/>
          <w:marBottom w:val="0"/>
          <w:divBdr>
            <w:top w:val="none" w:sz="0" w:space="0" w:color="auto"/>
            <w:left w:val="none" w:sz="0" w:space="0" w:color="auto"/>
            <w:bottom w:val="none" w:sz="0" w:space="0" w:color="auto"/>
            <w:right w:val="none" w:sz="0" w:space="0" w:color="auto"/>
          </w:divBdr>
        </w:div>
        <w:div w:id="248733800">
          <w:marLeft w:val="0"/>
          <w:marRight w:val="0"/>
          <w:marTop w:val="0"/>
          <w:marBottom w:val="0"/>
          <w:divBdr>
            <w:top w:val="none" w:sz="0" w:space="0" w:color="auto"/>
            <w:left w:val="none" w:sz="0" w:space="0" w:color="auto"/>
            <w:bottom w:val="none" w:sz="0" w:space="0" w:color="auto"/>
            <w:right w:val="none" w:sz="0" w:space="0" w:color="auto"/>
          </w:divBdr>
        </w:div>
        <w:div w:id="303631376">
          <w:marLeft w:val="0"/>
          <w:marRight w:val="0"/>
          <w:marTop w:val="0"/>
          <w:marBottom w:val="0"/>
          <w:divBdr>
            <w:top w:val="none" w:sz="0" w:space="0" w:color="auto"/>
            <w:left w:val="none" w:sz="0" w:space="0" w:color="auto"/>
            <w:bottom w:val="none" w:sz="0" w:space="0" w:color="auto"/>
            <w:right w:val="none" w:sz="0" w:space="0" w:color="auto"/>
          </w:divBdr>
        </w:div>
        <w:div w:id="420489042">
          <w:marLeft w:val="0"/>
          <w:marRight w:val="0"/>
          <w:marTop w:val="0"/>
          <w:marBottom w:val="0"/>
          <w:divBdr>
            <w:top w:val="none" w:sz="0" w:space="0" w:color="auto"/>
            <w:left w:val="none" w:sz="0" w:space="0" w:color="auto"/>
            <w:bottom w:val="none" w:sz="0" w:space="0" w:color="auto"/>
            <w:right w:val="none" w:sz="0" w:space="0" w:color="auto"/>
          </w:divBdr>
        </w:div>
        <w:div w:id="537209117">
          <w:marLeft w:val="0"/>
          <w:marRight w:val="0"/>
          <w:marTop w:val="0"/>
          <w:marBottom w:val="0"/>
          <w:divBdr>
            <w:top w:val="none" w:sz="0" w:space="0" w:color="auto"/>
            <w:left w:val="none" w:sz="0" w:space="0" w:color="auto"/>
            <w:bottom w:val="none" w:sz="0" w:space="0" w:color="auto"/>
            <w:right w:val="none" w:sz="0" w:space="0" w:color="auto"/>
          </w:divBdr>
        </w:div>
        <w:div w:id="541941778">
          <w:marLeft w:val="0"/>
          <w:marRight w:val="0"/>
          <w:marTop w:val="0"/>
          <w:marBottom w:val="0"/>
          <w:divBdr>
            <w:top w:val="none" w:sz="0" w:space="0" w:color="auto"/>
            <w:left w:val="none" w:sz="0" w:space="0" w:color="auto"/>
            <w:bottom w:val="none" w:sz="0" w:space="0" w:color="auto"/>
            <w:right w:val="none" w:sz="0" w:space="0" w:color="auto"/>
          </w:divBdr>
        </w:div>
        <w:div w:id="548611488">
          <w:marLeft w:val="0"/>
          <w:marRight w:val="0"/>
          <w:marTop w:val="0"/>
          <w:marBottom w:val="0"/>
          <w:divBdr>
            <w:top w:val="none" w:sz="0" w:space="0" w:color="auto"/>
            <w:left w:val="none" w:sz="0" w:space="0" w:color="auto"/>
            <w:bottom w:val="none" w:sz="0" w:space="0" w:color="auto"/>
            <w:right w:val="none" w:sz="0" w:space="0" w:color="auto"/>
          </w:divBdr>
        </w:div>
        <w:div w:id="601030692">
          <w:marLeft w:val="0"/>
          <w:marRight w:val="0"/>
          <w:marTop w:val="0"/>
          <w:marBottom w:val="0"/>
          <w:divBdr>
            <w:top w:val="none" w:sz="0" w:space="0" w:color="auto"/>
            <w:left w:val="none" w:sz="0" w:space="0" w:color="auto"/>
            <w:bottom w:val="none" w:sz="0" w:space="0" w:color="auto"/>
            <w:right w:val="none" w:sz="0" w:space="0" w:color="auto"/>
          </w:divBdr>
        </w:div>
        <w:div w:id="617948562">
          <w:marLeft w:val="0"/>
          <w:marRight w:val="0"/>
          <w:marTop w:val="0"/>
          <w:marBottom w:val="0"/>
          <w:divBdr>
            <w:top w:val="none" w:sz="0" w:space="0" w:color="auto"/>
            <w:left w:val="none" w:sz="0" w:space="0" w:color="auto"/>
            <w:bottom w:val="none" w:sz="0" w:space="0" w:color="auto"/>
            <w:right w:val="none" w:sz="0" w:space="0" w:color="auto"/>
          </w:divBdr>
        </w:div>
        <w:div w:id="634603721">
          <w:marLeft w:val="0"/>
          <w:marRight w:val="0"/>
          <w:marTop w:val="0"/>
          <w:marBottom w:val="0"/>
          <w:divBdr>
            <w:top w:val="none" w:sz="0" w:space="0" w:color="auto"/>
            <w:left w:val="none" w:sz="0" w:space="0" w:color="auto"/>
            <w:bottom w:val="none" w:sz="0" w:space="0" w:color="auto"/>
            <w:right w:val="none" w:sz="0" w:space="0" w:color="auto"/>
          </w:divBdr>
        </w:div>
        <w:div w:id="645168078">
          <w:marLeft w:val="0"/>
          <w:marRight w:val="0"/>
          <w:marTop w:val="0"/>
          <w:marBottom w:val="0"/>
          <w:divBdr>
            <w:top w:val="none" w:sz="0" w:space="0" w:color="auto"/>
            <w:left w:val="none" w:sz="0" w:space="0" w:color="auto"/>
            <w:bottom w:val="none" w:sz="0" w:space="0" w:color="auto"/>
            <w:right w:val="none" w:sz="0" w:space="0" w:color="auto"/>
          </w:divBdr>
        </w:div>
        <w:div w:id="730494431">
          <w:marLeft w:val="0"/>
          <w:marRight w:val="0"/>
          <w:marTop w:val="0"/>
          <w:marBottom w:val="0"/>
          <w:divBdr>
            <w:top w:val="none" w:sz="0" w:space="0" w:color="auto"/>
            <w:left w:val="none" w:sz="0" w:space="0" w:color="auto"/>
            <w:bottom w:val="none" w:sz="0" w:space="0" w:color="auto"/>
            <w:right w:val="none" w:sz="0" w:space="0" w:color="auto"/>
          </w:divBdr>
        </w:div>
        <w:div w:id="769814394">
          <w:marLeft w:val="0"/>
          <w:marRight w:val="0"/>
          <w:marTop w:val="0"/>
          <w:marBottom w:val="0"/>
          <w:divBdr>
            <w:top w:val="none" w:sz="0" w:space="0" w:color="auto"/>
            <w:left w:val="none" w:sz="0" w:space="0" w:color="auto"/>
            <w:bottom w:val="none" w:sz="0" w:space="0" w:color="auto"/>
            <w:right w:val="none" w:sz="0" w:space="0" w:color="auto"/>
          </w:divBdr>
        </w:div>
        <w:div w:id="841431712">
          <w:marLeft w:val="0"/>
          <w:marRight w:val="0"/>
          <w:marTop w:val="0"/>
          <w:marBottom w:val="0"/>
          <w:divBdr>
            <w:top w:val="none" w:sz="0" w:space="0" w:color="auto"/>
            <w:left w:val="none" w:sz="0" w:space="0" w:color="auto"/>
            <w:bottom w:val="none" w:sz="0" w:space="0" w:color="auto"/>
            <w:right w:val="none" w:sz="0" w:space="0" w:color="auto"/>
          </w:divBdr>
        </w:div>
        <w:div w:id="1012604110">
          <w:marLeft w:val="0"/>
          <w:marRight w:val="0"/>
          <w:marTop w:val="0"/>
          <w:marBottom w:val="0"/>
          <w:divBdr>
            <w:top w:val="none" w:sz="0" w:space="0" w:color="auto"/>
            <w:left w:val="none" w:sz="0" w:space="0" w:color="auto"/>
            <w:bottom w:val="none" w:sz="0" w:space="0" w:color="auto"/>
            <w:right w:val="none" w:sz="0" w:space="0" w:color="auto"/>
          </w:divBdr>
        </w:div>
        <w:div w:id="1021517927">
          <w:marLeft w:val="0"/>
          <w:marRight w:val="0"/>
          <w:marTop w:val="0"/>
          <w:marBottom w:val="0"/>
          <w:divBdr>
            <w:top w:val="none" w:sz="0" w:space="0" w:color="auto"/>
            <w:left w:val="none" w:sz="0" w:space="0" w:color="auto"/>
            <w:bottom w:val="none" w:sz="0" w:space="0" w:color="auto"/>
            <w:right w:val="none" w:sz="0" w:space="0" w:color="auto"/>
          </w:divBdr>
        </w:div>
        <w:div w:id="1189636114">
          <w:marLeft w:val="0"/>
          <w:marRight w:val="0"/>
          <w:marTop w:val="0"/>
          <w:marBottom w:val="0"/>
          <w:divBdr>
            <w:top w:val="none" w:sz="0" w:space="0" w:color="auto"/>
            <w:left w:val="none" w:sz="0" w:space="0" w:color="auto"/>
            <w:bottom w:val="none" w:sz="0" w:space="0" w:color="auto"/>
            <w:right w:val="none" w:sz="0" w:space="0" w:color="auto"/>
          </w:divBdr>
        </w:div>
        <w:div w:id="1292901962">
          <w:marLeft w:val="0"/>
          <w:marRight w:val="0"/>
          <w:marTop w:val="0"/>
          <w:marBottom w:val="0"/>
          <w:divBdr>
            <w:top w:val="none" w:sz="0" w:space="0" w:color="auto"/>
            <w:left w:val="none" w:sz="0" w:space="0" w:color="auto"/>
            <w:bottom w:val="none" w:sz="0" w:space="0" w:color="auto"/>
            <w:right w:val="none" w:sz="0" w:space="0" w:color="auto"/>
          </w:divBdr>
        </w:div>
        <w:div w:id="1318609181">
          <w:marLeft w:val="0"/>
          <w:marRight w:val="0"/>
          <w:marTop w:val="0"/>
          <w:marBottom w:val="0"/>
          <w:divBdr>
            <w:top w:val="none" w:sz="0" w:space="0" w:color="auto"/>
            <w:left w:val="none" w:sz="0" w:space="0" w:color="auto"/>
            <w:bottom w:val="none" w:sz="0" w:space="0" w:color="auto"/>
            <w:right w:val="none" w:sz="0" w:space="0" w:color="auto"/>
          </w:divBdr>
        </w:div>
        <w:div w:id="1326780372">
          <w:marLeft w:val="0"/>
          <w:marRight w:val="0"/>
          <w:marTop w:val="0"/>
          <w:marBottom w:val="0"/>
          <w:divBdr>
            <w:top w:val="none" w:sz="0" w:space="0" w:color="auto"/>
            <w:left w:val="none" w:sz="0" w:space="0" w:color="auto"/>
            <w:bottom w:val="none" w:sz="0" w:space="0" w:color="auto"/>
            <w:right w:val="none" w:sz="0" w:space="0" w:color="auto"/>
          </w:divBdr>
        </w:div>
        <w:div w:id="1379820940">
          <w:marLeft w:val="0"/>
          <w:marRight w:val="0"/>
          <w:marTop w:val="0"/>
          <w:marBottom w:val="0"/>
          <w:divBdr>
            <w:top w:val="none" w:sz="0" w:space="0" w:color="auto"/>
            <w:left w:val="none" w:sz="0" w:space="0" w:color="auto"/>
            <w:bottom w:val="none" w:sz="0" w:space="0" w:color="auto"/>
            <w:right w:val="none" w:sz="0" w:space="0" w:color="auto"/>
          </w:divBdr>
        </w:div>
        <w:div w:id="1581674575">
          <w:marLeft w:val="0"/>
          <w:marRight w:val="0"/>
          <w:marTop w:val="0"/>
          <w:marBottom w:val="0"/>
          <w:divBdr>
            <w:top w:val="none" w:sz="0" w:space="0" w:color="auto"/>
            <w:left w:val="none" w:sz="0" w:space="0" w:color="auto"/>
            <w:bottom w:val="none" w:sz="0" w:space="0" w:color="auto"/>
            <w:right w:val="none" w:sz="0" w:space="0" w:color="auto"/>
          </w:divBdr>
        </w:div>
        <w:div w:id="1646857890">
          <w:marLeft w:val="0"/>
          <w:marRight w:val="0"/>
          <w:marTop w:val="0"/>
          <w:marBottom w:val="0"/>
          <w:divBdr>
            <w:top w:val="none" w:sz="0" w:space="0" w:color="auto"/>
            <w:left w:val="none" w:sz="0" w:space="0" w:color="auto"/>
            <w:bottom w:val="none" w:sz="0" w:space="0" w:color="auto"/>
            <w:right w:val="none" w:sz="0" w:space="0" w:color="auto"/>
          </w:divBdr>
        </w:div>
        <w:div w:id="1742943279">
          <w:marLeft w:val="0"/>
          <w:marRight w:val="0"/>
          <w:marTop w:val="0"/>
          <w:marBottom w:val="0"/>
          <w:divBdr>
            <w:top w:val="none" w:sz="0" w:space="0" w:color="auto"/>
            <w:left w:val="none" w:sz="0" w:space="0" w:color="auto"/>
            <w:bottom w:val="none" w:sz="0" w:space="0" w:color="auto"/>
            <w:right w:val="none" w:sz="0" w:space="0" w:color="auto"/>
          </w:divBdr>
        </w:div>
        <w:div w:id="1820413560">
          <w:marLeft w:val="0"/>
          <w:marRight w:val="0"/>
          <w:marTop w:val="0"/>
          <w:marBottom w:val="0"/>
          <w:divBdr>
            <w:top w:val="none" w:sz="0" w:space="0" w:color="auto"/>
            <w:left w:val="none" w:sz="0" w:space="0" w:color="auto"/>
            <w:bottom w:val="none" w:sz="0" w:space="0" w:color="auto"/>
            <w:right w:val="none" w:sz="0" w:space="0" w:color="auto"/>
          </w:divBdr>
        </w:div>
        <w:div w:id="1911227567">
          <w:marLeft w:val="0"/>
          <w:marRight w:val="0"/>
          <w:marTop w:val="0"/>
          <w:marBottom w:val="0"/>
          <w:divBdr>
            <w:top w:val="none" w:sz="0" w:space="0" w:color="auto"/>
            <w:left w:val="none" w:sz="0" w:space="0" w:color="auto"/>
            <w:bottom w:val="none" w:sz="0" w:space="0" w:color="auto"/>
            <w:right w:val="none" w:sz="0" w:space="0" w:color="auto"/>
          </w:divBdr>
        </w:div>
        <w:div w:id="1983389254">
          <w:marLeft w:val="0"/>
          <w:marRight w:val="0"/>
          <w:marTop w:val="0"/>
          <w:marBottom w:val="0"/>
          <w:divBdr>
            <w:top w:val="none" w:sz="0" w:space="0" w:color="auto"/>
            <w:left w:val="none" w:sz="0" w:space="0" w:color="auto"/>
            <w:bottom w:val="none" w:sz="0" w:space="0" w:color="auto"/>
            <w:right w:val="none" w:sz="0" w:space="0" w:color="auto"/>
          </w:divBdr>
        </w:div>
        <w:div w:id="1991327435">
          <w:marLeft w:val="0"/>
          <w:marRight w:val="0"/>
          <w:marTop w:val="0"/>
          <w:marBottom w:val="0"/>
          <w:divBdr>
            <w:top w:val="none" w:sz="0" w:space="0" w:color="auto"/>
            <w:left w:val="none" w:sz="0" w:space="0" w:color="auto"/>
            <w:bottom w:val="none" w:sz="0" w:space="0" w:color="auto"/>
            <w:right w:val="none" w:sz="0" w:space="0" w:color="auto"/>
          </w:divBdr>
        </w:div>
        <w:div w:id="2035694770">
          <w:marLeft w:val="0"/>
          <w:marRight w:val="0"/>
          <w:marTop w:val="0"/>
          <w:marBottom w:val="0"/>
          <w:divBdr>
            <w:top w:val="none" w:sz="0" w:space="0" w:color="auto"/>
            <w:left w:val="none" w:sz="0" w:space="0" w:color="auto"/>
            <w:bottom w:val="none" w:sz="0" w:space="0" w:color="auto"/>
            <w:right w:val="none" w:sz="0" w:space="0" w:color="auto"/>
          </w:divBdr>
        </w:div>
      </w:divsChild>
    </w:div>
    <w:div w:id="1963415541">
      <w:bodyDiv w:val="1"/>
      <w:marLeft w:val="0"/>
      <w:marRight w:val="0"/>
      <w:marTop w:val="0"/>
      <w:marBottom w:val="0"/>
      <w:divBdr>
        <w:top w:val="none" w:sz="0" w:space="0" w:color="auto"/>
        <w:left w:val="none" w:sz="0" w:space="0" w:color="auto"/>
        <w:bottom w:val="none" w:sz="0" w:space="0" w:color="auto"/>
        <w:right w:val="none" w:sz="0" w:space="0" w:color="auto"/>
      </w:divBdr>
    </w:div>
    <w:div w:id="1985432296">
      <w:bodyDiv w:val="1"/>
      <w:marLeft w:val="0"/>
      <w:marRight w:val="0"/>
      <w:marTop w:val="0"/>
      <w:marBottom w:val="0"/>
      <w:divBdr>
        <w:top w:val="none" w:sz="0" w:space="0" w:color="auto"/>
        <w:left w:val="none" w:sz="0" w:space="0" w:color="auto"/>
        <w:bottom w:val="none" w:sz="0" w:space="0" w:color="auto"/>
        <w:right w:val="none" w:sz="0" w:space="0" w:color="auto"/>
      </w:divBdr>
    </w:div>
    <w:div w:id="1992294792">
      <w:bodyDiv w:val="1"/>
      <w:marLeft w:val="0"/>
      <w:marRight w:val="0"/>
      <w:marTop w:val="0"/>
      <w:marBottom w:val="0"/>
      <w:divBdr>
        <w:top w:val="none" w:sz="0" w:space="0" w:color="auto"/>
        <w:left w:val="none" w:sz="0" w:space="0" w:color="auto"/>
        <w:bottom w:val="none" w:sz="0" w:space="0" w:color="auto"/>
        <w:right w:val="none" w:sz="0" w:space="0" w:color="auto"/>
      </w:divBdr>
    </w:div>
    <w:div w:id="1994487554">
      <w:bodyDiv w:val="1"/>
      <w:marLeft w:val="0"/>
      <w:marRight w:val="0"/>
      <w:marTop w:val="0"/>
      <w:marBottom w:val="0"/>
      <w:divBdr>
        <w:top w:val="none" w:sz="0" w:space="0" w:color="auto"/>
        <w:left w:val="none" w:sz="0" w:space="0" w:color="auto"/>
        <w:bottom w:val="none" w:sz="0" w:space="0" w:color="auto"/>
        <w:right w:val="none" w:sz="0" w:space="0" w:color="auto"/>
      </w:divBdr>
    </w:div>
    <w:div w:id="2007324189">
      <w:bodyDiv w:val="1"/>
      <w:marLeft w:val="0"/>
      <w:marRight w:val="0"/>
      <w:marTop w:val="0"/>
      <w:marBottom w:val="0"/>
      <w:divBdr>
        <w:top w:val="none" w:sz="0" w:space="0" w:color="auto"/>
        <w:left w:val="none" w:sz="0" w:space="0" w:color="auto"/>
        <w:bottom w:val="none" w:sz="0" w:space="0" w:color="auto"/>
        <w:right w:val="none" w:sz="0" w:space="0" w:color="auto"/>
      </w:divBdr>
    </w:div>
    <w:div w:id="2007510008">
      <w:bodyDiv w:val="1"/>
      <w:marLeft w:val="0"/>
      <w:marRight w:val="0"/>
      <w:marTop w:val="0"/>
      <w:marBottom w:val="0"/>
      <w:divBdr>
        <w:top w:val="none" w:sz="0" w:space="0" w:color="auto"/>
        <w:left w:val="none" w:sz="0" w:space="0" w:color="auto"/>
        <w:bottom w:val="none" w:sz="0" w:space="0" w:color="auto"/>
        <w:right w:val="none" w:sz="0" w:space="0" w:color="auto"/>
      </w:divBdr>
    </w:div>
    <w:div w:id="2024475699">
      <w:bodyDiv w:val="1"/>
      <w:marLeft w:val="0"/>
      <w:marRight w:val="0"/>
      <w:marTop w:val="0"/>
      <w:marBottom w:val="0"/>
      <w:divBdr>
        <w:top w:val="none" w:sz="0" w:space="0" w:color="auto"/>
        <w:left w:val="none" w:sz="0" w:space="0" w:color="auto"/>
        <w:bottom w:val="none" w:sz="0" w:space="0" w:color="auto"/>
        <w:right w:val="none" w:sz="0" w:space="0" w:color="auto"/>
      </w:divBdr>
    </w:div>
    <w:div w:id="2029334084">
      <w:bodyDiv w:val="1"/>
      <w:marLeft w:val="0"/>
      <w:marRight w:val="0"/>
      <w:marTop w:val="0"/>
      <w:marBottom w:val="0"/>
      <w:divBdr>
        <w:top w:val="none" w:sz="0" w:space="0" w:color="auto"/>
        <w:left w:val="none" w:sz="0" w:space="0" w:color="auto"/>
        <w:bottom w:val="none" w:sz="0" w:space="0" w:color="auto"/>
        <w:right w:val="none" w:sz="0" w:space="0" w:color="auto"/>
      </w:divBdr>
    </w:div>
    <w:div w:id="2032098078">
      <w:bodyDiv w:val="1"/>
      <w:marLeft w:val="0"/>
      <w:marRight w:val="0"/>
      <w:marTop w:val="0"/>
      <w:marBottom w:val="0"/>
      <w:divBdr>
        <w:top w:val="none" w:sz="0" w:space="0" w:color="auto"/>
        <w:left w:val="none" w:sz="0" w:space="0" w:color="auto"/>
        <w:bottom w:val="none" w:sz="0" w:space="0" w:color="auto"/>
        <w:right w:val="none" w:sz="0" w:space="0" w:color="auto"/>
      </w:divBdr>
    </w:div>
    <w:div w:id="2044088381">
      <w:bodyDiv w:val="1"/>
      <w:marLeft w:val="0"/>
      <w:marRight w:val="0"/>
      <w:marTop w:val="0"/>
      <w:marBottom w:val="0"/>
      <w:divBdr>
        <w:top w:val="none" w:sz="0" w:space="0" w:color="auto"/>
        <w:left w:val="none" w:sz="0" w:space="0" w:color="auto"/>
        <w:bottom w:val="none" w:sz="0" w:space="0" w:color="auto"/>
        <w:right w:val="none" w:sz="0" w:space="0" w:color="auto"/>
      </w:divBdr>
    </w:div>
    <w:div w:id="2060282488">
      <w:bodyDiv w:val="1"/>
      <w:marLeft w:val="0"/>
      <w:marRight w:val="0"/>
      <w:marTop w:val="0"/>
      <w:marBottom w:val="0"/>
      <w:divBdr>
        <w:top w:val="none" w:sz="0" w:space="0" w:color="auto"/>
        <w:left w:val="none" w:sz="0" w:space="0" w:color="auto"/>
        <w:bottom w:val="none" w:sz="0" w:space="0" w:color="auto"/>
        <w:right w:val="none" w:sz="0" w:space="0" w:color="auto"/>
      </w:divBdr>
    </w:div>
    <w:div w:id="2072920572">
      <w:bodyDiv w:val="1"/>
      <w:marLeft w:val="0"/>
      <w:marRight w:val="0"/>
      <w:marTop w:val="0"/>
      <w:marBottom w:val="0"/>
      <w:divBdr>
        <w:top w:val="none" w:sz="0" w:space="0" w:color="auto"/>
        <w:left w:val="none" w:sz="0" w:space="0" w:color="auto"/>
        <w:bottom w:val="none" w:sz="0" w:space="0" w:color="auto"/>
        <w:right w:val="none" w:sz="0" w:space="0" w:color="auto"/>
      </w:divBdr>
    </w:div>
    <w:div w:id="2076857920">
      <w:bodyDiv w:val="1"/>
      <w:marLeft w:val="0"/>
      <w:marRight w:val="0"/>
      <w:marTop w:val="0"/>
      <w:marBottom w:val="0"/>
      <w:divBdr>
        <w:top w:val="none" w:sz="0" w:space="0" w:color="auto"/>
        <w:left w:val="none" w:sz="0" w:space="0" w:color="auto"/>
        <w:bottom w:val="none" w:sz="0" w:space="0" w:color="auto"/>
        <w:right w:val="none" w:sz="0" w:space="0" w:color="auto"/>
      </w:divBdr>
    </w:div>
    <w:div w:id="2082756019">
      <w:bodyDiv w:val="1"/>
      <w:marLeft w:val="0"/>
      <w:marRight w:val="0"/>
      <w:marTop w:val="0"/>
      <w:marBottom w:val="0"/>
      <w:divBdr>
        <w:top w:val="none" w:sz="0" w:space="0" w:color="auto"/>
        <w:left w:val="none" w:sz="0" w:space="0" w:color="auto"/>
        <w:bottom w:val="none" w:sz="0" w:space="0" w:color="auto"/>
        <w:right w:val="none" w:sz="0" w:space="0" w:color="auto"/>
      </w:divBdr>
    </w:div>
    <w:div w:id="2086799099">
      <w:bodyDiv w:val="1"/>
      <w:marLeft w:val="0"/>
      <w:marRight w:val="0"/>
      <w:marTop w:val="0"/>
      <w:marBottom w:val="0"/>
      <w:divBdr>
        <w:top w:val="none" w:sz="0" w:space="0" w:color="auto"/>
        <w:left w:val="none" w:sz="0" w:space="0" w:color="auto"/>
        <w:bottom w:val="none" w:sz="0" w:space="0" w:color="auto"/>
        <w:right w:val="none" w:sz="0" w:space="0" w:color="auto"/>
      </w:divBdr>
    </w:div>
    <w:div w:id="2092700906">
      <w:bodyDiv w:val="1"/>
      <w:marLeft w:val="0"/>
      <w:marRight w:val="0"/>
      <w:marTop w:val="0"/>
      <w:marBottom w:val="0"/>
      <w:divBdr>
        <w:top w:val="none" w:sz="0" w:space="0" w:color="auto"/>
        <w:left w:val="none" w:sz="0" w:space="0" w:color="auto"/>
        <w:bottom w:val="none" w:sz="0" w:space="0" w:color="auto"/>
        <w:right w:val="none" w:sz="0" w:space="0" w:color="auto"/>
      </w:divBdr>
    </w:div>
    <w:div w:id="2100516693">
      <w:bodyDiv w:val="1"/>
      <w:marLeft w:val="0"/>
      <w:marRight w:val="0"/>
      <w:marTop w:val="0"/>
      <w:marBottom w:val="0"/>
      <w:divBdr>
        <w:top w:val="none" w:sz="0" w:space="0" w:color="auto"/>
        <w:left w:val="none" w:sz="0" w:space="0" w:color="auto"/>
        <w:bottom w:val="none" w:sz="0" w:space="0" w:color="auto"/>
        <w:right w:val="none" w:sz="0" w:space="0" w:color="auto"/>
      </w:divBdr>
    </w:div>
    <w:div w:id="2107648406">
      <w:bodyDiv w:val="1"/>
      <w:marLeft w:val="0"/>
      <w:marRight w:val="0"/>
      <w:marTop w:val="0"/>
      <w:marBottom w:val="0"/>
      <w:divBdr>
        <w:top w:val="none" w:sz="0" w:space="0" w:color="auto"/>
        <w:left w:val="none" w:sz="0" w:space="0" w:color="auto"/>
        <w:bottom w:val="none" w:sz="0" w:space="0" w:color="auto"/>
        <w:right w:val="none" w:sz="0" w:space="0" w:color="auto"/>
      </w:divBdr>
      <w:divsChild>
        <w:div w:id="413162686">
          <w:marLeft w:val="0"/>
          <w:marRight w:val="0"/>
          <w:marTop w:val="0"/>
          <w:marBottom w:val="0"/>
          <w:divBdr>
            <w:top w:val="none" w:sz="0" w:space="0" w:color="auto"/>
            <w:left w:val="none" w:sz="0" w:space="0" w:color="auto"/>
            <w:bottom w:val="none" w:sz="0" w:space="0" w:color="auto"/>
            <w:right w:val="none" w:sz="0" w:space="0" w:color="auto"/>
          </w:divBdr>
        </w:div>
        <w:div w:id="1723628877">
          <w:marLeft w:val="0"/>
          <w:marRight w:val="0"/>
          <w:marTop w:val="0"/>
          <w:marBottom w:val="0"/>
          <w:divBdr>
            <w:top w:val="none" w:sz="0" w:space="0" w:color="auto"/>
            <w:left w:val="none" w:sz="0" w:space="0" w:color="auto"/>
            <w:bottom w:val="none" w:sz="0" w:space="0" w:color="auto"/>
            <w:right w:val="none" w:sz="0" w:space="0" w:color="auto"/>
          </w:divBdr>
        </w:div>
      </w:divsChild>
    </w:div>
    <w:div w:id="2119983309">
      <w:bodyDiv w:val="1"/>
      <w:marLeft w:val="0"/>
      <w:marRight w:val="0"/>
      <w:marTop w:val="0"/>
      <w:marBottom w:val="0"/>
      <w:divBdr>
        <w:top w:val="none" w:sz="0" w:space="0" w:color="auto"/>
        <w:left w:val="none" w:sz="0" w:space="0" w:color="auto"/>
        <w:bottom w:val="none" w:sz="0" w:space="0" w:color="auto"/>
        <w:right w:val="none" w:sz="0" w:space="0" w:color="auto"/>
      </w:divBdr>
    </w:div>
    <w:div w:id="2122719112">
      <w:bodyDiv w:val="1"/>
      <w:marLeft w:val="0"/>
      <w:marRight w:val="0"/>
      <w:marTop w:val="0"/>
      <w:marBottom w:val="0"/>
      <w:divBdr>
        <w:top w:val="none" w:sz="0" w:space="0" w:color="auto"/>
        <w:left w:val="none" w:sz="0" w:space="0" w:color="auto"/>
        <w:bottom w:val="none" w:sz="0" w:space="0" w:color="auto"/>
        <w:right w:val="none" w:sz="0" w:space="0" w:color="auto"/>
      </w:divBdr>
    </w:div>
    <w:div w:id="2132507693">
      <w:bodyDiv w:val="1"/>
      <w:marLeft w:val="0"/>
      <w:marRight w:val="0"/>
      <w:marTop w:val="0"/>
      <w:marBottom w:val="0"/>
      <w:divBdr>
        <w:top w:val="none" w:sz="0" w:space="0" w:color="auto"/>
        <w:left w:val="none" w:sz="0" w:space="0" w:color="auto"/>
        <w:bottom w:val="none" w:sz="0" w:space="0" w:color="auto"/>
        <w:right w:val="none" w:sz="0" w:space="0" w:color="auto"/>
      </w:divBdr>
    </w:div>
    <w:div w:id="2140996583">
      <w:bodyDiv w:val="1"/>
      <w:marLeft w:val="0"/>
      <w:marRight w:val="0"/>
      <w:marTop w:val="0"/>
      <w:marBottom w:val="0"/>
      <w:divBdr>
        <w:top w:val="none" w:sz="0" w:space="0" w:color="auto"/>
        <w:left w:val="none" w:sz="0" w:space="0" w:color="auto"/>
        <w:bottom w:val="none" w:sz="0" w:space="0" w:color="auto"/>
        <w:right w:val="none" w:sz="0" w:space="0" w:color="auto"/>
      </w:divBdr>
    </w:div>
    <w:div w:id="2142191595">
      <w:bodyDiv w:val="1"/>
      <w:marLeft w:val="0"/>
      <w:marRight w:val="0"/>
      <w:marTop w:val="0"/>
      <w:marBottom w:val="0"/>
      <w:divBdr>
        <w:top w:val="none" w:sz="0" w:space="0" w:color="auto"/>
        <w:left w:val="none" w:sz="0" w:space="0" w:color="auto"/>
        <w:bottom w:val="none" w:sz="0" w:space="0" w:color="auto"/>
        <w:right w:val="none" w:sz="0" w:space="0" w:color="auto"/>
      </w:divBdr>
    </w:div>
    <w:div w:id="2145804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84.png"/><Relationship Id="rId21" Type="http://schemas.openxmlformats.org/officeDocument/2006/relationships/header" Target="header2.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package" Target="embeddings/Microsoft_Visio_Drawing19.vsdx"/><Relationship Id="rId68" Type="http://schemas.openxmlformats.org/officeDocument/2006/relationships/image" Target="media/image39.emf"/><Relationship Id="rId84" Type="http://schemas.openxmlformats.org/officeDocument/2006/relationships/image" Target="media/image51.png"/><Relationship Id="rId89" Type="http://schemas.openxmlformats.org/officeDocument/2006/relationships/image" Target="media/image56.png"/><Relationship Id="rId112" Type="http://schemas.openxmlformats.org/officeDocument/2006/relationships/image" Target="media/image79.png"/><Relationship Id="rId16" Type="http://schemas.openxmlformats.org/officeDocument/2006/relationships/hyperlink" Target="file:///D:\1.%20SKRIPSIIIIII\301019%20SKRIPSI%20Nila%2015153(2)%20(2).docx" TargetMode="External"/><Relationship Id="rId107" Type="http://schemas.openxmlformats.org/officeDocument/2006/relationships/image" Target="media/image74.jpg"/><Relationship Id="rId11" Type="http://schemas.openxmlformats.org/officeDocument/2006/relationships/header" Target="header1.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package" Target="embeddings/Microsoft_Visio_Drawing14.vsdx"/><Relationship Id="rId58" Type="http://schemas.openxmlformats.org/officeDocument/2006/relationships/image" Target="media/image34.emf"/><Relationship Id="rId74" Type="http://schemas.openxmlformats.org/officeDocument/2006/relationships/image" Target="media/image42.emf"/><Relationship Id="rId79" Type="http://schemas.openxmlformats.org/officeDocument/2006/relationships/image" Target="media/image46.png"/><Relationship Id="rId102" Type="http://schemas.openxmlformats.org/officeDocument/2006/relationships/image" Target="media/image69.jpg"/><Relationship Id="rId123" Type="http://schemas.openxmlformats.org/officeDocument/2006/relationships/image" Target="media/image90.png"/><Relationship Id="rId128"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image" Target="media/image62.png"/><Relationship Id="rId14" Type="http://schemas.openxmlformats.org/officeDocument/2006/relationships/hyperlink" Target="file:///D:\1.%20SKRIPSIIIIII\301019%20SKRIPSI%20Nila%2015153(2)%20(2).docx" TargetMode="Externa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jp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3.emf"/><Relationship Id="rId64" Type="http://schemas.openxmlformats.org/officeDocument/2006/relationships/image" Target="media/image37.emf"/><Relationship Id="rId69" Type="http://schemas.openxmlformats.org/officeDocument/2006/relationships/package" Target="embeddings/Microsoft_Visio_Drawing22.vsdx"/><Relationship Id="rId77" Type="http://schemas.openxmlformats.org/officeDocument/2006/relationships/image" Target="media/image44.png"/><Relationship Id="rId100" Type="http://schemas.openxmlformats.org/officeDocument/2006/relationships/image" Target="media/image67.jpg"/><Relationship Id="rId105" Type="http://schemas.openxmlformats.org/officeDocument/2006/relationships/image" Target="media/image72.jpg"/><Relationship Id="rId113" Type="http://schemas.openxmlformats.org/officeDocument/2006/relationships/image" Target="media/image80.png"/><Relationship Id="rId118" Type="http://schemas.openxmlformats.org/officeDocument/2006/relationships/image" Target="media/image85.png"/><Relationship Id="rId126"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package" Target="embeddings/Microsoft_Visio_Drawing13.vsdx"/><Relationship Id="rId72" Type="http://schemas.openxmlformats.org/officeDocument/2006/relationships/image" Target="media/image41.emf"/><Relationship Id="rId80" Type="http://schemas.openxmlformats.org/officeDocument/2006/relationships/image" Target="media/image47.png"/><Relationship Id="rId85" Type="http://schemas.openxmlformats.org/officeDocument/2006/relationships/image" Target="media/image52.png"/><Relationship Id="rId93" Type="http://schemas.openxmlformats.org/officeDocument/2006/relationships/image" Target="media/image60.jpeg"/><Relationship Id="rId98" Type="http://schemas.openxmlformats.org/officeDocument/2006/relationships/image" Target="media/image65.jpg"/><Relationship Id="rId121"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hyperlink" Target="file:///D:\1.%20SKRIPSIIIIII\301019%20SKRIPSI%20Nila%2015153(2)%20(2).docx" TargetMode="External"/><Relationship Id="rId17" Type="http://schemas.openxmlformats.org/officeDocument/2006/relationships/hyperlink" Target="file:///D:\1.%20SKRIPSIIIIII\301019%20SKRIPSI%20Nila%2015153(2)%20(2).docx"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package" Target="embeddings/Microsoft_Visio_Drawing17.vsdx"/><Relationship Id="rId67" Type="http://schemas.openxmlformats.org/officeDocument/2006/relationships/package" Target="embeddings/Microsoft_Visio_Drawing21.vsdx"/><Relationship Id="rId103" Type="http://schemas.openxmlformats.org/officeDocument/2006/relationships/image" Target="media/image70.jpg"/><Relationship Id="rId108" Type="http://schemas.openxmlformats.org/officeDocument/2006/relationships/image" Target="media/image75.png"/><Relationship Id="rId116" Type="http://schemas.openxmlformats.org/officeDocument/2006/relationships/image" Target="media/image83.png"/><Relationship Id="rId124" Type="http://schemas.openxmlformats.org/officeDocument/2006/relationships/image" Target="media/image91.png"/><Relationship Id="rId129" Type="http://schemas.openxmlformats.org/officeDocument/2006/relationships/image" Target="media/image96.png"/><Relationship Id="rId20" Type="http://schemas.microsoft.com/office/2011/relationships/commentsExtended" Target="commentsExtended.xml"/><Relationship Id="rId41" Type="http://schemas.openxmlformats.org/officeDocument/2006/relationships/image" Target="media/image21.png"/><Relationship Id="rId54" Type="http://schemas.openxmlformats.org/officeDocument/2006/relationships/image" Target="media/image32.emf"/><Relationship Id="rId62" Type="http://schemas.openxmlformats.org/officeDocument/2006/relationships/image" Target="media/image36.emf"/><Relationship Id="rId70" Type="http://schemas.openxmlformats.org/officeDocument/2006/relationships/image" Target="media/image40.emf"/><Relationship Id="rId75" Type="http://schemas.openxmlformats.org/officeDocument/2006/relationships/package" Target="embeddings/Microsoft_Visio_Drawing25.vsdx"/><Relationship Id="rId83" Type="http://schemas.openxmlformats.org/officeDocument/2006/relationships/image" Target="media/image50.png"/><Relationship Id="rId88" Type="http://schemas.openxmlformats.org/officeDocument/2006/relationships/image" Target="media/image55.png"/><Relationship Id="rId91" Type="http://schemas.openxmlformats.org/officeDocument/2006/relationships/image" Target="media/image58.png"/><Relationship Id="rId96" Type="http://schemas.openxmlformats.org/officeDocument/2006/relationships/image" Target="media/image63.png"/><Relationship Id="rId111" Type="http://schemas.openxmlformats.org/officeDocument/2006/relationships/image" Target="media/image78.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1.%20SKRIPSIIIIII\301019%20SKRIPSI%20Nila%2015153(2)%20(2).docx"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emf"/><Relationship Id="rId49" Type="http://schemas.openxmlformats.org/officeDocument/2006/relationships/image" Target="media/image29.png"/><Relationship Id="rId57" Type="http://schemas.openxmlformats.org/officeDocument/2006/relationships/package" Target="embeddings/Microsoft_Visio_Drawing16.vsdx"/><Relationship Id="rId106" Type="http://schemas.openxmlformats.org/officeDocument/2006/relationships/image" Target="media/image73.jpg"/><Relationship Id="rId114" Type="http://schemas.openxmlformats.org/officeDocument/2006/relationships/image" Target="media/image81.png"/><Relationship Id="rId119" Type="http://schemas.openxmlformats.org/officeDocument/2006/relationships/image" Target="media/image86.png"/><Relationship Id="rId127" Type="http://schemas.openxmlformats.org/officeDocument/2006/relationships/image" Target="media/image94.png"/><Relationship Id="rId10" Type="http://schemas.openxmlformats.org/officeDocument/2006/relationships/footer" Target="footer2.xml"/><Relationship Id="rId31" Type="http://schemas.openxmlformats.org/officeDocument/2006/relationships/image" Target="media/image11.jpg"/><Relationship Id="rId44" Type="http://schemas.openxmlformats.org/officeDocument/2006/relationships/image" Target="media/image24.png"/><Relationship Id="rId52" Type="http://schemas.openxmlformats.org/officeDocument/2006/relationships/image" Target="media/image31.emf"/><Relationship Id="rId60" Type="http://schemas.openxmlformats.org/officeDocument/2006/relationships/image" Target="media/image35.emf"/><Relationship Id="rId65" Type="http://schemas.openxmlformats.org/officeDocument/2006/relationships/package" Target="embeddings/Microsoft_Visio_Drawing20.vsdx"/><Relationship Id="rId73" Type="http://schemas.openxmlformats.org/officeDocument/2006/relationships/package" Target="embeddings/Microsoft_Visio_Drawing24.vsdx"/><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image" Target="media/image61.png"/><Relationship Id="rId99" Type="http://schemas.openxmlformats.org/officeDocument/2006/relationships/image" Target="media/image66.jpg"/><Relationship Id="rId101" Type="http://schemas.openxmlformats.org/officeDocument/2006/relationships/image" Target="media/image68.jpg"/><Relationship Id="rId122" Type="http://schemas.openxmlformats.org/officeDocument/2006/relationships/image" Target="media/image89.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D:\1.%20SKRIPSIIIIII\301019%20SKRIPSI%20Nila%2015153(2)%20(2).docx" TargetMode="External"/><Relationship Id="rId18" Type="http://schemas.openxmlformats.org/officeDocument/2006/relationships/hyperlink" Target="file:///D:\1.%20SKRIPSIIIIII\301019%20SKRIPSI%20Nila%2015153(2)%20(2).docx" TargetMode="External"/><Relationship Id="rId39" Type="http://schemas.openxmlformats.org/officeDocument/2006/relationships/image" Target="media/image19.png"/><Relationship Id="rId109" Type="http://schemas.openxmlformats.org/officeDocument/2006/relationships/image" Target="media/image76.png"/><Relationship Id="rId34" Type="http://schemas.openxmlformats.org/officeDocument/2006/relationships/image" Target="media/image14.png"/><Relationship Id="rId50" Type="http://schemas.openxmlformats.org/officeDocument/2006/relationships/image" Target="media/image30.emf"/><Relationship Id="rId55" Type="http://schemas.openxmlformats.org/officeDocument/2006/relationships/package" Target="embeddings/Microsoft_Visio_Drawing15.vsdx"/><Relationship Id="rId76" Type="http://schemas.openxmlformats.org/officeDocument/2006/relationships/image" Target="media/image43.png"/><Relationship Id="rId97" Type="http://schemas.openxmlformats.org/officeDocument/2006/relationships/image" Target="media/image64.png"/><Relationship Id="rId104" Type="http://schemas.openxmlformats.org/officeDocument/2006/relationships/image" Target="media/image71.jpg"/><Relationship Id="rId120" Type="http://schemas.openxmlformats.org/officeDocument/2006/relationships/image" Target="media/image87.png"/><Relationship Id="rId125"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package" Target="embeddings/Microsoft_Visio_Drawing23.vsdx"/><Relationship Id="rId92"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38.emf"/><Relationship Id="rId87" Type="http://schemas.openxmlformats.org/officeDocument/2006/relationships/image" Target="media/image54.png"/><Relationship Id="rId110" Type="http://schemas.openxmlformats.org/officeDocument/2006/relationships/image" Target="media/image77.png"/><Relationship Id="rId115" Type="http://schemas.openxmlformats.org/officeDocument/2006/relationships/image" Target="media/image82.png"/><Relationship Id="rId131" Type="http://schemas.microsoft.com/office/2011/relationships/people" Target="people.xml"/><Relationship Id="rId136" Type="http://schemas.microsoft.com/office/2016/09/relationships/commentsIds" Target="commentsIds.xml"/><Relationship Id="rId61" Type="http://schemas.openxmlformats.org/officeDocument/2006/relationships/package" Target="embeddings/Microsoft_Visio_Drawing18.vsdx"/><Relationship Id="rId82" Type="http://schemas.openxmlformats.org/officeDocument/2006/relationships/image" Target="media/image49.png"/><Relationship Id="rId19"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Rat17</b:Tag>
    <b:SourceType>JournalArticle</b:SourceType>
    <b:Guid>{A21E431D-C6B4-45BD-8CC9-352B90F3AB62}</b:Guid>
    <b:Author>
      <b:Author>
        <b:NameList>
          <b:Person>
            <b:Last>Aisuwarya</b:Last>
            <b:First>Ratna </b:First>
          </b:Person>
          <b:Person>
            <b:Last>Annafi</b:Last>
            <b:First>Raihan</b:First>
          </b:Person>
        </b:NameList>
      </b:Author>
    </b:Author>
    <b:Title>Pengendali Fuzzy Logic Controller untuk Pengendalian Kecepatan Roda Pada Mobile Robot Pada Variasi nilai SetPoint</b:Title>
    <b:JournalName>Pengendali Fuzzy Logic Controller untuk Pengendalian Kecepatan Roda Pada Mobile Robot Pada Variasi nilai SetPoint</b:JournalName>
    <b:Year>2017</b:Year>
    <b:Pages>1</b:Pages>
    <b:RefOrder>12</b:RefOrder>
  </b:Source>
  <b:Source>
    <b:Tag>Muh18</b:Tag>
    <b:SourceType>JournalArticle</b:SourceType>
    <b:Guid>{1D54AD7F-DD43-40E6-895B-87E6EF18F865}</b:Guid>
    <b:Author>
      <b:Author>
        <b:NameList>
          <b:Person>
            <b:Last>Saputra</b:Last>
            <b:Middle>Adhijaya</b:Middle>
            <b:First>Muhammad</b:First>
          </b:Person>
        </b:NameList>
      </b:Author>
    </b:Author>
    <b:Title>Inovasi Peningkatan Efisiensi Panel Surya Berbasis Fresnel Solar Concentrator dan Solar Tracker</b:Title>
    <b:JournalName>Journal Electro</b:JournalName>
    <b:Year>2014</b:Year>
    <b:Pages>2</b:Pages>
    <b:RefOrder>8</b:RefOrder>
  </b:Source>
  <b:Source>
    <b:Tag>Ori17</b:Tag>
    <b:SourceType>JournalArticle</b:SourceType>
    <b:Guid>{F11C8D09-43F2-4482-A0CD-F5D45A607415}</b:Guid>
    <b:Author>
      <b:Author>
        <b:NameList>
          <b:Person>
            <b:Last>Sulaiman</b:Last>
            <b:Middle>Krianto</b:Middle>
            <b:First>Oris</b:First>
          </b:Person>
        </b:NameList>
      </b:Author>
    </b:Author>
    <b:Title>Sistem Internet Of Things (IoT) Berbasis Cload Computing Dalam Campus Area Network</b:Title>
    <b:JournalName>Information System</b:JournalName>
    <b:Year>2017</b:Year>
    <b:Pages>2</b:Pages>
    <b:RefOrder>11</b:RefOrder>
  </b:Source>
  <b:Source>
    <b:Tag>Kho11</b:Tag>
    <b:SourceType>JournalArticle</b:SourceType>
    <b:Guid>{FA446361-A25B-4FC0-B0EF-07519AF37EA0}</b:Guid>
    <b:Author>
      <b:Author>
        <b:NameList>
          <b:Person>
            <b:Last>Ahmad</b:Last>
            <b:First>Kholid</b:First>
          </b:Person>
        </b:NameList>
      </b:Author>
    </b:Author>
    <b:Title>Pembangkit Listrik tenaga Surya dan Penerapan Untuk Daerah Terpencil</b:Title>
    <b:JournalName>Pusat Pengkajian dan Penerapan Teknologi Konversi dan Konservasi Energi, BPP-Teknologi</b:JournalName>
    <b:Year>2011</b:Year>
    <b:Pages>2</b:Pages>
    <b:RefOrder>14</b:RefOrder>
  </b:Source>
  <b:Source>
    <b:Tag>Tun15</b:Tag>
    <b:SourceType>JournalArticle</b:SourceType>
    <b:Guid>{9D7A3DCD-67FC-473C-80DC-3BE25EE7ECF7}</b:Guid>
    <b:Author>
      <b:Author>
        <b:NameList>
          <b:Person>
            <b:Last>Madyanto</b:Last>
            <b:Middle>Dwi</b:Middle>
            <b:First>Tunjung</b:First>
          </b:Person>
        </b:NameList>
      </b:Author>
    </b:Author>
    <b:Title>Pengontrolan Suhu Menggunakan Fuzzy PID Pada Model Sistem Hipertemia</b:Title>
    <b:JournalName>ResearchGate</b:JournalName>
    <b:Year>2010</b:Year>
    <b:Pages>2</b:Pages>
    <b:RefOrder>15</b:RefOrder>
  </b:Source>
  <b:Source>
    <b:Tag>IWG14</b:Tag>
    <b:SourceType>JournalArticle</b:SourceType>
    <b:Guid>{0858F0EE-02B3-4652-8E71-1C23374A556B}</b:Guid>
    <b:Author>
      <b:Author>
        <b:NameList>
          <b:Person>
            <b:Last>Anggara</b:Last>
          </b:Person>
          <b:Person>
            <b:Last>Kumara</b:Last>
            <b:Middle>Nyoman Satya </b:Middle>
            <b:First>I </b:First>
          </b:Person>
          <b:Person>
            <b:Last>Giriantari</b:Last>
            <b:First>Ida </b:First>
          </b:Person>
        </b:NameList>
      </b:Author>
    </b:Author>
    <b:Title>Studi Terhadap Unjuk kerja Pembangkit Listrik Tenaga Surya 1,9 KW dI UNIVERSITAS UDAYANA BUKIT JIMBARAN</b:Title>
    <b:JournalName>ResearchGate</b:JournalName>
    <b:Year>2014</b:Year>
    <b:Pages>2-3</b:Pages>
    <b:RefOrder>1</b:RefOrder>
  </b:Source>
  <b:Source>
    <b:Tag>Tah18</b:Tag>
    <b:SourceType>JournalArticle</b:SourceType>
    <b:Guid>{E917E69E-E479-48EA-86B9-4BA576061484}</b:Guid>
    <b:Author>
      <b:Author>
        <b:NameList>
          <b:Person>
            <b:Last>Prahara</b:Last>
            <b:First>Tahan</b:First>
          </b:Person>
        </b:NameList>
      </b:Author>
    </b:Author>
    <b:Title>Sistem Kontrol Cerdas Pelacak Sumber Cahaya Menggunakan Kontrol Proportional Integral Derivative (PID)</b:Title>
    <b:JournalName>Journal of Information Education</b:JournalName>
    <b:Year>2018</b:Year>
    <b:Pages>1</b:Pages>
    <b:RefOrder>4</b:RefOrder>
  </b:Source>
  <b:Source>
    <b:Tag>Pan15</b:Tag>
    <b:SourceType>JournalArticle</b:SourceType>
    <b:Guid>{87C3DF28-B233-4EA4-B73E-644B7F784B8C}</b:Guid>
    <b:Author>
      <b:Author>
        <b:NameList>
          <b:Person>
            <b:Last>Pangestuningtyas</b:Last>
          </b:Person>
        </b:NameList>
      </b:Author>
    </b:Author>
    <b:Title>Analisis Pengaruh Sudut Kemiringan Panel Surya Terhadap Radiasi Matahari Yang Diterima oleh Panel Surya Tipe Array  Tetap</b:Title>
    <b:JournalName>Transient</b:JournalName>
    <b:Year>2013</b:Year>
    <b:Pages>3</b:Pages>
    <b:RefOrder>3</b:RefOrder>
  </b:Source>
  <b:Source>
    <b:Tag>Ira14</b:Tag>
    <b:SourceType>JournalArticle</b:SourceType>
    <b:Guid>{0ED121D8-C253-4240-BF55-CA6CFD47116A}</b:Guid>
    <b:Author>
      <b:Author>
        <b:NameList>
          <b:Person>
            <b:Last>Rahardjo</b:Last>
            <b:First>Irawan</b:First>
          </b:Person>
          <b:Person>
            <b:Last>Fitriana</b:Last>
            <b:First>Ira</b:First>
          </b:Person>
        </b:NameList>
      </b:Author>
    </b:Author>
    <b:Title>Analisis Potensi Pembangkit Listrik Tenaga Surya di Indonesia </b:Title>
    <b:JournalName>Analisis Potensi Pembangkit Listrik Tenaga Surya di Indonesia </b:JournalName>
    <b:Year>2014</b:Year>
    <b:Pages>4</b:Pages>
    <b:RefOrder>2</b:RefOrder>
  </b:Source>
  <b:Source>
    <b:Tag>Emi16</b:Tag>
    <b:SourceType>JournalArticle</b:SourceType>
    <b:Guid>{98679239-8EC5-4EAD-A45F-771D576F2DA4}</b:Guid>
    <b:Author>
      <b:Author>
        <b:NameList>
          <b:Person>
            <b:Last>Pahlevi</b:Last>
            <b:Middle>Lutvi</b:Middle>
            <b:First>Emir</b:First>
          </b:Person>
          <b:Person>
            <b:Last>Yana</b:Last>
            <b:First>Syiska</b:First>
          </b:Person>
        </b:NameList>
      </b:Author>
    </b:Author>
    <b:Title>Pengaturan Pitch Angle Turbin Angin Berbasis Kendali Logika Fuzzy (Aplikasi Pada Data Angin Daerah Medan Tuntungan dan sekitarnya</b:Title>
    <b:JournalName>Singuda Ensikom</b:JournalName>
    <b:Year>2016</b:Year>
    <b:Pages>1</b:Pages>
    <b:RefOrder>6</b:RefOrder>
  </b:Source>
  <b:Source>
    <b:Tag>Wah17</b:Tag>
    <b:SourceType>JournalArticle</b:SourceType>
    <b:Guid>{BF1A30FF-E819-4E77-84B4-40A8B7A93A7E}</b:Guid>
    <b:Author>
      <b:Author>
        <b:NameList>
          <b:Person>
            <b:Last>Wahab</b:Last>
            <b:First>Faisal</b:First>
          </b:Person>
          <b:Person>
            <b:Last>Sumardiono</b:Last>
            <b:First>Arif</b:First>
          </b:Person>
          <b:Person>
            <b:Last>Tahtawi</b:Last>
            <b:Middle>Al</b:Middle>
            <b:First>Adnan Rafi</b:First>
          </b:Person>
        </b:NameList>
      </b:Author>
    </b:Author>
    <b:Title>Desain dan Purwarupa Fuzzy Logic Controluntuk Pengendalian Suhu Ruangan</b:Title>
    <b:JournalName>Jurnal Teknologi Rekayasa</b:JournalName>
    <b:Year>2017</b:Year>
    <b:Pages>1-8</b:Pages>
    <b:LCID>en-US</b:LCID>
    <b:RefOrder>7</b:RefOrder>
  </b:Source>
  <b:Source>
    <b:Tag>Irk</b:Tag>
    <b:SourceType>JournalArticle</b:SourceType>
    <b:Guid>{58A266FF-EF8C-4D4D-8276-04C96D36CCC1}</b:Guid>
    <b:Title>Simulasi Kontrol Temperatur Berbasis Fuzzy Logic untuk Tabung Sampel Minyak Bumi pada Metode Direct Subsurface Sampling</b:Title>
    <b:Author>
      <b:Author>
        <b:NameList>
          <b:Person>
            <b:First>Irkhos</b:First>
          </b:Person>
          <b:Person>
            <b:First>Suprijadi</b:First>
          </b:Person>
        </b:NameList>
      </b:Author>
    </b:Author>
    <b:RefOrder>16</b:RefOrder>
  </b:Source>
  <b:Source>
    <b:Tag>ZAN15</b:Tag>
    <b:SourceType>JournalArticle</b:SourceType>
    <b:Guid>{6EAFC895-EE10-4F33-B784-065513476BFA}</b:Guid>
    <b:Title>Perbandingan Kontrol Fuzzy dan PID pada Pemanas Fuel Gas</b:Title>
    <b:JournalName>Jurnal Teknologi Kimia Unimal</b:JournalName>
    <b:Year>2015</b:Year>
    <b:Pages>1-18</b:Pages>
    <b:Author>
      <b:Author>
        <b:NameList>
          <b:Person>
            <b:Last>ZA</b:Last>
            <b:First>Nasrul</b:First>
          </b:Person>
          <b:Person>
            <b:Last>Maulinda</b:Last>
            <b:First>Leni</b:First>
          </b:Person>
        </b:NameList>
      </b:Author>
    </b:Author>
    <b:RefOrder>5</b:RefOrder>
  </b:Source>
  <b:Source>
    <b:Tag>Dwi15</b:Tag>
    <b:SourceType>Book</b:SourceType>
    <b:Guid>{DB5EC842-E48A-46C1-AB85-3871E82C9A42}</b:Guid>
    <b:Title>Perancangan dan Pembuatan Sistem Informasi Simpan Pinjam Pada Koperasi Pegawai Republik Indonesia (KP-RI)  "DIAN PATIRANA" Berbasis Web</b:Title>
    <b:Year>2015</b:Year>
    <b:Author>
      <b:Author>
        <b:NameList>
          <b:Person>
            <b:Last>Febrianto</b:Last>
            <b:First>Dwi</b:First>
            <b:Middle>Andika</b:Middle>
          </b:Person>
        </b:NameList>
      </b:Author>
    </b:Author>
    <b:City>Jember</b:City>
    <b:Publisher>Universitas Jember</b:Publisher>
    <b:RefOrder>10</b:RefOrder>
  </b:Source>
  <b:Source>
    <b:Tag>Suo18</b:Tag>
    <b:SourceType>Book</b:SourceType>
    <b:Guid>{D7A87A30-0AA8-4976-A019-E3F21249627F}</b:Guid>
    <b:Title>Rancang bangun alat pendeteksi intensitas cahaya berbasis Sensor Light Dependent Resistance (LDR)</b:Title>
    <b:Year>2018</b:Year>
    <b:City>Manado</b:City>
    <b:Publisher>Universitas Sam Ratulangi</b:Publisher>
    <b:Author>
      <b:Author>
        <b:NameList>
          <b:Person>
            <b:Last>Suoth</b:Last>
            <b:Middle>Albert </b:Middle>
            <b:First>Verna </b:First>
          </b:Person>
          <b:Person>
            <b:Last>Mosey</b:Last>
            <b:Middle>I.R</b:Middle>
            <b:First>Handy</b:First>
          </b:Person>
          <b:Person>
            <b:Last>Telleng</b:Last>
            <b:Middle>Ch.</b:Middle>
            <b:First>Richard</b:First>
          </b:Person>
        </b:NameList>
      </b:Author>
    </b:Author>
    <b:RefOrder>9</b:RefOrder>
  </b:Source>
  <b:Source>
    <b:Tag>Mus17</b:Tag>
    <b:SourceType>JournalArticle</b:SourceType>
    <b:Guid>{FFCE4C2F-5E27-41E7-8A97-915821A2FDE2}</b:Guid>
    <b:Title>Design and Implementation of Dual-Axis Solar Tracking System</b:Title>
    <b:Year>2017</b:Year>
    <b:JournalName>IARJSET</b:JournalName>
    <b:Pages>2</b:Pages>
    <b:Author>
      <b:Author>
        <b:NameList>
          <b:Person>
            <b:Last>Mustafa</b:Last>
            <b:Middle>M</b:Middle>
            <b:First>Fathi</b:First>
          </b:Person>
          <b:Person>
            <b:Last>Ahmed</b:Last>
            <b:Middle>A</b:Middle>
            <b:First>Seif</b:First>
          </b:Person>
        </b:NameList>
      </b:Author>
    </b:Author>
    <b:RefOrder>13</b:RefOrder>
  </b:Source>
</b:Sources>
</file>

<file path=customXml/itemProps1.xml><?xml version="1.0" encoding="utf-8"?>
<ds:datastoreItem xmlns:ds="http://schemas.openxmlformats.org/officeDocument/2006/customXml" ds:itemID="{88F165D6-4399-4450-B94C-B36EB8B94B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825</TotalTime>
  <Pages>1</Pages>
  <Words>21469</Words>
  <Characters>122377</Characters>
  <Application>Microsoft Office Word</Application>
  <DocSecurity>0</DocSecurity>
  <Lines>1019</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Choirul</dc:creator>
  <cp:keywords/>
  <dc:description/>
  <cp:lastModifiedBy>Windows User</cp:lastModifiedBy>
  <cp:revision>19</cp:revision>
  <cp:lastPrinted>2019-05-29T06:53:00Z</cp:lastPrinted>
  <dcterms:created xsi:type="dcterms:W3CDTF">2019-10-30T09:15:00Z</dcterms:created>
  <dcterms:modified xsi:type="dcterms:W3CDTF">2019-11-01T19:46:00Z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id="iIccRuCn"/&gt;&lt;style id="http://www.zotero.org/styles/apa" locale="id-ID" hasBibliography="1" bibliographyStyleHasBeenSet="0"/&gt;&lt;prefs&gt;&lt;pref name="fieldType" value="Field"/&gt;&lt;pref name="automaticJourn</vt:lpwstr>
  </property>
  <property fmtid="{D5CDD505-2E9C-101B-9397-08002B2CF9AE}" pid="3" name="ZOTERO_PREF_2">
    <vt:lpwstr>alAbbreviations" value="true"/&gt;&lt;/prefs&gt;&lt;/data&gt;</vt:lpwstr>
  </property>
</Properties>
</file>